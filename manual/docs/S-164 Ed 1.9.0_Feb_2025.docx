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54F9F" w14:textId="77777777" w:rsidR="002A3DDD" w:rsidRDefault="002A3DDD">
      <w:pPr>
        <w:widowControl/>
        <w:spacing w:line="240" w:lineRule="auto"/>
        <w:jc w:val="left"/>
        <w:rPr>
          <w:b/>
          <w:bCs/>
        </w:rPr>
      </w:pPr>
    </w:p>
    <w:p w14:paraId="65CB8656" w14:textId="77777777" w:rsidR="002A3DDD" w:rsidRDefault="002A3DDD">
      <w:pPr>
        <w:widowControl/>
        <w:spacing w:line="240" w:lineRule="auto"/>
        <w:jc w:val="left"/>
        <w:rPr>
          <w:b/>
          <w:bCs/>
        </w:rPr>
      </w:pPr>
    </w:p>
    <w:p w14:paraId="1584695C" w14:textId="07A6D9FC" w:rsidR="00074172" w:rsidRDefault="00074172">
      <w:pPr>
        <w:widowControl/>
        <w:spacing w:line="240" w:lineRule="auto"/>
        <w:jc w:val="left"/>
        <w:rPr>
          <w:b/>
          <w:bCs/>
        </w:rPr>
      </w:pPr>
      <w:r>
        <w:rPr>
          <w:b/>
          <w:bCs/>
        </w:rPr>
        <w:t>Snag List</w:t>
      </w:r>
    </w:p>
    <w:p w14:paraId="6F262B4E" w14:textId="77777777" w:rsidR="002A3DDD" w:rsidRDefault="002A3DDD">
      <w:pPr>
        <w:widowControl/>
        <w:spacing w:line="240" w:lineRule="auto"/>
        <w:jc w:val="left"/>
        <w:rPr>
          <w:b/>
          <w:bCs/>
        </w:rPr>
      </w:pPr>
    </w:p>
    <w:p w14:paraId="241E5C66" w14:textId="4A75C3A4" w:rsidR="002A3DDD" w:rsidRDefault="002A3DDD" w:rsidP="00074172">
      <w:pPr>
        <w:pStyle w:val="ListParagraph"/>
        <w:widowControl/>
        <w:numPr>
          <w:ilvl w:val="0"/>
          <w:numId w:val="87"/>
        </w:numPr>
        <w:spacing w:line="240" w:lineRule="auto"/>
        <w:jc w:val="left"/>
        <w:rPr>
          <w:bCs/>
        </w:rPr>
      </w:pPr>
      <w:r>
        <w:rPr>
          <w:bCs/>
        </w:rPr>
        <w:t>Language packs</w:t>
      </w:r>
      <w:r w:rsidR="00D904A2">
        <w:rPr>
          <w:bCs/>
        </w:rPr>
        <w:t xml:space="preserve"> (reword test)</w:t>
      </w:r>
    </w:p>
    <w:p w14:paraId="693F7AD4" w14:textId="61F01784" w:rsidR="00D904A2" w:rsidRDefault="00D904A2" w:rsidP="00074172">
      <w:pPr>
        <w:pStyle w:val="ListParagraph"/>
        <w:widowControl/>
        <w:numPr>
          <w:ilvl w:val="0"/>
          <w:numId w:val="87"/>
        </w:numPr>
        <w:spacing w:line="240" w:lineRule="auto"/>
        <w:jc w:val="left"/>
        <w:rPr>
          <w:bCs/>
        </w:rPr>
      </w:pPr>
      <w:r>
        <w:rPr>
          <w:bCs/>
        </w:rPr>
        <w:t>Check references against new S-98 structure</w:t>
      </w:r>
    </w:p>
    <w:p w14:paraId="1F31D4DC" w14:textId="01A2C0E6" w:rsidR="00D904A2" w:rsidRDefault="00D904A2" w:rsidP="00074172">
      <w:pPr>
        <w:pStyle w:val="ListParagraph"/>
        <w:widowControl/>
        <w:numPr>
          <w:ilvl w:val="0"/>
          <w:numId w:val="87"/>
        </w:numPr>
        <w:spacing w:line="240" w:lineRule="auto"/>
        <w:jc w:val="left"/>
        <w:rPr>
          <w:bCs/>
        </w:rPr>
      </w:pPr>
      <w:r>
        <w:rPr>
          <w:bCs/>
        </w:rPr>
        <w:t>Check new tests against those identified in S-164</w:t>
      </w:r>
    </w:p>
    <w:p w14:paraId="2C0A245B" w14:textId="045A3752" w:rsidR="00D904A2" w:rsidRDefault="00D904A2" w:rsidP="00074172">
      <w:pPr>
        <w:pStyle w:val="ListParagraph"/>
        <w:widowControl/>
        <w:numPr>
          <w:ilvl w:val="0"/>
          <w:numId w:val="87"/>
        </w:numPr>
        <w:spacing w:line="240" w:lineRule="auto"/>
        <w:jc w:val="left"/>
        <w:rPr>
          <w:bCs/>
        </w:rPr>
      </w:pPr>
      <w:r>
        <w:rPr>
          <w:bCs/>
        </w:rPr>
        <w:t xml:space="preserve">General </w:t>
      </w:r>
      <w:proofErr w:type="spellStart"/>
      <w:r>
        <w:rPr>
          <w:bCs/>
        </w:rPr>
        <w:t>tidyup</w:t>
      </w:r>
      <w:proofErr w:type="spellEnd"/>
      <w:r>
        <w:rPr>
          <w:bCs/>
        </w:rPr>
        <w:t xml:space="preserve"> against comments and highlights</w:t>
      </w:r>
    </w:p>
    <w:p w14:paraId="35548F75" w14:textId="77777777" w:rsidR="00D904A2" w:rsidRPr="00D904A2" w:rsidRDefault="00D904A2" w:rsidP="00D904A2">
      <w:pPr>
        <w:widowControl/>
        <w:spacing w:line="240" w:lineRule="auto"/>
        <w:ind w:left="360"/>
        <w:jc w:val="left"/>
        <w:rPr>
          <w:bCs/>
        </w:rPr>
      </w:pPr>
    </w:p>
    <w:p w14:paraId="4315633B" w14:textId="26584A12" w:rsidR="00074172" w:rsidRPr="00074172" w:rsidRDefault="00074172" w:rsidP="00074172">
      <w:pPr>
        <w:pStyle w:val="ListParagraph"/>
        <w:widowControl/>
        <w:numPr>
          <w:ilvl w:val="0"/>
          <w:numId w:val="87"/>
        </w:numPr>
        <w:spacing w:line="240" w:lineRule="auto"/>
        <w:jc w:val="left"/>
        <w:rPr>
          <w:bCs/>
        </w:rPr>
      </w:pPr>
      <w:r>
        <w:rPr>
          <w:b/>
          <w:bCs/>
        </w:rPr>
        <w:t xml:space="preserve">From S98, </w:t>
      </w:r>
    </w:p>
    <w:p w14:paraId="0DA4C061" w14:textId="77777777" w:rsidR="00074172" w:rsidRPr="00074172" w:rsidRDefault="00074172" w:rsidP="00074172">
      <w:pPr>
        <w:pStyle w:val="ListParagraph"/>
        <w:widowControl/>
        <w:numPr>
          <w:ilvl w:val="1"/>
          <w:numId w:val="87"/>
        </w:numPr>
        <w:spacing w:line="240" w:lineRule="auto"/>
        <w:jc w:val="left"/>
        <w:rPr>
          <w:bCs/>
        </w:rPr>
      </w:pPr>
      <w:r>
        <w:rPr>
          <w:b/>
          <w:bCs/>
        </w:rPr>
        <w:t>Overlapping lines.</w:t>
      </w:r>
    </w:p>
    <w:p w14:paraId="62B03309" w14:textId="1F3BC1FD" w:rsidR="00074172" w:rsidRPr="00074172" w:rsidRDefault="00074172" w:rsidP="00074172">
      <w:pPr>
        <w:pStyle w:val="ListParagraph"/>
        <w:widowControl/>
        <w:numPr>
          <w:ilvl w:val="1"/>
          <w:numId w:val="87"/>
        </w:numPr>
        <w:spacing w:line="240" w:lineRule="auto"/>
        <w:jc w:val="left"/>
        <w:rPr>
          <w:bCs/>
        </w:rPr>
      </w:pPr>
      <w:r>
        <w:rPr>
          <w:b/>
          <w:bCs/>
        </w:rPr>
        <w:t>A general test of the Legen items, that they are there, and conform to S-98 spec 9.1.5</w:t>
      </w:r>
    </w:p>
    <w:p w14:paraId="24D7BB3F" w14:textId="5E05C67D" w:rsidR="00074172" w:rsidRDefault="00074172" w:rsidP="00074172">
      <w:pPr>
        <w:pStyle w:val="ListParagraph"/>
        <w:widowControl/>
        <w:numPr>
          <w:ilvl w:val="1"/>
          <w:numId w:val="87"/>
        </w:numPr>
        <w:spacing w:line="240" w:lineRule="auto"/>
        <w:jc w:val="left"/>
        <w:rPr>
          <w:bCs/>
        </w:rPr>
      </w:pPr>
      <w:r>
        <w:rPr>
          <w:bCs/>
        </w:rPr>
        <w:t>Test that different scale bars are shown at different scales according to 12.10.1</w:t>
      </w:r>
    </w:p>
    <w:p w14:paraId="77D3C3DB" w14:textId="12ECF53B" w:rsidR="00074172" w:rsidRDefault="00074172" w:rsidP="00074172">
      <w:pPr>
        <w:pStyle w:val="ListParagraph"/>
        <w:widowControl/>
        <w:numPr>
          <w:ilvl w:val="1"/>
          <w:numId w:val="87"/>
        </w:numPr>
        <w:spacing w:line="240" w:lineRule="auto"/>
        <w:jc w:val="left"/>
        <w:rPr>
          <w:bCs/>
        </w:rPr>
      </w:pPr>
      <w:r>
        <w:rPr>
          <w:bCs/>
        </w:rPr>
        <w:t>Ther is a complex test on scale bars for latitudes &gt; 70d in 12.10.1. Add to Polar dataset test.</w:t>
      </w:r>
    </w:p>
    <w:p w14:paraId="3AF3AC42" w14:textId="24C2A879" w:rsidR="00074172" w:rsidRDefault="00074172" w:rsidP="00074172">
      <w:pPr>
        <w:pStyle w:val="ListParagraph"/>
        <w:widowControl/>
        <w:numPr>
          <w:ilvl w:val="1"/>
          <w:numId w:val="87"/>
        </w:numPr>
        <w:spacing w:line="240" w:lineRule="auto"/>
        <w:jc w:val="left"/>
        <w:rPr>
          <w:bCs/>
        </w:rPr>
      </w:pPr>
      <w:r>
        <w:rPr>
          <w:bCs/>
        </w:rPr>
        <w:t>12.10.2 – test that when display is other than North Up that the north arrow rotates. Also that it is clear of the scalebar when the scale bar extends to the full height of the display.</w:t>
      </w:r>
    </w:p>
    <w:p w14:paraId="77F44D24" w14:textId="6E12A32F" w:rsidR="00074172" w:rsidRDefault="00074172" w:rsidP="00074172">
      <w:pPr>
        <w:pStyle w:val="ListParagraph"/>
        <w:widowControl/>
        <w:numPr>
          <w:ilvl w:val="1"/>
          <w:numId w:val="87"/>
        </w:numPr>
        <w:spacing w:line="240" w:lineRule="auto"/>
        <w:jc w:val="left"/>
        <w:rPr>
          <w:bCs/>
        </w:rPr>
      </w:pPr>
      <w:r>
        <w:rPr>
          <w:bCs/>
        </w:rPr>
        <w:t>"</w:t>
      </w:r>
      <w:r w:rsidRPr="00074172">
        <w:t xml:space="preserve"> </w:t>
      </w:r>
      <w:r w:rsidRPr="00074172">
        <w:rPr>
          <w:bCs/>
        </w:rPr>
        <w:t>A graphical indication should be given if the current or the next leg of the selected route passes closer than a user-specified distance from the safety contour.</w:t>
      </w:r>
      <w:r>
        <w:rPr>
          <w:bCs/>
        </w:rPr>
        <w:t xml:space="preserve">@ from 12.10.9. Needs a new test for </w:t>
      </w:r>
      <w:proofErr w:type="spellStart"/>
      <w:r>
        <w:rPr>
          <w:bCs/>
        </w:rPr>
        <w:t>safey</w:t>
      </w:r>
      <w:proofErr w:type="spellEnd"/>
      <w:r>
        <w:rPr>
          <w:bCs/>
        </w:rPr>
        <w:t xml:space="preserve"> contour tests across next leg of selected routes?</w:t>
      </w:r>
    </w:p>
    <w:p w14:paraId="34E0E7A6" w14:textId="79557D0F" w:rsidR="00074172" w:rsidRDefault="00074172" w:rsidP="00074172">
      <w:pPr>
        <w:pStyle w:val="ListParagraph"/>
        <w:widowControl/>
        <w:numPr>
          <w:ilvl w:val="1"/>
          <w:numId w:val="87"/>
        </w:numPr>
        <w:spacing w:line="240" w:lineRule="auto"/>
        <w:jc w:val="left"/>
        <w:rPr>
          <w:bCs/>
        </w:rPr>
      </w:pPr>
      <w:r>
        <w:rPr>
          <w:bCs/>
        </w:rPr>
        <w:t>Update Information tests to be added. Check that both mechanisms are in place and operable.</w:t>
      </w:r>
    </w:p>
    <w:p w14:paraId="574102B0" w14:textId="2FEAFD81" w:rsidR="00074172" w:rsidRDefault="00D64D02" w:rsidP="00074172">
      <w:pPr>
        <w:pStyle w:val="ListParagraph"/>
        <w:widowControl/>
        <w:numPr>
          <w:ilvl w:val="1"/>
          <w:numId w:val="87"/>
        </w:numPr>
        <w:spacing w:line="240" w:lineRule="auto"/>
        <w:jc w:val="left"/>
        <w:rPr>
          <w:bCs/>
        </w:rPr>
      </w:pPr>
      <w:proofErr w:type="spellStart"/>
      <w:r>
        <w:rPr>
          <w:bCs/>
        </w:rPr>
        <w:t>NavWarn</w:t>
      </w:r>
      <w:proofErr w:type="spellEnd"/>
      <w:r>
        <w:rPr>
          <w:bCs/>
        </w:rPr>
        <w:t xml:space="preserve"> functionality requires tests.</w:t>
      </w:r>
    </w:p>
    <w:p w14:paraId="1C9A0A32" w14:textId="29C01C36" w:rsidR="00D64D02" w:rsidRDefault="00D64D02" w:rsidP="00074172">
      <w:pPr>
        <w:pStyle w:val="ListParagraph"/>
        <w:widowControl/>
        <w:numPr>
          <w:ilvl w:val="1"/>
          <w:numId w:val="87"/>
        </w:numPr>
        <w:spacing w:line="240" w:lineRule="auto"/>
        <w:jc w:val="left"/>
        <w:rPr>
          <w:bCs/>
        </w:rPr>
      </w:pPr>
      <w:r>
        <w:rPr>
          <w:bCs/>
        </w:rPr>
        <w:t>Thinning algorithms (13.1) – test for their existence when zooming display.</w:t>
      </w:r>
    </w:p>
    <w:p w14:paraId="167A832E" w14:textId="3793B020" w:rsidR="00D64D02" w:rsidRDefault="00D64D02" w:rsidP="00074172">
      <w:pPr>
        <w:pStyle w:val="ListParagraph"/>
        <w:widowControl/>
        <w:numPr>
          <w:ilvl w:val="1"/>
          <w:numId w:val="87"/>
        </w:numPr>
        <w:spacing w:line="240" w:lineRule="auto"/>
        <w:jc w:val="left"/>
        <w:rPr>
          <w:bCs/>
        </w:rPr>
      </w:pPr>
      <w:r>
        <w:rPr>
          <w:bCs/>
        </w:rPr>
        <w:t>Multiple objects causing alert and indication in 16</w:t>
      </w:r>
    </w:p>
    <w:p w14:paraId="0BB9BE98" w14:textId="287FD348" w:rsidR="00D64D02" w:rsidRDefault="00D64D02" w:rsidP="00074172">
      <w:pPr>
        <w:pStyle w:val="ListParagraph"/>
        <w:widowControl/>
        <w:numPr>
          <w:ilvl w:val="1"/>
          <w:numId w:val="87"/>
        </w:numPr>
        <w:spacing w:line="240" w:lineRule="auto"/>
        <w:jc w:val="left"/>
        <w:rPr>
          <w:bCs/>
        </w:rPr>
      </w:pPr>
      <w:r>
        <w:rPr>
          <w:bCs/>
        </w:rPr>
        <w:t xml:space="preserve">Initial loading of Chart 1 dataset to fill the screen at </w:t>
      </w:r>
      <w:proofErr w:type="spellStart"/>
      <w:r>
        <w:rPr>
          <w:bCs/>
        </w:rPr>
        <w:t>optimumDisplayScale</w:t>
      </w:r>
      <w:proofErr w:type="spellEnd"/>
      <w:r>
        <w:rPr>
          <w:bCs/>
        </w:rPr>
        <w:t>. Ensure Chart1 is NFN</w:t>
      </w:r>
    </w:p>
    <w:p w14:paraId="09535606" w14:textId="05B112DD" w:rsidR="00D64D02" w:rsidRDefault="00D64D02" w:rsidP="00074172">
      <w:pPr>
        <w:pStyle w:val="ListParagraph"/>
        <w:widowControl/>
        <w:numPr>
          <w:ilvl w:val="1"/>
          <w:numId w:val="87"/>
        </w:numPr>
        <w:spacing w:line="240" w:lineRule="auto"/>
        <w:jc w:val="left"/>
        <w:rPr>
          <w:bCs/>
        </w:rPr>
      </w:pPr>
      <w:r>
        <w:rPr>
          <w:bCs/>
        </w:rPr>
        <w:t>Test for correct edition of Chart 1 and CDT.</w:t>
      </w:r>
    </w:p>
    <w:p w14:paraId="7E424236" w14:textId="099EB1F5" w:rsidR="00D64D02" w:rsidRDefault="009826FD" w:rsidP="00074172">
      <w:pPr>
        <w:pStyle w:val="ListParagraph"/>
        <w:widowControl/>
        <w:numPr>
          <w:ilvl w:val="1"/>
          <w:numId w:val="87"/>
        </w:numPr>
        <w:spacing w:line="240" w:lineRule="auto"/>
        <w:jc w:val="left"/>
        <w:rPr>
          <w:bCs/>
        </w:rPr>
      </w:pPr>
      <w:r>
        <w:rPr>
          <w:bCs/>
        </w:rPr>
        <w:t>Test for availability of the black adjust symbol</w:t>
      </w:r>
    </w:p>
    <w:p w14:paraId="1A1FB850" w14:textId="70EC042E" w:rsidR="009826FD" w:rsidRDefault="009826FD" w:rsidP="00074172">
      <w:pPr>
        <w:pStyle w:val="ListParagraph"/>
        <w:widowControl/>
        <w:numPr>
          <w:ilvl w:val="1"/>
          <w:numId w:val="87"/>
        </w:numPr>
        <w:spacing w:line="240" w:lineRule="auto"/>
        <w:jc w:val="left"/>
        <w:rPr>
          <w:bCs/>
        </w:rPr>
      </w:pPr>
      <w:proofErr w:type="spellStart"/>
      <w:r>
        <w:rPr>
          <w:bCs/>
        </w:rPr>
        <w:t>Geenral</w:t>
      </w:r>
      <w:proofErr w:type="spellEnd"/>
      <w:r>
        <w:rPr>
          <w:bCs/>
        </w:rPr>
        <w:t xml:space="preserve"> test to make sure user is asked for preference when overlapping products are available (both charts and overlays) [test 5 metre rule], Test for presence of “overlap” message</w:t>
      </w:r>
    </w:p>
    <w:p w14:paraId="48A4A4D7" w14:textId="60797BDD" w:rsidR="009826FD" w:rsidRDefault="009826FD" w:rsidP="00074172">
      <w:pPr>
        <w:pStyle w:val="ListParagraph"/>
        <w:widowControl/>
        <w:numPr>
          <w:ilvl w:val="1"/>
          <w:numId w:val="87"/>
        </w:numPr>
        <w:spacing w:line="240" w:lineRule="auto"/>
        <w:jc w:val="left"/>
        <w:rPr>
          <w:bCs/>
        </w:rPr>
      </w:pPr>
      <w:r>
        <w:rPr>
          <w:bCs/>
        </w:rPr>
        <w:t>Check that updates can be verified as having been applied to the System Database.</w:t>
      </w:r>
    </w:p>
    <w:p w14:paraId="1CED08E9" w14:textId="4B007659" w:rsidR="009826FD" w:rsidRPr="00A52CB3" w:rsidRDefault="009826FD" w:rsidP="00A52CB3">
      <w:pPr>
        <w:pStyle w:val="ListParagraph"/>
        <w:widowControl/>
        <w:numPr>
          <w:ilvl w:val="1"/>
          <w:numId w:val="87"/>
        </w:numPr>
        <w:spacing w:line="240" w:lineRule="auto"/>
        <w:jc w:val="left"/>
        <w:rPr>
          <w:bCs/>
        </w:rPr>
      </w:pPr>
      <w:r>
        <w:rPr>
          <w:bCs/>
        </w:rPr>
        <w:t>Indications / Alerts for manual updates.</w:t>
      </w:r>
    </w:p>
    <w:p w14:paraId="66C7694A" w14:textId="77777777" w:rsidR="00D64D02" w:rsidRDefault="00D64D02" w:rsidP="00D64D02">
      <w:pPr>
        <w:widowControl/>
        <w:spacing w:line="240" w:lineRule="auto"/>
        <w:jc w:val="left"/>
        <w:rPr>
          <w:bCs/>
        </w:rPr>
      </w:pPr>
    </w:p>
    <w:p w14:paraId="4CC8CF51" w14:textId="77777777" w:rsidR="00D64D02" w:rsidRDefault="00D64D02" w:rsidP="00D64D02">
      <w:pPr>
        <w:widowControl/>
        <w:spacing w:line="240" w:lineRule="auto"/>
        <w:jc w:val="left"/>
        <w:rPr>
          <w:bCs/>
        </w:rPr>
      </w:pPr>
    </w:p>
    <w:p w14:paraId="7CDA0CF0" w14:textId="77777777" w:rsidR="00D64D02" w:rsidRPr="00B77A92" w:rsidRDefault="00D64D02" w:rsidP="00D64D02">
      <w:pPr>
        <w:widowControl/>
        <w:spacing w:after="120" w:line="240" w:lineRule="auto"/>
      </w:pPr>
    </w:p>
    <w:p w14:paraId="030340B0" w14:textId="77777777" w:rsidR="00D64D02" w:rsidRPr="00D64D02" w:rsidRDefault="00D64D02" w:rsidP="00D64D02">
      <w:pPr>
        <w:widowControl/>
        <w:spacing w:line="240" w:lineRule="auto"/>
        <w:jc w:val="left"/>
        <w:rPr>
          <w:bCs/>
        </w:rPr>
      </w:pPr>
    </w:p>
    <w:p w14:paraId="3FFD9268" w14:textId="1E8B57B3" w:rsidR="00D85BCA" w:rsidRPr="00074172" w:rsidRDefault="00D85BCA" w:rsidP="00074172">
      <w:pPr>
        <w:pStyle w:val="ListParagraph"/>
        <w:widowControl/>
        <w:numPr>
          <w:ilvl w:val="1"/>
          <w:numId w:val="87"/>
        </w:numPr>
        <w:spacing w:line="240" w:lineRule="auto"/>
        <w:jc w:val="left"/>
        <w:rPr>
          <w:bCs/>
        </w:rPr>
      </w:pPr>
      <w:r w:rsidRPr="00074172">
        <w:rPr>
          <w:b/>
          <w:bCs/>
        </w:rPr>
        <w:br w:type="page"/>
      </w: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04F11E67"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9.0 – January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04F11E67"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9.0 – January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346C7817"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73093B">
              <w:rPr>
                <w:rFonts w:ascii="Helvetica" w:hAnsi="Helvetica"/>
                <w:sz w:val="22"/>
                <w:szCs w:val="22"/>
                <w:lang w:val="en-AU"/>
              </w:rPr>
              <w:t>3</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7A7F5BAC" w14:textId="2D2F979F" w:rsidR="00A52CB3" w:rsidRDefault="004C757E">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r w:rsidR="00A52CB3">
        <w:rPr>
          <w:noProof/>
        </w:rPr>
        <w:t>1</w:t>
      </w:r>
      <w:r w:rsidR="00A52CB3">
        <w:rPr>
          <w:rFonts w:asciiTheme="minorHAnsi" w:eastAsiaTheme="minorEastAsia" w:hAnsiTheme="minorHAnsi" w:cstheme="minorBidi"/>
          <w:b w:val="0"/>
          <w:caps w:val="0"/>
          <w:noProof/>
          <w:snapToGrid/>
          <w:kern w:val="2"/>
          <w:sz w:val="24"/>
          <w:szCs w:val="24"/>
          <w:lang w:eastAsia="en-GB"/>
          <w14:ligatures w14:val="standardContextual"/>
        </w:rPr>
        <w:tab/>
      </w:r>
      <w:r w:rsidR="00A52CB3">
        <w:rPr>
          <w:noProof/>
        </w:rPr>
        <w:t>Introduction</w:t>
      </w:r>
      <w:r w:rsidR="00A52CB3">
        <w:rPr>
          <w:noProof/>
        </w:rPr>
        <w:tab/>
      </w:r>
      <w:r w:rsidR="00A52CB3">
        <w:rPr>
          <w:noProof/>
        </w:rPr>
        <w:fldChar w:fldCharType="begin"/>
      </w:r>
      <w:r w:rsidR="00A52CB3">
        <w:rPr>
          <w:noProof/>
        </w:rPr>
        <w:instrText xml:space="preserve"> PAGEREF _Toc189491238 \h </w:instrText>
      </w:r>
      <w:r w:rsidR="00A52CB3">
        <w:rPr>
          <w:noProof/>
        </w:rPr>
      </w:r>
      <w:r w:rsidR="00A52CB3">
        <w:rPr>
          <w:noProof/>
        </w:rPr>
        <w:fldChar w:fldCharType="separate"/>
      </w:r>
      <w:r w:rsidR="00A52CB3">
        <w:rPr>
          <w:noProof/>
        </w:rPr>
        <w:t>1</w:t>
      </w:r>
      <w:r w:rsidR="00A52CB3">
        <w:rPr>
          <w:noProof/>
        </w:rPr>
        <w:fldChar w:fldCharType="end"/>
      </w:r>
    </w:p>
    <w:p w14:paraId="02ECDDEF" w14:textId="33B1B442"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1.1</w:t>
      </w:r>
      <w:r>
        <w:rPr>
          <w:rFonts w:asciiTheme="minorHAnsi" w:eastAsiaTheme="minorEastAsia" w:hAnsiTheme="minorHAnsi" w:cstheme="minorBidi"/>
          <w:noProof/>
          <w:snapToGrid/>
          <w:kern w:val="2"/>
          <w:sz w:val="24"/>
          <w:szCs w:val="24"/>
          <w:lang w:eastAsia="en-GB"/>
          <w14:ligatures w14:val="standardContextual"/>
        </w:rPr>
        <w:tab/>
      </w:r>
      <w:r>
        <w:rPr>
          <w:noProof/>
        </w:rPr>
        <w:t>Change Control History</w:t>
      </w:r>
      <w:r>
        <w:rPr>
          <w:noProof/>
        </w:rPr>
        <w:tab/>
      </w:r>
      <w:r>
        <w:rPr>
          <w:noProof/>
        </w:rPr>
        <w:fldChar w:fldCharType="begin"/>
      </w:r>
      <w:r>
        <w:rPr>
          <w:noProof/>
        </w:rPr>
        <w:instrText xml:space="preserve"> PAGEREF _Toc189491239 \h </w:instrText>
      </w:r>
      <w:r>
        <w:rPr>
          <w:noProof/>
        </w:rPr>
      </w:r>
      <w:r>
        <w:rPr>
          <w:noProof/>
        </w:rPr>
        <w:fldChar w:fldCharType="separate"/>
      </w:r>
      <w:r>
        <w:rPr>
          <w:noProof/>
        </w:rPr>
        <w:t>1</w:t>
      </w:r>
      <w:r>
        <w:rPr>
          <w:noProof/>
        </w:rPr>
        <w:fldChar w:fldCharType="end"/>
      </w:r>
    </w:p>
    <w:p w14:paraId="540AC475" w14:textId="5C0A705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1.2</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_Toc189491240 \h </w:instrText>
      </w:r>
      <w:r>
        <w:rPr>
          <w:noProof/>
        </w:rPr>
      </w:r>
      <w:r>
        <w:rPr>
          <w:noProof/>
        </w:rPr>
        <w:fldChar w:fldCharType="separate"/>
      </w:r>
      <w:r>
        <w:rPr>
          <w:noProof/>
        </w:rPr>
        <w:t>1</w:t>
      </w:r>
      <w:r>
        <w:rPr>
          <w:noProof/>
        </w:rPr>
        <w:fldChar w:fldCharType="end"/>
      </w:r>
    </w:p>
    <w:p w14:paraId="3C1FA3E8" w14:textId="0FCB1D34"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1.3</w:t>
      </w:r>
      <w:r>
        <w:rPr>
          <w:rFonts w:asciiTheme="minorHAnsi" w:eastAsiaTheme="minorEastAsia" w:hAnsiTheme="minorHAnsi" w:cstheme="minorBidi"/>
          <w:noProof/>
          <w:snapToGrid/>
          <w:kern w:val="2"/>
          <w:sz w:val="24"/>
          <w:szCs w:val="24"/>
          <w:lang w:eastAsia="en-GB"/>
          <w14:ligatures w14:val="standardContextual"/>
        </w:rPr>
        <w:tab/>
      </w:r>
      <w:r>
        <w:rPr>
          <w:noProof/>
        </w:rPr>
        <w:t>Acknowledgements</w:t>
      </w:r>
      <w:r>
        <w:rPr>
          <w:noProof/>
        </w:rPr>
        <w:tab/>
      </w:r>
      <w:r>
        <w:rPr>
          <w:noProof/>
        </w:rPr>
        <w:fldChar w:fldCharType="begin"/>
      </w:r>
      <w:r>
        <w:rPr>
          <w:noProof/>
        </w:rPr>
        <w:instrText xml:space="preserve"> PAGEREF _Toc189491241 \h </w:instrText>
      </w:r>
      <w:r>
        <w:rPr>
          <w:noProof/>
        </w:rPr>
      </w:r>
      <w:r>
        <w:rPr>
          <w:noProof/>
        </w:rPr>
        <w:fldChar w:fldCharType="separate"/>
      </w:r>
      <w:r>
        <w:rPr>
          <w:noProof/>
        </w:rPr>
        <w:t>1</w:t>
      </w:r>
      <w:r>
        <w:rPr>
          <w:noProof/>
        </w:rPr>
        <w:fldChar w:fldCharType="end"/>
      </w:r>
    </w:p>
    <w:p w14:paraId="24DFDF3D" w14:textId="5C9E1FC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1.4</w:t>
      </w:r>
      <w:r>
        <w:rPr>
          <w:rFonts w:asciiTheme="minorHAnsi" w:eastAsiaTheme="minorEastAsia" w:hAnsiTheme="minorHAnsi" w:cstheme="minorBidi"/>
          <w:noProof/>
          <w:snapToGrid/>
          <w:kern w:val="2"/>
          <w:sz w:val="24"/>
          <w:szCs w:val="24"/>
          <w:lang w:eastAsia="en-GB"/>
          <w14:ligatures w14:val="standardContextual"/>
        </w:rPr>
        <w:tab/>
      </w:r>
      <w:r>
        <w:rPr>
          <w:noProof/>
        </w:rPr>
        <w:t>Acronyms and Terms</w:t>
      </w:r>
      <w:r>
        <w:rPr>
          <w:noProof/>
        </w:rPr>
        <w:tab/>
      </w:r>
      <w:r>
        <w:rPr>
          <w:noProof/>
        </w:rPr>
        <w:fldChar w:fldCharType="begin"/>
      </w:r>
      <w:r>
        <w:rPr>
          <w:noProof/>
        </w:rPr>
        <w:instrText xml:space="preserve"> PAGEREF _Toc189491242 \h </w:instrText>
      </w:r>
      <w:r>
        <w:rPr>
          <w:noProof/>
        </w:rPr>
      </w:r>
      <w:r>
        <w:rPr>
          <w:noProof/>
        </w:rPr>
        <w:fldChar w:fldCharType="separate"/>
      </w:r>
      <w:r>
        <w:rPr>
          <w:noProof/>
        </w:rPr>
        <w:t>1</w:t>
      </w:r>
      <w:r>
        <w:rPr>
          <w:noProof/>
        </w:rPr>
        <w:fldChar w:fldCharType="end"/>
      </w:r>
    </w:p>
    <w:p w14:paraId="3B83E67A" w14:textId="6222E1D7"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1.5</w:t>
      </w:r>
      <w:r>
        <w:rPr>
          <w:rFonts w:asciiTheme="minorHAnsi" w:eastAsiaTheme="minorEastAsia" w:hAnsiTheme="minorHAnsi" w:cstheme="minorBidi"/>
          <w:noProof/>
          <w:snapToGrid/>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_Toc189491243 \h </w:instrText>
      </w:r>
      <w:r>
        <w:rPr>
          <w:noProof/>
        </w:rPr>
      </w:r>
      <w:r>
        <w:rPr>
          <w:noProof/>
        </w:rPr>
        <w:fldChar w:fldCharType="separate"/>
      </w:r>
      <w:r>
        <w:rPr>
          <w:noProof/>
        </w:rPr>
        <w:t>1</w:t>
      </w:r>
      <w:r>
        <w:rPr>
          <w:noProof/>
        </w:rPr>
        <w:fldChar w:fldCharType="end"/>
      </w:r>
    </w:p>
    <w:p w14:paraId="4E2D9C74" w14:textId="1D2C8C7C"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1.6</w:t>
      </w:r>
      <w:r>
        <w:rPr>
          <w:rFonts w:asciiTheme="minorHAnsi" w:eastAsiaTheme="minorEastAsia" w:hAnsiTheme="minorHAnsi" w:cstheme="minorBidi"/>
          <w:noProof/>
          <w:snapToGrid/>
          <w:kern w:val="2"/>
          <w:sz w:val="24"/>
          <w:szCs w:val="24"/>
          <w:lang w:eastAsia="en-GB"/>
          <w14:ligatures w14:val="standardContextual"/>
        </w:rPr>
        <w:tab/>
      </w:r>
      <w:r>
        <w:rPr>
          <w:noProof/>
        </w:rPr>
        <w:t>Preface to Edition 1.9.0</w:t>
      </w:r>
      <w:r>
        <w:rPr>
          <w:noProof/>
        </w:rPr>
        <w:tab/>
      </w:r>
      <w:r>
        <w:rPr>
          <w:noProof/>
        </w:rPr>
        <w:fldChar w:fldCharType="begin"/>
      </w:r>
      <w:r>
        <w:rPr>
          <w:noProof/>
        </w:rPr>
        <w:instrText xml:space="preserve"> PAGEREF _Toc189491244 \h </w:instrText>
      </w:r>
      <w:r>
        <w:rPr>
          <w:noProof/>
        </w:rPr>
      </w:r>
      <w:r>
        <w:rPr>
          <w:noProof/>
        </w:rPr>
        <w:fldChar w:fldCharType="separate"/>
      </w:r>
      <w:r>
        <w:rPr>
          <w:noProof/>
        </w:rPr>
        <w:t>2</w:t>
      </w:r>
      <w:r>
        <w:rPr>
          <w:noProof/>
        </w:rPr>
        <w:fldChar w:fldCharType="end"/>
      </w:r>
    </w:p>
    <w:p w14:paraId="46D7E894" w14:textId="16E7327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1.7</w:t>
      </w:r>
      <w:r>
        <w:rPr>
          <w:rFonts w:asciiTheme="minorHAnsi" w:eastAsiaTheme="minorEastAsia" w:hAnsiTheme="minorHAnsi" w:cstheme="minorBidi"/>
          <w:noProof/>
          <w:snapToGrid/>
          <w:kern w:val="2"/>
          <w:sz w:val="24"/>
          <w:szCs w:val="24"/>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_Toc189491245 \h </w:instrText>
      </w:r>
      <w:r>
        <w:rPr>
          <w:noProof/>
        </w:rPr>
      </w:r>
      <w:r>
        <w:rPr>
          <w:noProof/>
        </w:rPr>
        <w:fldChar w:fldCharType="separate"/>
      </w:r>
      <w:r>
        <w:rPr>
          <w:noProof/>
        </w:rPr>
        <w:t>2</w:t>
      </w:r>
      <w:r>
        <w:rPr>
          <w:noProof/>
        </w:rPr>
        <w:fldChar w:fldCharType="end"/>
      </w:r>
    </w:p>
    <w:p w14:paraId="640258D2" w14:textId="622474BA"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1.8</w:t>
      </w:r>
      <w:r>
        <w:rPr>
          <w:rFonts w:asciiTheme="minorHAnsi" w:eastAsiaTheme="minorEastAsia" w:hAnsiTheme="minorHAnsi" w:cstheme="minorBidi"/>
          <w:noProof/>
          <w:snapToGrid/>
          <w:kern w:val="2"/>
          <w:sz w:val="24"/>
          <w:szCs w:val="24"/>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_Toc189491246 \h </w:instrText>
      </w:r>
      <w:r>
        <w:rPr>
          <w:noProof/>
        </w:rPr>
      </w:r>
      <w:r>
        <w:rPr>
          <w:noProof/>
        </w:rPr>
        <w:fldChar w:fldCharType="separate"/>
      </w:r>
      <w:r>
        <w:rPr>
          <w:noProof/>
        </w:rPr>
        <w:t>4</w:t>
      </w:r>
      <w:r>
        <w:rPr>
          <w:noProof/>
        </w:rPr>
        <w:fldChar w:fldCharType="end"/>
      </w:r>
    </w:p>
    <w:p w14:paraId="49164F13" w14:textId="6F6F5FEB"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1.9</w:t>
      </w:r>
      <w:r>
        <w:rPr>
          <w:rFonts w:asciiTheme="minorHAnsi" w:eastAsiaTheme="minorEastAsia" w:hAnsiTheme="minorHAnsi" w:cstheme="minorBidi"/>
          <w:noProof/>
          <w:snapToGrid/>
          <w:kern w:val="2"/>
          <w:sz w:val="24"/>
          <w:szCs w:val="24"/>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_Toc189491247 \h </w:instrText>
      </w:r>
      <w:r>
        <w:rPr>
          <w:noProof/>
        </w:rPr>
      </w:r>
      <w:r>
        <w:rPr>
          <w:noProof/>
        </w:rPr>
        <w:fldChar w:fldCharType="separate"/>
      </w:r>
      <w:r>
        <w:rPr>
          <w:noProof/>
        </w:rPr>
        <w:t>5</w:t>
      </w:r>
      <w:r>
        <w:rPr>
          <w:noProof/>
        </w:rPr>
        <w:fldChar w:fldCharType="end"/>
      </w:r>
    </w:p>
    <w:p w14:paraId="77E45D1F" w14:textId="49092CF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1.10</w:t>
      </w:r>
      <w:r>
        <w:rPr>
          <w:rFonts w:asciiTheme="minorHAnsi" w:eastAsiaTheme="minorEastAsia" w:hAnsiTheme="minorHAnsi" w:cstheme="minorBidi"/>
          <w:noProof/>
          <w:snapToGrid/>
          <w:kern w:val="2"/>
          <w:sz w:val="24"/>
          <w:szCs w:val="24"/>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_Toc189491248 \h </w:instrText>
      </w:r>
      <w:r>
        <w:rPr>
          <w:noProof/>
        </w:rPr>
      </w:r>
      <w:r>
        <w:rPr>
          <w:noProof/>
        </w:rPr>
        <w:fldChar w:fldCharType="separate"/>
      </w:r>
      <w:r>
        <w:rPr>
          <w:noProof/>
        </w:rPr>
        <w:t>7</w:t>
      </w:r>
      <w:r>
        <w:rPr>
          <w:noProof/>
        </w:rPr>
        <w:fldChar w:fldCharType="end"/>
      </w:r>
    </w:p>
    <w:p w14:paraId="0ED56A92" w14:textId="31A2490F"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2</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Dataset Loading and Updating</w:t>
      </w:r>
      <w:r>
        <w:rPr>
          <w:noProof/>
        </w:rPr>
        <w:tab/>
      </w:r>
      <w:r>
        <w:rPr>
          <w:noProof/>
        </w:rPr>
        <w:fldChar w:fldCharType="begin"/>
      </w:r>
      <w:r>
        <w:rPr>
          <w:noProof/>
        </w:rPr>
        <w:instrText xml:space="preserve"> PAGEREF _Toc189491249 \h </w:instrText>
      </w:r>
      <w:r>
        <w:rPr>
          <w:noProof/>
        </w:rPr>
      </w:r>
      <w:r>
        <w:rPr>
          <w:noProof/>
        </w:rPr>
        <w:fldChar w:fldCharType="separate"/>
      </w:r>
      <w:r>
        <w:rPr>
          <w:noProof/>
        </w:rPr>
        <w:t>8</w:t>
      </w:r>
      <w:r>
        <w:rPr>
          <w:noProof/>
        </w:rPr>
        <w:fldChar w:fldCharType="end"/>
      </w:r>
    </w:p>
    <w:p w14:paraId="2C6623B4" w14:textId="7F39D2FA"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2.1</w:t>
      </w:r>
      <w:r>
        <w:rPr>
          <w:rFonts w:asciiTheme="minorHAnsi" w:eastAsiaTheme="minorEastAsia" w:hAnsiTheme="minorHAnsi" w:cstheme="minorBidi"/>
          <w:noProof/>
          <w:snapToGrid/>
          <w:kern w:val="2"/>
          <w:sz w:val="24"/>
          <w:szCs w:val="24"/>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_Toc189491250 \h </w:instrText>
      </w:r>
      <w:r>
        <w:rPr>
          <w:noProof/>
        </w:rPr>
      </w:r>
      <w:r>
        <w:rPr>
          <w:noProof/>
        </w:rPr>
        <w:fldChar w:fldCharType="separate"/>
      </w:r>
      <w:r>
        <w:rPr>
          <w:noProof/>
        </w:rPr>
        <w:t>8</w:t>
      </w:r>
      <w:r>
        <w:rPr>
          <w:noProof/>
        </w:rPr>
        <w:fldChar w:fldCharType="end"/>
      </w:r>
    </w:p>
    <w:p w14:paraId="657480DD" w14:textId="28256F7B"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w:t>
      </w:r>
      <w:r>
        <w:rPr>
          <w:noProof/>
        </w:rPr>
        <w:tab/>
      </w:r>
      <w:r>
        <w:rPr>
          <w:noProof/>
        </w:rPr>
        <w:fldChar w:fldCharType="begin"/>
      </w:r>
      <w:r>
        <w:rPr>
          <w:noProof/>
        </w:rPr>
        <w:instrText xml:space="preserve"> PAGEREF _Toc189491251 \h </w:instrText>
      </w:r>
      <w:r>
        <w:rPr>
          <w:noProof/>
        </w:rPr>
      </w:r>
      <w:r>
        <w:rPr>
          <w:noProof/>
        </w:rPr>
        <w:fldChar w:fldCharType="separate"/>
      </w:r>
      <w:r>
        <w:rPr>
          <w:noProof/>
        </w:rPr>
        <w:t>12</w:t>
      </w:r>
      <w:r>
        <w:rPr>
          <w:noProof/>
        </w:rPr>
        <w:fldChar w:fldCharType="end"/>
      </w:r>
    </w:p>
    <w:p w14:paraId="41807B45" w14:textId="58F56D3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2.3</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_Toc189491252 \h </w:instrText>
      </w:r>
      <w:r>
        <w:rPr>
          <w:noProof/>
        </w:rPr>
      </w:r>
      <w:r>
        <w:rPr>
          <w:noProof/>
        </w:rPr>
        <w:fldChar w:fldCharType="separate"/>
      </w:r>
      <w:r>
        <w:rPr>
          <w:noProof/>
        </w:rPr>
        <w:t>18</w:t>
      </w:r>
      <w:r>
        <w:rPr>
          <w:noProof/>
        </w:rPr>
        <w:fldChar w:fldCharType="end"/>
      </w:r>
    </w:p>
    <w:p w14:paraId="7905EFDD" w14:textId="6E21B54C"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2.4</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via Telecommunications networks (SECOM)</w:t>
      </w:r>
      <w:r>
        <w:rPr>
          <w:noProof/>
        </w:rPr>
        <w:tab/>
      </w:r>
      <w:r>
        <w:rPr>
          <w:noProof/>
        </w:rPr>
        <w:fldChar w:fldCharType="begin"/>
      </w:r>
      <w:r>
        <w:rPr>
          <w:noProof/>
        </w:rPr>
        <w:instrText xml:space="preserve"> PAGEREF _Toc189491253 \h </w:instrText>
      </w:r>
      <w:r>
        <w:rPr>
          <w:noProof/>
        </w:rPr>
      </w:r>
      <w:r>
        <w:rPr>
          <w:noProof/>
        </w:rPr>
        <w:fldChar w:fldCharType="separate"/>
      </w:r>
      <w:r>
        <w:rPr>
          <w:noProof/>
        </w:rPr>
        <w:t>34</w:t>
      </w:r>
      <w:r>
        <w:rPr>
          <w:noProof/>
        </w:rPr>
        <w:fldChar w:fldCharType="end"/>
      </w:r>
    </w:p>
    <w:p w14:paraId="73CFDD67" w14:textId="575E3EE4"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2.5</w:t>
      </w:r>
      <w:r>
        <w:rPr>
          <w:rFonts w:asciiTheme="minorHAnsi" w:eastAsiaTheme="minorEastAsia" w:hAnsiTheme="minorHAnsi" w:cstheme="minorBidi"/>
          <w:noProof/>
          <w:snapToGrid/>
          <w:kern w:val="2"/>
          <w:sz w:val="24"/>
          <w:szCs w:val="24"/>
          <w:lang w:eastAsia="en-GB"/>
          <w14:ligatures w14:val="standardContextual"/>
        </w:rPr>
        <w:tab/>
      </w:r>
      <w:r>
        <w:rPr>
          <w:noProof/>
        </w:rPr>
        <w:t>Manual Updates</w:t>
      </w:r>
      <w:r>
        <w:rPr>
          <w:noProof/>
        </w:rPr>
        <w:tab/>
      </w:r>
      <w:r>
        <w:rPr>
          <w:noProof/>
        </w:rPr>
        <w:fldChar w:fldCharType="begin"/>
      </w:r>
      <w:r>
        <w:rPr>
          <w:noProof/>
        </w:rPr>
        <w:instrText xml:space="preserve"> PAGEREF _Toc189491254 \h </w:instrText>
      </w:r>
      <w:r>
        <w:rPr>
          <w:noProof/>
        </w:rPr>
      </w:r>
      <w:r>
        <w:rPr>
          <w:noProof/>
        </w:rPr>
        <w:fldChar w:fldCharType="separate"/>
      </w:r>
      <w:r>
        <w:rPr>
          <w:noProof/>
        </w:rPr>
        <w:t>36</w:t>
      </w:r>
      <w:r>
        <w:rPr>
          <w:noProof/>
        </w:rPr>
        <w:fldChar w:fldCharType="end"/>
      </w:r>
    </w:p>
    <w:p w14:paraId="086DBCD2" w14:textId="76F2ED51"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lang w:val="en-US"/>
        </w:rPr>
        <w:t>2.6</w:t>
      </w:r>
      <w:r>
        <w:rPr>
          <w:rFonts w:asciiTheme="minorHAnsi" w:eastAsiaTheme="minorEastAsia" w:hAnsiTheme="minorHAnsi" w:cstheme="minorBidi"/>
          <w:noProof/>
          <w:snapToGrid/>
          <w:kern w:val="2"/>
          <w:sz w:val="24"/>
          <w:szCs w:val="24"/>
          <w:lang w:eastAsia="en-GB"/>
          <w14:ligatures w14:val="standardContextual"/>
        </w:rPr>
        <w:tab/>
      </w:r>
      <w:r w:rsidRPr="00102945">
        <w:rPr>
          <w:noProof/>
          <w:lang w:val="en-US"/>
        </w:rPr>
        <w:t>Loading, Updating and Authentication of datasets</w:t>
      </w:r>
      <w:r>
        <w:rPr>
          <w:noProof/>
        </w:rPr>
        <w:tab/>
      </w:r>
      <w:r>
        <w:rPr>
          <w:noProof/>
        </w:rPr>
        <w:fldChar w:fldCharType="begin"/>
      </w:r>
      <w:r>
        <w:rPr>
          <w:noProof/>
        </w:rPr>
        <w:instrText xml:space="preserve"> PAGEREF _Toc189491255 \h </w:instrText>
      </w:r>
      <w:r>
        <w:rPr>
          <w:noProof/>
        </w:rPr>
      </w:r>
      <w:r>
        <w:rPr>
          <w:noProof/>
        </w:rPr>
        <w:fldChar w:fldCharType="separate"/>
      </w:r>
      <w:r>
        <w:rPr>
          <w:noProof/>
        </w:rPr>
        <w:t>39</w:t>
      </w:r>
      <w:r>
        <w:rPr>
          <w:noProof/>
        </w:rPr>
        <w:fldChar w:fldCharType="end"/>
      </w:r>
    </w:p>
    <w:p w14:paraId="74F17643" w14:textId="3590F52C"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2.7</w:t>
      </w:r>
      <w:r>
        <w:rPr>
          <w:rFonts w:asciiTheme="minorHAnsi" w:eastAsiaTheme="minorEastAsia" w:hAnsiTheme="minorHAnsi" w:cstheme="minorBidi"/>
          <w:noProof/>
          <w:snapToGrid/>
          <w:kern w:val="2"/>
          <w:sz w:val="24"/>
          <w:szCs w:val="24"/>
          <w:lang w:eastAsia="en-GB"/>
          <w14:ligatures w14:val="standardContextual"/>
        </w:rPr>
        <w:tab/>
      </w:r>
      <w:r>
        <w:rPr>
          <w:noProof/>
        </w:rPr>
        <w:t>Dataset Authentication</w:t>
      </w:r>
      <w:r>
        <w:rPr>
          <w:noProof/>
        </w:rPr>
        <w:tab/>
      </w:r>
      <w:r>
        <w:rPr>
          <w:noProof/>
        </w:rPr>
        <w:fldChar w:fldCharType="begin"/>
      </w:r>
      <w:r>
        <w:rPr>
          <w:noProof/>
        </w:rPr>
        <w:instrText xml:space="preserve"> PAGEREF _Toc189491256 \h </w:instrText>
      </w:r>
      <w:r>
        <w:rPr>
          <w:noProof/>
        </w:rPr>
      </w:r>
      <w:r>
        <w:rPr>
          <w:noProof/>
        </w:rPr>
        <w:fldChar w:fldCharType="separate"/>
      </w:r>
      <w:r>
        <w:rPr>
          <w:noProof/>
        </w:rPr>
        <w:t>51</w:t>
      </w:r>
      <w:r>
        <w:rPr>
          <w:noProof/>
        </w:rPr>
        <w:fldChar w:fldCharType="end"/>
      </w:r>
    </w:p>
    <w:p w14:paraId="6E52EE76" w14:textId="5058DAF3"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2.8</w:t>
      </w:r>
      <w:r>
        <w:rPr>
          <w:rFonts w:asciiTheme="minorHAnsi" w:eastAsiaTheme="minorEastAsia" w:hAnsiTheme="minorHAnsi" w:cstheme="minorBidi"/>
          <w:noProof/>
          <w:snapToGrid/>
          <w:kern w:val="2"/>
          <w:sz w:val="24"/>
          <w:szCs w:val="24"/>
          <w:lang w:eastAsia="en-GB"/>
          <w14:ligatures w14:val="standardContextual"/>
        </w:rPr>
        <w:tab/>
      </w:r>
      <w:r>
        <w:rPr>
          <w:noProof/>
        </w:rPr>
        <w:t>Dataset Management</w:t>
      </w:r>
      <w:r>
        <w:rPr>
          <w:noProof/>
        </w:rPr>
        <w:tab/>
      </w:r>
      <w:r>
        <w:rPr>
          <w:noProof/>
        </w:rPr>
        <w:fldChar w:fldCharType="begin"/>
      </w:r>
      <w:r>
        <w:rPr>
          <w:noProof/>
        </w:rPr>
        <w:instrText xml:space="preserve"> PAGEREF _Toc189491257 \h </w:instrText>
      </w:r>
      <w:r>
        <w:rPr>
          <w:noProof/>
        </w:rPr>
      </w:r>
      <w:r>
        <w:rPr>
          <w:noProof/>
        </w:rPr>
        <w:fldChar w:fldCharType="separate"/>
      </w:r>
      <w:r>
        <w:rPr>
          <w:noProof/>
        </w:rPr>
        <w:t>61</w:t>
      </w:r>
      <w:r>
        <w:rPr>
          <w:noProof/>
        </w:rPr>
        <w:fldChar w:fldCharType="end"/>
      </w:r>
    </w:p>
    <w:p w14:paraId="7E930419" w14:textId="525C307D"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2.9</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_Toc189491258 \h </w:instrText>
      </w:r>
      <w:r>
        <w:rPr>
          <w:noProof/>
        </w:rPr>
      </w:r>
      <w:r>
        <w:rPr>
          <w:noProof/>
        </w:rPr>
        <w:fldChar w:fldCharType="separate"/>
      </w:r>
      <w:r>
        <w:rPr>
          <w:noProof/>
        </w:rPr>
        <w:t>65</w:t>
      </w:r>
      <w:r>
        <w:rPr>
          <w:noProof/>
        </w:rPr>
        <w:fldChar w:fldCharType="end"/>
      </w:r>
    </w:p>
    <w:p w14:paraId="69112E30" w14:textId="7F7406D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2.10</w:t>
      </w:r>
      <w:r>
        <w:rPr>
          <w:rFonts w:asciiTheme="minorHAnsi" w:eastAsiaTheme="minorEastAsia" w:hAnsiTheme="minorHAnsi" w:cstheme="minorBidi"/>
          <w:noProof/>
          <w:snapToGrid/>
          <w:kern w:val="2"/>
          <w:sz w:val="24"/>
          <w:szCs w:val="24"/>
          <w:lang w:eastAsia="en-GB"/>
          <w14:ligatures w14:val="standardContextual"/>
        </w:rPr>
        <w:tab/>
      </w:r>
      <w:r>
        <w:rPr>
          <w:noProof/>
        </w:rPr>
        <w:t>ECDIS Update Status Report</w:t>
      </w:r>
      <w:r>
        <w:rPr>
          <w:noProof/>
        </w:rPr>
        <w:tab/>
      </w:r>
      <w:r>
        <w:rPr>
          <w:noProof/>
        </w:rPr>
        <w:fldChar w:fldCharType="begin"/>
      </w:r>
      <w:r>
        <w:rPr>
          <w:noProof/>
        </w:rPr>
        <w:instrText xml:space="preserve"> PAGEREF _Toc189491260 \h </w:instrText>
      </w:r>
      <w:r>
        <w:rPr>
          <w:noProof/>
        </w:rPr>
      </w:r>
      <w:r>
        <w:rPr>
          <w:noProof/>
        </w:rPr>
        <w:fldChar w:fldCharType="separate"/>
      </w:r>
      <w:r>
        <w:rPr>
          <w:noProof/>
        </w:rPr>
        <w:t>70</w:t>
      </w:r>
      <w:r>
        <w:rPr>
          <w:noProof/>
        </w:rPr>
        <w:fldChar w:fldCharType="end"/>
      </w:r>
    </w:p>
    <w:p w14:paraId="5325D20F" w14:textId="7BCD5C32"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Loading and update of non-ENC S-100 datasets.</w:t>
      </w:r>
      <w:r>
        <w:rPr>
          <w:noProof/>
        </w:rPr>
        <w:tab/>
      </w:r>
      <w:r>
        <w:rPr>
          <w:noProof/>
        </w:rPr>
        <w:fldChar w:fldCharType="begin"/>
      </w:r>
      <w:r>
        <w:rPr>
          <w:noProof/>
        </w:rPr>
        <w:instrText xml:space="preserve"> PAGEREF _Toc189491261 \h </w:instrText>
      </w:r>
      <w:r>
        <w:rPr>
          <w:noProof/>
        </w:rPr>
      </w:r>
      <w:r>
        <w:rPr>
          <w:noProof/>
        </w:rPr>
        <w:fldChar w:fldCharType="separate"/>
      </w:r>
      <w:r>
        <w:rPr>
          <w:noProof/>
        </w:rPr>
        <w:t>74</w:t>
      </w:r>
      <w:r>
        <w:rPr>
          <w:noProof/>
        </w:rPr>
        <w:fldChar w:fldCharType="end"/>
      </w:r>
    </w:p>
    <w:p w14:paraId="6CF8757E" w14:textId="1587FBD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b w:val="0"/>
          <w:noProof/>
        </w:rPr>
        <w:t>3</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Chart Display</w:t>
      </w:r>
      <w:r>
        <w:rPr>
          <w:noProof/>
        </w:rPr>
        <w:tab/>
      </w:r>
      <w:r>
        <w:rPr>
          <w:noProof/>
        </w:rPr>
        <w:fldChar w:fldCharType="begin"/>
      </w:r>
      <w:r>
        <w:rPr>
          <w:noProof/>
        </w:rPr>
        <w:instrText xml:space="preserve"> PAGEREF _Toc189491262 \h </w:instrText>
      </w:r>
      <w:r>
        <w:rPr>
          <w:noProof/>
        </w:rPr>
      </w:r>
      <w:r>
        <w:rPr>
          <w:noProof/>
        </w:rPr>
        <w:fldChar w:fldCharType="separate"/>
      </w:r>
      <w:r>
        <w:rPr>
          <w:noProof/>
        </w:rPr>
        <w:t>76</w:t>
      </w:r>
      <w:r>
        <w:rPr>
          <w:noProof/>
        </w:rPr>
        <w:fldChar w:fldCharType="end"/>
      </w:r>
    </w:p>
    <w:p w14:paraId="12C06022" w14:textId="13F39641"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 and Loading</w:t>
      </w:r>
      <w:r>
        <w:rPr>
          <w:noProof/>
        </w:rPr>
        <w:tab/>
      </w:r>
      <w:r>
        <w:rPr>
          <w:noProof/>
        </w:rPr>
        <w:fldChar w:fldCharType="begin"/>
      </w:r>
      <w:r>
        <w:rPr>
          <w:noProof/>
        </w:rPr>
        <w:instrText xml:space="preserve"> PAGEREF _Toc189491263 \h </w:instrText>
      </w:r>
      <w:r>
        <w:rPr>
          <w:noProof/>
        </w:rPr>
      </w:r>
      <w:r>
        <w:rPr>
          <w:noProof/>
        </w:rPr>
        <w:fldChar w:fldCharType="separate"/>
      </w:r>
      <w:r>
        <w:rPr>
          <w:noProof/>
        </w:rPr>
        <w:t>76</w:t>
      </w:r>
      <w:r>
        <w:rPr>
          <w:noProof/>
        </w:rPr>
        <w:fldChar w:fldCharType="end"/>
      </w:r>
    </w:p>
    <w:p w14:paraId="7934A77A" w14:textId="41BD1A7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3.2</w:t>
      </w:r>
      <w:r>
        <w:rPr>
          <w:rFonts w:asciiTheme="minorHAnsi" w:eastAsiaTheme="minorEastAsia" w:hAnsiTheme="minorHAnsi" w:cstheme="minorBidi"/>
          <w:noProof/>
          <w:snapToGrid/>
          <w:kern w:val="2"/>
          <w:sz w:val="24"/>
          <w:szCs w:val="24"/>
          <w:lang w:eastAsia="en-GB"/>
          <w14:ligatures w14:val="standardContextual"/>
        </w:rPr>
        <w:tab/>
      </w:r>
      <w:r>
        <w:rPr>
          <w:noProof/>
        </w:rPr>
        <w:t>Display of ENC data</w:t>
      </w:r>
      <w:r>
        <w:rPr>
          <w:noProof/>
        </w:rPr>
        <w:tab/>
      </w:r>
      <w:r>
        <w:rPr>
          <w:noProof/>
        </w:rPr>
        <w:fldChar w:fldCharType="begin"/>
      </w:r>
      <w:r>
        <w:rPr>
          <w:noProof/>
        </w:rPr>
        <w:instrText xml:space="preserve"> PAGEREF _Toc189491264 \h </w:instrText>
      </w:r>
      <w:r>
        <w:rPr>
          <w:noProof/>
        </w:rPr>
      </w:r>
      <w:r>
        <w:rPr>
          <w:noProof/>
        </w:rPr>
        <w:fldChar w:fldCharType="separate"/>
      </w:r>
      <w:r>
        <w:rPr>
          <w:noProof/>
        </w:rPr>
        <w:t>76</w:t>
      </w:r>
      <w:r>
        <w:rPr>
          <w:noProof/>
        </w:rPr>
        <w:fldChar w:fldCharType="end"/>
      </w:r>
    </w:p>
    <w:p w14:paraId="7409FD2F" w14:textId="288FCCF2"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3.3</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w:t>
      </w:r>
      <w:r>
        <w:rPr>
          <w:noProof/>
        </w:rPr>
        <w:tab/>
      </w:r>
      <w:r>
        <w:rPr>
          <w:noProof/>
        </w:rPr>
        <w:fldChar w:fldCharType="begin"/>
      </w:r>
      <w:r>
        <w:rPr>
          <w:noProof/>
        </w:rPr>
        <w:instrText xml:space="preserve"> PAGEREF _Toc189491265 \h </w:instrText>
      </w:r>
      <w:r>
        <w:rPr>
          <w:noProof/>
        </w:rPr>
      </w:r>
      <w:r>
        <w:rPr>
          <w:noProof/>
        </w:rPr>
        <w:fldChar w:fldCharType="separate"/>
      </w:r>
      <w:r>
        <w:rPr>
          <w:noProof/>
        </w:rPr>
        <w:t>114</w:t>
      </w:r>
      <w:r>
        <w:rPr>
          <w:noProof/>
        </w:rPr>
        <w:fldChar w:fldCharType="end"/>
      </w:r>
    </w:p>
    <w:p w14:paraId="3E42FCAB" w14:textId="67FB601F"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3.4</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 Pick Report Display</w:t>
      </w:r>
      <w:r>
        <w:rPr>
          <w:noProof/>
        </w:rPr>
        <w:tab/>
      </w:r>
      <w:r>
        <w:rPr>
          <w:noProof/>
        </w:rPr>
        <w:fldChar w:fldCharType="begin"/>
      </w:r>
      <w:r>
        <w:rPr>
          <w:noProof/>
        </w:rPr>
        <w:instrText xml:space="preserve"> PAGEREF _Toc189491266 \h </w:instrText>
      </w:r>
      <w:r>
        <w:rPr>
          <w:noProof/>
        </w:rPr>
      </w:r>
      <w:r>
        <w:rPr>
          <w:noProof/>
        </w:rPr>
        <w:fldChar w:fldCharType="separate"/>
      </w:r>
      <w:r>
        <w:rPr>
          <w:noProof/>
        </w:rPr>
        <w:t>117</w:t>
      </w:r>
      <w:r>
        <w:rPr>
          <w:noProof/>
        </w:rPr>
        <w:fldChar w:fldCharType="end"/>
      </w:r>
    </w:p>
    <w:p w14:paraId="2AE40B0F" w14:textId="3B373BBA"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3.5</w:t>
      </w:r>
      <w:r>
        <w:rPr>
          <w:rFonts w:asciiTheme="minorHAnsi" w:eastAsiaTheme="minorEastAsia" w:hAnsiTheme="minorHAnsi" w:cstheme="minorBidi"/>
          <w:noProof/>
          <w:snapToGrid/>
          <w:kern w:val="2"/>
          <w:sz w:val="24"/>
          <w:szCs w:val="24"/>
          <w:lang w:eastAsia="en-GB"/>
          <w14:ligatures w14:val="standardContextual"/>
        </w:rPr>
        <w:tab/>
      </w:r>
      <w:r>
        <w:rPr>
          <w:noProof/>
        </w:rPr>
        <w:t>Independent Mariner Selections</w:t>
      </w:r>
      <w:r>
        <w:rPr>
          <w:noProof/>
        </w:rPr>
        <w:tab/>
      </w:r>
      <w:r>
        <w:rPr>
          <w:noProof/>
        </w:rPr>
        <w:fldChar w:fldCharType="begin"/>
      </w:r>
      <w:r>
        <w:rPr>
          <w:noProof/>
        </w:rPr>
        <w:instrText xml:space="preserve"> PAGEREF _Toc189491267 \h </w:instrText>
      </w:r>
      <w:r>
        <w:rPr>
          <w:noProof/>
        </w:rPr>
      </w:r>
      <w:r>
        <w:rPr>
          <w:noProof/>
        </w:rPr>
        <w:fldChar w:fldCharType="separate"/>
      </w:r>
      <w:r>
        <w:rPr>
          <w:noProof/>
        </w:rPr>
        <w:t>119</w:t>
      </w:r>
      <w:r>
        <w:rPr>
          <w:noProof/>
        </w:rPr>
        <w:fldChar w:fldCharType="end"/>
      </w:r>
    </w:p>
    <w:p w14:paraId="0988F740" w14:textId="0115C677"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3.6</w:t>
      </w:r>
      <w:r>
        <w:rPr>
          <w:rFonts w:asciiTheme="minorHAnsi" w:eastAsiaTheme="minorEastAsia" w:hAnsiTheme="minorHAnsi" w:cstheme="minorBidi"/>
          <w:noProof/>
          <w:snapToGrid/>
          <w:kern w:val="2"/>
          <w:sz w:val="24"/>
          <w:szCs w:val="24"/>
          <w:lang w:eastAsia="en-GB"/>
          <w14:ligatures w14:val="standardContextual"/>
        </w:rPr>
        <w:tab/>
      </w:r>
      <w:r>
        <w:rPr>
          <w:noProof/>
        </w:rPr>
        <w:t>Date Dependent Display and Functionality</w:t>
      </w:r>
      <w:r>
        <w:rPr>
          <w:noProof/>
        </w:rPr>
        <w:tab/>
      </w:r>
      <w:r>
        <w:rPr>
          <w:noProof/>
        </w:rPr>
        <w:fldChar w:fldCharType="begin"/>
      </w:r>
      <w:r>
        <w:rPr>
          <w:noProof/>
        </w:rPr>
        <w:instrText xml:space="preserve"> PAGEREF _Toc189491268 \h </w:instrText>
      </w:r>
      <w:r>
        <w:rPr>
          <w:noProof/>
        </w:rPr>
      </w:r>
      <w:r>
        <w:rPr>
          <w:noProof/>
        </w:rPr>
        <w:fldChar w:fldCharType="separate"/>
      </w:r>
      <w:r>
        <w:rPr>
          <w:noProof/>
        </w:rPr>
        <w:t>127</w:t>
      </w:r>
      <w:r>
        <w:rPr>
          <w:noProof/>
        </w:rPr>
        <w:fldChar w:fldCharType="end"/>
      </w:r>
    </w:p>
    <w:p w14:paraId="6681F996" w14:textId="69D76B1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3.1.1.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Safety contour</w:t>
      </w:r>
      <w:r>
        <w:rPr>
          <w:noProof/>
        </w:rPr>
        <w:tab/>
      </w:r>
      <w:r>
        <w:rPr>
          <w:noProof/>
        </w:rPr>
        <w:fldChar w:fldCharType="begin"/>
      </w:r>
      <w:r>
        <w:rPr>
          <w:noProof/>
        </w:rPr>
        <w:instrText xml:space="preserve"> PAGEREF _Toc189491269 \h </w:instrText>
      </w:r>
      <w:r>
        <w:rPr>
          <w:noProof/>
        </w:rPr>
      </w:r>
      <w:r>
        <w:rPr>
          <w:noProof/>
        </w:rPr>
        <w:fldChar w:fldCharType="separate"/>
      </w:r>
      <w:r>
        <w:rPr>
          <w:noProof/>
        </w:rPr>
        <w:t>143</w:t>
      </w:r>
      <w:r>
        <w:rPr>
          <w:noProof/>
        </w:rPr>
        <w:fldChar w:fldCharType="end"/>
      </w:r>
    </w:p>
    <w:p w14:paraId="2350D732" w14:textId="4ED2DE2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3.2.</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User Selected Safety Contour.</w:t>
      </w:r>
      <w:r>
        <w:rPr>
          <w:noProof/>
        </w:rPr>
        <w:tab/>
      </w:r>
      <w:r>
        <w:rPr>
          <w:noProof/>
        </w:rPr>
        <w:fldChar w:fldCharType="begin"/>
      </w:r>
      <w:r>
        <w:rPr>
          <w:noProof/>
        </w:rPr>
        <w:instrText xml:space="preserve"> PAGEREF _Toc189491270 \h </w:instrText>
      </w:r>
      <w:r>
        <w:rPr>
          <w:noProof/>
        </w:rPr>
      </w:r>
      <w:r>
        <w:rPr>
          <w:noProof/>
        </w:rPr>
        <w:fldChar w:fldCharType="separate"/>
      </w:r>
      <w:r>
        <w:rPr>
          <w:noProof/>
        </w:rPr>
        <w:t>153</w:t>
      </w:r>
      <w:r>
        <w:rPr>
          <w:noProof/>
        </w:rPr>
        <w:fldChar w:fldCharType="end"/>
      </w:r>
    </w:p>
    <w:p w14:paraId="6F5C5B9F" w14:textId="2B6F760E"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3.2.1.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Safety depth</w:t>
      </w:r>
      <w:r>
        <w:rPr>
          <w:noProof/>
        </w:rPr>
        <w:tab/>
      </w:r>
      <w:r>
        <w:rPr>
          <w:noProof/>
        </w:rPr>
        <w:fldChar w:fldCharType="begin"/>
      </w:r>
      <w:r>
        <w:rPr>
          <w:noProof/>
        </w:rPr>
        <w:instrText xml:space="preserve"> PAGEREF _Toc189491272 \h </w:instrText>
      </w:r>
      <w:r>
        <w:rPr>
          <w:noProof/>
        </w:rPr>
      </w:r>
      <w:r>
        <w:rPr>
          <w:noProof/>
        </w:rPr>
        <w:fldChar w:fldCharType="separate"/>
      </w:r>
      <w:r>
        <w:rPr>
          <w:noProof/>
        </w:rPr>
        <w:t>155</w:t>
      </w:r>
      <w:r>
        <w:rPr>
          <w:noProof/>
        </w:rPr>
        <w:fldChar w:fldCharType="end"/>
      </w:r>
    </w:p>
    <w:p w14:paraId="4533E763" w14:textId="42F0BAD1"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rPr>
        <w:t>Shallow pattern</w:t>
      </w:r>
      <w:r>
        <w:rPr>
          <w:noProof/>
        </w:rPr>
        <w:tab/>
      </w:r>
      <w:r>
        <w:rPr>
          <w:noProof/>
        </w:rPr>
        <w:fldChar w:fldCharType="begin"/>
      </w:r>
      <w:r>
        <w:rPr>
          <w:noProof/>
        </w:rPr>
        <w:instrText xml:space="preserve"> PAGEREF _Toc189491273 \h </w:instrText>
      </w:r>
      <w:r>
        <w:rPr>
          <w:noProof/>
        </w:rPr>
      </w:r>
      <w:r>
        <w:rPr>
          <w:noProof/>
        </w:rPr>
        <w:fldChar w:fldCharType="separate"/>
      </w:r>
      <w:r>
        <w:rPr>
          <w:noProof/>
        </w:rPr>
        <w:t>163</w:t>
      </w:r>
      <w:r>
        <w:rPr>
          <w:noProof/>
        </w:rPr>
        <w:fldChar w:fldCharType="end"/>
      </w:r>
    </w:p>
    <w:p w14:paraId="734087EB" w14:textId="66F439E9"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ii.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Contour labels</w:t>
      </w:r>
      <w:r>
        <w:rPr>
          <w:noProof/>
        </w:rPr>
        <w:tab/>
      </w:r>
      <w:r>
        <w:rPr>
          <w:noProof/>
        </w:rPr>
        <w:fldChar w:fldCharType="begin"/>
      </w:r>
      <w:r>
        <w:rPr>
          <w:noProof/>
        </w:rPr>
        <w:instrText xml:space="preserve"> PAGEREF _Toc189491274 \h </w:instrText>
      </w:r>
      <w:r>
        <w:rPr>
          <w:noProof/>
        </w:rPr>
      </w:r>
      <w:r>
        <w:rPr>
          <w:noProof/>
        </w:rPr>
        <w:fldChar w:fldCharType="separate"/>
      </w:r>
      <w:r>
        <w:rPr>
          <w:noProof/>
        </w:rPr>
        <w:t>165</w:t>
      </w:r>
      <w:r>
        <w:rPr>
          <w:noProof/>
        </w:rPr>
        <w:fldChar w:fldCharType="end"/>
      </w:r>
    </w:p>
    <w:p w14:paraId="0DAB431A" w14:textId="3D2A78E4"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iii.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Colour palettes</w:t>
      </w:r>
      <w:r>
        <w:rPr>
          <w:noProof/>
        </w:rPr>
        <w:tab/>
      </w:r>
      <w:r>
        <w:rPr>
          <w:noProof/>
        </w:rPr>
        <w:fldChar w:fldCharType="begin"/>
      </w:r>
      <w:r>
        <w:rPr>
          <w:noProof/>
        </w:rPr>
        <w:instrText xml:space="preserve"> PAGEREF _Toc189491275 \h </w:instrText>
      </w:r>
      <w:r>
        <w:rPr>
          <w:noProof/>
        </w:rPr>
      </w:r>
      <w:r>
        <w:rPr>
          <w:noProof/>
        </w:rPr>
        <w:fldChar w:fldCharType="separate"/>
      </w:r>
      <w:r>
        <w:rPr>
          <w:noProof/>
        </w:rPr>
        <w:t>167</w:t>
      </w:r>
      <w:r>
        <w:rPr>
          <w:noProof/>
        </w:rPr>
        <w:fldChar w:fldCharType="end"/>
      </w:r>
    </w:p>
    <w:p w14:paraId="7E39F251" w14:textId="257CA561"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iv.</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additional Chart Information Symbol</w:t>
      </w:r>
      <w:r>
        <w:rPr>
          <w:noProof/>
        </w:rPr>
        <w:tab/>
      </w:r>
      <w:r>
        <w:rPr>
          <w:noProof/>
        </w:rPr>
        <w:fldChar w:fldCharType="begin"/>
      </w:r>
      <w:r>
        <w:rPr>
          <w:noProof/>
        </w:rPr>
        <w:instrText xml:space="preserve"> PAGEREF _Toc189491276 \h </w:instrText>
      </w:r>
      <w:r>
        <w:rPr>
          <w:noProof/>
        </w:rPr>
      </w:r>
      <w:r>
        <w:rPr>
          <w:noProof/>
        </w:rPr>
        <w:fldChar w:fldCharType="separate"/>
      </w:r>
      <w:r>
        <w:rPr>
          <w:noProof/>
        </w:rPr>
        <w:t>173</w:t>
      </w:r>
      <w:r>
        <w:rPr>
          <w:noProof/>
        </w:rPr>
        <w:fldChar w:fldCharType="end"/>
      </w:r>
    </w:p>
    <w:p w14:paraId="1011FE45" w14:textId="271DDBAF"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v.</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Scale minimum</w:t>
      </w:r>
      <w:r>
        <w:rPr>
          <w:noProof/>
        </w:rPr>
        <w:tab/>
      </w:r>
      <w:r>
        <w:rPr>
          <w:noProof/>
        </w:rPr>
        <w:fldChar w:fldCharType="begin"/>
      </w:r>
      <w:r>
        <w:rPr>
          <w:noProof/>
        </w:rPr>
        <w:instrText xml:space="preserve"> PAGEREF _Toc189491277 \h </w:instrText>
      </w:r>
      <w:r>
        <w:rPr>
          <w:noProof/>
        </w:rPr>
      </w:r>
      <w:r>
        <w:rPr>
          <w:noProof/>
        </w:rPr>
        <w:fldChar w:fldCharType="separate"/>
      </w:r>
      <w:r>
        <w:rPr>
          <w:noProof/>
        </w:rPr>
        <w:t>179</w:t>
      </w:r>
      <w:r>
        <w:rPr>
          <w:noProof/>
        </w:rPr>
        <w:fldChar w:fldCharType="end"/>
      </w:r>
    </w:p>
    <w:p w14:paraId="1D5465D3" w14:textId="1CF9C2AD"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lastRenderedPageBreak/>
        <w:t>vi.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Full Light Lines</w:t>
      </w:r>
      <w:r>
        <w:rPr>
          <w:noProof/>
        </w:rPr>
        <w:tab/>
      </w:r>
      <w:r>
        <w:rPr>
          <w:noProof/>
        </w:rPr>
        <w:fldChar w:fldCharType="begin"/>
      </w:r>
      <w:r>
        <w:rPr>
          <w:noProof/>
        </w:rPr>
        <w:instrText xml:space="preserve"> PAGEREF _Toc189491278 \h </w:instrText>
      </w:r>
      <w:r>
        <w:rPr>
          <w:noProof/>
        </w:rPr>
      </w:r>
      <w:r>
        <w:rPr>
          <w:noProof/>
        </w:rPr>
        <w:fldChar w:fldCharType="separate"/>
      </w:r>
      <w:r>
        <w:rPr>
          <w:noProof/>
        </w:rPr>
        <w:t>182</w:t>
      </w:r>
      <w:r>
        <w:rPr>
          <w:noProof/>
        </w:rPr>
        <w:fldChar w:fldCharType="end"/>
      </w:r>
    </w:p>
    <w:p w14:paraId="49D31170" w14:textId="23C11AE6"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vii.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text in other languages</w:t>
      </w:r>
      <w:r>
        <w:rPr>
          <w:noProof/>
        </w:rPr>
        <w:tab/>
      </w:r>
      <w:r>
        <w:rPr>
          <w:noProof/>
        </w:rPr>
        <w:fldChar w:fldCharType="begin"/>
      </w:r>
      <w:r>
        <w:rPr>
          <w:noProof/>
        </w:rPr>
        <w:instrText xml:space="preserve"> PAGEREF _Toc189491279 \h </w:instrText>
      </w:r>
      <w:r>
        <w:rPr>
          <w:noProof/>
        </w:rPr>
      </w:r>
      <w:r>
        <w:rPr>
          <w:noProof/>
        </w:rPr>
        <w:fldChar w:fldCharType="separate"/>
      </w:r>
      <w:r>
        <w:rPr>
          <w:noProof/>
        </w:rPr>
        <w:t>185</w:t>
      </w:r>
      <w:r>
        <w:rPr>
          <w:noProof/>
        </w:rPr>
        <w:fldChar w:fldCharType="end"/>
      </w:r>
    </w:p>
    <w:p w14:paraId="4150E1F6" w14:textId="1ABA1E57"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viii.</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Use of language packs.</w:t>
      </w:r>
      <w:r>
        <w:rPr>
          <w:noProof/>
        </w:rPr>
        <w:tab/>
      </w:r>
      <w:r>
        <w:rPr>
          <w:noProof/>
        </w:rPr>
        <w:fldChar w:fldCharType="begin"/>
      </w:r>
      <w:r>
        <w:rPr>
          <w:noProof/>
        </w:rPr>
        <w:instrText xml:space="preserve"> PAGEREF _Toc189491280 \h </w:instrText>
      </w:r>
      <w:r>
        <w:rPr>
          <w:noProof/>
        </w:rPr>
      </w:r>
      <w:r>
        <w:rPr>
          <w:noProof/>
        </w:rPr>
        <w:fldChar w:fldCharType="separate"/>
      </w:r>
      <w:r>
        <w:rPr>
          <w:noProof/>
        </w:rPr>
        <w:t>187</w:t>
      </w:r>
      <w:r>
        <w:rPr>
          <w:noProof/>
        </w:rPr>
        <w:fldChar w:fldCharType="end"/>
      </w:r>
    </w:p>
    <w:p w14:paraId="56F95FE6" w14:textId="244A4356"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3.6.</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priority</w:t>
      </w:r>
      <w:r>
        <w:rPr>
          <w:noProof/>
        </w:rPr>
        <w:tab/>
      </w:r>
      <w:r>
        <w:rPr>
          <w:noProof/>
        </w:rPr>
        <w:fldChar w:fldCharType="begin"/>
      </w:r>
      <w:r>
        <w:rPr>
          <w:noProof/>
        </w:rPr>
        <w:instrText xml:space="preserve"> PAGEREF _Toc189491281 \h </w:instrText>
      </w:r>
      <w:r>
        <w:rPr>
          <w:noProof/>
        </w:rPr>
      </w:r>
      <w:r>
        <w:rPr>
          <w:noProof/>
        </w:rPr>
        <w:fldChar w:fldCharType="separate"/>
      </w:r>
      <w:r>
        <w:rPr>
          <w:noProof/>
        </w:rPr>
        <w:t>188</w:t>
      </w:r>
      <w:r>
        <w:rPr>
          <w:noProof/>
        </w:rPr>
        <w:fldChar w:fldCharType="end"/>
      </w:r>
    </w:p>
    <w:p w14:paraId="37E0E9F9" w14:textId="33B71E08"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3.6.1.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Different priority</w:t>
      </w:r>
      <w:r>
        <w:rPr>
          <w:noProof/>
        </w:rPr>
        <w:tab/>
      </w:r>
      <w:r>
        <w:rPr>
          <w:noProof/>
        </w:rPr>
        <w:fldChar w:fldCharType="begin"/>
      </w:r>
      <w:r>
        <w:rPr>
          <w:noProof/>
        </w:rPr>
        <w:instrText xml:space="preserve"> PAGEREF _Toc189491282 \h </w:instrText>
      </w:r>
      <w:r>
        <w:rPr>
          <w:noProof/>
        </w:rPr>
      </w:r>
      <w:r>
        <w:rPr>
          <w:noProof/>
        </w:rPr>
        <w:fldChar w:fldCharType="separate"/>
      </w:r>
      <w:r>
        <w:rPr>
          <w:noProof/>
        </w:rPr>
        <w:t>188</w:t>
      </w:r>
      <w:r>
        <w:rPr>
          <w:noProof/>
        </w:rPr>
        <w:fldChar w:fldCharType="end"/>
      </w:r>
    </w:p>
    <w:p w14:paraId="4A7CD31E" w14:textId="0B134D25"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3.7.</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Priorities</w:t>
      </w:r>
      <w:r>
        <w:rPr>
          <w:noProof/>
        </w:rPr>
        <w:tab/>
      </w:r>
      <w:r>
        <w:rPr>
          <w:noProof/>
        </w:rPr>
        <w:fldChar w:fldCharType="begin"/>
      </w:r>
      <w:r>
        <w:rPr>
          <w:noProof/>
        </w:rPr>
        <w:instrText xml:space="preserve"> PAGEREF _Toc189491283 \h </w:instrText>
      </w:r>
      <w:r>
        <w:rPr>
          <w:noProof/>
        </w:rPr>
      </w:r>
      <w:r>
        <w:rPr>
          <w:noProof/>
        </w:rPr>
        <w:fldChar w:fldCharType="separate"/>
      </w:r>
      <w:r>
        <w:rPr>
          <w:noProof/>
        </w:rPr>
        <w:t>190</w:t>
      </w:r>
      <w:r>
        <w:rPr>
          <w:noProof/>
        </w:rPr>
        <w:fldChar w:fldCharType="end"/>
      </w:r>
    </w:p>
    <w:p w14:paraId="31BC01B0" w14:textId="03BFE8F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3.7.1.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Same priority</w:t>
      </w:r>
      <w:r>
        <w:rPr>
          <w:noProof/>
        </w:rPr>
        <w:tab/>
      </w:r>
      <w:r>
        <w:rPr>
          <w:noProof/>
        </w:rPr>
        <w:fldChar w:fldCharType="begin"/>
      </w:r>
      <w:r>
        <w:rPr>
          <w:noProof/>
        </w:rPr>
        <w:instrText xml:space="preserve"> PAGEREF _Toc189491284 \h </w:instrText>
      </w:r>
      <w:r>
        <w:rPr>
          <w:noProof/>
        </w:rPr>
      </w:r>
      <w:r>
        <w:rPr>
          <w:noProof/>
        </w:rPr>
        <w:fldChar w:fldCharType="separate"/>
      </w:r>
      <w:r>
        <w:rPr>
          <w:noProof/>
        </w:rPr>
        <w:t>190</w:t>
      </w:r>
      <w:r>
        <w:rPr>
          <w:noProof/>
        </w:rPr>
        <w:fldChar w:fldCharType="end"/>
      </w:r>
    </w:p>
    <w:p w14:paraId="149983F9" w14:textId="224E5502"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3.7.2.</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Line Suppression</w:t>
      </w:r>
      <w:r>
        <w:rPr>
          <w:noProof/>
        </w:rPr>
        <w:tab/>
      </w:r>
      <w:r>
        <w:rPr>
          <w:noProof/>
        </w:rPr>
        <w:fldChar w:fldCharType="begin"/>
      </w:r>
      <w:r>
        <w:rPr>
          <w:noProof/>
        </w:rPr>
        <w:instrText xml:space="preserve"> PAGEREF _Toc189491285 \h </w:instrText>
      </w:r>
      <w:r>
        <w:rPr>
          <w:noProof/>
        </w:rPr>
      </w:r>
      <w:r>
        <w:rPr>
          <w:noProof/>
        </w:rPr>
        <w:fldChar w:fldCharType="separate"/>
      </w:r>
      <w:r>
        <w:rPr>
          <w:noProof/>
        </w:rPr>
        <w:t>192</w:t>
      </w:r>
      <w:r>
        <w:rPr>
          <w:noProof/>
        </w:rPr>
        <w:fldChar w:fldCharType="end"/>
      </w:r>
    </w:p>
    <w:p w14:paraId="6068A26D" w14:textId="00B4154A"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3.7.3.</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Manual Updates</w:t>
      </w:r>
      <w:r>
        <w:rPr>
          <w:noProof/>
        </w:rPr>
        <w:tab/>
      </w:r>
      <w:r>
        <w:rPr>
          <w:noProof/>
        </w:rPr>
        <w:fldChar w:fldCharType="begin"/>
      </w:r>
      <w:r>
        <w:rPr>
          <w:noProof/>
        </w:rPr>
        <w:instrText xml:space="preserve"> PAGEREF _Toc189491286 \h </w:instrText>
      </w:r>
      <w:r>
        <w:rPr>
          <w:noProof/>
        </w:rPr>
      </w:r>
      <w:r>
        <w:rPr>
          <w:noProof/>
        </w:rPr>
        <w:fldChar w:fldCharType="separate"/>
      </w:r>
      <w:r>
        <w:rPr>
          <w:noProof/>
        </w:rPr>
        <w:t>194</w:t>
      </w:r>
      <w:r>
        <w:rPr>
          <w:noProof/>
        </w:rPr>
        <w:fldChar w:fldCharType="end"/>
      </w:r>
    </w:p>
    <w:p w14:paraId="292C0791" w14:textId="53EC8774"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3.7.4.</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Text Display</w:t>
      </w:r>
      <w:r>
        <w:rPr>
          <w:noProof/>
        </w:rPr>
        <w:tab/>
      </w:r>
      <w:r>
        <w:rPr>
          <w:noProof/>
        </w:rPr>
        <w:fldChar w:fldCharType="begin"/>
      </w:r>
      <w:r>
        <w:rPr>
          <w:noProof/>
        </w:rPr>
        <w:instrText xml:space="preserve"> PAGEREF _Toc189491287 \h </w:instrText>
      </w:r>
      <w:r>
        <w:rPr>
          <w:noProof/>
        </w:rPr>
      </w:r>
      <w:r>
        <w:rPr>
          <w:noProof/>
        </w:rPr>
        <w:fldChar w:fldCharType="separate"/>
      </w:r>
      <w:r>
        <w:rPr>
          <w:noProof/>
        </w:rPr>
        <w:t>196</w:t>
      </w:r>
      <w:r>
        <w:rPr>
          <w:noProof/>
        </w:rPr>
        <w:fldChar w:fldCharType="end"/>
      </w:r>
    </w:p>
    <w:p w14:paraId="192B0298" w14:textId="169A7ED0"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3.7.5.</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area borders</w:t>
      </w:r>
      <w:r>
        <w:rPr>
          <w:noProof/>
        </w:rPr>
        <w:tab/>
      </w:r>
      <w:r>
        <w:rPr>
          <w:noProof/>
        </w:rPr>
        <w:fldChar w:fldCharType="begin"/>
      </w:r>
      <w:r>
        <w:rPr>
          <w:noProof/>
        </w:rPr>
        <w:instrText xml:space="preserve"> PAGEREF _Toc189491288 \h </w:instrText>
      </w:r>
      <w:r>
        <w:rPr>
          <w:noProof/>
        </w:rPr>
      </w:r>
      <w:r>
        <w:rPr>
          <w:noProof/>
        </w:rPr>
        <w:fldChar w:fldCharType="separate"/>
      </w:r>
      <w:r>
        <w:rPr>
          <w:noProof/>
        </w:rPr>
        <w:t>199</w:t>
      </w:r>
      <w:r>
        <w:rPr>
          <w:noProof/>
        </w:rPr>
        <w:fldChar w:fldCharType="end"/>
      </w:r>
    </w:p>
    <w:p w14:paraId="220F4E8C" w14:textId="5B8BD1A0"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3.7.6.</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unknown symbols</w:t>
      </w:r>
      <w:r>
        <w:rPr>
          <w:noProof/>
        </w:rPr>
        <w:tab/>
      </w:r>
      <w:r>
        <w:rPr>
          <w:noProof/>
        </w:rPr>
        <w:fldChar w:fldCharType="begin"/>
      </w:r>
      <w:r>
        <w:rPr>
          <w:noProof/>
        </w:rPr>
        <w:instrText xml:space="preserve"> PAGEREF _Toc189491289 \h </w:instrText>
      </w:r>
      <w:r>
        <w:rPr>
          <w:noProof/>
        </w:rPr>
      </w:r>
      <w:r>
        <w:rPr>
          <w:noProof/>
        </w:rPr>
        <w:fldChar w:fldCharType="separate"/>
      </w:r>
      <w:r>
        <w:rPr>
          <w:noProof/>
        </w:rPr>
        <w:t>201</w:t>
      </w:r>
      <w:r>
        <w:rPr>
          <w:noProof/>
        </w:rPr>
        <w:fldChar w:fldCharType="end"/>
      </w:r>
    </w:p>
    <w:p w14:paraId="404515B8" w14:textId="3FB04238"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3.7.7.</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features affected by Complex Portrayal Procedures</w:t>
      </w:r>
      <w:r>
        <w:rPr>
          <w:noProof/>
        </w:rPr>
        <w:tab/>
      </w:r>
      <w:r>
        <w:rPr>
          <w:noProof/>
        </w:rPr>
        <w:fldChar w:fldCharType="begin"/>
      </w:r>
      <w:r>
        <w:rPr>
          <w:noProof/>
        </w:rPr>
        <w:instrText xml:space="preserve"> PAGEREF _Toc189491290 \h </w:instrText>
      </w:r>
      <w:r>
        <w:rPr>
          <w:noProof/>
        </w:rPr>
      </w:r>
      <w:r>
        <w:rPr>
          <w:noProof/>
        </w:rPr>
        <w:fldChar w:fldCharType="separate"/>
      </w:r>
      <w:r>
        <w:rPr>
          <w:noProof/>
        </w:rPr>
        <w:t>209</w:t>
      </w:r>
      <w:r>
        <w:rPr>
          <w:noProof/>
        </w:rPr>
        <w:fldChar w:fldCharType="end"/>
      </w:r>
    </w:p>
    <w:p w14:paraId="355F0AE9" w14:textId="5B151BA5"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3.7.8.</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Centred Symbols</w:t>
      </w:r>
      <w:r>
        <w:rPr>
          <w:noProof/>
        </w:rPr>
        <w:tab/>
      </w:r>
      <w:r>
        <w:rPr>
          <w:noProof/>
        </w:rPr>
        <w:fldChar w:fldCharType="begin"/>
      </w:r>
      <w:r>
        <w:rPr>
          <w:noProof/>
        </w:rPr>
        <w:instrText xml:space="preserve"> PAGEREF _Toc189491291 \h </w:instrText>
      </w:r>
      <w:r>
        <w:rPr>
          <w:noProof/>
        </w:rPr>
      </w:r>
      <w:r>
        <w:rPr>
          <w:noProof/>
        </w:rPr>
        <w:fldChar w:fldCharType="separate"/>
      </w:r>
      <w:r>
        <w:rPr>
          <w:noProof/>
        </w:rPr>
        <w:t>211</w:t>
      </w:r>
      <w:r>
        <w:rPr>
          <w:noProof/>
        </w:rPr>
        <w:fldChar w:fldCharType="end"/>
      </w:r>
    </w:p>
    <w:p w14:paraId="1A326909" w14:textId="6C6C5B21"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3.8.</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Scale and navigation purpose</w:t>
      </w:r>
      <w:r>
        <w:rPr>
          <w:noProof/>
        </w:rPr>
        <w:tab/>
      </w:r>
      <w:r>
        <w:rPr>
          <w:noProof/>
        </w:rPr>
        <w:fldChar w:fldCharType="begin"/>
      </w:r>
      <w:r>
        <w:rPr>
          <w:noProof/>
        </w:rPr>
        <w:instrText xml:space="preserve"> PAGEREF _Toc189491292 \h </w:instrText>
      </w:r>
      <w:r>
        <w:rPr>
          <w:noProof/>
        </w:rPr>
      </w:r>
      <w:r>
        <w:rPr>
          <w:noProof/>
        </w:rPr>
        <w:fldChar w:fldCharType="separate"/>
      </w:r>
      <w:r>
        <w:rPr>
          <w:noProof/>
        </w:rPr>
        <w:t>215</w:t>
      </w:r>
      <w:r>
        <w:rPr>
          <w:noProof/>
        </w:rPr>
        <w:fldChar w:fldCharType="end"/>
      </w:r>
    </w:p>
    <w:p w14:paraId="1AF43053" w14:textId="1F87B021"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3.8.1.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overscale indication</w:t>
      </w:r>
      <w:r>
        <w:rPr>
          <w:noProof/>
        </w:rPr>
        <w:tab/>
      </w:r>
      <w:r>
        <w:rPr>
          <w:noProof/>
        </w:rPr>
        <w:fldChar w:fldCharType="begin"/>
      </w:r>
      <w:r>
        <w:rPr>
          <w:noProof/>
        </w:rPr>
        <w:instrText xml:space="preserve"> PAGEREF _Toc189491293 \h </w:instrText>
      </w:r>
      <w:r>
        <w:rPr>
          <w:noProof/>
        </w:rPr>
      </w:r>
      <w:r>
        <w:rPr>
          <w:noProof/>
        </w:rPr>
        <w:fldChar w:fldCharType="separate"/>
      </w:r>
      <w:r>
        <w:rPr>
          <w:noProof/>
        </w:rPr>
        <w:t>215</w:t>
      </w:r>
      <w:r>
        <w:rPr>
          <w:noProof/>
        </w:rPr>
        <w:fldChar w:fldCharType="end"/>
      </w:r>
    </w:p>
    <w:p w14:paraId="24EEA085" w14:textId="5A6FE088"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3.8.2.</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Indication of larger scale data</w:t>
      </w:r>
      <w:r>
        <w:rPr>
          <w:noProof/>
        </w:rPr>
        <w:tab/>
      </w:r>
      <w:r>
        <w:rPr>
          <w:noProof/>
        </w:rPr>
        <w:fldChar w:fldCharType="begin"/>
      </w:r>
      <w:r>
        <w:rPr>
          <w:noProof/>
        </w:rPr>
        <w:instrText xml:space="preserve"> PAGEREF _Toc189491294 \h </w:instrText>
      </w:r>
      <w:r>
        <w:rPr>
          <w:noProof/>
        </w:rPr>
      </w:r>
      <w:r>
        <w:rPr>
          <w:noProof/>
        </w:rPr>
        <w:fldChar w:fldCharType="separate"/>
      </w:r>
      <w:r>
        <w:rPr>
          <w:noProof/>
        </w:rPr>
        <w:t>218</w:t>
      </w:r>
      <w:r>
        <w:rPr>
          <w:noProof/>
        </w:rPr>
        <w:fldChar w:fldCharType="end"/>
      </w:r>
    </w:p>
    <w:p w14:paraId="7190C2EA" w14:textId="75ACA662"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3.8.3.</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Boundaries between maximum display scales</w:t>
      </w:r>
      <w:r>
        <w:rPr>
          <w:noProof/>
        </w:rPr>
        <w:tab/>
      </w:r>
      <w:r>
        <w:rPr>
          <w:noProof/>
        </w:rPr>
        <w:fldChar w:fldCharType="begin"/>
      </w:r>
      <w:r>
        <w:rPr>
          <w:noProof/>
        </w:rPr>
        <w:instrText xml:space="preserve"> PAGEREF _Toc189491295 \h </w:instrText>
      </w:r>
      <w:r>
        <w:rPr>
          <w:noProof/>
        </w:rPr>
      </w:r>
      <w:r>
        <w:rPr>
          <w:noProof/>
        </w:rPr>
        <w:fldChar w:fldCharType="separate"/>
      </w:r>
      <w:r>
        <w:rPr>
          <w:noProof/>
        </w:rPr>
        <w:t>219</w:t>
      </w:r>
      <w:r>
        <w:rPr>
          <w:noProof/>
        </w:rPr>
        <w:fldChar w:fldCharType="end"/>
      </w:r>
    </w:p>
    <w:p w14:paraId="5992787A" w14:textId="4A9C26BC"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3.8.4.</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data from another scale</w:t>
      </w:r>
      <w:r>
        <w:rPr>
          <w:noProof/>
        </w:rPr>
        <w:tab/>
      </w:r>
      <w:r>
        <w:rPr>
          <w:noProof/>
        </w:rPr>
        <w:fldChar w:fldCharType="begin"/>
      </w:r>
      <w:r>
        <w:rPr>
          <w:noProof/>
        </w:rPr>
        <w:instrText xml:space="preserve"> PAGEREF _Toc189491296 \h </w:instrText>
      </w:r>
      <w:r>
        <w:rPr>
          <w:noProof/>
        </w:rPr>
      </w:r>
      <w:r>
        <w:rPr>
          <w:noProof/>
        </w:rPr>
        <w:fldChar w:fldCharType="separate"/>
      </w:r>
      <w:r>
        <w:rPr>
          <w:noProof/>
        </w:rPr>
        <w:t>221</w:t>
      </w:r>
      <w:r>
        <w:rPr>
          <w:noProof/>
        </w:rPr>
        <w:fldChar w:fldCharType="end"/>
      </w:r>
    </w:p>
    <w:p w14:paraId="6324C8B2" w14:textId="7BF58018"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3.8.5.</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graphical index</w:t>
      </w:r>
      <w:r>
        <w:rPr>
          <w:noProof/>
        </w:rPr>
        <w:tab/>
      </w:r>
      <w:r>
        <w:rPr>
          <w:noProof/>
        </w:rPr>
        <w:fldChar w:fldCharType="begin"/>
      </w:r>
      <w:r>
        <w:rPr>
          <w:noProof/>
        </w:rPr>
        <w:instrText xml:space="preserve"> PAGEREF _Toc189491297 \h </w:instrText>
      </w:r>
      <w:r>
        <w:rPr>
          <w:noProof/>
        </w:rPr>
      </w:r>
      <w:r>
        <w:rPr>
          <w:noProof/>
        </w:rPr>
        <w:fldChar w:fldCharType="separate"/>
      </w:r>
      <w:r>
        <w:rPr>
          <w:noProof/>
        </w:rPr>
        <w:t>225</w:t>
      </w:r>
      <w:r>
        <w:rPr>
          <w:noProof/>
        </w:rPr>
        <w:fldChar w:fldCharType="end"/>
      </w:r>
    </w:p>
    <w:p w14:paraId="15342F7B" w14:textId="6C0B4CAA"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3.8.6.</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Change of display scale</w:t>
      </w:r>
      <w:r>
        <w:rPr>
          <w:noProof/>
        </w:rPr>
        <w:tab/>
      </w:r>
      <w:r>
        <w:rPr>
          <w:noProof/>
        </w:rPr>
        <w:fldChar w:fldCharType="begin"/>
      </w:r>
      <w:r>
        <w:rPr>
          <w:noProof/>
        </w:rPr>
        <w:instrText xml:space="preserve"> PAGEREF _Toc189491298 \h </w:instrText>
      </w:r>
      <w:r>
        <w:rPr>
          <w:noProof/>
        </w:rPr>
      </w:r>
      <w:r>
        <w:rPr>
          <w:noProof/>
        </w:rPr>
        <w:fldChar w:fldCharType="separate"/>
      </w:r>
      <w:r>
        <w:rPr>
          <w:noProof/>
        </w:rPr>
        <w:t>226</w:t>
      </w:r>
      <w:r>
        <w:rPr>
          <w:noProof/>
        </w:rPr>
        <w:fldChar w:fldCharType="end"/>
      </w:r>
    </w:p>
    <w:p w14:paraId="0E0E3ADB" w14:textId="25029CC2"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3.8.7.</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Impact of Scale Minimum on display</w:t>
      </w:r>
      <w:r>
        <w:rPr>
          <w:noProof/>
        </w:rPr>
        <w:tab/>
      </w:r>
      <w:r>
        <w:rPr>
          <w:noProof/>
        </w:rPr>
        <w:fldChar w:fldCharType="begin"/>
      </w:r>
      <w:r>
        <w:rPr>
          <w:noProof/>
        </w:rPr>
        <w:instrText xml:space="preserve"> PAGEREF _Toc189491299 \h </w:instrText>
      </w:r>
      <w:r>
        <w:rPr>
          <w:noProof/>
        </w:rPr>
      </w:r>
      <w:r>
        <w:rPr>
          <w:noProof/>
        </w:rPr>
        <w:fldChar w:fldCharType="separate"/>
      </w:r>
      <w:r>
        <w:rPr>
          <w:noProof/>
        </w:rPr>
        <w:t>227</w:t>
      </w:r>
      <w:r>
        <w:rPr>
          <w:noProof/>
        </w:rPr>
        <w:fldChar w:fldCharType="end"/>
      </w:r>
    </w:p>
    <w:p w14:paraId="52F4ADBD" w14:textId="17350FCE"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3.9.</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and Operation of Water Level Adjustment.</w:t>
      </w:r>
      <w:r>
        <w:rPr>
          <w:noProof/>
        </w:rPr>
        <w:tab/>
      </w:r>
      <w:r>
        <w:rPr>
          <w:noProof/>
        </w:rPr>
        <w:fldChar w:fldCharType="begin"/>
      </w:r>
      <w:r>
        <w:rPr>
          <w:noProof/>
        </w:rPr>
        <w:instrText xml:space="preserve"> PAGEREF _Toc189491300 \h </w:instrText>
      </w:r>
      <w:r>
        <w:rPr>
          <w:noProof/>
        </w:rPr>
      </w:r>
      <w:r>
        <w:rPr>
          <w:noProof/>
        </w:rPr>
        <w:fldChar w:fldCharType="separate"/>
      </w:r>
      <w:r>
        <w:rPr>
          <w:noProof/>
        </w:rPr>
        <w:t>231</w:t>
      </w:r>
      <w:r>
        <w:rPr>
          <w:noProof/>
        </w:rPr>
        <w:fldChar w:fldCharType="end"/>
      </w:r>
    </w:p>
    <w:p w14:paraId="0FB9FEC2" w14:textId="7758635E"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3.9.1.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Enabling Water Level Adjustment</w:t>
      </w:r>
      <w:r>
        <w:rPr>
          <w:noProof/>
        </w:rPr>
        <w:tab/>
      </w:r>
      <w:r>
        <w:rPr>
          <w:noProof/>
        </w:rPr>
        <w:fldChar w:fldCharType="begin"/>
      </w:r>
      <w:r>
        <w:rPr>
          <w:noProof/>
        </w:rPr>
        <w:instrText xml:space="preserve"> PAGEREF _Toc189491301 \h </w:instrText>
      </w:r>
      <w:r>
        <w:rPr>
          <w:noProof/>
        </w:rPr>
      </w:r>
      <w:r>
        <w:rPr>
          <w:noProof/>
        </w:rPr>
        <w:fldChar w:fldCharType="separate"/>
      </w:r>
      <w:r>
        <w:rPr>
          <w:noProof/>
        </w:rPr>
        <w:t>231</w:t>
      </w:r>
      <w:r>
        <w:rPr>
          <w:noProof/>
        </w:rPr>
        <w:fldChar w:fldCharType="end"/>
      </w:r>
    </w:p>
    <w:p w14:paraId="6D6F1CCF" w14:textId="4AECEAB8"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3.9.2.</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Adjustment of Other Depth Values</w:t>
      </w:r>
      <w:r>
        <w:rPr>
          <w:noProof/>
        </w:rPr>
        <w:tab/>
      </w:r>
      <w:r>
        <w:rPr>
          <w:noProof/>
        </w:rPr>
        <w:fldChar w:fldCharType="begin"/>
      </w:r>
      <w:r>
        <w:rPr>
          <w:noProof/>
        </w:rPr>
        <w:instrText xml:space="preserve"> PAGEREF _Toc189491302 \h </w:instrText>
      </w:r>
      <w:r>
        <w:rPr>
          <w:noProof/>
        </w:rPr>
      </w:r>
      <w:r>
        <w:rPr>
          <w:noProof/>
        </w:rPr>
        <w:fldChar w:fldCharType="separate"/>
      </w:r>
      <w:r>
        <w:rPr>
          <w:noProof/>
        </w:rPr>
        <w:t>233</w:t>
      </w:r>
      <w:r>
        <w:rPr>
          <w:noProof/>
        </w:rPr>
        <w:fldChar w:fldCharType="end"/>
      </w:r>
    </w:p>
    <w:p w14:paraId="5AB12436" w14:textId="545C63CE"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3.9.3.</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Feature information - Water Level Adustment.</w:t>
      </w:r>
      <w:r>
        <w:rPr>
          <w:noProof/>
        </w:rPr>
        <w:tab/>
      </w:r>
      <w:r>
        <w:rPr>
          <w:noProof/>
        </w:rPr>
        <w:fldChar w:fldCharType="begin"/>
      </w:r>
      <w:r>
        <w:rPr>
          <w:noProof/>
        </w:rPr>
        <w:instrText xml:space="preserve"> PAGEREF _Toc189491303 \h </w:instrText>
      </w:r>
      <w:r>
        <w:rPr>
          <w:noProof/>
        </w:rPr>
      </w:r>
      <w:r>
        <w:rPr>
          <w:noProof/>
        </w:rPr>
        <w:fldChar w:fldCharType="separate"/>
      </w:r>
      <w:r>
        <w:rPr>
          <w:noProof/>
        </w:rPr>
        <w:t>235</w:t>
      </w:r>
      <w:r>
        <w:rPr>
          <w:noProof/>
        </w:rPr>
        <w:fldChar w:fldCharType="end"/>
      </w:r>
    </w:p>
    <w:p w14:paraId="58C724ED" w14:textId="51A58E63"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3.9.4.</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Water Level Adjustment across a time period</w:t>
      </w:r>
      <w:r>
        <w:rPr>
          <w:noProof/>
        </w:rPr>
        <w:tab/>
      </w:r>
      <w:r>
        <w:rPr>
          <w:noProof/>
        </w:rPr>
        <w:fldChar w:fldCharType="begin"/>
      </w:r>
      <w:r>
        <w:rPr>
          <w:noProof/>
        </w:rPr>
        <w:instrText xml:space="preserve"> PAGEREF _Toc189491304 \h </w:instrText>
      </w:r>
      <w:r>
        <w:rPr>
          <w:noProof/>
        </w:rPr>
      </w:r>
      <w:r>
        <w:rPr>
          <w:noProof/>
        </w:rPr>
        <w:fldChar w:fldCharType="separate"/>
      </w:r>
      <w:r>
        <w:rPr>
          <w:noProof/>
        </w:rPr>
        <w:t>237</w:t>
      </w:r>
      <w:r>
        <w:rPr>
          <w:noProof/>
        </w:rPr>
        <w:fldChar w:fldCharType="end"/>
      </w:r>
    </w:p>
    <w:p w14:paraId="6AE074DB" w14:textId="7D9E5474"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3.9.5.</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WLA with non matching vertical datums</w:t>
      </w:r>
      <w:r>
        <w:rPr>
          <w:noProof/>
        </w:rPr>
        <w:tab/>
      </w:r>
      <w:r>
        <w:rPr>
          <w:noProof/>
        </w:rPr>
        <w:fldChar w:fldCharType="begin"/>
      </w:r>
      <w:r>
        <w:rPr>
          <w:noProof/>
        </w:rPr>
        <w:instrText xml:space="preserve"> PAGEREF _Toc189491305 \h </w:instrText>
      </w:r>
      <w:r>
        <w:rPr>
          <w:noProof/>
        </w:rPr>
      </w:r>
      <w:r>
        <w:rPr>
          <w:noProof/>
        </w:rPr>
        <w:fldChar w:fldCharType="separate"/>
      </w:r>
      <w:r>
        <w:rPr>
          <w:noProof/>
        </w:rPr>
        <w:t>238</w:t>
      </w:r>
      <w:r>
        <w:rPr>
          <w:noProof/>
        </w:rPr>
        <w:fldChar w:fldCharType="end"/>
      </w:r>
    </w:p>
    <w:p w14:paraId="3FEFF0D1" w14:textId="738338E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color w:val="000000" w:themeColor="text1"/>
        </w:rPr>
        <w:t>3.9.6.</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Route planning with Water Level Adjustment</w:t>
      </w:r>
      <w:r>
        <w:rPr>
          <w:noProof/>
        </w:rPr>
        <w:tab/>
      </w:r>
      <w:r>
        <w:rPr>
          <w:noProof/>
        </w:rPr>
        <w:fldChar w:fldCharType="begin"/>
      </w:r>
      <w:r>
        <w:rPr>
          <w:noProof/>
        </w:rPr>
        <w:instrText xml:space="preserve"> PAGEREF _Toc189491306 \h </w:instrText>
      </w:r>
      <w:r>
        <w:rPr>
          <w:noProof/>
        </w:rPr>
      </w:r>
      <w:r>
        <w:rPr>
          <w:noProof/>
        </w:rPr>
        <w:fldChar w:fldCharType="separate"/>
      </w:r>
      <w:r>
        <w:rPr>
          <w:noProof/>
        </w:rPr>
        <w:t>239</w:t>
      </w:r>
      <w:r>
        <w:rPr>
          <w:noProof/>
        </w:rPr>
        <w:fldChar w:fldCharType="end"/>
      </w:r>
    </w:p>
    <w:p w14:paraId="72F6541F" w14:textId="519E0699"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b w:val="0"/>
          <w:noProof/>
        </w:rPr>
        <w:t>3.10.</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ENC covering Polar Regions</w:t>
      </w:r>
      <w:r>
        <w:rPr>
          <w:noProof/>
        </w:rPr>
        <w:tab/>
      </w:r>
      <w:r>
        <w:rPr>
          <w:noProof/>
        </w:rPr>
        <w:fldChar w:fldCharType="begin"/>
      </w:r>
      <w:r>
        <w:rPr>
          <w:noProof/>
        </w:rPr>
        <w:instrText xml:space="preserve"> PAGEREF _Toc189491307 \h </w:instrText>
      </w:r>
      <w:r>
        <w:rPr>
          <w:noProof/>
        </w:rPr>
      </w:r>
      <w:r>
        <w:rPr>
          <w:noProof/>
        </w:rPr>
        <w:fldChar w:fldCharType="separate"/>
      </w:r>
      <w:r>
        <w:rPr>
          <w:noProof/>
        </w:rPr>
        <w:t>240</w:t>
      </w:r>
      <w:r>
        <w:rPr>
          <w:noProof/>
        </w:rPr>
        <w:fldChar w:fldCharType="end"/>
      </w:r>
    </w:p>
    <w:p w14:paraId="6F060D10" w14:textId="499E739E"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highlight w:val="yellow"/>
        </w:rPr>
        <w:t>3.10.1.</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highlight w:val="yellow"/>
        </w:rPr>
        <w:t>Display of ENC Data up to 85 degrees</w:t>
      </w:r>
      <w:r>
        <w:rPr>
          <w:noProof/>
        </w:rPr>
        <w:tab/>
      </w:r>
      <w:r>
        <w:rPr>
          <w:noProof/>
        </w:rPr>
        <w:fldChar w:fldCharType="begin"/>
      </w:r>
      <w:r>
        <w:rPr>
          <w:noProof/>
        </w:rPr>
        <w:instrText xml:space="preserve"> PAGEREF _Toc189491308 \h </w:instrText>
      </w:r>
      <w:r>
        <w:rPr>
          <w:noProof/>
        </w:rPr>
      </w:r>
      <w:r>
        <w:rPr>
          <w:noProof/>
        </w:rPr>
        <w:fldChar w:fldCharType="separate"/>
      </w:r>
      <w:r>
        <w:rPr>
          <w:noProof/>
        </w:rPr>
        <w:t>240</w:t>
      </w:r>
      <w:r>
        <w:rPr>
          <w:noProof/>
        </w:rPr>
        <w:fldChar w:fldCharType="end"/>
      </w:r>
    </w:p>
    <w:p w14:paraId="56301CEA" w14:textId="0817B36C"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sidRPr="00102945">
        <w:rPr>
          <w:rFonts w:cs="Arial"/>
          <w:noProof/>
          <w:color w:val="000000" w:themeColor="text1"/>
        </w:rPr>
        <w:t>3.10.2.</w:t>
      </w:r>
      <w:r>
        <w:rPr>
          <w:rFonts w:asciiTheme="minorHAnsi" w:eastAsiaTheme="minorEastAsia" w:hAnsiTheme="minorHAnsi" w:cstheme="minorBidi"/>
          <w:b w:val="0"/>
          <w:caps w:val="0"/>
          <w:noProof/>
          <w:snapToGrid/>
          <w:kern w:val="2"/>
          <w:sz w:val="24"/>
          <w:szCs w:val="24"/>
          <w:lang w:eastAsia="en-GB"/>
          <w14:ligatures w14:val="standardContextual"/>
        </w:rPr>
        <w:tab/>
      </w:r>
      <w:r w:rsidRPr="00102945">
        <w:rPr>
          <w:rFonts w:cs="Arial"/>
          <w:noProof/>
          <w:color w:val="000000" w:themeColor="text1"/>
        </w:rPr>
        <w:t>Display of Data at Extreme High Latitudes</w:t>
      </w:r>
      <w:r>
        <w:rPr>
          <w:noProof/>
        </w:rPr>
        <w:tab/>
      </w:r>
      <w:r>
        <w:rPr>
          <w:noProof/>
        </w:rPr>
        <w:fldChar w:fldCharType="begin"/>
      </w:r>
      <w:r>
        <w:rPr>
          <w:noProof/>
        </w:rPr>
        <w:instrText xml:space="preserve"> PAGEREF _Toc189491309 \h </w:instrText>
      </w:r>
      <w:r>
        <w:rPr>
          <w:noProof/>
        </w:rPr>
      </w:r>
      <w:r>
        <w:rPr>
          <w:noProof/>
        </w:rPr>
        <w:fldChar w:fldCharType="separate"/>
      </w:r>
      <w:r>
        <w:rPr>
          <w:noProof/>
        </w:rPr>
        <w:t>245</w:t>
      </w:r>
      <w:r>
        <w:rPr>
          <w:noProof/>
        </w:rPr>
        <w:fldChar w:fldCharType="end"/>
      </w:r>
    </w:p>
    <w:p w14:paraId="0ED231D3" w14:textId="6BAEFFB5"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4</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Chart related functions</w:t>
      </w:r>
      <w:r>
        <w:rPr>
          <w:noProof/>
        </w:rPr>
        <w:tab/>
      </w:r>
      <w:r>
        <w:rPr>
          <w:noProof/>
        </w:rPr>
        <w:fldChar w:fldCharType="begin"/>
      </w:r>
      <w:r>
        <w:rPr>
          <w:noProof/>
        </w:rPr>
        <w:instrText xml:space="preserve"> PAGEREF _Toc189491310 \h </w:instrText>
      </w:r>
      <w:r>
        <w:rPr>
          <w:noProof/>
        </w:rPr>
      </w:r>
      <w:r>
        <w:rPr>
          <w:noProof/>
        </w:rPr>
        <w:fldChar w:fldCharType="separate"/>
      </w:r>
      <w:r>
        <w:rPr>
          <w:noProof/>
        </w:rPr>
        <w:t>250</w:t>
      </w:r>
      <w:r>
        <w:rPr>
          <w:noProof/>
        </w:rPr>
        <w:fldChar w:fldCharType="end"/>
      </w:r>
    </w:p>
    <w:p w14:paraId="30CE25F3" w14:textId="713B4BE0"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lastRenderedPageBreak/>
        <w:t>4.1</w:t>
      </w:r>
      <w:r>
        <w:rPr>
          <w:rFonts w:asciiTheme="minorHAnsi" w:eastAsiaTheme="minorEastAsia" w:hAnsiTheme="minorHAnsi" w:cstheme="minorBidi"/>
          <w:noProof/>
          <w:snapToGrid/>
          <w:kern w:val="2"/>
          <w:sz w:val="24"/>
          <w:szCs w:val="24"/>
          <w:lang w:eastAsia="en-GB"/>
          <w14:ligatures w14:val="standardContextual"/>
        </w:rPr>
        <w:tab/>
      </w:r>
      <w:r>
        <w:rPr>
          <w:noProof/>
        </w:rPr>
        <w:t>Mode and orientation</w:t>
      </w:r>
      <w:r>
        <w:rPr>
          <w:noProof/>
        </w:rPr>
        <w:tab/>
      </w:r>
      <w:r>
        <w:rPr>
          <w:noProof/>
        </w:rPr>
        <w:fldChar w:fldCharType="begin"/>
      </w:r>
      <w:r>
        <w:rPr>
          <w:noProof/>
        </w:rPr>
        <w:instrText xml:space="preserve"> PAGEREF _Toc189491311 \h </w:instrText>
      </w:r>
      <w:r>
        <w:rPr>
          <w:noProof/>
        </w:rPr>
      </w:r>
      <w:r>
        <w:rPr>
          <w:noProof/>
        </w:rPr>
        <w:fldChar w:fldCharType="separate"/>
      </w:r>
      <w:r>
        <w:rPr>
          <w:noProof/>
        </w:rPr>
        <w:t>250</w:t>
      </w:r>
      <w:r>
        <w:rPr>
          <w:noProof/>
        </w:rPr>
        <w:fldChar w:fldCharType="end"/>
      </w:r>
    </w:p>
    <w:p w14:paraId="6F929AE4" w14:textId="335825E1"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4.2</w:t>
      </w:r>
      <w:r>
        <w:rPr>
          <w:rFonts w:asciiTheme="minorHAnsi" w:eastAsiaTheme="minorEastAsia" w:hAnsiTheme="minorHAnsi" w:cstheme="minorBidi"/>
          <w:noProof/>
          <w:snapToGrid/>
          <w:kern w:val="2"/>
          <w:sz w:val="24"/>
          <w:szCs w:val="24"/>
          <w:lang w:eastAsia="en-GB"/>
          <w14:ligatures w14:val="standardContextual"/>
        </w:rPr>
        <w:tab/>
      </w:r>
      <w:r>
        <w:rPr>
          <w:noProof/>
        </w:rPr>
        <w:t>Scale bar</w:t>
      </w:r>
      <w:r>
        <w:rPr>
          <w:noProof/>
        </w:rPr>
        <w:tab/>
      </w:r>
      <w:r>
        <w:rPr>
          <w:noProof/>
        </w:rPr>
        <w:fldChar w:fldCharType="begin"/>
      </w:r>
      <w:r>
        <w:rPr>
          <w:noProof/>
        </w:rPr>
        <w:instrText xml:space="preserve"> PAGEREF _Toc189491312 \h </w:instrText>
      </w:r>
      <w:r>
        <w:rPr>
          <w:noProof/>
        </w:rPr>
      </w:r>
      <w:r>
        <w:rPr>
          <w:noProof/>
        </w:rPr>
        <w:fldChar w:fldCharType="separate"/>
      </w:r>
      <w:r>
        <w:rPr>
          <w:noProof/>
        </w:rPr>
        <w:t>251</w:t>
      </w:r>
      <w:r>
        <w:rPr>
          <w:noProof/>
        </w:rPr>
        <w:fldChar w:fldCharType="end"/>
      </w:r>
    </w:p>
    <w:p w14:paraId="664CFED5" w14:textId="7F40FEB8"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4.3</w:t>
      </w:r>
      <w:r>
        <w:rPr>
          <w:rFonts w:asciiTheme="minorHAnsi" w:eastAsiaTheme="minorEastAsia" w:hAnsiTheme="minorHAnsi" w:cstheme="minorBidi"/>
          <w:noProof/>
          <w:snapToGrid/>
          <w:kern w:val="2"/>
          <w:sz w:val="24"/>
          <w:szCs w:val="24"/>
          <w:lang w:eastAsia="en-GB"/>
          <w14:ligatures w14:val="standardContextual"/>
        </w:rPr>
        <w:tab/>
      </w:r>
      <w:r>
        <w:rPr>
          <w:noProof/>
        </w:rPr>
        <w:t>Feature information</w:t>
      </w:r>
      <w:r>
        <w:rPr>
          <w:noProof/>
        </w:rPr>
        <w:tab/>
      </w:r>
      <w:r>
        <w:rPr>
          <w:noProof/>
        </w:rPr>
        <w:fldChar w:fldCharType="begin"/>
      </w:r>
      <w:r>
        <w:rPr>
          <w:noProof/>
        </w:rPr>
        <w:instrText xml:space="preserve"> PAGEREF _Toc189491313 \h </w:instrText>
      </w:r>
      <w:r>
        <w:rPr>
          <w:noProof/>
        </w:rPr>
      </w:r>
      <w:r>
        <w:rPr>
          <w:noProof/>
        </w:rPr>
        <w:fldChar w:fldCharType="separate"/>
      </w:r>
      <w:r>
        <w:rPr>
          <w:noProof/>
        </w:rPr>
        <w:t>252</w:t>
      </w:r>
      <w:r>
        <w:rPr>
          <w:noProof/>
        </w:rPr>
        <w:fldChar w:fldCharType="end"/>
      </w:r>
    </w:p>
    <w:p w14:paraId="32D921B3" w14:textId="6971945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4.4</w:t>
      </w:r>
      <w:r>
        <w:rPr>
          <w:rFonts w:asciiTheme="minorHAnsi" w:eastAsiaTheme="minorEastAsia" w:hAnsiTheme="minorHAnsi" w:cstheme="minorBidi"/>
          <w:noProof/>
          <w:snapToGrid/>
          <w:kern w:val="2"/>
          <w:sz w:val="24"/>
          <w:szCs w:val="24"/>
          <w:lang w:eastAsia="en-GB"/>
          <w14:ligatures w14:val="standardContextual"/>
        </w:rPr>
        <w:tab/>
      </w:r>
      <w:r>
        <w:rPr>
          <w:noProof/>
        </w:rPr>
        <w:t>Radar and Plotting Information</w:t>
      </w:r>
      <w:r>
        <w:rPr>
          <w:noProof/>
        </w:rPr>
        <w:tab/>
      </w:r>
      <w:r>
        <w:rPr>
          <w:noProof/>
        </w:rPr>
        <w:fldChar w:fldCharType="begin"/>
      </w:r>
      <w:r>
        <w:rPr>
          <w:noProof/>
        </w:rPr>
        <w:instrText xml:space="preserve"> PAGEREF _Toc189491314 \h </w:instrText>
      </w:r>
      <w:r>
        <w:rPr>
          <w:noProof/>
        </w:rPr>
      </w:r>
      <w:r>
        <w:rPr>
          <w:noProof/>
        </w:rPr>
        <w:fldChar w:fldCharType="separate"/>
      </w:r>
      <w:r>
        <w:rPr>
          <w:noProof/>
        </w:rPr>
        <w:t>263</w:t>
      </w:r>
      <w:r>
        <w:rPr>
          <w:noProof/>
        </w:rPr>
        <w:fldChar w:fldCharType="end"/>
      </w:r>
    </w:p>
    <w:p w14:paraId="4EEE8E38" w14:textId="22E0A05A"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4.5</w:t>
      </w:r>
      <w:r>
        <w:rPr>
          <w:rFonts w:asciiTheme="minorHAnsi" w:eastAsiaTheme="minorEastAsia" w:hAnsiTheme="minorHAnsi" w:cstheme="minorBidi"/>
          <w:noProof/>
          <w:snapToGrid/>
          <w:kern w:val="2"/>
          <w:sz w:val="24"/>
          <w:szCs w:val="24"/>
          <w:lang w:eastAsia="en-GB"/>
          <w14:ligatures w14:val="standardContextual"/>
        </w:rPr>
        <w:tab/>
      </w:r>
      <w:r>
        <w:rPr>
          <w:noProof/>
        </w:rPr>
        <w:t>Accuracy</w:t>
      </w:r>
      <w:r>
        <w:rPr>
          <w:noProof/>
        </w:rPr>
        <w:tab/>
      </w:r>
      <w:r>
        <w:rPr>
          <w:noProof/>
        </w:rPr>
        <w:fldChar w:fldCharType="begin"/>
      </w:r>
      <w:r>
        <w:rPr>
          <w:noProof/>
        </w:rPr>
        <w:instrText xml:space="preserve"> PAGEREF _Toc189491315 \h </w:instrText>
      </w:r>
      <w:r>
        <w:rPr>
          <w:noProof/>
        </w:rPr>
      </w:r>
      <w:r>
        <w:rPr>
          <w:noProof/>
        </w:rPr>
        <w:fldChar w:fldCharType="separate"/>
      </w:r>
      <w:r>
        <w:rPr>
          <w:noProof/>
        </w:rPr>
        <w:t>270</w:t>
      </w:r>
      <w:r>
        <w:rPr>
          <w:noProof/>
        </w:rPr>
        <w:fldChar w:fldCharType="end"/>
      </w:r>
    </w:p>
    <w:p w14:paraId="30D2CB0B" w14:textId="5431FB50"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4.6</w:t>
      </w:r>
      <w:r>
        <w:rPr>
          <w:rFonts w:asciiTheme="minorHAnsi" w:eastAsiaTheme="minorEastAsia" w:hAnsiTheme="minorHAnsi" w:cstheme="minorBidi"/>
          <w:noProof/>
          <w:snapToGrid/>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_Toc189491316 \h </w:instrText>
      </w:r>
      <w:r>
        <w:rPr>
          <w:noProof/>
        </w:rPr>
      </w:r>
      <w:r>
        <w:rPr>
          <w:noProof/>
        </w:rPr>
        <w:fldChar w:fldCharType="separate"/>
      </w:r>
      <w:r>
        <w:rPr>
          <w:noProof/>
        </w:rPr>
        <w:t>286</w:t>
      </w:r>
      <w:r>
        <w:rPr>
          <w:noProof/>
        </w:rPr>
        <w:fldChar w:fldCharType="end"/>
      </w:r>
    </w:p>
    <w:p w14:paraId="21C43087" w14:textId="01DBE678"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4.7</w:t>
      </w:r>
      <w:r>
        <w:rPr>
          <w:rFonts w:asciiTheme="minorHAnsi" w:eastAsiaTheme="minorEastAsia" w:hAnsiTheme="minorHAnsi" w:cstheme="minorBidi"/>
          <w:noProof/>
          <w:snapToGrid/>
          <w:kern w:val="2"/>
          <w:sz w:val="24"/>
          <w:szCs w:val="24"/>
          <w:lang w:eastAsia="en-GB"/>
          <w14:ligatures w14:val="standardContextual"/>
        </w:rPr>
        <w:tab/>
      </w:r>
      <w:r>
        <w:rPr>
          <w:noProof/>
        </w:rPr>
        <w:t>Units and Legend</w:t>
      </w:r>
      <w:r>
        <w:rPr>
          <w:noProof/>
        </w:rPr>
        <w:tab/>
      </w:r>
      <w:r>
        <w:rPr>
          <w:noProof/>
        </w:rPr>
        <w:fldChar w:fldCharType="begin"/>
      </w:r>
      <w:r>
        <w:rPr>
          <w:noProof/>
        </w:rPr>
        <w:instrText xml:space="preserve"> PAGEREF _Toc189491317 \h </w:instrText>
      </w:r>
      <w:r>
        <w:rPr>
          <w:noProof/>
        </w:rPr>
      </w:r>
      <w:r>
        <w:rPr>
          <w:noProof/>
        </w:rPr>
        <w:fldChar w:fldCharType="separate"/>
      </w:r>
      <w:r>
        <w:rPr>
          <w:noProof/>
        </w:rPr>
        <w:t>288</w:t>
      </w:r>
      <w:r>
        <w:rPr>
          <w:noProof/>
        </w:rPr>
        <w:fldChar w:fldCharType="end"/>
      </w:r>
    </w:p>
    <w:p w14:paraId="7E86621D" w14:textId="1433A10E"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4.8</w:t>
      </w:r>
      <w:r>
        <w:rPr>
          <w:rFonts w:asciiTheme="minorHAnsi" w:eastAsiaTheme="minorEastAsia" w:hAnsiTheme="minorHAnsi" w:cstheme="minorBidi"/>
          <w:noProof/>
          <w:snapToGrid/>
          <w:kern w:val="2"/>
          <w:sz w:val="24"/>
          <w:szCs w:val="24"/>
          <w:lang w:eastAsia="en-GB"/>
          <w14:ligatures w14:val="standardContextual"/>
        </w:rPr>
        <w:tab/>
      </w:r>
      <w:r>
        <w:rPr>
          <w:noProof/>
        </w:rPr>
        <w:t>Other Chart Related Functionality</w:t>
      </w:r>
      <w:r>
        <w:rPr>
          <w:noProof/>
        </w:rPr>
        <w:tab/>
      </w:r>
      <w:r>
        <w:rPr>
          <w:noProof/>
        </w:rPr>
        <w:fldChar w:fldCharType="begin"/>
      </w:r>
      <w:r>
        <w:rPr>
          <w:noProof/>
        </w:rPr>
        <w:instrText xml:space="preserve"> PAGEREF _Toc189491318 \h </w:instrText>
      </w:r>
      <w:r>
        <w:rPr>
          <w:noProof/>
        </w:rPr>
      </w:r>
      <w:r>
        <w:rPr>
          <w:noProof/>
        </w:rPr>
        <w:fldChar w:fldCharType="separate"/>
      </w:r>
      <w:r>
        <w:rPr>
          <w:noProof/>
        </w:rPr>
        <w:t>290</w:t>
      </w:r>
      <w:r>
        <w:rPr>
          <w:noProof/>
        </w:rPr>
        <w:fldChar w:fldCharType="end"/>
      </w:r>
    </w:p>
    <w:p w14:paraId="046EDFC9" w14:textId="3385C55B"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5</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_Toc189491319 \h </w:instrText>
      </w:r>
      <w:r>
        <w:rPr>
          <w:noProof/>
        </w:rPr>
      </w:r>
      <w:r>
        <w:rPr>
          <w:noProof/>
        </w:rPr>
        <w:fldChar w:fldCharType="separate"/>
      </w:r>
      <w:r>
        <w:rPr>
          <w:noProof/>
        </w:rPr>
        <w:t>295</w:t>
      </w:r>
      <w:r>
        <w:rPr>
          <w:noProof/>
        </w:rPr>
        <w:fldChar w:fldCharType="end"/>
      </w:r>
    </w:p>
    <w:p w14:paraId="2C8BCF34" w14:textId="2C41AF8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5.1</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Detection and Notification of Navigational Hazards - Basic test</w:t>
      </w:r>
      <w:r>
        <w:rPr>
          <w:noProof/>
        </w:rPr>
        <w:tab/>
      </w:r>
      <w:r>
        <w:rPr>
          <w:noProof/>
        </w:rPr>
        <w:fldChar w:fldCharType="begin"/>
      </w:r>
      <w:r>
        <w:rPr>
          <w:noProof/>
        </w:rPr>
        <w:instrText xml:space="preserve"> PAGEREF _Toc189491320 \h </w:instrText>
      </w:r>
      <w:r>
        <w:rPr>
          <w:noProof/>
        </w:rPr>
      </w:r>
      <w:r>
        <w:rPr>
          <w:noProof/>
        </w:rPr>
        <w:fldChar w:fldCharType="separate"/>
      </w:r>
      <w:r>
        <w:rPr>
          <w:noProof/>
        </w:rPr>
        <w:t>295</w:t>
      </w:r>
      <w:r>
        <w:rPr>
          <w:noProof/>
        </w:rPr>
        <w:fldChar w:fldCharType="end"/>
      </w:r>
    </w:p>
    <w:p w14:paraId="0A98C5AD" w14:textId="58DF69A1"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5.2</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Detection and Notification of Navigational Hazards – Use of largest scale available</w:t>
      </w:r>
      <w:r>
        <w:rPr>
          <w:noProof/>
        </w:rPr>
        <w:tab/>
      </w:r>
      <w:r>
        <w:rPr>
          <w:noProof/>
        </w:rPr>
        <w:fldChar w:fldCharType="begin"/>
      </w:r>
      <w:r>
        <w:rPr>
          <w:noProof/>
        </w:rPr>
        <w:instrText xml:space="preserve"> PAGEREF _Toc189491321 \h </w:instrText>
      </w:r>
      <w:r>
        <w:rPr>
          <w:noProof/>
        </w:rPr>
      </w:r>
      <w:r>
        <w:rPr>
          <w:noProof/>
        </w:rPr>
        <w:fldChar w:fldCharType="separate"/>
      </w:r>
      <w:r>
        <w:rPr>
          <w:noProof/>
        </w:rPr>
        <w:t>327</w:t>
      </w:r>
      <w:r>
        <w:rPr>
          <w:noProof/>
        </w:rPr>
        <w:fldChar w:fldCharType="end"/>
      </w:r>
    </w:p>
    <w:p w14:paraId="21E431C6" w14:textId="3E77BFF0"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_Toc189491322 \h </w:instrText>
      </w:r>
      <w:r>
        <w:rPr>
          <w:noProof/>
        </w:rPr>
      </w:r>
      <w:r>
        <w:rPr>
          <w:noProof/>
        </w:rPr>
        <w:fldChar w:fldCharType="separate"/>
      </w:r>
      <w:r>
        <w:rPr>
          <w:noProof/>
        </w:rPr>
        <w:t>330</w:t>
      </w:r>
      <w:r>
        <w:rPr>
          <w:noProof/>
        </w:rPr>
        <w:fldChar w:fldCharType="end"/>
      </w:r>
    </w:p>
    <w:p w14:paraId="4A564E0C" w14:textId="174062DE"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_Toc189491323 \h </w:instrText>
      </w:r>
      <w:r>
        <w:rPr>
          <w:noProof/>
        </w:rPr>
      </w:r>
      <w:r>
        <w:rPr>
          <w:noProof/>
        </w:rPr>
        <w:fldChar w:fldCharType="separate"/>
      </w:r>
      <w:r>
        <w:rPr>
          <w:noProof/>
        </w:rPr>
        <w:t>332</w:t>
      </w:r>
      <w:r>
        <w:rPr>
          <w:noProof/>
        </w:rPr>
        <w:fldChar w:fldCharType="end"/>
      </w:r>
    </w:p>
    <w:p w14:paraId="6BFD0962" w14:textId="1CC8727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5.5</w:t>
      </w:r>
      <w:r>
        <w:rPr>
          <w:rFonts w:asciiTheme="minorHAnsi" w:eastAsiaTheme="minorEastAsia" w:hAnsiTheme="minorHAnsi" w:cstheme="minorBidi"/>
          <w:noProof/>
          <w:snapToGrid/>
          <w:kern w:val="2"/>
          <w:sz w:val="24"/>
          <w:szCs w:val="24"/>
          <w:lang w:eastAsia="en-GB"/>
          <w14:ligatures w14:val="standardContextual"/>
        </w:rPr>
        <w:tab/>
      </w:r>
      <w:r>
        <w:rPr>
          <w:noProof/>
        </w:rPr>
        <w:t>Use of Data Quality Information.</w:t>
      </w:r>
      <w:r>
        <w:rPr>
          <w:noProof/>
        </w:rPr>
        <w:tab/>
      </w:r>
      <w:r>
        <w:rPr>
          <w:noProof/>
        </w:rPr>
        <w:fldChar w:fldCharType="begin"/>
      </w:r>
      <w:r>
        <w:rPr>
          <w:noProof/>
        </w:rPr>
        <w:instrText xml:space="preserve"> PAGEREF _Toc189491324 \h </w:instrText>
      </w:r>
      <w:r>
        <w:rPr>
          <w:noProof/>
        </w:rPr>
      </w:r>
      <w:r>
        <w:rPr>
          <w:noProof/>
        </w:rPr>
        <w:fldChar w:fldCharType="separate"/>
      </w:r>
      <w:r>
        <w:rPr>
          <w:noProof/>
        </w:rPr>
        <w:t>335</w:t>
      </w:r>
      <w:r>
        <w:rPr>
          <w:noProof/>
        </w:rPr>
        <w:fldChar w:fldCharType="end"/>
      </w:r>
    </w:p>
    <w:p w14:paraId="655DEB70" w14:textId="115BC52D"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6</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_Toc189491325 \h </w:instrText>
      </w:r>
      <w:r>
        <w:rPr>
          <w:noProof/>
        </w:rPr>
      </w:r>
      <w:r>
        <w:rPr>
          <w:noProof/>
        </w:rPr>
        <w:fldChar w:fldCharType="separate"/>
      </w:r>
      <w:r>
        <w:rPr>
          <w:noProof/>
        </w:rPr>
        <w:t>336</w:t>
      </w:r>
      <w:r>
        <w:rPr>
          <w:noProof/>
        </w:rPr>
        <w:fldChar w:fldCharType="end"/>
      </w:r>
    </w:p>
    <w:p w14:paraId="5F1E04D2" w14:textId="4E189A99"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6.1</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Detection of Areas for which Special Conditions Exist - Basic test</w:t>
      </w:r>
      <w:r>
        <w:rPr>
          <w:noProof/>
        </w:rPr>
        <w:tab/>
      </w:r>
      <w:r>
        <w:rPr>
          <w:noProof/>
        </w:rPr>
        <w:fldChar w:fldCharType="begin"/>
      </w:r>
      <w:r>
        <w:rPr>
          <w:noProof/>
        </w:rPr>
        <w:instrText xml:space="preserve"> PAGEREF _Toc189491326 \h </w:instrText>
      </w:r>
      <w:r>
        <w:rPr>
          <w:noProof/>
        </w:rPr>
      </w:r>
      <w:r>
        <w:rPr>
          <w:noProof/>
        </w:rPr>
        <w:fldChar w:fldCharType="separate"/>
      </w:r>
      <w:r>
        <w:rPr>
          <w:noProof/>
        </w:rPr>
        <w:t>336</w:t>
      </w:r>
      <w:r>
        <w:rPr>
          <w:noProof/>
        </w:rPr>
        <w:fldChar w:fldCharType="end"/>
      </w:r>
    </w:p>
    <w:p w14:paraId="1DABE407" w14:textId="4A6F7CDE"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6.2</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_Toc189491327 \h </w:instrText>
      </w:r>
      <w:r>
        <w:rPr>
          <w:noProof/>
        </w:rPr>
      </w:r>
      <w:r>
        <w:rPr>
          <w:noProof/>
        </w:rPr>
        <w:fldChar w:fldCharType="separate"/>
      </w:r>
      <w:r>
        <w:rPr>
          <w:noProof/>
        </w:rPr>
        <w:t>340</w:t>
      </w:r>
      <w:r>
        <w:rPr>
          <w:noProof/>
        </w:rPr>
        <w:fldChar w:fldCharType="end"/>
      </w:r>
    </w:p>
    <w:p w14:paraId="66579E0F" w14:textId="19239BE9"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6.3</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Detection of Areas for which Special Conditions Exist - Monitoring Mode</w:t>
      </w:r>
      <w:r>
        <w:rPr>
          <w:noProof/>
        </w:rPr>
        <w:tab/>
      </w:r>
      <w:r>
        <w:rPr>
          <w:noProof/>
        </w:rPr>
        <w:fldChar w:fldCharType="begin"/>
      </w:r>
      <w:r>
        <w:rPr>
          <w:noProof/>
        </w:rPr>
        <w:instrText xml:space="preserve"> PAGEREF _Toc189491328 \h </w:instrText>
      </w:r>
      <w:r>
        <w:rPr>
          <w:noProof/>
        </w:rPr>
      </w:r>
      <w:r>
        <w:rPr>
          <w:noProof/>
        </w:rPr>
        <w:fldChar w:fldCharType="separate"/>
      </w:r>
      <w:r>
        <w:rPr>
          <w:noProof/>
        </w:rPr>
        <w:t>342</w:t>
      </w:r>
      <w:r>
        <w:rPr>
          <w:noProof/>
        </w:rPr>
        <w:fldChar w:fldCharType="end"/>
      </w:r>
    </w:p>
    <w:p w14:paraId="4A578429" w14:textId="697159A2"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6.4</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_Toc189491329 \h </w:instrText>
      </w:r>
      <w:r>
        <w:rPr>
          <w:noProof/>
        </w:rPr>
      </w:r>
      <w:r>
        <w:rPr>
          <w:noProof/>
        </w:rPr>
        <w:fldChar w:fldCharType="separate"/>
      </w:r>
      <w:r>
        <w:rPr>
          <w:noProof/>
        </w:rPr>
        <w:t>344</w:t>
      </w:r>
      <w:r>
        <w:rPr>
          <w:noProof/>
        </w:rPr>
        <w:fldChar w:fldCharType="end"/>
      </w:r>
    </w:p>
    <w:p w14:paraId="1A75E327" w14:textId="22A6DAD6"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7</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_Toc189491330 \h </w:instrText>
      </w:r>
      <w:r>
        <w:rPr>
          <w:noProof/>
        </w:rPr>
      </w:r>
      <w:r>
        <w:rPr>
          <w:noProof/>
        </w:rPr>
        <w:fldChar w:fldCharType="separate"/>
      </w:r>
      <w:r>
        <w:rPr>
          <w:noProof/>
        </w:rPr>
        <w:t>345</w:t>
      </w:r>
      <w:r>
        <w:rPr>
          <w:noProof/>
        </w:rPr>
        <w:fldChar w:fldCharType="end"/>
      </w:r>
    </w:p>
    <w:p w14:paraId="379802DF" w14:textId="34F5FFE3"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7.1</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Detection and Notification of the Safety Contour - Basic test</w:t>
      </w:r>
      <w:r>
        <w:rPr>
          <w:noProof/>
        </w:rPr>
        <w:tab/>
      </w:r>
      <w:r>
        <w:rPr>
          <w:noProof/>
        </w:rPr>
        <w:fldChar w:fldCharType="begin"/>
      </w:r>
      <w:r>
        <w:rPr>
          <w:noProof/>
        </w:rPr>
        <w:instrText xml:space="preserve"> PAGEREF _Toc189491331 \h </w:instrText>
      </w:r>
      <w:r>
        <w:rPr>
          <w:noProof/>
        </w:rPr>
      </w:r>
      <w:r>
        <w:rPr>
          <w:noProof/>
        </w:rPr>
        <w:fldChar w:fldCharType="separate"/>
      </w:r>
      <w:r>
        <w:rPr>
          <w:noProof/>
        </w:rPr>
        <w:t>345</w:t>
      </w:r>
      <w:r>
        <w:rPr>
          <w:noProof/>
        </w:rPr>
        <w:fldChar w:fldCharType="end"/>
      </w:r>
    </w:p>
    <w:p w14:paraId="5DB2E539" w14:textId="567A9316"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_Toc189491332 \h </w:instrText>
      </w:r>
      <w:r>
        <w:rPr>
          <w:noProof/>
        </w:rPr>
      </w:r>
      <w:r>
        <w:rPr>
          <w:noProof/>
        </w:rPr>
        <w:fldChar w:fldCharType="separate"/>
      </w:r>
      <w:r>
        <w:rPr>
          <w:noProof/>
        </w:rPr>
        <w:t>348</w:t>
      </w:r>
      <w:r>
        <w:rPr>
          <w:noProof/>
        </w:rPr>
        <w:fldChar w:fldCharType="end"/>
      </w:r>
    </w:p>
    <w:p w14:paraId="3310AF19" w14:textId="54CEF5FF"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_Toc189491333 \h </w:instrText>
      </w:r>
      <w:r>
        <w:rPr>
          <w:noProof/>
        </w:rPr>
      </w:r>
      <w:r>
        <w:rPr>
          <w:noProof/>
        </w:rPr>
        <w:fldChar w:fldCharType="separate"/>
      </w:r>
      <w:r>
        <w:rPr>
          <w:noProof/>
        </w:rPr>
        <w:t>354</w:t>
      </w:r>
      <w:r>
        <w:rPr>
          <w:noProof/>
        </w:rPr>
        <w:fldChar w:fldCharType="end"/>
      </w:r>
    </w:p>
    <w:p w14:paraId="221A216F" w14:textId="1E5692FF"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8</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S-57 Testing</w:t>
      </w:r>
      <w:r>
        <w:rPr>
          <w:noProof/>
        </w:rPr>
        <w:tab/>
      </w:r>
      <w:r>
        <w:rPr>
          <w:noProof/>
        </w:rPr>
        <w:fldChar w:fldCharType="begin"/>
      </w:r>
      <w:r>
        <w:rPr>
          <w:noProof/>
        </w:rPr>
        <w:instrText xml:space="preserve"> PAGEREF _Toc189491334 \h </w:instrText>
      </w:r>
      <w:r>
        <w:rPr>
          <w:noProof/>
        </w:rPr>
      </w:r>
      <w:r>
        <w:rPr>
          <w:noProof/>
        </w:rPr>
        <w:fldChar w:fldCharType="separate"/>
      </w:r>
      <w:r>
        <w:rPr>
          <w:noProof/>
        </w:rPr>
        <w:t>356</w:t>
      </w:r>
      <w:r>
        <w:rPr>
          <w:noProof/>
        </w:rPr>
        <w:fldChar w:fldCharType="end"/>
      </w:r>
    </w:p>
    <w:p w14:paraId="5F816083" w14:textId="314BAC3E"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8.1</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Introduction</w:t>
      </w:r>
      <w:r>
        <w:rPr>
          <w:noProof/>
        </w:rPr>
        <w:tab/>
      </w:r>
      <w:r>
        <w:rPr>
          <w:noProof/>
        </w:rPr>
        <w:fldChar w:fldCharType="begin"/>
      </w:r>
      <w:r>
        <w:rPr>
          <w:noProof/>
        </w:rPr>
        <w:instrText xml:space="preserve"> PAGEREF _Toc189491335 \h </w:instrText>
      </w:r>
      <w:r>
        <w:rPr>
          <w:noProof/>
        </w:rPr>
      </w:r>
      <w:r>
        <w:rPr>
          <w:noProof/>
        </w:rPr>
        <w:fldChar w:fldCharType="separate"/>
      </w:r>
      <w:r>
        <w:rPr>
          <w:noProof/>
        </w:rPr>
        <w:t>356</w:t>
      </w:r>
      <w:r>
        <w:rPr>
          <w:noProof/>
        </w:rPr>
        <w:fldChar w:fldCharType="end"/>
      </w:r>
    </w:p>
    <w:p w14:paraId="01605C7B" w14:textId="7F2173D1"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sidRPr="00102945">
        <w:rPr>
          <w:noProof/>
          <w:highlight w:val="yellow"/>
        </w:rPr>
        <w:t>8.2</w:t>
      </w:r>
      <w:r>
        <w:rPr>
          <w:rFonts w:asciiTheme="minorHAnsi" w:eastAsiaTheme="minorEastAsia" w:hAnsiTheme="minorHAnsi" w:cstheme="minorBidi"/>
          <w:noProof/>
          <w:snapToGrid/>
          <w:kern w:val="2"/>
          <w:sz w:val="24"/>
          <w:szCs w:val="24"/>
          <w:lang w:eastAsia="en-GB"/>
          <w14:ligatures w14:val="standardContextual"/>
        </w:rPr>
        <w:tab/>
      </w:r>
      <w:r w:rsidRPr="00102945">
        <w:rPr>
          <w:noProof/>
          <w:highlight w:val="yellow"/>
        </w:rPr>
        <w:t>Notes on specific tests.</w:t>
      </w:r>
      <w:r>
        <w:rPr>
          <w:noProof/>
        </w:rPr>
        <w:tab/>
      </w:r>
      <w:r>
        <w:rPr>
          <w:noProof/>
        </w:rPr>
        <w:fldChar w:fldCharType="begin"/>
      </w:r>
      <w:r>
        <w:rPr>
          <w:noProof/>
        </w:rPr>
        <w:instrText xml:space="preserve"> PAGEREF _Toc189491336 \h </w:instrText>
      </w:r>
      <w:r>
        <w:rPr>
          <w:noProof/>
        </w:rPr>
      </w:r>
      <w:r>
        <w:rPr>
          <w:noProof/>
        </w:rPr>
        <w:fldChar w:fldCharType="separate"/>
      </w:r>
      <w:r>
        <w:rPr>
          <w:noProof/>
        </w:rPr>
        <w:t>356</w:t>
      </w:r>
      <w:r>
        <w:rPr>
          <w:noProof/>
        </w:rPr>
        <w:fldChar w:fldCharType="end"/>
      </w:r>
    </w:p>
    <w:p w14:paraId="68C89AD2" w14:textId="29144836" w:rsidR="00A52CB3" w:rsidRDefault="00A52CB3">
      <w:pPr>
        <w:pStyle w:val="TOC1"/>
        <w:rPr>
          <w:rFonts w:asciiTheme="minorHAnsi" w:eastAsiaTheme="minorEastAsia" w:hAnsiTheme="minorHAnsi" w:cstheme="minorBidi"/>
          <w:b w:val="0"/>
          <w:caps w:val="0"/>
          <w:noProof/>
          <w:snapToGrid/>
          <w:kern w:val="2"/>
          <w:sz w:val="24"/>
          <w:szCs w:val="24"/>
          <w:lang w:eastAsia="en-GB"/>
          <w14:ligatures w14:val="standardContextual"/>
        </w:rPr>
      </w:pPr>
      <w:r>
        <w:rPr>
          <w:noProof/>
        </w:rPr>
        <w:t>9</w:t>
      </w:r>
      <w:r>
        <w:rPr>
          <w:rFonts w:asciiTheme="minorHAnsi" w:eastAsiaTheme="minorEastAsia" w:hAnsiTheme="minorHAnsi" w:cstheme="minorBidi"/>
          <w:b w:val="0"/>
          <w:caps w:val="0"/>
          <w:noProof/>
          <w:snapToGrid/>
          <w:kern w:val="2"/>
          <w:sz w:val="24"/>
          <w:szCs w:val="24"/>
          <w:lang w:eastAsia="en-GB"/>
          <w14:ligatures w14:val="standardContextual"/>
        </w:rPr>
        <w:tab/>
      </w:r>
      <w:r>
        <w:rPr>
          <w:noProof/>
        </w:rPr>
        <w:t>Dual Fuel Mode testing</w:t>
      </w:r>
      <w:r>
        <w:rPr>
          <w:noProof/>
        </w:rPr>
        <w:tab/>
      </w:r>
      <w:r>
        <w:rPr>
          <w:noProof/>
        </w:rPr>
        <w:fldChar w:fldCharType="begin"/>
      </w:r>
      <w:r>
        <w:rPr>
          <w:noProof/>
        </w:rPr>
        <w:instrText xml:space="preserve"> PAGEREF _Toc189491337 \h </w:instrText>
      </w:r>
      <w:r>
        <w:rPr>
          <w:noProof/>
        </w:rPr>
      </w:r>
      <w:r>
        <w:rPr>
          <w:noProof/>
        </w:rPr>
        <w:fldChar w:fldCharType="separate"/>
      </w:r>
      <w:r>
        <w:rPr>
          <w:noProof/>
        </w:rPr>
        <w:t>357</w:t>
      </w:r>
      <w:r>
        <w:rPr>
          <w:noProof/>
        </w:rPr>
        <w:fldChar w:fldCharType="end"/>
      </w:r>
    </w:p>
    <w:p w14:paraId="72E856B5" w14:textId="5DCD6F80"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_Toc189491338 \h </w:instrText>
      </w:r>
      <w:r>
        <w:rPr>
          <w:noProof/>
        </w:rPr>
      </w:r>
      <w:r>
        <w:rPr>
          <w:noProof/>
        </w:rPr>
        <w:fldChar w:fldCharType="separate"/>
      </w:r>
      <w:r>
        <w:rPr>
          <w:noProof/>
        </w:rPr>
        <w:t>357</w:t>
      </w:r>
      <w:r>
        <w:rPr>
          <w:noProof/>
        </w:rPr>
        <w:fldChar w:fldCharType="end"/>
      </w:r>
    </w:p>
    <w:p w14:paraId="5653630D" w14:textId="55304BF0"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9.2</w:t>
      </w:r>
      <w:r>
        <w:rPr>
          <w:rFonts w:asciiTheme="minorHAnsi" w:eastAsiaTheme="minorEastAsia" w:hAnsiTheme="minorHAnsi" w:cstheme="minorBidi"/>
          <w:noProof/>
          <w:snapToGrid/>
          <w:kern w:val="2"/>
          <w:sz w:val="24"/>
          <w:szCs w:val="24"/>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_Toc189491339 \h </w:instrText>
      </w:r>
      <w:r>
        <w:rPr>
          <w:noProof/>
        </w:rPr>
      </w:r>
      <w:r>
        <w:rPr>
          <w:noProof/>
        </w:rPr>
        <w:fldChar w:fldCharType="separate"/>
      </w:r>
      <w:r>
        <w:rPr>
          <w:noProof/>
        </w:rPr>
        <w:t>357</w:t>
      </w:r>
      <w:r>
        <w:rPr>
          <w:noProof/>
        </w:rPr>
        <w:fldChar w:fldCharType="end"/>
      </w:r>
    </w:p>
    <w:p w14:paraId="580BC8F5" w14:textId="46D3681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9.3</w:t>
      </w:r>
      <w:r>
        <w:rPr>
          <w:rFonts w:asciiTheme="minorHAnsi" w:eastAsiaTheme="minorEastAsia" w:hAnsiTheme="minorHAnsi" w:cstheme="minorBidi"/>
          <w:noProof/>
          <w:snapToGrid/>
          <w:kern w:val="2"/>
          <w:sz w:val="24"/>
          <w:szCs w:val="24"/>
          <w:lang w:eastAsia="en-GB"/>
          <w14:ligatures w14:val="standardContextual"/>
        </w:rPr>
        <w:tab/>
      </w:r>
      <w:r>
        <w:rPr>
          <w:noProof/>
        </w:rPr>
        <w:t>Chart Loading and Update</w:t>
      </w:r>
      <w:r>
        <w:rPr>
          <w:noProof/>
        </w:rPr>
        <w:tab/>
      </w:r>
      <w:r>
        <w:rPr>
          <w:noProof/>
        </w:rPr>
        <w:fldChar w:fldCharType="begin"/>
      </w:r>
      <w:r>
        <w:rPr>
          <w:noProof/>
        </w:rPr>
        <w:instrText xml:space="preserve"> PAGEREF _Toc189491340 \h </w:instrText>
      </w:r>
      <w:r>
        <w:rPr>
          <w:noProof/>
        </w:rPr>
      </w:r>
      <w:r>
        <w:rPr>
          <w:noProof/>
        </w:rPr>
        <w:fldChar w:fldCharType="separate"/>
      </w:r>
      <w:r>
        <w:rPr>
          <w:noProof/>
        </w:rPr>
        <w:t>357</w:t>
      </w:r>
      <w:r>
        <w:rPr>
          <w:noProof/>
        </w:rPr>
        <w:fldChar w:fldCharType="end"/>
      </w:r>
    </w:p>
    <w:p w14:paraId="572933AC" w14:textId="7F8D9A8E"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9.4</w:t>
      </w:r>
      <w:r>
        <w:rPr>
          <w:rFonts w:asciiTheme="minorHAnsi" w:eastAsiaTheme="minorEastAsia" w:hAnsiTheme="minorHAnsi" w:cstheme="minorBidi"/>
          <w:noProof/>
          <w:snapToGrid/>
          <w:kern w:val="2"/>
          <w:sz w:val="24"/>
          <w:szCs w:val="24"/>
          <w:lang w:eastAsia="en-GB"/>
          <w14:ligatures w14:val="standardContextual"/>
        </w:rPr>
        <w:tab/>
      </w:r>
      <w:r>
        <w:rPr>
          <w:noProof/>
        </w:rPr>
        <w:t>Chart Display</w:t>
      </w:r>
      <w:r>
        <w:rPr>
          <w:noProof/>
        </w:rPr>
        <w:tab/>
      </w:r>
      <w:r>
        <w:rPr>
          <w:noProof/>
        </w:rPr>
        <w:fldChar w:fldCharType="begin"/>
      </w:r>
      <w:r>
        <w:rPr>
          <w:noProof/>
        </w:rPr>
        <w:instrText xml:space="preserve"> PAGEREF _Toc189491341 \h </w:instrText>
      </w:r>
      <w:r>
        <w:rPr>
          <w:noProof/>
        </w:rPr>
      </w:r>
      <w:r>
        <w:rPr>
          <w:noProof/>
        </w:rPr>
        <w:fldChar w:fldCharType="separate"/>
      </w:r>
      <w:r>
        <w:rPr>
          <w:noProof/>
        </w:rPr>
        <w:t>359</w:t>
      </w:r>
      <w:r>
        <w:rPr>
          <w:noProof/>
        </w:rPr>
        <w:fldChar w:fldCharType="end"/>
      </w:r>
    </w:p>
    <w:p w14:paraId="62B03110" w14:textId="3FF8B395"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9.5</w:t>
      </w:r>
      <w:r>
        <w:rPr>
          <w:rFonts w:asciiTheme="minorHAnsi" w:eastAsiaTheme="minorEastAsia" w:hAnsiTheme="minorHAnsi" w:cstheme="minorBidi"/>
          <w:noProof/>
          <w:snapToGrid/>
          <w:kern w:val="2"/>
          <w:sz w:val="24"/>
          <w:szCs w:val="24"/>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_Toc189491342 \h </w:instrText>
      </w:r>
      <w:r>
        <w:rPr>
          <w:noProof/>
        </w:rPr>
      </w:r>
      <w:r>
        <w:rPr>
          <w:noProof/>
        </w:rPr>
        <w:fldChar w:fldCharType="separate"/>
      </w:r>
      <w:r>
        <w:rPr>
          <w:noProof/>
        </w:rPr>
        <w:t>359</w:t>
      </w:r>
      <w:r>
        <w:rPr>
          <w:noProof/>
        </w:rPr>
        <w:fldChar w:fldCharType="end"/>
      </w:r>
    </w:p>
    <w:p w14:paraId="1C571C04" w14:textId="158920E2"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9.6</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_Toc189491343 \h </w:instrText>
      </w:r>
      <w:r>
        <w:rPr>
          <w:noProof/>
        </w:rPr>
      </w:r>
      <w:r>
        <w:rPr>
          <w:noProof/>
        </w:rPr>
        <w:fldChar w:fldCharType="separate"/>
      </w:r>
      <w:r>
        <w:rPr>
          <w:noProof/>
        </w:rPr>
        <w:t>360</w:t>
      </w:r>
      <w:r>
        <w:rPr>
          <w:noProof/>
        </w:rPr>
        <w:fldChar w:fldCharType="end"/>
      </w:r>
    </w:p>
    <w:p w14:paraId="54DA79D4" w14:textId="1BE37387"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9.7</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_Toc189491344 \h </w:instrText>
      </w:r>
      <w:r>
        <w:rPr>
          <w:noProof/>
        </w:rPr>
      </w:r>
      <w:r>
        <w:rPr>
          <w:noProof/>
        </w:rPr>
        <w:fldChar w:fldCharType="separate"/>
      </w:r>
      <w:r>
        <w:rPr>
          <w:noProof/>
        </w:rPr>
        <w:t>368</w:t>
      </w:r>
      <w:r>
        <w:rPr>
          <w:noProof/>
        </w:rPr>
        <w:fldChar w:fldCharType="end"/>
      </w:r>
    </w:p>
    <w:p w14:paraId="5C809294" w14:textId="31DE8B59" w:rsidR="00A52CB3" w:rsidRDefault="00A52CB3">
      <w:pPr>
        <w:pStyle w:val="TOC2"/>
        <w:rPr>
          <w:rFonts w:asciiTheme="minorHAnsi" w:eastAsiaTheme="minorEastAsia" w:hAnsiTheme="minorHAnsi" w:cstheme="minorBidi"/>
          <w:noProof/>
          <w:snapToGrid/>
          <w:kern w:val="2"/>
          <w:sz w:val="24"/>
          <w:szCs w:val="24"/>
          <w:lang w:eastAsia="en-GB"/>
          <w14:ligatures w14:val="standardContextual"/>
        </w:rPr>
      </w:pPr>
      <w:r>
        <w:rPr>
          <w:noProof/>
        </w:rPr>
        <w:t>9.8</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_Toc189491345 \h </w:instrText>
      </w:r>
      <w:r>
        <w:rPr>
          <w:noProof/>
        </w:rPr>
      </w:r>
      <w:r>
        <w:rPr>
          <w:noProof/>
        </w:rPr>
        <w:fldChar w:fldCharType="separate"/>
      </w:r>
      <w:r>
        <w:rPr>
          <w:noProof/>
        </w:rPr>
        <w:t>372</w:t>
      </w:r>
      <w:r>
        <w:rPr>
          <w:noProof/>
        </w:rPr>
        <w:fldChar w:fldCharType="end"/>
      </w:r>
    </w:p>
    <w:p w14:paraId="7A9BE9D8" w14:textId="4B842C6E"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0" w:name="_Toc189491238"/>
      <w:r w:rsidRPr="00E30B8F">
        <w:lastRenderedPageBreak/>
        <w:t>Introduction</w:t>
      </w:r>
      <w:bookmarkEnd w:id="0"/>
    </w:p>
    <w:p w14:paraId="54DA4B36" w14:textId="77777777" w:rsidR="002550DA" w:rsidRPr="00E30B8F" w:rsidRDefault="002550DA" w:rsidP="002550DA">
      <w:pPr>
        <w:pStyle w:val="Heading2"/>
      </w:pPr>
      <w:bookmarkStart w:id="1" w:name="_Toc189491239"/>
      <w:r w:rsidRPr="00E30B8F">
        <w:t>Change Control History</w:t>
      </w:r>
      <w:bookmarkEnd w:id="1"/>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15B02811" w:rsidR="000379F6" w:rsidRDefault="000379F6" w:rsidP="00280DEE">
            <w:r>
              <w:t xml:space="preserve">Updates following </w:t>
            </w:r>
            <w:r w:rsidR="005E5735">
              <w:t>S-98</w:t>
            </w:r>
            <w:r>
              <w:t xml:space="preserve"> review and implementation of new settings form.</w:t>
            </w:r>
          </w:p>
        </w:tc>
      </w:tr>
      <w:tr w:rsidR="00173615" w:rsidRPr="00C33EE6" w14:paraId="4125C64F" w14:textId="77777777" w:rsidTr="00280DEE">
        <w:trPr>
          <w:cantSplit/>
          <w:trHeight w:val="360"/>
          <w:jc w:val="center"/>
        </w:trPr>
        <w:tc>
          <w:tcPr>
            <w:tcW w:w="1800" w:type="dxa"/>
            <w:vAlign w:val="center"/>
          </w:tcPr>
          <w:p w14:paraId="59172D3E" w14:textId="7DFDC041" w:rsidR="00173615" w:rsidRDefault="00173615" w:rsidP="00280DEE">
            <w:r>
              <w:t>1.9.0</w:t>
            </w:r>
          </w:p>
        </w:tc>
        <w:tc>
          <w:tcPr>
            <w:tcW w:w="1669" w:type="dxa"/>
            <w:vAlign w:val="center"/>
          </w:tcPr>
          <w:p w14:paraId="692F9AE2" w14:textId="7F8B7C4F" w:rsidR="00173615" w:rsidRDefault="00173615" w:rsidP="00280DEE">
            <w:r>
              <w:t>31/01/2025</w:t>
            </w:r>
          </w:p>
        </w:tc>
        <w:tc>
          <w:tcPr>
            <w:tcW w:w="1408" w:type="dxa"/>
            <w:vAlign w:val="center"/>
          </w:tcPr>
          <w:p w14:paraId="6255B780" w14:textId="657A496D" w:rsidR="00173615" w:rsidRDefault="00173615" w:rsidP="00280DEE">
            <w:r>
              <w:t>J Pritchard</w:t>
            </w:r>
          </w:p>
        </w:tc>
        <w:tc>
          <w:tcPr>
            <w:tcW w:w="3880" w:type="dxa"/>
            <w:vAlign w:val="center"/>
          </w:tcPr>
          <w:p w14:paraId="0D6D9CD1" w14:textId="62385C7D" w:rsidR="00173615" w:rsidRDefault="00173615" w:rsidP="00280DEE">
            <w:r>
              <w:t>Updates following latest S-98 revision and reorganisation. Version for HSSC submission and finalisation with test dataset construction.</w:t>
            </w:r>
          </w:p>
        </w:tc>
      </w:tr>
    </w:tbl>
    <w:p w14:paraId="5FE223A4" w14:textId="77777777" w:rsidR="002550DA" w:rsidRDefault="002550DA" w:rsidP="002550DA"/>
    <w:p w14:paraId="017E3A60" w14:textId="77777777" w:rsidR="002550DA" w:rsidRDefault="002550DA" w:rsidP="002550DA">
      <w:pPr>
        <w:pStyle w:val="Heading2"/>
      </w:pPr>
      <w:bookmarkStart w:id="2" w:name="_Toc189491240"/>
      <w:r>
        <w:t>Introduction</w:t>
      </w:r>
      <w:bookmarkEnd w:id="2"/>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3" w:name="_Toc189491241"/>
      <w:r w:rsidRPr="00EB5479">
        <w:t>Acknowledgements</w:t>
      </w:r>
      <w:bookmarkEnd w:id="3"/>
    </w:p>
    <w:p w14:paraId="38A06091" w14:textId="1FF52DE9" w:rsidR="002550DA" w:rsidRPr="00A3324B" w:rsidRDefault="002550DA" w:rsidP="002550DA">
      <w:r>
        <w:t>Edition 1.</w:t>
      </w:r>
      <w:r w:rsidR="005E5735">
        <w:t>9</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w:t>
      </w:r>
      <w:r w:rsidR="00BF7BC9">
        <w:t xml:space="preserve">testbed developers, early S-100 OEM adopters, </w:t>
      </w:r>
      <w:r>
        <w:t xml:space="preserve">and associated expert contributors; their input during the drafting and revision process has been invaluable.  </w:t>
      </w:r>
    </w:p>
    <w:p w14:paraId="7BA56261" w14:textId="77777777" w:rsidR="002550DA" w:rsidRPr="00EB5479" w:rsidRDefault="002550DA" w:rsidP="002550DA">
      <w:pPr>
        <w:pStyle w:val="Heading2"/>
      </w:pPr>
      <w:bookmarkStart w:id="4" w:name="_Toc189491242"/>
      <w:r w:rsidRPr="00EB5479">
        <w:t>Acronyms and Terms</w:t>
      </w:r>
      <w:bookmarkEnd w:id="4"/>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5" w:name="_Toc189491243"/>
      <w:r>
        <w:t>References</w:t>
      </w:r>
      <w:bookmarkEnd w:id="5"/>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Pr="00173615" w:rsidRDefault="002550DA" w:rsidP="002550DA">
      <w:pPr>
        <w:rPr>
          <w:b/>
          <w:bCs/>
        </w:rPr>
      </w:pPr>
      <w:r w:rsidRPr="00173615">
        <w:rPr>
          <w:b/>
          <w:bCs/>
        </w:rPr>
        <w:t>Normative References:</w:t>
      </w:r>
    </w:p>
    <w:p w14:paraId="7D65547A" w14:textId="437B604B" w:rsidR="00F973C5" w:rsidRPr="00237F07" w:rsidRDefault="00F973C5" w:rsidP="00F973C5">
      <w:pPr>
        <w:pStyle w:val="ListParagraph"/>
        <w:numPr>
          <w:ilvl w:val="0"/>
          <w:numId w:val="93"/>
        </w:numPr>
        <w:spacing w:after="120" w:line="240" w:lineRule="auto"/>
        <w:rPr>
          <w:lang w:eastAsia="en-GB"/>
        </w:rPr>
      </w:pPr>
      <w:r w:rsidRPr="00237F07">
        <w:rPr>
          <w:lang w:eastAsia="en-GB"/>
        </w:rPr>
        <w:t>S-100</w:t>
      </w:r>
      <w:r w:rsidRPr="00237F07">
        <w:rPr>
          <w:lang w:eastAsia="en-GB"/>
        </w:rPr>
        <w:tab/>
      </w:r>
      <w:r>
        <w:rPr>
          <w:lang w:eastAsia="en-GB"/>
        </w:rPr>
        <w:tab/>
      </w:r>
      <w:r w:rsidRPr="00F973C5">
        <w:rPr>
          <w:i/>
          <w:lang w:eastAsia="en-GB"/>
        </w:rPr>
        <w:t>Universal Hydrographic Data Model</w:t>
      </w:r>
      <w:r w:rsidRPr="00237F07">
        <w:rPr>
          <w:lang w:eastAsia="en-GB"/>
        </w:rPr>
        <w:t>, IHO Publication S-100, Edition 5.2.0 ( 2024).</w:t>
      </w:r>
    </w:p>
    <w:p w14:paraId="224B2BFA" w14:textId="77777777" w:rsidR="00F973C5" w:rsidRPr="00F973C5" w:rsidRDefault="00F973C5" w:rsidP="00F973C5">
      <w:pPr>
        <w:pStyle w:val="ListParagraph"/>
        <w:numPr>
          <w:ilvl w:val="0"/>
          <w:numId w:val="93"/>
        </w:numPr>
        <w:rPr>
          <w:i/>
          <w:iCs/>
        </w:rPr>
      </w:pPr>
      <w:r>
        <w:t>S-98</w:t>
      </w:r>
      <w:r>
        <w:tab/>
      </w:r>
      <w:r>
        <w:tab/>
      </w:r>
      <w:r w:rsidRPr="00F973C5">
        <w:rPr>
          <w:i/>
          <w:iCs/>
        </w:rPr>
        <w:t>S-100 ECDIS and Interoperability Specification</w:t>
      </w:r>
      <w:r w:rsidRPr="00F973C5">
        <w:rPr>
          <w:i/>
          <w:iCs/>
        </w:rPr>
        <w:t xml:space="preserve"> </w:t>
      </w:r>
    </w:p>
    <w:p w14:paraId="7D42CBA2" w14:textId="3962E72B" w:rsidR="00B43FC9" w:rsidRPr="00237F07" w:rsidRDefault="00B43FC9" w:rsidP="00F973C5">
      <w:pPr>
        <w:pStyle w:val="ListParagraph"/>
        <w:numPr>
          <w:ilvl w:val="0"/>
          <w:numId w:val="93"/>
        </w:numPr>
        <w:rPr>
          <w:lang w:eastAsia="en-GB"/>
        </w:rPr>
      </w:pPr>
      <w:ins w:id="6" w:author="jonathan pritchard" w:date="2025-01-14T15:33:00Z">
        <w:r w:rsidRPr="00425B5E">
          <w:rPr>
            <w:lang w:eastAsia="en-GB"/>
          </w:rPr>
          <w:t>IEC 63173-2</w:t>
        </w:r>
      </w:ins>
      <w:ins w:id="7" w:author="jonathan pritchard" w:date="2025-01-14T15:33:00Z" w16du:dateUtc="2025-01-14T15:33:00Z">
        <w:r>
          <w:rPr>
            <w:lang w:eastAsia="en-GB"/>
          </w:rPr>
          <w:tab/>
        </w:r>
      </w:ins>
      <w:ins w:id="8" w:author="jonathan pritchard" w:date="2025-01-14T15:33:00Z">
        <w:r w:rsidRPr="00F973C5">
          <w:rPr>
            <w:i/>
            <w:iCs/>
            <w:lang w:eastAsia="en-GB"/>
          </w:rPr>
          <w:t xml:space="preserve">Maritime navigation and radiocommunication equipment and systems - Data </w:t>
        </w:r>
        <w:r w:rsidRPr="00F973C5">
          <w:rPr>
            <w:i/>
            <w:iCs/>
            <w:lang w:eastAsia="en-GB"/>
          </w:rPr>
          <w:lastRenderedPageBreak/>
          <w:t>interfaces - Part 2: Secure communication between ship and shore (SECOM)</w:t>
        </w:r>
      </w:ins>
    </w:p>
    <w:p w14:paraId="7F871BCF" w14:textId="77777777" w:rsidR="00B43FC9" w:rsidRDefault="00B43FC9" w:rsidP="002550DA"/>
    <w:p w14:paraId="6D1B5C75" w14:textId="17E9087C" w:rsidR="002550DA" w:rsidRDefault="002550DA" w:rsidP="002550DA"/>
    <w:p w14:paraId="61F73790" w14:textId="3046F652" w:rsidR="00A405B0" w:rsidRDefault="00A405B0" w:rsidP="00A405B0">
      <w:pPr>
        <w:pStyle w:val="Heading2"/>
      </w:pPr>
      <w:bookmarkStart w:id="9" w:name="_Toc189491244"/>
      <w:r>
        <w:t>Preface to Edition 1.</w:t>
      </w:r>
      <w:r w:rsidR="00CE1F05">
        <w:t>9</w:t>
      </w:r>
      <w:r>
        <w:t>.0</w:t>
      </w:r>
      <w:bookmarkEnd w:id="9"/>
    </w:p>
    <w:p w14:paraId="00ABD33F" w14:textId="77777777" w:rsidR="00CE1F05" w:rsidRDefault="00A405B0" w:rsidP="00A405B0">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w:t>
      </w:r>
    </w:p>
    <w:p w14:paraId="09F1232D" w14:textId="77777777" w:rsidR="00CE1F05" w:rsidRDefault="00CE1F05" w:rsidP="00A405B0"/>
    <w:p w14:paraId="3F1D4D7D" w14:textId="5AD3C9CA" w:rsidR="00A405B0" w:rsidRDefault="00A405B0" w:rsidP="00A405B0">
      <w:pPr>
        <w:rPr>
          <w:ins w:id="10" w:author="jonathan pritchard" w:date="2024-10-04T14:55:00Z" w16du:dateUtc="2024-10-04T13:55:00Z"/>
        </w:rPr>
      </w:pPr>
      <w:r>
        <w:t xml:space="preserve">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Pr>
        <w:rPr>
          <w:ins w:id="11" w:author="jonathan pritchard" w:date="2024-10-04T14:55:00Z" w16du:dateUtc="2024-10-04T13:55:00Z"/>
        </w:rPr>
      </w:pPr>
    </w:p>
    <w:p w14:paraId="6FEAD5D1" w14:textId="4DCCED97" w:rsidR="00CA3FA5" w:rsidRDefault="00CA3FA5" w:rsidP="00A405B0">
      <w:pPr>
        <w:rPr>
          <w:ins w:id="12" w:author="jonathan pritchard" w:date="2024-10-04T14:56:00Z" w16du:dateUtc="2024-10-04T13:56:00Z"/>
        </w:rPr>
      </w:pPr>
      <w:ins w:id="13" w:author="jonathan pritchard" w:date="2024-10-04T14:55:00Z" w16du:dateUtc="2024-10-04T13:55:00Z">
        <w:r>
          <w:t>New tests which are introduce</w:t>
        </w:r>
      </w:ins>
      <w:ins w:id="14" w:author="jonathan pritchard" w:date="2024-10-04T14:56:00Z" w16du:dateUtc="2024-10-04T13:56:00Z">
        <w:r>
          <w:t>d in this version to complement updates to component standards (e.g. S-101 or S-98) are shown using the following notation:</w:t>
        </w:r>
      </w:ins>
    </w:p>
    <w:p w14:paraId="07FFA9D2" w14:textId="77777777" w:rsidR="00CA3FA5" w:rsidRDefault="00CA3FA5" w:rsidP="00A405B0">
      <w:pPr>
        <w:rPr>
          <w:ins w:id="15" w:author="jonathan pritchard" w:date="2024-10-04T14:56:00Z" w16du:dateUtc="2024-10-04T13:56:00Z"/>
        </w:rPr>
      </w:pPr>
    </w:p>
    <w:p w14:paraId="133084D2" w14:textId="52DF5335" w:rsidR="00CA3FA5" w:rsidRDefault="00CA3FA5">
      <w:pPr>
        <w:jc w:val="center"/>
        <w:pPrChange w:id="16" w:author="jonathan pritchard" w:date="2024-10-04T14:56:00Z" w16du:dateUtc="2024-10-04T13:56:00Z">
          <w:pPr/>
        </w:pPrChange>
      </w:pPr>
      <w:ins w:id="17" w:author="jonathan pritchard" w:date="2024-10-04T14:56:00Z" w16du:dateUtc="2024-10-04T13:56:00Z">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ins>
    </w:p>
    <w:p w14:paraId="00755682" w14:textId="77777777" w:rsidR="00E86D49" w:rsidRDefault="00E86D49" w:rsidP="00A405B0"/>
    <w:p w14:paraId="31134705" w14:textId="4815CF21" w:rsidR="00E86D49" w:rsidRDefault="00E86D49" w:rsidP="00A405B0">
      <w:r>
        <w:t xml:space="preserve">This version of the manual accompanies </w:t>
      </w:r>
      <w:r w:rsidR="00BF7BC9">
        <w:t xml:space="preserve">some of the required </w:t>
      </w:r>
      <w:r>
        <w:t xml:space="preserve">exchange sets that have been created for initial testing. Not all exchange sets are complete yet. Where exchange sets are available, the tests which use them have had the text updated to reflect the content. Conversely, if an exchange set is missing, then the </w:t>
      </w:r>
      <w:r w:rsidR="005E5735">
        <w:t xml:space="preserve">full text of the </w:t>
      </w:r>
      <w:r>
        <w:t xml:space="preserve">test has not </w:t>
      </w:r>
      <w:r w:rsidR="005E5735">
        <w:t xml:space="preserve">yet </w:t>
      </w:r>
      <w:r>
        <w:t>been updated.</w:t>
      </w:r>
    </w:p>
    <w:p w14:paraId="1CBE2A78" w14:textId="77777777" w:rsidR="00D409B3" w:rsidRDefault="00D409B3" w:rsidP="00A405B0"/>
    <w:p w14:paraId="1F624475" w14:textId="6E3CAE63" w:rsidR="00A405B0" w:rsidRDefault="00DC381F" w:rsidP="002550DA">
      <w:r>
        <w:t>Additionally, references to both IEC61174 and IHO S-98 should be viewed as indicative as both standards are in the process of revision at the time of publication of S-164 v1.</w:t>
      </w:r>
      <w:r w:rsidR="00173615">
        <w:t>9</w:t>
      </w:r>
      <w:r>
        <w:t>.0</w:t>
      </w:r>
    </w:p>
    <w:p w14:paraId="30639F3E" w14:textId="312DD898" w:rsidR="00D409B3" w:rsidRDefault="00D409B3" w:rsidP="002550DA"/>
    <w:p w14:paraId="46DBFF25" w14:textId="77777777" w:rsidR="005E5735" w:rsidRDefault="003556D7" w:rsidP="002550DA">
      <w:r>
        <w:t>As portrayal and feature catalogue contents are updated for the relevant product specifications screenshots will be updated with the latest portrayal images and, if necessary, tests for complex portrayal will be enhanced.</w:t>
      </w:r>
      <w:r w:rsidR="005E5735">
        <w:t xml:space="preserve"> </w:t>
      </w:r>
    </w:p>
    <w:p w14:paraId="494D145F" w14:textId="77777777" w:rsidR="00CE1F05" w:rsidRDefault="00CE1F05" w:rsidP="002550DA"/>
    <w:p w14:paraId="5B360F18" w14:textId="086AFA0B" w:rsidR="00CE1F05" w:rsidRPr="00CE1F05" w:rsidRDefault="00CE1F05" w:rsidP="002550DA">
      <w:r>
        <w:t xml:space="preserve">Where specific outcomes are required, but no implementations are currently available, the manual uses </w:t>
      </w:r>
      <w:r>
        <w:rPr>
          <w:b/>
          <w:bCs/>
        </w:rPr>
        <w:t>bold text</w:t>
      </w:r>
      <w:r>
        <w:t xml:space="preserve"> in the “results” tables to specify what is required by the test. </w:t>
      </w:r>
    </w:p>
    <w:p w14:paraId="7D4C2699" w14:textId="77777777" w:rsidR="005E5735" w:rsidRDefault="005E5735" w:rsidP="002550DA"/>
    <w:p w14:paraId="46DB0B45" w14:textId="4DFEF94A" w:rsidR="003556D7" w:rsidRPr="00C33EE6" w:rsidRDefault="005E5735" w:rsidP="002550DA">
      <w:r>
        <w:t>With the advent of updated feature and portrayal catalogues, and the finalisation of the ECDIS performance standard for ECDIS, it is finally possible to state the complete “scope” of IHO S-164. The complete text of many of the newly introduced tests introduced in this edition will be finalised as the test datasets are completed, and as implementations of ECDIS make available the complex functionality contained in the S-100 standards.</w:t>
      </w:r>
    </w:p>
    <w:p w14:paraId="4DB6F6CE" w14:textId="77777777" w:rsidR="002550DA" w:rsidRPr="00C33EE6" w:rsidRDefault="002550DA" w:rsidP="002550DA">
      <w:pPr>
        <w:pStyle w:val="Heading2"/>
        <w:keepNext w:val="0"/>
      </w:pPr>
      <w:bookmarkStart w:id="18" w:name="_Toc189491245"/>
      <w:r w:rsidRPr="00EB5479">
        <w:t>Key Documents Organizations and Relationships</w:t>
      </w:r>
      <w:bookmarkEnd w:id="18"/>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w:t>
      </w:r>
      <w:commentRangeStart w:id="19"/>
      <w:r>
        <w:t xml:space="preserve">in </w:t>
      </w:r>
      <w:r w:rsidR="009F7DAC" w:rsidRPr="00B77A92">
        <w:rPr>
          <w:rFonts w:cs="Arial"/>
        </w:rPr>
        <w:t>MSC.530(106</w:t>
      </w:r>
      <w:r w:rsidRPr="000379F6">
        <w:rPr>
          <w:highlight w:val="yellow"/>
        </w:rPr>
        <w:t>)</w:t>
      </w:r>
      <w:r>
        <w:t xml:space="preserve">, </w:t>
      </w:r>
      <w:commentRangeEnd w:id="19"/>
      <w:r w:rsidR="00E85CA9">
        <w:rPr>
          <w:rStyle w:val="CommentReference"/>
          <w:snapToGrid/>
          <w:color w:val="000000"/>
        </w:rPr>
        <w:commentReference w:id="19"/>
      </w:r>
      <w:r>
        <w:t>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 xml:space="preserve">All standards are subject to revision. Therefore, users of these standards must use the most recent editions </w:t>
      </w:r>
      <w:r>
        <w:lastRenderedPageBreak/>
        <w:t>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68895A3F"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contains datasets which test the dual fuel mode of ECDIS, mixing S-57 and S-101 electronic navigational charts.</w:t>
      </w:r>
    </w:p>
    <w:p w14:paraId="296350D2" w14:textId="77777777" w:rsidR="00A96F2D" w:rsidRDefault="00A96F2D">
      <w:pPr>
        <w:widowControl/>
        <w:spacing w:line="240" w:lineRule="auto"/>
        <w:jc w:val="left"/>
        <w:rPr>
          <w:b/>
        </w:rPr>
      </w:pPr>
      <w:r>
        <w:br w:type="page"/>
      </w:r>
    </w:p>
    <w:p w14:paraId="14D70C7A" w14:textId="6A6114AE" w:rsidR="002550DA" w:rsidRDefault="002550DA" w:rsidP="002550DA">
      <w:pPr>
        <w:pStyle w:val="Heading2"/>
      </w:pPr>
      <w:bookmarkStart w:id="20" w:name="_Toc189491246"/>
      <w:commentRangeStart w:id="21"/>
      <w:r w:rsidRPr="00AE1DDC">
        <w:lastRenderedPageBreak/>
        <w:t>Structure of the Instruction Manual</w:t>
      </w:r>
      <w:commentRangeEnd w:id="21"/>
      <w:r w:rsidR="001E1DB4">
        <w:rPr>
          <w:rStyle w:val="CommentReference"/>
          <w:b w:val="0"/>
          <w:snapToGrid/>
          <w:color w:val="000000"/>
        </w:rPr>
        <w:commentReference w:id="21"/>
      </w:r>
      <w:bookmarkEnd w:id="20"/>
    </w:p>
    <w:p w14:paraId="19065A92" w14:textId="540A7DDE" w:rsidR="002550DA" w:rsidRPr="005E5735" w:rsidRDefault="002550DA" w:rsidP="002550DA">
      <w:pPr>
        <w:rPr>
          <w:rPrChange w:id="22" w:author="jonathan pritchard" w:date="2025-01-23T13:09:00Z" w16du:dateUtc="2025-01-23T13:09:00Z">
            <w:rPr/>
          </w:rPrChange>
        </w:rPr>
      </w:pPr>
      <w:r w:rsidRPr="005E5735">
        <w:rPr>
          <w:rPrChange w:id="23" w:author="jonathan pritchard" w:date="2025-01-23T13:09:00Z" w16du:dateUtc="2025-01-23T13:09:00Z">
            <w:rPr/>
          </w:rPrChange>
        </w:rPr>
        <w:t xml:space="preserve">This document consists of an introduction followed by tests </w:t>
      </w:r>
      <w:r w:rsidR="0073093B" w:rsidRPr="005E5735">
        <w:rPr>
          <w:rPrChange w:id="24" w:author="jonathan pritchard" w:date="2025-01-23T13:09:00Z" w16du:dateUtc="2025-01-23T13:09:00Z">
            <w:rPr/>
          </w:rPrChange>
        </w:rPr>
        <w:t>grouped into</w:t>
      </w:r>
      <w:r w:rsidRPr="005E5735">
        <w:rPr>
          <w:rPrChange w:id="25" w:author="jonathan pritchard" w:date="2025-01-23T13:09:00Z" w16du:dateUtc="2025-01-23T13:09:00Z">
            <w:rPr/>
          </w:rPrChange>
        </w:rPr>
        <w:t xml:space="preserve"> major sections in a task based layout. All tests are listed in a common format which is shown in the </w:t>
      </w:r>
      <w:r w:rsidR="005E5735" w:rsidRPr="005E5735">
        <w:t>test template</w:t>
      </w:r>
      <w:r w:rsidRPr="005E5735">
        <w:rPr>
          <w:rPrChange w:id="26" w:author="jonathan pritchard" w:date="2025-01-23T13:09:00Z" w16du:dateUtc="2025-01-23T13:09:00Z">
            <w:rPr/>
          </w:rPrChange>
        </w:rPr>
        <w:t xml:space="preserve"> below:</w:t>
      </w:r>
    </w:p>
    <w:p w14:paraId="350260E8" w14:textId="77777777" w:rsidR="00D409B3" w:rsidDel="00F3004B" w:rsidRDefault="00D409B3" w:rsidP="00D409B3">
      <w:pPr>
        <w:rPr>
          <w:del w:id="27" w:author="jonathan pritchard" w:date="2025-01-23T13:11:00Z" w16du:dateUtc="2025-01-23T13:11:00Z"/>
        </w:rPr>
      </w:pPr>
      <w:bookmarkStart w:id="28" w:name="_Hlk127197543"/>
    </w:p>
    <w:p w14:paraId="4E2B8707" w14:textId="63AB3C00" w:rsidR="00D409B3" w:rsidRDefault="00D409B3" w:rsidP="00357E05"/>
    <w:tbl>
      <w:tblPr>
        <w:tblStyle w:val="TableGrid"/>
        <w:tblW w:w="9199" w:type="dxa"/>
        <w:jc w:val="center"/>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F3004B" w:rsidRPr="00340B0D" w14:paraId="1F7B9AF9" w14:textId="77777777" w:rsidTr="005E5735">
        <w:trPr>
          <w:trHeight w:val="416"/>
          <w:jc w:val="center"/>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CB6866D" w14:textId="77777777" w:rsidR="00F3004B" w:rsidRPr="00340B0D" w:rsidRDefault="00F3004B"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14FE7DB" w14:textId="77777777" w:rsidR="00F3004B" w:rsidRPr="00C87169" w:rsidRDefault="00F3004B"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17E7162" w14:textId="77777777" w:rsidR="00F3004B" w:rsidRPr="00340B0D" w:rsidRDefault="00F3004B"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AD0989D" w14:textId="77777777" w:rsidR="00F3004B" w:rsidRPr="00340B0D" w:rsidRDefault="00F3004B" w:rsidP="00541D1A">
            <w:pPr>
              <w:jc w:val="center"/>
              <w:rPr>
                <w:rFonts w:cs="Arial"/>
                <w:sz w:val="18"/>
                <w:szCs w:val="18"/>
              </w:rPr>
            </w:pPr>
          </w:p>
        </w:tc>
      </w:tr>
      <w:tr w:rsidR="00F3004B" w:rsidRPr="00340B0D" w14:paraId="4C9089B0"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5176D" w14:textId="77777777" w:rsidR="00F3004B" w:rsidRPr="00340B0D" w:rsidRDefault="00F3004B" w:rsidP="00541D1A">
            <w:pPr>
              <w:rPr>
                <w:rFonts w:cs="Arial"/>
                <w:b/>
                <w:bCs/>
                <w:sz w:val="18"/>
                <w:szCs w:val="18"/>
              </w:rPr>
            </w:pPr>
            <w:r w:rsidRPr="00340B0D">
              <w:rPr>
                <w:rFonts w:cs="Arial"/>
                <w:b/>
                <w:bCs/>
                <w:sz w:val="18"/>
                <w:szCs w:val="18"/>
              </w:rPr>
              <w:t>Test Description</w:t>
            </w:r>
          </w:p>
        </w:tc>
      </w:tr>
      <w:tr w:rsidR="00F3004B" w:rsidRPr="00340B0D" w14:paraId="7A7C4DC2"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FFEFDA7" w14:textId="77777777" w:rsidR="00F3004B" w:rsidRPr="009C22F4" w:rsidRDefault="00F3004B" w:rsidP="00541D1A">
            <w:pPr>
              <w:rPr>
                <w:rFonts w:cs="Arial"/>
                <w:i/>
              </w:rPr>
            </w:pPr>
          </w:p>
          <w:p w14:paraId="5455CBE7" w14:textId="77777777" w:rsidR="00F3004B" w:rsidRPr="009C22F4" w:rsidRDefault="00F3004B" w:rsidP="00541D1A">
            <w:pPr>
              <w:rPr>
                <w:rFonts w:cs="Arial"/>
                <w:i/>
              </w:rPr>
            </w:pPr>
          </w:p>
        </w:tc>
      </w:tr>
      <w:tr w:rsidR="00F3004B" w:rsidRPr="00340B0D" w14:paraId="18F7C1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BFFA73" w14:textId="77777777" w:rsidR="00F3004B" w:rsidRPr="00340B0D" w:rsidRDefault="00F3004B" w:rsidP="00541D1A">
            <w:pPr>
              <w:jc w:val="center"/>
              <w:rPr>
                <w:rFonts w:cs="Arial"/>
                <w:b/>
                <w:bCs/>
                <w:sz w:val="18"/>
                <w:szCs w:val="18"/>
              </w:rPr>
            </w:pPr>
            <w:r w:rsidRPr="00340B0D">
              <w:rPr>
                <w:rFonts w:cs="Arial"/>
                <w:b/>
                <w:bCs/>
                <w:sz w:val="18"/>
                <w:szCs w:val="18"/>
              </w:rPr>
              <w:t>Loaded Data</w:t>
            </w:r>
          </w:p>
        </w:tc>
      </w:tr>
      <w:tr w:rsidR="00F3004B" w:rsidRPr="00340B0D" w14:paraId="4A5BAB29"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3CEEB82" w14:textId="77777777" w:rsidR="00F3004B" w:rsidRPr="00340B0D" w:rsidRDefault="00F3004B"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42DC140" w14:textId="77777777" w:rsidR="00F3004B" w:rsidRPr="00340B0D" w:rsidRDefault="00F3004B" w:rsidP="00541D1A">
            <w:pPr>
              <w:jc w:val="center"/>
              <w:rPr>
                <w:rFonts w:cs="Arial"/>
                <w:b/>
                <w:bCs/>
                <w:sz w:val="18"/>
                <w:szCs w:val="18"/>
              </w:rPr>
            </w:pPr>
          </w:p>
        </w:tc>
      </w:tr>
      <w:tr w:rsidR="00F3004B" w:rsidRPr="00340B0D" w14:paraId="019788BA"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9C227D9"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87F9582" w14:textId="77777777" w:rsidR="00F3004B" w:rsidRPr="00340B0D" w:rsidRDefault="00F3004B" w:rsidP="00541D1A">
            <w:pPr>
              <w:rPr>
                <w:rFonts w:cs="Arial"/>
                <w:sz w:val="18"/>
                <w:szCs w:val="18"/>
              </w:rPr>
            </w:pPr>
          </w:p>
        </w:tc>
      </w:tr>
      <w:tr w:rsidR="00F3004B" w:rsidRPr="00340B0D" w14:paraId="039CDFED" w14:textId="77777777" w:rsidTr="005E5735">
        <w:trPr>
          <w:jc w:val="center"/>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64FBA6"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616CC00" w14:textId="77777777" w:rsidR="00F3004B" w:rsidRPr="00340B0D" w:rsidRDefault="00F3004B" w:rsidP="00541D1A">
            <w:pPr>
              <w:rPr>
                <w:rFonts w:cs="Arial"/>
                <w:sz w:val="18"/>
                <w:szCs w:val="18"/>
              </w:rPr>
            </w:pPr>
          </w:p>
        </w:tc>
      </w:tr>
      <w:tr w:rsidR="00F3004B" w:rsidRPr="00340B0D" w14:paraId="37D15D7E" w14:textId="77777777" w:rsidTr="005E5735">
        <w:trPr>
          <w:jc w:val="center"/>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47409B" w14:textId="77777777" w:rsidR="00F3004B" w:rsidRPr="00340B0D" w:rsidRDefault="00F3004B"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8650AA" w14:textId="77777777" w:rsidR="00F3004B" w:rsidRPr="00340B0D" w:rsidRDefault="00F3004B"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F3004B" w:rsidRPr="00340B0D" w14:paraId="23E7D20F" w14:textId="77777777" w:rsidTr="005E5735">
        <w:trPr>
          <w:jc w:val="center"/>
        </w:trPr>
        <w:sdt>
          <w:sdtPr>
            <w:rPr>
              <w:rFonts w:cs="Arial"/>
              <w:sz w:val="18"/>
              <w:szCs w:val="18"/>
            </w:rPr>
            <w:alias w:val="Diplay Category"/>
            <w:tag w:val="Diplay Categor"/>
            <w:id w:val="-1937739790"/>
            <w:placeholder>
              <w:docPart w:val="6F56DE9FD8BC4EA2866E40B622B7404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C70CA" w14:textId="77777777" w:rsidR="00F3004B" w:rsidRPr="00340B0D" w:rsidRDefault="00F3004B"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07FFEF3" w14:textId="77777777" w:rsidR="00F3004B" w:rsidRPr="00340B0D" w:rsidRDefault="00F3004B"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9649CFF" w14:textId="77777777" w:rsidR="00F3004B" w:rsidRPr="00340B0D" w:rsidRDefault="00F3004B" w:rsidP="00541D1A">
            <w:pPr>
              <w:jc w:val="center"/>
              <w:rPr>
                <w:rFonts w:cs="Arial"/>
                <w:sz w:val="18"/>
                <w:szCs w:val="18"/>
              </w:rPr>
            </w:pPr>
          </w:p>
        </w:tc>
      </w:tr>
      <w:tr w:rsidR="00F3004B" w:rsidRPr="00340B0D" w14:paraId="61D8DEC5" w14:textId="77777777" w:rsidTr="005E5735">
        <w:trPr>
          <w:jc w:val="center"/>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7240D3" w14:textId="77777777" w:rsidR="00F3004B" w:rsidRPr="00340B0D" w:rsidRDefault="00F3004B"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2D9B0C" w14:textId="77777777" w:rsidR="00F3004B" w:rsidRPr="00340B0D" w:rsidRDefault="00F3004B"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A1DE45" w14:textId="77777777" w:rsidR="00F3004B" w:rsidRPr="00340B0D" w:rsidRDefault="00F3004B" w:rsidP="00541D1A">
            <w:pPr>
              <w:jc w:val="center"/>
              <w:rPr>
                <w:rFonts w:cs="Arial"/>
                <w:sz w:val="18"/>
                <w:szCs w:val="18"/>
              </w:rPr>
            </w:pPr>
          </w:p>
        </w:tc>
      </w:tr>
      <w:tr w:rsidR="00F3004B" w:rsidRPr="00340B0D" w14:paraId="5C8EBAF7"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E7265F" w14:textId="77777777" w:rsidR="00F3004B" w:rsidRPr="00340B0D" w:rsidRDefault="00F3004B"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B7FF8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2D3936D" w14:textId="77777777" w:rsidR="00F3004B" w:rsidRPr="00340B0D" w:rsidRDefault="00F3004B"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CB6FDA" w14:textId="77777777" w:rsidR="00F3004B" w:rsidRPr="00340B0D" w:rsidRDefault="00F3004B" w:rsidP="00541D1A">
            <w:pPr>
              <w:jc w:val="center"/>
              <w:rPr>
                <w:rFonts w:cs="Arial"/>
                <w:sz w:val="18"/>
                <w:szCs w:val="18"/>
              </w:rPr>
            </w:pPr>
          </w:p>
        </w:tc>
      </w:tr>
      <w:tr w:rsidR="00F3004B" w:rsidRPr="00340B0D" w14:paraId="7932B6EB"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A76C1C" w14:textId="77777777" w:rsidR="00F3004B" w:rsidRPr="00340B0D" w:rsidRDefault="00F3004B"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EB6FA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6A270859" w14:textId="77777777" w:rsidR="00F3004B" w:rsidRPr="00340B0D" w:rsidRDefault="00F3004B"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6781E63" w14:textId="77777777" w:rsidR="00F3004B" w:rsidRPr="00340B0D" w:rsidRDefault="00F3004B" w:rsidP="00541D1A">
            <w:pPr>
              <w:jc w:val="center"/>
              <w:rPr>
                <w:rFonts w:cs="Arial"/>
                <w:sz w:val="18"/>
                <w:szCs w:val="18"/>
              </w:rPr>
            </w:pPr>
          </w:p>
        </w:tc>
      </w:tr>
      <w:tr w:rsidR="00F3004B" w:rsidRPr="00340B0D" w14:paraId="61B49902"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A0586C" w14:textId="77777777" w:rsidR="00F3004B" w:rsidRPr="00340B0D" w:rsidRDefault="00F3004B"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CF53D"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A08DC01" w14:textId="77777777" w:rsidR="00F3004B" w:rsidRPr="00340B0D" w:rsidRDefault="00F3004B"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0ED1111" w14:textId="77777777" w:rsidR="00F3004B" w:rsidRPr="00340B0D" w:rsidRDefault="00F3004B" w:rsidP="00541D1A">
            <w:pPr>
              <w:jc w:val="center"/>
              <w:rPr>
                <w:rFonts w:cs="Arial"/>
                <w:sz w:val="18"/>
                <w:szCs w:val="18"/>
              </w:rPr>
            </w:pPr>
          </w:p>
        </w:tc>
      </w:tr>
      <w:tr w:rsidR="00F3004B" w:rsidRPr="00340B0D" w14:paraId="7E2BE838"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5EC7C7" w14:textId="77777777" w:rsidR="00F3004B" w:rsidRPr="00340B0D" w:rsidRDefault="00F3004B"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230645"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35B44AE7" w14:textId="77777777" w:rsidR="00F3004B" w:rsidRPr="00340B0D" w:rsidRDefault="00F3004B"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0AA3E7B" w14:textId="77777777" w:rsidR="00F3004B" w:rsidRPr="00340B0D" w:rsidRDefault="00F3004B" w:rsidP="00541D1A">
            <w:pPr>
              <w:jc w:val="center"/>
              <w:rPr>
                <w:rFonts w:cs="Arial"/>
                <w:sz w:val="18"/>
                <w:szCs w:val="18"/>
              </w:rPr>
            </w:pPr>
          </w:p>
        </w:tc>
      </w:tr>
      <w:tr w:rsidR="00F3004B" w:rsidRPr="00340B0D" w14:paraId="2F3EEE10"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8AFFD" w14:textId="77777777" w:rsidR="00F3004B" w:rsidRPr="00340B0D" w:rsidRDefault="00F3004B"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0482A9"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21549B6" w14:textId="77777777" w:rsidR="00F3004B" w:rsidRPr="00340B0D" w:rsidRDefault="00F3004B"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5B9AD6D" w14:textId="77777777" w:rsidR="00F3004B" w:rsidRPr="00340B0D" w:rsidRDefault="00F3004B" w:rsidP="00541D1A">
            <w:pPr>
              <w:jc w:val="center"/>
              <w:rPr>
                <w:rFonts w:cs="Arial"/>
                <w:sz w:val="18"/>
                <w:szCs w:val="18"/>
              </w:rPr>
            </w:pPr>
          </w:p>
        </w:tc>
      </w:tr>
      <w:tr w:rsidR="00F3004B" w:rsidRPr="00340B0D" w14:paraId="046D05A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3FAFE2" w14:textId="77777777" w:rsidR="00F3004B" w:rsidRPr="00340B0D" w:rsidRDefault="00F3004B"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B434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2C619E6A" w14:textId="77777777" w:rsidR="00F3004B" w:rsidRPr="00340B0D" w:rsidRDefault="00F3004B"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8072040" w14:textId="77777777" w:rsidR="00F3004B" w:rsidRPr="00340B0D" w:rsidRDefault="00F3004B" w:rsidP="00541D1A">
            <w:pPr>
              <w:jc w:val="center"/>
              <w:rPr>
                <w:rFonts w:cs="Arial"/>
                <w:sz w:val="18"/>
                <w:szCs w:val="18"/>
              </w:rPr>
            </w:pPr>
          </w:p>
        </w:tc>
      </w:tr>
      <w:tr w:rsidR="00F3004B" w:rsidRPr="00340B0D" w14:paraId="3E65AE9D"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7DA4D0" w14:textId="77777777" w:rsidR="00F3004B" w:rsidRPr="00340B0D" w:rsidRDefault="00F3004B"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28A9AA"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3019A06" w14:textId="77777777" w:rsidR="00F3004B" w:rsidRPr="00340B0D" w:rsidRDefault="00F3004B"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F7ECC04" w14:textId="77777777" w:rsidR="00F3004B" w:rsidRPr="00340B0D" w:rsidRDefault="00F3004B" w:rsidP="00541D1A">
            <w:pPr>
              <w:jc w:val="center"/>
              <w:rPr>
                <w:rFonts w:cs="Arial"/>
                <w:sz w:val="18"/>
                <w:szCs w:val="18"/>
              </w:rPr>
            </w:pPr>
          </w:p>
        </w:tc>
      </w:tr>
      <w:tr w:rsidR="00F3004B" w:rsidRPr="00340B0D" w14:paraId="6430C7B3"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DE88BEF" w14:textId="77777777" w:rsidR="00F3004B" w:rsidRPr="00340B0D" w:rsidRDefault="00F3004B"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4D33EE"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CDFEB6" w14:textId="77777777" w:rsidR="00F3004B" w:rsidRPr="00340B0D" w:rsidRDefault="00F3004B"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AB1705F" w14:textId="77777777" w:rsidR="00F3004B" w:rsidRPr="00340B0D" w:rsidRDefault="00F3004B" w:rsidP="00541D1A">
            <w:pPr>
              <w:jc w:val="center"/>
              <w:rPr>
                <w:rFonts w:cs="Arial"/>
                <w:sz w:val="18"/>
                <w:szCs w:val="18"/>
              </w:rPr>
            </w:pPr>
          </w:p>
        </w:tc>
      </w:tr>
      <w:tr w:rsidR="00F3004B" w:rsidRPr="00340B0D" w14:paraId="328A79A5"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69FA0A" w14:textId="77777777" w:rsidR="00F3004B" w:rsidRPr="00340B0D" w:rsidRDefault="00F3004B"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AA2D93"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A30F02" w14:textId="77777777" w:rsidR="00F3004B" w:rsidRPr="00340B0D" w:rsidRDefault="00F3004B"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B8398D1" w14:textId="77777777" w:rsidR="00F3004B" w:rsidRPr="00340B0D" w:rsidRDefault="00F3004B" w:rsidP="00541D1A">
            <w:pPr>
              <w:jc w:val="center"/>
              <w:rPr>
                <w:rFonts w:cs="Arial"/>
                <w:sz w:val="18"/>
                <w:szCs w:val="18"/>
              </w:rPr>
            </w:pPr>
          </w:p>
        </w:tc>
      </w:tr>
      <w:tr w:rsidR="00F3004B" w:rsidRPr="00340B0D" w14:paraId="773B698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698231" w14:textId="77777777" w:rsidR="00F3004B" w:rsidRPr="00340B0D" w:rsidRDefault="00F3004B"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B43DB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CB03388" w14:textId="77777777" w:rsidR="00F3004B" w:rsidRPr="00340B0D" w:rsidRDefault="00F3004B"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EB595A9" w14:textId="77777777" w:rsidR="00F3004B" w:rsidRPr="00340B0D" w:rsidRDefault="00F3004B" w:rsidP="00541D1A">
            <w:pPr>
              <w:jc w:val="center"/>
              <w:rPr>
                <w:rFonts w:cs="Arial"/>
                <w:sz w:val="18"/>
                <w:szCs w:val="18"/>
              </w:rPr>
            </w:pPr>
          </w:p>
        </w:tc>
      </w:tr>
      <w:tr w:rsidR="00F3004B" w:rsidRPr="00340B0D" w14:paraId="2D7F34FA"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4B7665" w14:textId="77777777" w:rsidR="00F3004B" w:rsidRPr="00340B0D" w:rsidRDefault="00F3004B"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309D65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B706C51" w14:textId="77777777" w:rsidR="00F3004B" w:rsidRPr="00340B0D" w:rsidRDefault="00F3004B"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2F85FC8" w14:textId="77777777" w:rsidR="00F3004B" w:rsidRPr="00340B0D" w:rsidRDefault="00F3004B" w:rsidP="00541D1A">
            <w:pPr>
              <w:jc w:val="center"/>
              <w:rPr>
                <w:rFonts w:cs="Arial"/>
                <w:sz w:val="18"/>
                <w:szCs w:val="18"/>
              </w:rPr>
            </w:pPr>
          </w:p>
        </w:tc>
      </w:tr>
      <w:tr w:rsidR="00F3004B" w:rsidRPr="00340B0D" w14:paraId="1B62163D" w14:textId="77777777" w:rsidTr="005E5735">
        <w:trPr>
          <w:jc w:val="center"/>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42032F1" w14:textId="77777777" w:rsidR="00F3004B" w:rsidRPr="00340B0D" w:rsidRDefault="00F3004B"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4EEC0A" w14:textId="77777777" w:rsidR="00F3004B" w:rsidRPr="00340B0D" w:rsidRDefault="00F3004B"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8C22715" w14:textId="77777777" w:rsidR="00F3004B" w:rsidRPr="00340B0D" w:rsidRDefault="00F3004B" w:rsidP="00541D1A">
            <w:pPr>
              <w:jc w:val="center"/>
              <w:rPr>
                <w:rFonts w:cs="Arial"/>
                <w:sz w:val="18"/>
                <w:szCs w:val="18"/>
              </w:rPr>
            </w:pPr>
          </w:p>
        </w:tc>
      </w:tr>
      <w:tr w:rsidR="00F3004B" w:rsidRPr="00340B0D" w14:paraId="47EC1D0A" w14:textId="77777777" w:rsidTr="005E5735">
        <w:trPr>
          <w:jc w:val="center"/>
        </w:trPr>
        <w:sdt>
          <w:sdtPr>
            <w:rPr>
              <w:rFonts w:cs="Arial"/>
              <w:sz w:val="18"/>
              <w:szCs w:val="18"/>
            </w:rPr>
            <w:alias w:val="Palette"/>
            <w:tag w:val="Palette"/>
            <w:id w:val="-251279443"/>
            <w:placeholder>
              <w:docPart w:val="323C956676EB40FAB30A9C2D6083592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FBF230" w14:textId="77777777" w:rsidR="00F3004B" w:rsidRPr="00340B0D" w:rsidRDefault="00F3004B"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886CE9E" w14:textId="77777777" w:rsidR="00F3004B" w:rsidRPr="00340B0D" w:rsidRDefault="00F3004B"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6B13933" w14:textId="77777777" w:rsidR="00F3004B" w:rsidRPr="00340B0D" w:rsidRDefault="00F3004B" w:rsidP="00541D1A">
            <w:pPr>
              <w:jc w:val="center"/>
              <w:rPr>
                <w:rFonts w:cs="Arial"/>
                <w:sz w:val="18"/>
                <w:szCs w:val="18"/>
              </w:rPr>
            </w:pPr>
          </w:p>
        </w:tc>
      </w:tr>
      <w:tr w:rsidR="00F3004B" w:rsidRPr="00340B0D" w14:paraId="145A5CA2"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822D55C" w14:textId="77777777" w:rsidR="00F3004B" w:rsidRPr="00340B0D" w:rsidRDefault="00F3004B" w:rsidP="00541D1A">
            <w:pPr>
              <w:jc w:val="center"/>
              <w:rPr>
                <w:rFonts w:cs="Arial"/>
                <w:b/>
                <w:bCs/>
                <w:sz w:val="18"/>
                <w:szCs w:val="18"/>
              </w:rPr>
            </w:pPr>
          </w:p>
        </w:tc>
        <w:tc>
          <w:tcPr>
            <w:tcW w:w="3871" w:type="dxa"/>
            <w:gridSpan w:val="5"/>
            <w:tcBorders>
              <w:left w:val="single" w:sz="12" w:space="0" w:color="auto"/>
            </w:tcBorders>
          </w:tcPr>
          <w:p w14:paraId="7B600442" w14:textId="77777777" w:rsidR="00F3004B" w:rsidRPr="00340B0D" w:rsidRDefault="00F3004B" w:rsidP="00541D1A">
            <w:pPr>
              <w:rPr>
                <w:rFonts w:cs="Arial"/>
                <w:sz w:val="18"/>
                <w:szCs w:val="18"/>
              </w:rPr>
            </w:pPr>
          </w:p>
        </w:tc>
        <w:tc>
          <w:tcPr>
            <w:tcW w:w="672" w:type="dxa"/>
            <w:tcBorders>
              <w:right w:val="single" w:sz="12" w:space="0" w:color="auto"/>
            </w:tcBorders>
            <w:vAlign w:val="center"/>
          </w:tcPr>
          <w:p w14:paraId="2D905003" w14:textId="77777777" w:rsidR="00F3004B" w:rsidRPr="00340B0D" w:rsidRDefault="00F3004B" w:rsidP="00541D1A">
            <w:pPr>
              <w:jc w:val="center"/>
              <w:rPr>
                <w:rFonts w:cs="Arial"/>
                <w:sz w:val="18"/>
                <w:szCs w:val="18"/>
              </w:rPr>
            </w:pPr>
          </w:p>
        </w:tc>
      </w:tr>
      <w:tr w:rsidR="00F3004B" w:rsidRPr="00340B0D" w14:paraId="63BA9186" w14:textId="77777777" w:rsidTr="005E5735">
        <w:trPr>
          <w:jc w:val="center"/>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9A068A6" w14:textId="77777777" w:rsidR="00F3004B" w:rsidRPr="00340B0D" w:rsidRDefault="00F3004B" w:rsidP="00541D1A">
            <w:pPr>
              <w:rPr>
                <w:rFonts w:cs="Arial"/>
                <w:sz w:val="18"/>
                <w:szCs w:val="18"/>
              </w:rPr>
            </w:pPr>
          </w:p>
        </w:tc>
        <w:tc>
          <w:tcPr>
            <w:tcW w:w="3871" w:type="dxa"/>
            <w:gridSpan w:val="5"/>
            <w:tcBorders>
              <w:left w:val="single" w:sz="12" w:space="0" w:color="auto"/>
              <w:bottom w:val="single" w:sz="12" w:space="0" w:color="auto"/>
            </w:tcBorders>
          </w:tcPr>
          <w:p w14:paraId="49DB922E" w14:textId="77777777" w:rsidR="00F3004B" w:rsidRPr="00340B0D" w:rsidRDefault="00F3004B" w:rsidP="00541D1A">
            <w:pPr>
              <w:jc w:val="center"/>
              <w:rPr>
                <w:rFonts w:cs="Arial"/>
                <w:sz w:val="18"/>
                <w:szCs w:val="18"/>
              </w:rPr>
            </w:pPr>
          </w:p>
        </w:tc>
        <w:tc>
          <w:tcPr>
            <w:tcW w:w="672" w:type="dxa"/>
            <w:tcBorders>
              <w:bottom w:val="single" w:sz="12" w:space="0" w:color="auto"/>
              <w:right w:val="single" w:sz="12" w:space="0" w:color="auto"/>
            </w:tcBorders>
            <w:vAlign w:val="center"/>
          </w:tcPr>
          <w:p w14:paraId="0783BB71" w14:textId="77777777" w:rsidR="00F3004B" w:rsidRPr="00340B0D" w:rsidRDefault="00F3004B" w:rsidP="00541D1A">
            <w:pPr>
              <w:jc w:val="center"/>
              <w:rPr>
                <w:rFonts w:cs="Arial"/>
                <w:sz w:val="18"/>
                <w:szCs w:val="18"/>
              </w:rPr>
            </w:pPr>
          </w:p>
        </w:tc>
      </w:tr>
      <w:tr w:rsidR="00F3004B" w:rsidRPr="00340B0D" w14:paraId="50C88B3C"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76DB9B8" w14:textId="77777777" w:rsidR="00F3004B" w:rsidRPr="00340B0D" w:rsidRDefault="00F3004B"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A7ADF" w14:textId="77777777" w:rsidR="00F3004B" w:rsidRPr="00340B0D" w:rsidRDefault="00F3004B" w:rsidP="00541D1A">
            <w:pPr>
              <w:jc w:val="center"/>
              <w:rPr>
                <w:rFonts w:cs="Arial"/>
                <w:sz w:val="18"/>
                <w:szCs w:val="18"/>
              </w:rPr>
            </w:pPr>
            <w:r w:rsidRPr="00340B0D">
              <w:rPr>
                <w:rFonts w:cs="Arial"/>
                <w:b/>
                <w:bCs/>
                <w:sz w:val="18"/>
                <w:szCs w:val="18"/>
              </w:rPr>
              <w:t>Display</w:t>
            </w:r>
          </w:p>
        </w:tc>
      </w:tr>
      <w:tr w:rsidR="00F3004B" w:rsidRPr="00340B0D" w14:paraId="02193255" w14:textId="77777777" w:rsidTr="005E5735">
        <w:trPr>
          <w:trHeight w:val="287"/>
          <w:jc w:val="center"/>
        </w:trPr>
        <w:tc>
          <w:tcPr>
            <w:tcW w:w="1789" w:type="dxa"/>
            <w:tcBorders>
              <w:left w:val="single" w:sz="12" w:space="0" w:color="auto"/>
              <w:bottom w:val="single" w:sz="4" w:space="0" w:color="auto"/>
            </w:tcBorders>
          </w:tcPr>
          <w:p w14:paraId="38926EEA" w14:textId="77777777" w:rsidR="00F3004B" w:rsidRPr="00340B0D" w:rsidRDefault="00F3004B"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4B5D2FC" w14:textId="77777777" w:rsidR="00F3004B" w:rsidRPr="00340B0D" w:rsidRDefault="00F3004B"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6BEE6E" w14:textId="77777777" w:rsidR="00F3004B" w:rsidRPr="00340B0D" w:rsidRDefault="00F3004B"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7DA6C67A" w14:textId="77777777" w:rsidR="00F3004B" w:rsidRPr="00C87169" w:rsidRDefault="00F3004B" w:rsidP="00541D1A">
            <w:pPr>
              <w:rPr>
                <w:rFonts w:cs="Arial"/>
              </w:rPr>
            </w:pPr>
          </w:p>
        </w:tc>
      </w:tr>
      <w:tr w:rsidR="00F3004B" w:rsidRPr="00340B0D" w14:paraId="5685081A" w14:textId="77777777" w:rsidTr="005E5735">
        <w:trPr>
          <w:jc w:val="center"/>
        </w:trPr>
        <w:tc>
          <w:tcPr>
            <w:tcW w:w="1789" w:type="dxa"/>
            <w:tcBorders>
              <w:left w:val="single" w:sz="12" w:space="0" w:color="auto"/>
              <w:bottom w:val="single" w:sz="4" w:space="0" w:color="auto"/>
            </w:tcBorders>
          </w:tcPr>
          <w:p w14:paraId="1BAC8BAC" w14:textId="77777777" w:rsidR="00F3004B" w:rsidRPr="00340B0D" w:rsidRDefault="00F3004B"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5770015" w14:textId="77777777" w:rsidR="00F3004B" w:rsidRPr="00340B0D" w:rsidRDefault="00F3004B"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4AF1C3" w14:textId="77777777" w:rsidR="00F3004B" w:rsidRPr="00340B0D" w:rsidRDefault="00F3004B"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32967EF" w14:textId="77777777" w:rsidR="00F3004B" w:rsidRPr="00340B0D" w:rsidRDefault="00F3004B" w:rsidP="00541D1A">
            <w:pPr>
              <w:rPr>
                <w:rFonts w:cs="Arial"/>
                <w:sz w:val="18"/>
                <w:szCs w:val="18"/>
              </w:rPr>
            </w:pPr>
            <w:r w:rsidRPr="00340B0D">
              <w:rPr>
                <w:rFonts w:cs="Arial"/>
                <w:sz w:val="18"/>
                <w:szCs w:val="18"/>
              </w:rPr>
              <w:t>1:</w:t>
            </w:r>
            <w:r>
              <w:rPr>
                <w:rFonts w:cs="Arial"/>
                <w:sz w:val="18"/>
                <w:szCs w:val="18"/>
              </w:rPr>
              <w:t>60000</w:t>
            </w:r>
          </w:p>
        </w:tc>
      </w:tr>
      <w:tr w:rsidR="00F3004B" w:rsidRPr="00340B0D" w14:paraId="0A9F6AC6" w14:textId="77777777" w:rsidTr="005E5735">
        <w:trPr>
          <w:jc w:val="center"/>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894AF57" w14:textId="77777777" w:rsidR="00F3004B" w:rsidRPr="00340B0D" w:rsidRDefault="00F3004B"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B176F54" w14:textId="77777777" w:rsidR="00F3004B" w:rsidRPr="00340B0D" w:rsidRDefault="00F3004B"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16B160" w14:textId="77777777" w:rsidR="00F3004B" w:rsidRPr="00340B0D" w:rsidRDefault="00F3004B" w:rsidP="00541D1A">
            <w:pPr>
              <w:rPr>
                <w:rFonts w:cs="Arial"/>
                <w:sz w:val="18"/>
                <w:szCs w:val="18"/>
              </w:rPr>
            </w:pPr>
          </w:p>
        </w:tc>
      </w:tr>
      <w:tr w:rsidR="00F3004B" w:rsidRPr="00340B0D" w14:paraId="60B3F3B6"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20CFD891" w14:textId="77777777" w:rsidR="00F3004B" w:rsidRPr="00340B0D" w:rsidRDefault="00F3004B" w:rsidP="00541D1A">
            <w:pPr>
              <w:rPr>
                <w:rFonts w:cs="Arial"/>
                <w:sz w:val="18"/>
                <w:szCs w:val="18"/>
              </w:rPr>
            </w:pPr>
          </w:p>
        </w:tc>
      </w:tr>
      <w:tr w:rsidR="00F3004B" w:rsidRPr="00340B0D" w14:paraId="05E0EA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99806E" w14:textId="77777777" w:rsidR="00F3004B" w:rsidRPr="00340B0D" w:rsidRDefault="00F3004B"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F3004B" w:rsidRPr="00340B0D" w14:paraId="6348CCF5" w14:textId="77777777" w:rsidTr="005E5735">
        <w:trPr>
          <w:jc w:val="center"/>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8E737" w14:textId="77777777" w:rsidR="00F3004B" w:rsidRPr="00340B0D" w:rsidRDefault="00F3004B"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AEB12" w14:textId="77777777" w:rsidR="00F3004B" w:rsidRPr="00340B0D" w:rsidRDefault="00F3004B" w:rsidP="00541D1A">
            <w:pPr>
              <w:jc w:val="center"/>
              <w:rPr>
                <w:rFonts w:cs="Arial"/>
                <w:b/>
                <w:bCs/>
                <w:sz w:val="18"/>
                <w:szCs w:val="18"/>
              </w:rPr>
            </w:pPr>
            <w:r w:rsidRPr="00340B0D">
              <w:rPr>
                <w:rFonts w:cs="Arial"/>
                <w:b/>
                <w:bCs/>
                <w:sz w:val="18"/>
                <w:szCs w:val="18"/>
              </w:rPr>
              <w:t>Other</w:t>
            </w:r>
          </w:p>
        </w:tc>
      </w:tr>
      <w:tr w:rsidR="00F3004B" w:rsidRPr="00340B0D" w14:paraId="0DBF67A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7AEBAE6A" w14:textId="77777777" w:rsidR="00F3004B" w:rsidRPr="00340B0D" w:rsidRDefault="00F3004B"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8F096D"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696A40" w14:textId="77777777" w:rsidR="00F3004B" w:rsidRPr="00340B0D" w:rsidRDefault="00F3004B"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1DCFF3" w14:textId="77777777" w:rsidR="00F3004B" w:rsidRPr="00340B0D" w:rsidRDefault="00F3004B" w:rsidP="00541D1A">
            <w:pPr>
              <w:rPr>
                <w:rFonts w:cs="Arial"/>
                <w:sz w:val="18"/>
                <w:szCs w:val="18"/>
              </w:rPr>
            </w:pPr>
          </w:p>
        </w:tc>
      </w:tr>
      <w:tr w:rsidR="00F3004B" w:rsidRPr="00340B0D" w14:paraId="08A3E55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02F96637" w14:textId="77777777" w:rsidR="00F3004B" w:rsidRPr="00340B0D" w:rsidRDefault="00F3004B"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D30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E4B756C" w14:textId="77777777" w:rsidR="00F3004B" w:rsidRPr="00340B0D" w:rsidRDefault="00F3004B"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FE4692E" w14:textId="77777777" w:rsidR="00F3004B" w:rsidRPr="00340B0D" w:rsidRDefault="00F3004B" w:rsidP="00541D1A">
            <w:pPr>
              <w:rPr>
                <w:rFonts w:cs="Arial"/>
                <w:sz w:val="18"/>
                <w:szCs w:val="18"/>
              </w:rPr>
            </w:pPr>
          </w:p>
        </w:tc>
      </w:tr>
      <w:tr w:rsidR="00F3004B" w:rsidRPr="00340B0D" w14:paraId="789D704B"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12A266CB" w14:textId="77777777" w:rsidR="00F3004B" w:rsidRPr="00340B0D" w:rsidRDefault="00F3004B"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B4E3C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55A39" w14:textId="77777777" w:rsidR="00F3004B" w:rsidRPr="00340B0D" w:rsidRDefault="00F3004B"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DE300AB" w14:textId="77777777" w:rsidR="00F3004B" w:rsidRPr="00340B0D" w:rsidRDefault="00F3004B" w:rsidP="00541D1A">
            <w:pPr>
              <w:rPr>
                <w:rFonts w:cs="Arial"/>
                <w:sz w:val="18"/>
                <w:szCs w:val="18"/>
              </w:rPr>
            </w:pPr>
          </w:p>
        </w:tc>
      </w:tr>
      <w:tr w:rsidR="00F3004B" w:rsidRPr="00340B0D" w14:paraId="0FAF1F06"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AE9D4B9" w14:textId="77777777" w:rsidR="00F3004B" w:rsidRPr="00340B0D" w:rsidRDefault="00F3004B"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92913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D9431F" w14:textId="77777777" w:rsidR="00F3004B" w:rsidRPr="00340B0D" w:rsidRDefault="00F3004B"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5F0BDD3" w14:textId="77777777" w:rsidR="00F3004B" w:rsidRPr="00340B0D" w:rsidRDefault="00F3004B" w:rsidP="00541D1A">
            <w:pPr>
              <w:rPr>
                <w:rFonts w:cs="Arial"/>
                <w:sz w:val="18"/>
                <w:szCs w:val="18"/>
              </w:rPr>
            </w:pPr>
          </w:p>
        </w:tc>
      </w:tr>
      <w:tr w:rsidR="00F3004B" w:rsidRPr="00340B0D" w14:paraId="6B8BDEB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C45D4B6" w14:textId="77777777" w:rsidR="00F3004B" w:rsidRPr="00340B0D" w:rsidRDefault="00F3004B"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FE386A"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C6FC60" w14:textId="77777777" w:rsidR="00F3004B" w:rsidRPr="00340B0D" w:rsidRDefault="00F3004B"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8CC9563" w14:textId="77777777" w:rsidR="00F3004B" w:rsidRPr="00340B0D" w:rsidRDefault="00F3004B" w:rsidP="00541D1A">
            <w:pPr>
              <w:rPr>
                <w:rFonts w:cs="Arial"/>
                <w:sz w:val="18"/>
                <w:szCs w:val="18"/>
              </w:rPr>
            </w:pPr>
          </w:p>
        </w:tc>
      </w:tr>
      <w:tr w:rsidR="00F3004B" w:rsidRPr="00340B0D" w14:paraId="5DBD72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FECE873" w14:textId="77777777" w:rsidR="00F3004B" w:rsidRPr="00340B0D" w:rsidRDefault="00F3004B"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E9E844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45856A" w14:textId="77777777" w:rsidR="00F3004B" w:rsidRPr="00340B0D" w:rsidRDefault="00F3004B"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0375" w14:textId="77777777" w:rsidR="00F3004B" w:rsidRPr="00340B0D" w:rsidRDefault="00F3004B" w:rsidP="00541D1A">
            <w:pPr>
              <w:rPr>
                <w:rFonts w:cs="Arial"/>
                <w:sz w:val="18"/>
                <w:szCs w:val="18"/>
              </w:rPr>
            </w:pPr>
          </w:p>
        </w:tc>
      </w:tr>
      <w:tr w:rsidR="00F3004B" w:rsidRPr="00340B0D" w14:paraId="2DF2918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7CE232F" w14:textId="77777777" w:rsidR="00F3004B" w:rsidRPr="00340B0D" w:rsidRDefault="00F3004B"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28AB93"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4AF6A7" w14:textId="77777777" w:rsidR="00F3004B" w:rsidRPr="00340B0D" w:rsidRDefault="00F3004B"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7E52CBF" w14:textId="77777777" w:rsidR="00F3004B" w:rsidRPr="00340B0D" w:rsidRDefault="00F3004B" w:rsidP="00541D1A">
            <w:pPr>
              <w:rPr>
                <w:rFonts w:cs="Arial"/>
                <w:sz w:val="18"/>
                <w:szCs w:val="18"/>
              </w:rPr>
            </w:pPr>
          </w:p>
        </w:tc>
      </w:tr>
      <w:tr w:rsidR="00F3004B" w:rsidRPr="00340B0D" w14:paraId="49F4B5B4"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DC692EE" w14:textId="77777777" w:rsidR="00F3004B" w:rsidRPr="00340B0D" w:rsidRDefault="00F3004B"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5FFA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41AC45" w14:textId="77777777" w:rsidR="00F3004B" w:rsidRPr="00340B0D" w:rsidRDefault="00F3004B"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17AAABC" w14:textId="77777777" w:rsidR="00F3004B" w:rsidRPr="00340B0D" w:rsidRDefault="00F3004B" w:rsidP="00541D1A">
            <w:pPr>
              <w:rPr>
                <w:rFonts w:cs="Arial"/>
                <w:sz w:val="18"/>
                <w:szCs w:val="18"/>
              </w:rPr>
            </w:pPr>
          </w:p>
        </w:tc>
      </w:tr>
      <w:tr w:rsidR="00F3004B" w:rsidRPr="00340B0D" w14:paraId="7078A67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BEB9833" w14:textId="77777777" w:rsidR="00F3004B" w:rsidRPr="00340B0D" w:rsidRDefault="00F3004B"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83AC641"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D46A67"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2D37F" w14:textId="77777777" w:rsidR="00F3004B" w:rsidRPr="00340B0D" w:rsidRDefault="00F3004B" w:rsidP="00541D1A">
            <w:pPr>
              <w:rPr>
                <w:rFonts w:cs="Arial"/>
                <w:sz w:val="18"/>
                <w:szCs w:val="18"/>
              </w:rPr>
            </w:pPr>
          </w:p>
        </w:tc>
      </w:tr>
      <w:tr w:rsidR="00F3004B" w:rsidRPr="00340B0D" w14:paraId="0CC67D2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5F983D9C" w14:textId="77777777" w:rsidR="00F3004B" w:rsidRPr="00340B0D" w:rsidRDefault="00F3004B"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80840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55F222"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336EA47" w14:textId="77777777" w:rsidR="00F3004B" w:rsidRPr="00340B0D" w:rsidRDefault="00F3004B" w:rsidP="00541D1A">
            <w:pPr>
              <w:rPr>
                <w:rFonts w:cs="Arial"/>
                <w:sz w:val="18"/>
                <w:szCs w:val="18"/>
              </w:rPr>
            </w:pPr>
          </w:p>
        </w:tc>
      </w:tr>
      <w:tr w:rsidR="00F3004B" w:rsidRPr="00340B0D" w14:paraId="03C876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5BC5FCB" w14:textId="77777777" w:rsidR="00F3004B" w:rsidRPr="00340B0D" w:rsidRDefault="00F3004B"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B3B6AE"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73F314"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40ECC8" w14:textId="77777777" w:rsidR="00F3004B" w:rsidRPr="00340B0D" w:rsidRDefault="00F3004B" w:rsidP="00541D1A">
            <w:pPr>
              <w:rPr>
                <w:rFonts w:cs="Arial"/>
                <w:sz w:val="18"/>
                <w:szCs w:val="18"/>
              </w:rPr>
            </w:pPr>
          </w:p>
        </w:tc>
      </w:tr>
      <w:tr w:rsidR="00F3004B" w:rsidRPr="00340B0D" w14:paraId="0DC5F115"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C6659F8" w14:textId="77777777" w:rsidR="00F3004B" w:rsidRPr="00340B0D" w:rsidRDefault="00F3004B"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D96593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EA19FA"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F37B16" w14:textId="77777777" w:rsidR="00F3004B" w:rsidRPr="00340B0D" w:rsidRDefault="00F3004B" w:rsidP="00541D1A">
            <w:pPr>
              <w:rPr>
                <w:rFonts w:cs="Arial"/>
                <w:sz w:val="18"/>
                <w:szCs w:val="18"/>
              </w:rPr>
            </w:pPr>
          </w:p>
        </w:tc>
      </w:tr>
      <w:tr w:rsidR="00F3004B" w:rsidRPr="00340B0D" w14:paraId="1EB9C5DC" w14:textId="77777777" w:rsidTr="005E5735">
        <w:trPr>
          <w:jc w:val="center"/>
        </w:trPr>
        <w:tc>
          <w:tcPr>
            <w:tcW w:w="4375" w:type="dxa"/>
            <w:gridSpan w:val="4"/>
            <w:tcBorders>
              <w:top w:val="single" w:sz="4" w:space="0" w:color="auto"/>
              <w:left w:val="single" w:sz="12" w:space="0" w:color="auto"/>
              <w:bottom w:val="single" w:sz="12" w:space="0" w:color="auto"/>
              <w:right w:val="single" w:sz="4" w:space="0" w:color="auto"/>
            </w:tcBorders>
          </w:tcPr>
          <w:p w14:paraId="7DBE704B" w14:textId="77777777" w:rsidR="00F3004B" w:rsidRPr="00340B0D" w:rsidRDefault="00F3004B"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DE6D9E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C41E85A" w14:textId="77777777" w:rsidR="00F3004B" w:rsidRPr="00340B0D" w:rsidRDefault="00F3004B"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77BAD72" w14:textId="77777777" w:rsidR="00F3004B" w:rsidRPr="00340B0D" w:rsidRDefault="00F3004B" w:rsidP="00541D1A">
            <w:pPr>
              <w:rPr>
                <w:rFonts w:cs="Arial"/>
                <w:sz w:val="18"/>
                <w:szCs w:val="18"/>
              </w:rPr>
            </w:pPr>
          </w:p>
        </w:tc>
      </w:tr>
      <w:tr w:rsidR="00F3004B" w:rsidRPr="00340B0D" w14:paraId="033C8869"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7E83B6C" w14:textId="77777777" w:rsidR="00F3004B" w:rsidRPr="00EF63B4" w:rsidRDefault="00F3004B" w:rsidP="00541D1A">
            <w:pPr>
              <w:jc w:val="center"/>
              <w:rPr>
                <w:rFonts w:cs="Arial"/>
                <w:sz w:val="18"/>
                <w:szCs w:val="18"/>
              </w:rPr>
            </w:pPr>
            <w:r>
              <w:rPr>
                <w:rFonts w:cs="Arial"/>
                <w:b/>
                <w:bCs/>
                <w:sz w:val="18"/>
                <w:szCs w:val="18"/>
              </w:rPr>
              <w:t>Additional</w:t>
            </w:r>
          </w:p>
        </w:tc>
      </w:tr>
      <w:tr w:rsidR="00F3004B" w:rsidRPr="00340B0D" w14:paraId="19F508A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449E662"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1806F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ECFCF2D"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4BD9F3" w14:textId="77777777" w:rsidR="00F3004B" w:rsidRPr="00340B0D" w:rsidRDefault="00F3004B" w:rsidP="00541D1A">
            <w:pPr>
              <w:rPr>
                <w:rFonts w:cs="Arial"/>
                <w:sz w:val="18"/>
                <w:szCs w:val="18"/>
              </w:rPr>
            </w:pPr>
          </w:p>
        </w:tc>
      </w:tr>
      <w:tr w:rsidR="00F3004B" w:rsidRPr="00340B0D" w14:paraId="5C38BE5C"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8590205"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AF6B7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9BB3C95"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0FCD03" w14:textId="77777777" w:rsidR="00F3004B" w:rsidRPr="00340B0D" w:rsidRDefault="00F3004B" w:rsidP="00541D1A">
            <w:pPr>
              <w:rPr>
                <w:rFonts w:cs="Arial"/>
                <w:sz w:val="18"/>
                <w:szCs w:val="18"/>
              </w:rPr>
            </w:pPr>
          </w:p>
        </w:tc>
      </w:tr>
      <w:tr w:rsidR="00F3004B" w:rsidRPr="00340B0D" w14:paraId="7952E3C8"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EBBA33" w14:textId="77777777" w:rsidR="00F3004B" w:rsidRPr="00340B0D" w:rsidRDefault="00F3004B" w:rsidP="00541D1A">
            <w:pPr>
              <w:jc w:val="center"/>
              <w:rPr>
                <w:rFonts w:cs="Arial"/>
                <w:b/>
                <w:bCs/>
                <w:sz w:val="18"/>
                <w:szCs w:val="18"/>
              </w:rPr>
            </w:pPr>
            <w:r w:rsidRPr="00340B0D">
              <w:rPr>
                <w:rFonts w:cs="Arial"/>
                <w:b/>
                <w:bCs/>
                <w:sz w:val="18"/>
                <w:szCs w:val="18"/>
              </w:rPr>
              <w:t>Setup</w:t>
            </w:r>
          </w:p>
        </w:tc>
      </w:tr>
      <w:tr w:rsidR="00F3004B" w:rsidRPr="00340B0D" w14:paraId="29EF36A7"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54B474BC" w14:textId="6B7B252C" w:rsidR="00F3004B" w:rsidRPr="00F3004B" w:rsidRDefault="00F3004B" w:rsidP="00541D1A">
            <w:pPr>
              <w:rPr>
                <w:rFonts w:cs="Arial"/>
                <w:rPrChange w:id="29" w:author="jonathan pritchard" w:date="2025-01-23T13:12:00Z" w16du:dateUtc="2025-01-23T13:12:00Z">
                  <w:rPr>
                    <w:rFonts w:cs="Arial"/>
                    <w:sz w:val="18"/>
                    <w:szCs w:val="18"/>
                  </w:rPr>
                </w:rPrChange>
              </w:rPr>
            </w:pPr>
          </w:p>
        </w:tc>
      </w:tr>
      <w:tr w:rsidR="00F3004B" w:rsidRPr="00340B0D" w14:paraId="63C48D18"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9105CCA" w14:textId="77777777" w:rsidR="00F3004B" w:rsidRPr="00340B0D" w:rsidRDefault="00F3004B" w:rsidP="00541D1A">
            <w:pPr>
              <w:jc w:val="center"/>
              <w:rPr>
                <w:rFonts w:cs="Arial"/>
                <w:b/>
                <w:bCs/>
                <w:sz w:val="18"/>
                <w:szCs w:val="18"/>
              </w:rPr>
            </w:pPr>
            <w:r w:rsidRPr="00340B0D">
              <w:rPr>
                <w:rFonts w:cs="Arial"/>
                <w:b/>
                <w:bCs/>
                <w:sz w:val="18"/>
                <w:szCs w:val="18"/>
              </w:rPr>
              <w:t>Action</w:t>
            </w:r>
          </w:p>
        </w:tc>
      </w:tr>
      <w:tr w:rsidR="00F3004B" w:rsidRPr="00340B0D" w14:paraId="075648E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665B826" w14:textId="77777777" w:rsidR="00F3004B" w:rsidRPr="00110428" w:rsidRDefault="00F3004B" w:rsidP="00541D1A">
            <w:pPr>
              <w:rPr>
                <w:rFonts w:cs="Arial"/>
                <w:b/>
                <w:bCs/>
              </w:rPr>
            </w:pPr>
          </w:p>
        </w:tc>
      </w:tr>
      <w:tr w:rsidR="00F3004B" w:rsidRPr="00340B0D" w14:paraId="2922EF7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750C9" w14:textId="77777777" w:rsidR="00F3004B" w:rsidRPr="00340B0D" w:rsidRDefault="00F3004B" w:rsidP="00541D1A">
            <w:pPr>
              <w:jc w:val="center"/>
              <w:rPr>
                <w:rFonts w:cs="Arial"/>
                <w:sz w:val="18"/>
                <w:szCs w:val="18"/>
              </w:rPr>
            </w:pPr>
            <w:r w:rsidRPr="00340B0D">
              <w:rPr>
                <w:rFonts w:cs="Arial"/>
                <w:b/>
                <w:bCs/>
                <w:sz w:val="18"/>
                <w:szCs w:val="18"/>
              </w:rPr>
              <w:t>Results</w:t>
            </w:r>
          </w:p>
        </w:tc>
      </w:tr>
      <w:tr w:rsidR="00F3004B" w:rsidRPr="00340B0D" w14:paraId="1B0BE3FE"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tcPr>
          <w:p w14:paraId="17E082F0" w14:textId="77777777" w:rsidR="00F3004B" w:rsidRPr="00340B0D" w:rsidRDefault="00F3004B" w:rsidP="00541D1A">
            <w:pPr>
              <w:rPr>
                <w:rFonts w:cs="Arial"/>
                <w:sz w:val="18"/>
                <w:szCs w:val="18"/>
              </w:rPr>
            </w:pPr>
          </w:p>
        </w:tc>
      </w:tr>
    </w:tbl>
    <w:p w14:paraId="0040518F" w14:textId="77777777" w:rsidR="00F3004B" w:rsidRDefault="00F3004B" w:rsidP="005E5735">
      <w:pPr>
        <w:pStyle w:val="Heading2"/>
        <w:numPr>
          <w:ilvl w:val="0"/>
          <w:numId w:val="0"/>
        </w:numPr>
        <w:rPr>
          <w:ins w:id="30" w:author="jonathan pritchard" w:date="2025-01-23T13:17:00Z" w16du:dateUtc="2025-01-23T13:17:00Z"/>
        </w:rPr>
        <w:pPrChange w:id="31" w:author="jonathan pritchard" w:date="2025-01-23T13:17:00Z" w16du:dateUtc="2025-01-23T13:17:00Z">
          <w:pPr>
            <w:pStyle w:val="Heading2"/>
          </w:pPr>
        </w:pPrChange>
      </w:pPr>
    </w:p>
    <w:p w14:paraId="7FD890EA" w14:textId="3AAFAB02" w:rsidR="002550DA" w:rsidRDefault="002550DA" w:rsidP="002550DA">
      <w:pPr>
        <w:pStyle w:val="Heading2"/>
      </w:pPr>
      <w:bookmarkStart w:id="32" w:name="_Toc189491247"/>
      <w:r w:rsidRPr="00413780">
        <w:t>Organization and Coverage of the TDS</w:t>
      </w:r>
      <w:bookmarkEnd w:id="32"/>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5C81402A" w:rsidR="002550DA" w:rsidRDefault="002550DA" w:rsidP="002550DA">
      <w:r w:rsidRPr="00413780">
        <w:t xml:space="preserve">The TDS data for encrypted data, located in section </w:t>
      </w:r>
      <w:r w:rsidR="00D03B85" w:rsidRPr="000379F6">
        <w:rPr>
          <w:highlight w:val="yellow"/>
        </w:rPr>
        <w:fldChar w:fldCharType="begin"/>
      </w:r>
      <w:r w:rsidR="00D03B85" w:rsidRPr="000379F6">
        <w:rPr>
          <w:highlight w:val="yellow"/>
        </w:rPr>
        <w:instrText xml:space="preserve"> REF _Ref128230539 \r \h </w:instrText>
      </w:r>
      <w:r w:rsidR="0032257A">
        <w:rPr>
          <w:highlight w:val="yellow"/>
        </w:rPr>
        <w:instrText xml:space="preserve"> \* MERGEFORMAT </w:instrText>
      </w:r>
      <w:r w:rsidR="00D03B85" w:rsidRPr="000379F6">
        <w:rPr>
          <w:highlight w:val="yellow"/>
        </w:rPr>
      </w:r>
      <w:r w:rsidR="00D03B85" w:rsidRPr="000379F6">
        <w:rPr>
          <w:highlight w:val="yellow"/>
        </w:rPr>
        <w:fldChar w:fldCharType="separate"/>
      </w:r>
      <w:ins w:id="33" w:author="jonathan pritchard" w:date="2024-10-25T17:16:00Z" w16du:dateUtc="2024-10-25T16:16:00Z">
        <w:r w:rsidR="009B6C48">
          <w:rPr>
            <w:highlight w:val="yellow"/>
          </w:rPr>
          <w:t>2.5</w:t>
        </w:r>
      </w:ins>
      <w:del w:id="34" w:author="jonathan pritchard" w:date="2024-10-25T17:16:00Z" w16du:dateUtc="2024-10-25T16:16:00Z">
        <w:r w:rsidR="007F7846" w:rsidRPr="000379F6" w:rsidDel="009B6C48">
          <w:rPr>
            <w:highlight w:val="yellow"/>
          </w:rPr>
          <w:delText>2.6</w:delText>
        </w:r>
      </w:del>
      <w:r w:rsidR="00D03B85" w:rsidRPr="000379F6">
        <w:rPr>
          <w:highlight w:val="yellow"/>
        </w:rPr>
        <w:fldChar w:fldCharType="end"/>
      </w:r>
      <w:r w:rsidRPr="000379F6">
        <w:rPr>
          <w:highlight w:val="yellow"/>
        </w:rPr>
        <w:t>,</w:t>
      </w:r>
      <w:r w:rsidRPr="00413780">
        <w:t xml:space="preserve"> contains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4BC83A44" w:rsidR="009112F5" w:rsidRPr="009112F5"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w:t>
      </w:r>
      <w:commentRangeStart w:id="35"/>
      <w:commentRangeStart w:id="36"/>
      <w:r w:rsidR="00D03B85">
        <w:t>Exchange sets contain necessary catalogues to perform tests</w:t>
      </w:r>
      <w:commentRangeEnd w:id="35"/>
      <w:r w:rsidR="0032257A">
        <w:rPr>
          <w:rStyle w:val="CommentReference"/>
          <w:snapToGrid/>
          <w:color w:val="000000"/>
        </w:rPr>
        <w:commentReference w:id="35"/>
      </w:r>
      <w:commentRangeEnd w:id="36"/>
      <w:r w:rsidR="00A96F2D">
        <w:rPr>
          <w:rStyle w:val="CommentReference"/>
          <w:snapToGrid/>
          <w:color w:val="000000"/>
        </w:rPr>
        <w:commentReference w:id="36"/>
      </w:r>
      <w:r w:rsidR="00D03B85">
        <w:t>.</w:t>
      </w:r>
    </w:p>
    <w:bookmarkEnd w:id="28"/>
    <w:p w14:paraId="545E666F" w14:textId="77777777" w:rsidR="002550DA" w:rsidRDefault="002550DA" w:rsidP="00EB5479"/>
    <w:p w14:paraId="05FE8407" w14:textId="5B98FE12" w:rsidR="00413780" w:rsidRDefault="0073093B" w:rsidP="00413780">
      <w:r>
        <w:t>Test datasets are arranged in a number of spatially disjoint schemes, with S-57 and S-100 datasets located in close proximity (for easing dual fuel testing).</w:t>
      </w:r>
      <w:r w:rsidR="0032257A">
        <w:t xml:space="preserve"> </w:t>
      </w:r>
      <w:r w:rsidR="00B173F7">
        <w:t>Examples of t</w:t>
      </w:r>
      <w:r>
        <w:t>he schemes, and individual dataset names are illustrated in the following diagrams. These show the extent of the S-101 charts comprising the test datasets. Other S-100 products are layered on top of these datasets and are integrated with the 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commentRangeStart w:id="37"/>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0032257A">
        <w:rPr>
          <w:rStyle w:val="CommentReference"/>
          <w:snapToGrid/>
          <w:color w:val="000000"/>
        </w:rPr>
        <w:commentReference w:id="37"/>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7838D678" w:rsidR="00B173F7" w:rsidRDefault="00B173F7" w:rsidP="00F61BF0">
      <w:pPr>
        <w:jc w:val="center"/>
      </w:pPr>
      <w:commentRangeStart w:id="38"/>
      <w:r>
        <w:rPr>
          <w:noProof/>
          <w:snapToGrid/>
          <w:lang w:eastAsia="en-GB"/>
        </w:rPr>
        <w:lastRenderedPageBreak/>
        <w:drawing>
          <wp:inline distT="0" distB="0" distL="0" distR="0" wp14:anchorId="59E03F8E" wp14:editId="325C47B0">
            <wp:extent cx="4343400" cy="1889282"/>
            <wp:effectExtent l="0" t="0" r="0" b="0"/>
            <wp:docPr id="37" name="Picture 3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low confidence"/>
                    <pic:cNvPicPr/>
                  </pic:nvPicPr>
                  <pic:blipFill rotWithShape="1">
                    <a:blip r:embed="rId26"/>
                    <a:srcRect l="24086" t="24509" r="18459" b="33408"/>
                    <a:stretch/>
                  </pic:blipFill>
                  <pic:spPr bwMode="auto">
                    <a:xfrm>
                      <a:off x="0" y="0"/>
                      <a:ext cx="4365410" cy="1898856"/>
                    </a:xfrm>
                    <a:prstGeom prst="rect">
                      <a:avLst/>
                    </a:prstGeom>
                    <a:ln>
                      <a:noFill/>
                    </a:ln>
                    <a:extLst>
                      <a:ext uri="{53640926-AAD7-44D8-BBD7-CCE9431645EC}">
                        <a14:shadowObscured xmlns:a14="http://schemas.microsoft.com/office/drawing/2010/main"/>
                      </a:ext>
                    </a:extLst>
                  </pic:spPr>
                </pic:pic>
              </a:graphicData>
            </a:graphic>
          </wp:inline>
        </w:drawing>
      </w:r>
      <w:commentRangeEnd w:id="38"/>
      <w:r w:rsidR="0032257A">
        <w:rPr>
          <w:rStyle w:val="CommentReference"/>
          <w:snapToGrid/>
          <w:color w:val="000000"/>
        </w:rPr>
        <w:commentReference w:id="38"/>
      </w:r>
    </w:p>
    <w:p w14:paraId="0A5B336C" w14:textId="77777777" w:rsidR="006B3BF3" w:rsidRDefault="00B173F7" w:rsidP="00357E05">
      <w:pPr>
        <w:keepNext/>
        <w:jc w:val="center"/>
      </w:pPr>
      <w:r>
        <w:rPr>
          <w:noProof/>
          <w:snapToGrid/>
          <w:lang w:eastAsia="en-GB"/>
        </w:rPr>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7"/>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8"/>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39" w:name="_Toc189491248"/>
      <w:r w:rsidRPr="00F61BF0">
        <w:lastRenderedPageBreak/>
        <w:t>Required Test Items and Use of the TDS</w:t>
      </w:r>
      <w:bookmarkEnd w:id="39"/>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w:t>
      </w:r>
      <w:commentRangeStart w:id="40"/>
      <w:commentRangeStart w:id="41"/>
      <w:r w:rsidRPr="00F61BF0">
        <w:rPr>
          <w:i/>
        </w:rPr>
        <w:t xml:space="preserve">ECDIS </w:t>
      </w:r>
      <w:r>
        <w:rPr>
          <w:i/>
        </w:rPr>
        <w:t>C</w:t>
      </w:r>
      <w:r w:rsidRPr="00F61BF0">
        <w:rPr>
          <w:i/>
        </w:rPr>
        <w:t xml:space="preserve">hart 1 </w:t>
      </w:r>
      <w:commentRangeEnd w:id="40"/>
      <w:r w:rsidR="0032257A">
        <w:rPr>
          <w:rStyle w:val="CommentReference"/>
          <w:snapToGrid/>
          <w:color w:val="000000"/>
        </w:rPr>
        <w:commentReference w:id="40"/>
      </w:r>
      <w:commentRangeEnd w:id="41"/>
      <w:r w:rsidR="00365368">
        <w:rPr>
          <w:rStyle w:val="CommentReference"/>
          <w:snapToGrid/>
          <w:color w:val="000000"/>
        </w:rPr>
        <w:commentReference w:id="41"/>
      </w:r>
      <w:r w:rsidRPr="00F61BF0">
        <w:rPr>
          <w:i/>
        </w:rPr>
        <w:t xml:space="preserve">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Pr="00E95C54" w:rsidRDefault="002550DA" w:rsidP="002550DA">
      <w:commentRangeStart w:id="42"/>
      <w:r w:rsidRPr="00E95C54">
        <w:t>It</w:t>
      </w:r>
      <w:commentRangeEnd w:id="42"/>
      <w:r w:rsidR="0032257A" w:rsidRPr="00E95C54">
        <w:rPr>
          <w:rStyle w:val="CommentReference"/>
          <w:snapToGrid/>
          <w:color w:val="000000"/>
        </w:rPr>
        <w:commentReference w:id="42"/>
      </w:r>
      <w:r w:rsidRPr="00E95C54">
        <w:t xml:space="preserve"> is important to ensure that the tests are conducted with the latest version posted on the IHO web site at </w:t>
      </w:r>
      <w:hyperlink r:id="rId29" w:history="1">
        <w:r w:rsidRPr="00E95C54">
          <w:rPr>
            <w:rStyle w:val="Hyperlink"/>
            <w:b/>
            <w:bCs/>
          </w:rPr>
          <w:t>http://www.iho.int</w:t>
        </w:r>
      </w:hyperlink>
      <w:r w:rsidRPr="00E95C54">
        <w:rPr>
          <w:b/>
          <w:bCs/>
        </w:rPr>
        <w:t xml:space="preserve"> &gt; (ENCs &amp; ECDIS).</w:t>
      </w:r>
      <w:r w:rsidRPr="00E95C54">
        <w:t xml:space="preserve">  The version number will remain the same as long as the corrections do not impact this document.</w:t>
      </w:r>
    </w:p>
    <w:p w14:paraId="1734A136" w14:textId="77777777" w:rsidR="002550DA" w:rsidRPr="00E95C54" w:rsidRDefault="002550DA" w:rsidP="002550DA"/>
    <w:p w14:paraId="398DD6CA" w14:textId="05B6CBC0" w:rsidR="002550DA" w:rsidRPr="00E95C54" w:rsidRDefault="00A07A98" w:rsidP="002550DA">
      <w:r w:rsidRPr="00E95C54">
        <w:t>[All tests using data assume the system has preloaded the correct catalogues. Aside from Section 1 of this manual, all systems should pre-install the necessary catalogues, contained in exchange set “</w:t>
      </w:r>
      <w:proofErr w:type="spellStart"/>
      <w:r w:rsidRPr="00E95C54">
        <w:t>PowerUpCatalogues</w:t>
      </w:r>
      <w:proofErr w:type="spellEnd"/>
      <w:r w:rsidRPr="00E95C54">
        <w:t>” as a pre-requisite. This will ensure the correct portrayal. Section 1 of this manual is concerned with correct behaviour of catalogue installation.</w:t>
      </w:r>
      <w:r w:rsidR="00A96F2D" w:rsidRPr="00E95C54">
        <w:t>]</w:t>
      </w:r>
      <w:r w:rsidRPr="00E95C54">
        <w:t xml:space="preserve"> </w:t>
      </w:r>
    </w:p>
    <w:p w14:paraId="33D1D3C7" w14:textId="77777777" w:rsidR="00173615" w:rsidRPr="00E95C54" w:rsidRDefault="00173615" w:rsidP="002550DA"/>
    <w:p w14:paraId="22A8E1B4" w14:textId="54A4EB32" w:rsidR="00173615" w:rsidRPr="00E95C54" w:rsidRDefault="00173615" w:rsidP="00E95C54">
      <w:pPr>
        <w:pStyle w:val="Heading2"/>
      </w:pPr>
      <w:r w:rsidRPr="00E95C54">
        <w:t>Testing of SECOM requirements</w:t>
      </w:r>
    </w:p>
    <w:p w14:paraId="397A0AC7" w14:textId="3D32128A" w:rsidR="00173615" w:rsidRPr="00E95C54" w:rsidRDefault="00173615" w:rsidP="002550DA">
      <w:r w:rsidRPr="00E95C54">
        <w:t xml:space="preserve">S-164 contains tests </w:t>
      </w:r>
      <w:r w:rsidR="005E5735" w:rsidRPr="00E95C54">
        <w:t xml:space="preserve">to satisfy the requirement for </w:t>
      </w:r>
      <w:r w:rsidR="00B43FC9" w:rsidRPr="00E95C54">
        <w:t xml:space="preserve">unidirectional </w:t>
      </w:r>
      <w:r w:rsidR="005E5735" w:rsidRPr="00E95C54">
        <w:t xml:space="preserve">data transfer using the </w:t>
      </w:r>
      <w:r w:rsidRPr="00E95C54">
        <w:t xml:space="preserve">SECOM </w:t>
      </w:r>
      <w:r w:rsidR="005E5735" w:rsidRPr="00E95C54">
        <w:t>standard (IEC63173-2). This requirement is c</w:t>
      </w:r>
      <w:r w:rsidRPr="00E95C54">
        <w:t>ontained in S-98</w:t>
      </w:r>
      <w:r w:rsidR="00B43FC9" w:rsidRPr="00E95C54">
        <w:t xml:space="preserve"> (20.4.3)</w:t>
      </w:r>
      <w:r w:rsidR="005E5735" w:rsidRPr="00E95C54">
        <w:t xml:space="preserve"> and is </w:t>
      </w:r>
      <w:r w:rsidRPr="00E95C54">
        <w:t xml:space="preserve">optional in the current </w:t>
      </w:r>
      <w:r w:rsidR="00B43FC9" w:rsidRPr="00E95C54">
        <w:t xml:space="preserve">edition of S-8 </w:t>
      </w:r>
      <w:r w:rsidRPr="00E95C54">
        <w:t>2.0.0</w:t>
      </w:r>
      <w:r w:rsidR="005E5735" w:rsidRPr="00E95C54">
        <w:t xml:space="preserve">. It </w:t>
      </w:r>
      <w:r w:rsidRPr="00E95C54">
        <w:t xml:space="preserve">is intended to become a mandatory </w:t>
      </w:r>
      <w:r w:rsidR="005E5735" w:rsidRPr="00E95C54">
        <w:t>requirement</w:t>
      </w:r>
      <w:r w:rsidRPr="00E95C54">
        <w:t xml:space="preserve"> in the next revision of S-98, hence the inclusion of test scripts in this instruction manual</w:t>
      </w:r>
      <w:r w:rsidR="005E5735" w:rsidRPr="00E95C54">
        <w:t xml:space="preserve">. </w:t>
      </w:r>
    </w:p>
    <w:p w14:paraId="7FE262BE" w14:textId="0A4D002F" w:rsidR="00173615" w:rsidRPr="00E95C54" w:rsidRDefault="00173615" w:rsidP="002550DA"/>
    <w:p w14:paraId="43ABF2D1" w14:textId="67A7F15B" w:rsidR="005E5735" w:rsidRPr="00E95C54" w:rsidRDefault="005E5735" w:rsidP="002550DA">
      <w:r w:rsidRPr="00E95C54">
        <w:t xml:space="preserve">Unlike the other tests specified in this manual, the </w:t>
      </w:r>
      <w:r w:rsidR="00173615" w:rsidRPr="00E95C54">
        <w:t xml:space="preserve">SECOM interfaces are not tested exclusively with test data but are performed by connecting the ECDIS to a conformant SECOM </w:t>
      </w:r>
      <w:r w:rsidR="00B43FC9" w:rsidRPr="00E95C54">
        <w:t xml:space="preserve">network </w:t>
      </w:r>
      <w:r w:rsidR="00173615" w:rsidRPr="00E95C54">
        <w:t>serv</w:t>
      </w:r>
      <w:r w:rsidRPr="00E95C54">
        <w:t>ice</w:t>
      </w:r>
      <w:r w:rsidR="00173615" w:rsidRPr="00E95C54">
        <w:t xml:space="preserve"> and executing the </w:t>
      </w:r>
      <w:r w:rsidR="00B43FC9" w:rsidRPr="00E95C54">
        <w:t xml:space="preserve">documented </w:t>
      </w:r>
      <w:r w:rsidR="00173615" w:rsidRPr="00E95C54">
        <w:t>test scripts.</w:t>
      </w:r>
    </w:p>
    <w:p w14:paraId="2B316724" w14:textId="77777777" w:rsidR="005E5735" w:rsidRPr="00E95C54" w:rsidRDefault="005E5735" w:rsidP="002550DA"/>
    <w:p w14:paraId="4D870973" w14:textId="73871238" w:rsidR="00173615" w:rsidRPr="00413780" w:rsidRDefault="00173615" w:rsidP="002550DA">
      <w:r w:rsidRPr="00E95C54">
        <w:t xml:space="preserve">The infrastructure for executing SECOM tests is hosted by the IHO and </w:t>
      </w:r>
      <w:r w:rsidR="005E5735" w:rsidRPr="00E95C54">
        <w:t xml:space="preserve">instructions for its use are </w:t>
      </w:r>
      <w:r w:rsidRPr="00E95C54">
        <w:t>available from the S-100 ECDIS IHO web page. This manual contains instructions for test procedures and confirmation of correct receipt of the SECOM test data.</w:t>
      </w:r>
    </w:p>
    <w:p w14:paraId="369D8D43" w14:textId="7823039F" w:rsidR="00AA7BE3" w:rsidRPr="00C97661" w:rsidRDefault="00AA7BE3" w:rsidP="00C97661">
      <w:pPr>
        <w:widowControl/>
        <w:spacing w:line="240" w:lineRule="auto"/>
        <w:jc w:val="left"/>
        <w:rPr>
          <w:b/>
        </w:rPr>
      </w:pPr>
    </w:p>
    <w:p w14:paraId="6AF59721" w14:textId="7B76FD34" w:rsidR="00A757D8" w:rsidRPr="00E9404B" w:rsidRDefault="00C6478C" w:rsidP="002164D3">
      <w:pPr>
        <w:pStyle w:val="Heading1"/>
      </w:pPr>
      <w:r w:rsidRPr="00C33EE6">
        <w:br w:type="page"/>
      </w:r>
      <w:del w:id="43" w:author="jonathan pritchard" w:date="2024-10-23T10:13:00Z" w16du:dateUtc="2024-10-23T09:13:00Z">
        <w:r w:rsidR="00575479" w:rsidRPr="00E9404B" w:rsidDel="0063004D">
          <w:lastRenderedPageBreak/>
          <w:delText xml:space="preserve">Chart </w:delText>
        </w:r>
      </w:del>
      <w:bookmarkStart w:id="44" w:name="_Toc189491249"/>
      <w:ins w:id="45" w:author="jonathan pritchard" w:date="2024-10-23T10:13:00Z" w16du:dateUtc="2024-10-23T09:13:00Z">
        <w:r w:rsidR="0063004D">
          <w:t xml:space="preserve">Dataset </w:t>
        </w:r>
      </w:ins>
      <w:r w:rsidR="00575479" w:rsidRPr="00E9404B">
        <w:t>Loading and Updating</w:t>
      </w:r>
      <w:bookmarkEnd w:id="44"/>
    </w:p>
    <w:p w14:paraId="285D0BBF" w14:textId="043BCC92" w:rsidR="00DE4736" w:rsidRDefault="001F3794" w:rsidP="00C97661">
      <w:pPr>
        <w:pStyle w:val="Heading2"/>
      </w:pPr>
      <w:bookmarkStart w:id="46" w:name="_Toc189491250"/>
      <w:r>
        <w:t xml:space="preserve">Catalogue Loading and </w:t>
      </w:r>
      <w:r w:rsidR="005E334B">
        <w:t xml:space="preserve">System </w:t>
      </w:r>
      <w:r w:rsidRPr="00C97661">
        <w:t>Initialisation</w:t>
      </w:r>
      <w:r>
        <w:t>.</w:t>
      </w:r>
      <w:bookmarkEnd w:id="46"/>
    </w:p>
    <w:p w14:paraId="309F5931" w14:textId="60FD9589" w:rsidR="00F52038" w:rsidRPr="00CB195E" w:rsidRDefault="00F52038" w:rsidP="00E012C8">
      <w:pPr>
        <w:pStyle w:val="Heading3"/>
      </w:pPr>
      <w:r>
        <w:t>Initial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Change w:id="47">
          <w:tblGrid>
            <w:gridCol w:w="2381"/>
            <w:gridCol w:w="2381"/>
            <w:gridCol w:w="2382"/>
            <w:gridCol w:w="2382"/>
          </w:tblGrid>
        </w:tblGridChange>
      </w:tblGrid>
      <w:tr w:rsidR="00F3004B" w14:paraId="3432689D" w14:textId="77777777" w:rsidTr="00BF7BC9">
        <w:trPr>
          <w:trHeight w:val="454"/>
          <w:tblHeader/>
        </w:trPr>
        <w:tc>
          <w:tcPr>
            <w:tcW w:w="2381" w:type="dxa"/>
            <w:shd w:val="clear" w:color="auto" w:fill="BFBFBF" w:themeFill="background1" w:themeFillShade="BF"/>
            <w:vAlign w:val="center"/>
          </w:tcPr>
          <w:p w14:paraId="14985397" w14:textId="77777777" w:rsidR="00DE4736" w:rsidRPr="004065B1" w:rsidRDefault="00DE4736" w:rsidP="00280DEE">
            <w:bookmarkStart w:id="48" w:name="_Hlk130297171"/>
            <w:bookmarkStart w:id="49" w:name="_Hlk188530646"/>
            <w:r w:rsidRPr="000A066E">
              <w:rPr>
                <w:b/>
              </w:rPr>
              <w:t>Test Reference</w:t>
            </w:r>
          </w:p>
        </w:tc>
        <w:tc>
          <w:tcPr>
            <w:tcW w:w="2381" w:type="dxa"/>
            <w:shd w:val="clear" w:color="auto" w:fill="FFFFFF" w:themeFill="background1"/>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BFBFBF" w:themeFill="background1" w:themeFillShade="BF"/>
            <w:vAlign w:val="center"/>
          </w:tcPr>
          <w:p w14:paraId="43137FE1" w14:textId="77777777" w:rsidR="00DE4736" w:rsidRPr="004065B1" w:rsidRDefault="00DE4736" w:rsidP="00280DEE">
            <w:r w:rsidRPr="000A066E">
              <w:rPr>
                <w:b/>
              </w:rPr>
              <w:t>IHO Reference</w:t>
            </w:r>
          </w:p>
        </w:tc>
        <w:tc>
          <w:tcPr>
            <w:tcW w:w="2382" w:type="dxa"/>
            <w:shd w:val="clear" w:color="auto" w:fill="FFFFFF" w:themeFill="background1"/>
            <w:vAlign w:val="center"/>
          </w:tcPr>
          <w:p w14:paraId="5E1DB194" w14:textId="4E174FDB" w:rsidR="00DE4736" w:rsidRPr="004065B1" w:rsidRDefault="005E5735" w:rsidP="00280DEE">
            <w:r w:rsidRPr="00BF7BC9">
              <w:t>S-98</w:t>
            </w:r>
            <w:r w:rsidR="00DC381F" w:rsidRPr="00BF7BC9">
              <w:rPr>
                <w:rPrChange w:id="50" w:author="jonathan pritchard" w:date="2025-01-23T13:17:00Z" w16du:dateUtc="2025-01-23T13:17:00Z">
                  <w:rPr/>
                </w:rPrChange>
              </w:rPr>
              <w:t xml:space="preserve"> </w:t>
            </w:r>
            <w:r w:rsidR="00BF7BC9" w:rsidRPr="00BF7BC9">
              <w:t>20.1</w:t>
            </w:r>
          </w:p>
        </w:tc>
      </w:tr>
      <w:tr w:rsidR="00DE4736" w14:paraId="23E4DA62" w14:textId="77777777" w:rsidTr="00F3004B">
        <w:trPr>
          <w:tblHeader/>
        </w:trPr>
        <w:tc>
          <w:tcPr>
            <w:tcW w:w="9526" w:type="dxa"/>
            <w:gridSpan w:val="4"/>
            <w:shd w:val="clear" w:color="auto" w:fill="BFBFBF" w:themeFill="background1" w:themeFillShade="BF"/>
            <w:vAlign w:val="center"/>
          </w:tcPr>
          <w:p w14:paraId="0CE40D74" w14:textId="77777777" w:rsidR="00DE4736" w:rsidRDefault="00DE4736" w:rsidP="00280DEE">
            <w:r w:rsidRPr="000A066E">
              <w:rPr>
                <w:b/>
              </w:rPr>
              <w:t>Test description</w:t>
            </w:r>
          </w:p>
        </w:tc>
      </w:tr>
      <w:bookmarkEnd w:id="48"/>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51"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52" w:author="jonathan pritchard" w:date="2025-01-23T13:17:00Z" w16du:dateUtc="2025-01-23T13:17:00Z">
            <w:trPr>
              <w:tblHeader/>
            </w:trPr>
          </w:trPrChange>
        </w:trPr>
        <w:tc>
          <w:tcPr>
            <w:tcW w:w="9526" w:type="dxa"/>
            <w:gridSpan w:val="4"/>
            <w:shd w:val="clear" w:color="auto" w:fill="BFBFBF" w:themeFill="background1" w:themeFillShade="BF"/>
            <w:vAlign w:val="center"/>
            <w:tcPrChange w:id="53" w:author="jonathan pritchard" w:date="2025-01-23T13:17:00Z" w16du:dateUtc="2025-01-23T13:17:00Z">
              <w:tcPr>
                <w:tcW w:w="9526" w:type="dxa"/>
                <w:gridSpan w:val="4"/>
                <w:shd w:val="clear" w:color="auto" w:fill="D9D9D9" w:themeFill="background1" w:themeFillShade="D9"/>
                <w:vAlign w:val="center"/>
              </w:tcPr>
            </w:tcPrChange>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54"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55" w:author="jonathan pritchard" w:date="2025-01-23T13:17:00Z" w16du:dateUtc="2025-01-23T13:17:00Z">
            <w:trPr>
              <w:tblHeader/>
            </w:trPr>
          </w:trPrChange>
        </w:trPr>
        <w:tc>
          <w:tcPr>
            <w:tcW w:w="9526" w:type="dxa"/>
            <w:gridSpan w:val="4"/>
            <w:shd w:val="clear" w:color="auto" w:fill="BFBFBF" w:themeFill="background1" w:themeFillShade="BF"/>
            <w:vAlign w:val="center"/>
            <w:tcPrChange w:id="56" w:author="jonathan pritchard" w:date="2025-01-23T13:17:00Z" w16du:dateUtc="2025-01-23T13:17:00Z">
              <w:tcPr>
                <w:tcW w:w="9526" w:type="dxa"/>
                <w:gridSpan w:val="4"/>
                <w:shd w:val="clear" w:color="auto" w:fill="CCFFCC"/>
                <w:vAlign w:val="center"/>
              </w:tcPr>
            </w:tcPrChange>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F3004B">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Change w:id="57" w:author="jonathan pritchard" w:date="2025-01-23T13:17:00Z" w16du:dateUtc="2025-01-23T13:17:00Z">
            <w:tblPrEx>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Ex>
          </w:tblPrExChange>
        </w:tblPrEx>
        <w:trPr>
          <w:tblHeader/>
          <w:trPrChange w:id="58" w:author="jonathan pritchard" w:date="2025-01-23T13:17:00Z" w16du:dateUtc="2025-01-23T13:17:00Z">
            <w:trPr>
              <w:tblHeader/>
            </w:trPr>
          </w:trPrChange>
        </w:trPr>
        <w:tc>
          <w:tcPr>
            <w:tcW w:w="9526" w:type="dxa"/>
            <w:gridSpan w:val="4"/>
            <w:shd w:val="clear" w:color="auto" w:fill="BFBFBF" w:themeFill="background1" w:themeFillShade="BF"/>
            <w:vAlign w:val="center"/>
            <w:tcPrChange w:id="59" w:author="jonathan pritchard" w:date="2025-01-23T13:17:00Z" w16du:dateUtc="2025-01-23T13:17:00Z">
              <w:tcPr>
                <w:tcW w:w="9526" w:type="dxa"/>
                <w:gridSpan w:val="4"/>
                <w:shd w:val="clear" w:color="auto" w:fill="CCFFCC"/>
                <w:vAlign w:val="center"/>
              </w:tcPr>
            </w:tcPrChange>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264CFF">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78EE3E39" w14:textId="78F5D935" w:rsidR="0073093B" w:rsidRPr="00264CFF" w:rsidRDefault="005E5735" w:rsidP="00280DEE">
                  <w:pPr>
                    <w:jc w:val="left"/>
                    <w:rPr>
                      <w:rFonts w:cs="Arial"/>
                      <w:i/>
                      <w:iCs/>
                      <w:position w:val="-1"/>
                      <w:lang w:val="en-US"/>
                      <w:rPrChange w:id="60" w:author="jonathan pritchard" w:date="2025-01-23T13:18:00Z" w16du:dateUtc="2025-01-23T13:18:00Z">
                        <w:rPr>
                          <w:rFonts w:cs="Arial"/>
                          <w:i/>
                          <w:iCs/>
                          <w:position w:val="-1"/>
                          <w:lang w:val="en-US"/>
                        </w:rPr>
                      </w:rPrChange>
                    </w:rPr>
                  </w:pPr>
                  <w:r>
                    <w:rPr>
                      <w:rFonts w:cs="Arial"/>
                      <w:i/>
                      <w:iCs/>
                      <w:position w:val="-1"/>
                      <w:lang w:val="en-US"/>
                    </w:rPr>
                    <w:t>1.9</w:t>
                  </w:r>
                  <w:ins w:id="61" w:author="jonathan pritchard" w:date="2025-01-23T13:17:00Z" w16du:dateUtc="2025-01-23T13:17:00Z">
                    <w:r w:rsidR="00F3004B" w:rsidRPr="00264CFF">
                      <w:rPr>
                        <w:rFonts w:cs="Arial"/>
                        <w:i/>
                        <w:iCs/>
                        <w:position w:val="-1"/>
                        <w:lang w:val="en-US"/>
                        <w:rPrChange w:id="62" w:author="jonathan pritchard" w:date="2025-01-23T13:18:00Z" w16du:dateUtc="2025-01-23T13:18:00Z">
                          <w:rPr>
                            <w:rFonts w:cs="Arial"/>
                            <w:i/>
                            <w:iCs/>
                            <w:position w:val="-1"/>
                            <w:lang w:val="en-US"/>
                          </w:rPr>
                        </w:rPrChange>
                      </w:rPr>
                      <w:t>.0</w:t>
                    </w:r>
                  </w:ins>
                  <w:del w:id="63" w:author="jonathan pritchard" w:date="2025-01-23T13:17:00Z" w16du:dateUtc="2025-01-23T13:17:00Z">
                    <w:r w:rsidR="00CF3C08" w:rsidRPr="00264CFF" w:rsidDel="00F3004B">
                      <w:rPr>
                        <w:rFonts w:cs="Arial"/>
                        <w:i/>
                        <w:iCs/>
                        <w:position w:val="-1"/>
                        <w:lang w:val="en-US"/>
                        <w:rPrChange w:id="64" w:author="jonathan pritchard" w:date="2025-01-23T13:18:00Z" w16du:dateUtc="2025-01-23T13:18:00Z">
                          <w:rPr>
                            <w:rFonts w:cs="Arial"/>
                            <w:i/>
                            <w:iCs/>
                            <w:position w:val="-1"/>
                            <w:lang w:val="en-US"/>
                          </w:rPr>
                        </w:rPrChange>
                      </w:rPr>
                      <w:delText>1.</w:delText>
                    </w:r>
                    <w:r w:rsidR="009F7DAC" w:rsidRPr="00264CFF" w:rsidDel="00F3004B">
                      <w:rPr>
                        <w:rFonts w:cs="Arial"/>
                        <w:i/>
                        <w:iCs/>
                        <w:position w:val="-1"/>
                        <w:lang w:val="en-US"/>
                        <w:rPrChange w:id="65" w:author="jonathan pritchard" w:date="2025-01-23T13:18:00Z" w16du:dateUtc="2025-01-23T13:18:00Z">
                          <w:rPr>
                            <w:rFonts w:cs="Arial"/>
                            <w:i/>
                            <w:iCs/>
                            <w:position w:val="-1"/>
                            <w:lang w:val="en-US"/>
                          </w:rPr>
                        </w:rPrChange>
                      </w:rPr>
                      <w:delText>5</w:delText>
                    </w:r>
                    <w:r w:rsidR="00CF3C08" w:rsidRPr="00264CFF" w:rsidDel="00F3004B">
                      <w:rPr>
                        <w:rFonts w:cs="Arial"/>
                        <w:i/>
                        <w:iCs/>
                        <w:position w:val="-1"/>
                        <w:lang w:val="en-US"/>
                        <w:rPrChange w:id="66" w:author="jonathan pritchard" w:date="2025-01-23T13:18:00Z" w16du:dateUtc="2025-01-23T13:18:00Z">
                          <w:rPr>
                            <w:rFonts w:cs="Arial"/>
                            <w:i/>
                            <w:iCs/>
                            <w:position w:val="-1"/>
                            <w:lang w:val="en-US"/>
                          </w:rPr>
                        </w:rPrChange>
                      </w:rPr>
                      <w:delText>.</w:delText>
                    </w:r>
                    <w:r w:rsidR="009D1846" w:rsidRPr="00264CFF" w:rsidDel="00F3004B">
                      <w:rPr>
                        <w:rFonts w:cs="Arial"/>
                        <w:i/>
                        <w:iCs/>
                        <w:position w:val="-1"/>
                        <w:lang w:val="en-US"/>
                        <w:rPrChange w:id="67" w:author="jonathan pritchard" w:date="2025-01-23T13:18:00Z" w16du:dateUtc="2025-01-23T13:18:00Z">
                          <w:rPr>
                            <w:rFonts w:cs="Arial"/>
                            <w:i/>
                            <w:iCs/>
                            <w:position w:val="-1"/>
                            <w:lang w:val="en-US"/>
                          </w:rPr>
                        </w:rPrChange>
                      </w:rPr>
                      <w:delText>0</w:delText>
                    </w:r>
                  </w:del>
                </w:p>
              </w:tc>
            </w:tr>
            <w:tr w:rsidR="0073093B" w14:paraId="4B62B926" w14:textId="77777777" w:rsidTr="00264CFF">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6153153D" w14:textId="2100EC0E" w:rsidR="0073093B" w:rsidRPr="00264CFF" w:rsidRDefault="005E5735" w:rsidP="00280DEE">
                  <w:pPr>
                    <w:jc w:val="left"/>
                    <w:rPr>
                      <w:rFonts w:cs="Arial"/>
                      <w:i/>
                      <w:iCs/>
                      <w:position w:val="-1"/>
                      <w:lang w:val="en-US"/>
                      <w:rPrChange w:id="68" w:author="jonathan pritchard" w:date="2025-01-23T13:18:00Z" w16du:dateUtc="2025-01-23T13:18:00Z">
                        <w:rPr>
                          <w:rFonts w:cs="Arial"/>
                          <w:i/>
                          <w:iCs/>
                          <w:position w:val="-1"/>
                          <w:lang w:val="en-US"/>
                        </w:rPr>
                      </w:rPrChange>
                    </w:rPr>
                  </w:pPr>
                  <w:r>
                    <w:rPr>
                      <w:rFonts w:cs="Arial"/>
                      <w:i/>
                      <w:iCs/>
                      <w:position w:val="-1"/>
                      <w:lang w:val="en-US"/>
                    </w:rPr>
                    <w:t>1.9</w:t>
                  </w:r>
                  <w:ins w:id="69" w:author="jonathan pritchard" w:date="2025-01-23T13:17:00Z" w16du:dateUtc="2025-01-23T13:17:00Z">
                    <w:r w:rsidR="00F3004B" w:rsidRPr="00264CFF">
                      <w:rPr>
                        <w:rFonts w:cs="Arial"/>
                        <w:i/>
                        <w:iCs/>
                        <w:position w:val="-1"/>
                        <w:lang w:val="en-US"/>
                        <w:rPrChange w:id="70" w:author="jonathan pritchard" w:date="2025-01-23T13:18:00Z" w16du:dateUtc="2025-01-23T13:18:00Z">
                          <w:rPr>
                            <w:rFonts w:cs="Arial"/>
                            <w:i/>
                            <w:iCs/>
                            <w:position w:val="-1"/>
                            <w:lang w:val="en-US"/>
                          </w:rPr>
                        </w:rPrChange>
                      </w:rPr>
                      <w:t>.0</w:t>
                    </w:r>
                  </w:ins>
                  <w:del w:id="71" w:author="jonathan pritchard" w:date="2025-01-23T13:17:00Z" w16du:dateUtc="2025-01-23T13:17:00Z">
                    <w:r w:rsidR="00CF3C08" w:rsidRPr="00264CFF" w:rsidDel="00F3004B">
                      <w:rPr>
                        <w:rFonts w:cs="Arial"/>
                        <w:i/>
                        <w:iCs/>
                        <w:position w:val="-1"/>
                        <w:lang w:val="en-US"/>
                        <w:rPrChange w:id="72" w:author="jonathan pritchard" w:date="2025-01-23T13:18:00Z" w16du:dateUtc="2025-01-23T13:18:00Z">
                          <w:rPr>
                            <w:rFonts w:cs="Arial"/>
                            <w:i/>
                            <w:iCs/>
                            <w:position w:val="-1"/>
                            <w:lang w:val="en-US"/>
                          </w:rPr>
                        </w:rPrChange>
                      </w:rPr>
                      <w:delText>1.</w:delText>
                    </w:r>
                    <w:r w:rsidR="009F7DAC" w:rsidRPr="00264CFF" w:rsidDel="00F3004B">
                      <w:rPr>
                        <w:rFonts w:cs="Arial"/>
                        <w:i/>
                        <w:iCs/>
                        <w:position w:val="-1"/>
                        <w:lang w:val="en-US"/>
                        <w:rPrChange w:id="73" w:author="jonathan pritchard" w:date="2025-01-23T13:18:00Z" w16du:dateUtc="2025-01-23T13:18:00Z">
                          <w:rPr>
                            <w:rFonts w:cs="Arial"/>
                            <w:i/>
                            <w:iCs/>
                            <w:position w:val="-1"/>
                            <w:lang w:val="en-US"/>
                          </w:rPr>
                        </w:rPrChange>
                      </w:rPr>
                      <w:delText>5</w:delText>
                    </w:r>
                    <w:r w:rsidR="00CF3C08" w:rsidRPr="00264CFF" w:rsidDel="00F3004B">
                      <w:rPr>
                        <w:rFonts w:cs="Arial"/>
                        <w:i/>
                        <w:iCs/>
                        <w:position w:val="-1"/>
                        <w:lang w:val="en-US"/>
                        <w:rPrChange w:id="74" w:author="jonathan pritchard" w:date="2025-01-23T13:18:00Z" w16du:dateUtc="2025-01-23T13:18:00Z">
                          <w:rPr>
                            <w:rFonts w:cs="Arial"/>
                            <w:i/>
                            <w:iCs/>
                            <w:position w:val="-1"/>
                            <w:lang w:val="en-US"/>
                          </w:rPr>
                        </w:rPrChange>
                      </w:rPr>
                      <w:delText>.0</w:delText>
                    </w:r>
                  </w:del>
                </w:p>
              </w:tc>
            </w:tr>
            <w:tr w:rsidR="005761E9" w14:paraId="02A30978" w14:textId="77777777" w:rsidTr="00264CFF">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shd w:val="clear" w:color="auto" w:fill="auto"/>
                </w:tcPr>
                <w:p w14:paraId="46493C81" w14:textId="126CC678" w:rsidR="005761E9" w:rsidRPr="00264CFF" w:rsidRDefault="00CE1F05" w:rsidP="00280DEE">
                  <w:pPr>
                    <w:jc w:val="left"/>
                    <w:rPr>
                      <w:rFonts w:cs="Arial"/>
                      <w:i/>
                      <w:iCs/>
                      <w:position w:val="-1"/>
                      <w:lang w:val="en-US"/>
                      <w:rPrChange w:id="75" w:author="jonathan pritchard" w:date="2025-01-23T13:18:00Z" w16du:dateUtc="2025-01-23T13:18:00Z">
                        <w:rPr>
                          <w:rFonts w:cs="Arial"/>
                          <w:i/>
                          <w:iCs/>
                          <w:position w:val="-1"/>
                          <w:highlight w:val="yellow"/>
                          <w:lang w:val="en-US"/>
                        </w:rPr>
                      </w:rPrChange>
                    </w:rPr>
                  </w:pPr>
                  <w:r>
                    <w:rPr>
                      <w:rFonts w:cs="Arial"/>
                      <w:i/>
                      <w:iCs/>
                      <w:position w:val="-1"/>
                      <w:lang w:val="en-US"/>
                    </w:rPr>
                    <w:t>2.0</w:t>
                  </w:r>
                  <w:ins w:id="76" w:author="jonathan pritchard" w:date="2025-01-23T13:17:00Z" w16du:dateUtc="2025-01-23T13:17:00Z">
                    <w:r w:rsidR="00F3004B" w:rsidRPr="00264CFF">
                      <w:rPr>
                        <w:rFonts w:cs="Arial"/>
                        <w:i/>
                        <w:iCs/>
                        <w:position w:val="-1"/>
                        <w:lang w:val="en-US"/>
                        <w:rPrChange w:id="77" w:author="jonathan pritchard" w:date="2025-01-23T13:18:00Z" w16du:dateUtc="2025-01-23T13:18:00Z">
                          <w:rPr>
                            <w:rFonts w:cs="Arial"/>
                            <w:i/>
                            <w:iCs/>
                            <w:position w:val="-1"/>
                            <w:highlight w:val="yellow"/>
                            <w:lang w:val="en-US"/>
                          </w:rPr>
                        </w:rPrChange>
                      </w:rPr>
                      <w:t>.0</w:t>
                    </w:r>
                  </w:ins>
                  <w:del w:id="78" w:author="jonathan pritchard" w:date="2025-01-23T13:17:00Z" w16du:dateUtc="2025-01-23T13:17:00Z">
                    <w:r w:rsidR="00CF3C08" w:rsidRPr="00264CFF" w:rsidDel="00F3004B">
                      <w:rPr>
                        <w:rFonts w:cs="Arial"/>
                        <w:i/>
                        <w:iCs/>
                        <w:position w:val="-1"/>
                        <w:lang w:val="en-US"/>
                        <w:rPrChange w:id="79" w:author="jonathan pritchard" w:date="2025-01-23T13:18:00Z" w16du:dateUtc="2025-01-23T13:18:00Z">
                          <w:rPr>
                            <w:rFonts w:cs="Arial"/>
                            <w:i/>
                            <w:iCs/>
                            <w:position w:val="-1"/>
                            <w:highlight w:val="yellow"/>
                            <w:lang w:val="en-US"/>
                          </w:rPr>
                        </w:rPrChange>
                      </w:rPr>
                      <w:delText>1.0.0</w:delText>
                    </w:r>
                  </w:del>
                  <w:r w:rsidR="00CF3C08" w:rsidRPr="00264CFF">
                    <w:rPr>
                      <w:rFonts w:cs="Arial"/>
                      <w:i/>
                      <w:iCs/>
                      <w:position w:val="-1"/>
                      <w:lang w:val="en-US"/>
                      <w:rPrChange w:id="80" w:author="jonathan pritchard" w:date="2025-01-23T13:18:00Z" w16du:dateUtc="2025-01-23T13:18:00Z">
                        <w:rPr>
                          <w:rFonts w:cs="Arial"/>
                          <w:i/>
                          <w:iCs/>
                          <w:position w:val="-1"/>
                          <w:highlight w:val="yellow"/>
                          <w:lang w:val="en-US"/>
                        </w:rPr>
                      </w:rPrChange>
                    </w:rPr>
                    <w:t xml:space="preserve"> </w:t>
                  </w:r>
                </w:p>
              </w:tc>
            </w:tr>
            <w:tr w:rsidR="00CF3C08" w14:paraId="73C1C612" w14:textId="77777777" w:rsidTr="00264CFF">
              <w:tc>
                <w:tcPr>
                  <w:tcW w:w="3100" w:type="dxa"/>
                </w:tcPr>
                <w:p w14:paraId="30E43C5B" w14:textId="69094DB9" w:rsidR="00CF3C08" w:rsidDel="00CF3C08" w:rsidRDefault="00CF3C08" w:rsidP="00280DEE">
                  <w:pPr>
                    <w:jc w:val="left"/>
                    <w:rPr>
                      <w:rFonts w:cs="Arial"/>
                      <w:i/>
                      <w:iCs/>
                      <w:position w:val="-1"/>
                      <w:lang w:val="en-US"/>
                    </w:rPr>
                  </w:pPr>
                  <w:commentRangeStart w:id="81"/>
                  <w:commentRangeStart w:id="82"/>
                  <w:commentRangeStart w:id="83"/>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shd w:val="clear" w:color="auto" w:fill="auto"/>
                </w:tcPr>
                <w:p w14:paraId="06909571" w14:textId="059CE50D" w:rsidR="00CF3C08" w:rsidRPr="00264CFF" w:rsidDel="00CF3C08" w:rsidRDefault="00CE1F05" w:rsidP="00280DEE">
                  <w:pPr>
                    <w:jc w:val="left"/>
                    <w:rPr>
                      <w:rFonts w:cs="Arial"/>
                      <w:i/>
                      <w:iCs/>
                      <w:position w:val="-1"/>
                      <w:lang w:val="en-US"/>
                      <w:rPrChange w:id="84" w:author="jonathan pritchard" w:date="2025-01-23T13:18:00Z" w16du:dateUtc="2025-01-23T13:18:00Z">
                        <w:rPr>
                          <w:rFonts w:cs="Arial"/>
                          <w:i/>
                          <w:iCs/>
                          <w:position w:val="-1"/>
                          <w:highlight w:val="yellow"/>
                          <w:lang w:val="en-US"/>
                        </w:rPr>
                      </w:rPrChange>
                    </w:rPr>
                  </w:pPr>
                  <w:r>
                    <w:rPr>
                      <w:rFonts w:cs="Arial"/>
                      <w:i/>
                      <w:iCs/>
                      <w:position w:val="-1"/>
                      <w:lang w:val="en-US"/>
                    </w:rPr>
                    <w:t>2.0</w:t>
                  </w:r>
                  <w:ins w:id="85" w:author="jonathan pritchard" w:date="2025-01-23T13:18:00Z" w16du:dateUtc="2025-01-23T13:18:00Z">
                    <w:r w:rsidR="00F3004B" w:rsidRPr="00264CFF">
                      <w:rPr>
                        <w:rFonts w:cs="Arial"/>
                        <w:i/>
                        <w:iCs/>
                        <w:position w:val="-1"/>
                        <w:lang w:val="en-US"/>
                        <w:rPrChange w:id="86" w:author="jonathan pritchard" w:date="2025-01-23T13:18:00Z" w16du:dateUtc="2025-01-23T13:18:00Z">
                          <w:rPr>
                            <w:rFonts w:cs="Arial"/>
                            <w:i/>
                            <w:iCs/>
                            <w:position w:val="-1"/>
                            <w:highlight w:val="yellow"/>
                            <w:lang w:val="en-US"/>
                          </w:rPr>
                        </w:rPrChange>
                      </w:rPr>
                      <w:t>.0</w:t>
                    </w:r>
                  </w:ins>
                  <w:commentRangeStart w:id="87"/>
                  <w:del w:id="88" w:author="jonathan pritchard" w:date="2025-01-23T13:18:00Z" w16du:dateUtc="2025-01-23T13:18:00Z">
                    <w:r w:rsidR="00CF3C08" w:rsidRPr="00264CFF" w:rsidDel="00F3004B">
                      <w:rPr>
                        <w:rFonts w:cs="Arial"/>
                        <w:i/>
                        <w:iCs/>
                        <w:position w:val="-1"/>
                        <w:lang w:val="en-US"/>
                        <w:rPrChange w:id="89" w:author="jonathan pritchard" w:date="2025-01-23T13:18:00Z" w16du:dateUtc="2025-01-23T13:18:00Z">
                          <w:rPr>
                            <w:rFonts w:cs="Arial"/>
                            <w:i/>
                            <w:iCs/>
                            <w:position w:val="-1"/>
                            <w:highlight w:val="yellow"/>
                            <w:lang w:val="en-US"/>
                          </w:rPr>
                        </w:rPrChange>
                      </w:rPr>
                      <w:delText>1.0.0</w:delText>
                    </w:r>
                  </w:del>
                  <w:commentRangeEnd w:id="81"/>
                  <w:r w:rsidR="0032257A" w:rsidRPr="00264CFF">
                    <w:rPr>
                      <w:rStyle w:val="CommentReference"/>
                      <w:snapToGrid/>
                      <w:color w:val="000000"/>
                      <w:rPrChange w:id="90" w:author="jonathan pritchard" w:date="2025-01-23T13:18:00Z" w16du:dateUtc="2025-01-23T13:18:00Z">
                        <w:rPr>
                          <w:rStyle w:val="CommentReference"/>
                          <w:snapToGrid/>
                          <w:color w:val="000000"/>
                          <w:highlight w:val="yellow"/>
                        </w:rPr>
                      </w:rPrChange>
                    </w:rPr>
                    <w:commentReference w:id="81"/>
                  </w:r>
                  <w:r w:rsidR="001A0BEA" w:rsidRPr="00264CFF">
                    <w:rPr>
                      <w:rStyle w:val="CommentReference"/>
                      <w:snapToGrid/>
                      <w:color w:val="000000"/>
                      <w:rPrChange w:id="91" w:author="jonathan pritchard" w:date="2025-01-23T13:18:00Z" w16du:dateUtc="2025-01-23T13:18:00Z">
                        <w:rPr>
                          <w:rStyle w:val="CommentReference"/>
                          <w:snapToGrid/>
                          <w:color w:val="000000"/>
                          <w:highlight w:val="yellow"/>
                        </w:rPr>
                      </w:rPrChange>
                    </w:rPr>
                    <w:commentReference w:id="82"/>
                  </w:r>
                  <w:commentRangeEnd w:id="87"/>
                  <w:r w:rsidR="00F3004B" w:rsidRPr="00264CFF">
                    <w:rPr>
                      <w:rStyle w:val="CommentReference"/>
                      <w:snapToGrid/>
                      <w:color w:val="000000"/>
                    </w:rPr>
                    <w:commentReference w:id="83"/>
                  </w:r>
                  <w:r w:rsidR="009F7DAC" w:rsidRPr="00264CFF">
                    <w:rPr>
                      <w:rStyle w:val="CommentReference"/>
                      <w:snapToGrid/>
                      <w:color w:val="000000"/>
                      <w:rPrChange w:id="92" w:author="jonathan pritchard" w:date="2025-01-23T13:18:00Z" w16du:dateUtc="2025-01-23T13:18:00Z">
                        <w:rPr>
                          <w:rStyle w:val="CommentReference"/>
                          <w:snapToGrid/>
                          <w:color w:val="000000"/>
                        </w:rPr>
                      </w:rPrChange>
                    </w:rPr>
                    <w:commentReference w:id="87"/>
                  </w:r>
                </w:p>
              </w:tc>
            </w:tr>
            <w:commentRangeEnd w:id="82"/>
            <w:commentRangeEnd w:id="83"/>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bookmarkEnd w:id="49"/>
    </w:tbl>
    <w:p w14:paraId="7DEB1C28" w14:textId="32606AD2" w:rsidR="00DE4736" w:rsidRDefault="00DE4736" w:rsidP="00DE4736"/>
    <w:p w14:paraId="1C0C9411" w14:textId="75DB6C1D" w:rsidR="00F52038" w:rsidRDefault="00F52038" w:rsidP="00E012C8">
      <w:pPr>
        <w:pStyle w:val="Heading3"/>
      </w:pPr>
      <w:r>
        <w:t>Load Invalid</w:t>
      </w:r>
      <w:r w:rsidR="005D2F37">
        <w:t xml:space="preserve"> Feature</w:t>
      </w:r>
      <w:r>
        <w:t xml:space="preserve">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3"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4">
          <w:tblGrid>
            <w:gridCol w:w="2381"/>
            <w:gridCol w:w="2381"/>
            <w:gridCol w:w="2382"/>
            <w:gridCol w:w="2382"/>
          </w:tblGrid>
        </w:tblGridChange>
      </w:tblGrid>
      <w:tr w:rsidR="00F52038" w14:paraId="2DEF7BCF" w14:textId="77777777" w:rsidTr="00F3004B">
        <w:trPr>
          <w:trHeight w:val="454"/>
          <w:tblHeader/>
          <w:trPrChange w:id="95"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96" w:author="jonathan pritchard" w:date="2025-01-23T13:19:00Z" w16du:dateUtc="2025-01-23T13:19:00Z">
              <w:tcPr>
                <w:tcW w:w="2381" w:type="dxa"/>
                <w:shd w:val="clear" w:color="auto" w:fill="CCFFCC"/>
                <w:vAlign w:val="center"/>
              </w:tcPr>
            </w:tcPrChange>
          </w:tcPr>
          <w:p w14:paraId="29990B25"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Change w:id="97" w:author="jonathan pritchard" w:date="2025-01-23T13:19:00Z" w16du:dateUtc="2025-01-23T13:19:00Z">
              <w:tcPr>
                <w:tcW w:w="2381" w:type="dxa"/>
                <w:shd w:val="clear" w:color="auto" w:fill="CCFFCC"/>
                <w:vAlign w:val="center"/>
              </w:tcPr>
            </w:tcPrChange>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BFBFBF" w:themeFill="background1" w:themeFillShade="BF"/>
            <w:vAlign w:val="center"/>
            <w:tcPrChange w:id="98" w:author="jonathan pritchard" w:date="2025-01-23T13:19:00Z" w16du:dateUtc="2025-01-23T13:19:00Z">
              <w:tcPr>
                <w:tcW w:w="2382" w:type="dxa"/>
                <w:shd w:val="clear" w:color="auto" w:fill="CCFFCC"/>
                <w:vAlign w:val="center"/>
              </w:tcPr>
            </w:tcPrChange>
          </w:tcPr>
          <w:p w14:paraId="06C5131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Change w:id="99" w:author="jonathan pritchard" w:date="2025-01-23T13:19:00Z" w16du:dateUtc="2025-01-23T13:19:00Z">
              <w:tcPr>
                <w:tcW w:w="2382" w:type="dxa"/>
                <w:shd w:val="clear" w:color="auto" w:fill="CCFFCC"/>
                <w:vAlign w:val="center"/>
              </w:tcPr>
            </w:tcPrChange>
          </w:tcPr>
          <w:p w14:paraId="51791A36" w14:textId="78055A66" w:rsidR="00F52038" w:rsidRPr="004065B1" w:rsidRDefault="005E5735" w:rsidP="00280DEE">
            <w:r>
              <w:t>S-98</w:t>
            </w:r>
            <w:r w:rsidR="00DC381F">
              <w:t xml:space="preserve"> C-21.1</w:t>
            </w:r>
          </w:p>
        </w:tc>
      </w:tr>
      <w:tr w:rsidR="00F52038" w14:paraId="1FE67334" w14:textId="77777777" w:rsidTr="00F3004B">
        <w:trPr>
          <w:tblHeader/>
          <w:trPrChange w:id="100"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1" w:author="jonathan pritchard" w:date="2025-01-23T13:19:00Z" w16du:dateUtc="2025-01-23T13:19:00Z">
              <w:tcPr>
                <w:tcW w:w="9526" w:type="dxa"/>
                <w:gridSpan w:val="4"/>
                <w:shd w:val="clear" w:color="auto" w:fill="CCFFCC"/>
                <w:vAlign w:val="center"/>
              </w:tcPr>
            </w:tcPrChange>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F3004B">
        <w:trPr>
          <w:tblHeader/>
          <w:trPrChange w:id="102"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3" w:author="jonathan pritchard" w:date="2025-01-23T13:19:00Z" w16du:dateUtc="2025-01-23T13:19:00Z">
              <w:tcPr>
                <w:tcW w:w="9526" w:type="dxa"/>
                <w:gridSpan w:val="4"/>
                <w:shd w:val="clear" w:color="auto" w:fill="CCFFCC"/>
                <w:vAlign w:val="center"/>
              </w:tcPr>
            </w:tcPrChange>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F3004B">
        <w:trPr>
          <w:tblHeader/>
          <w:trPrChange w:id="104"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5" w:author="jonathan pritchard" w:date="2025-01-23T13:19:00Z" w16du:dateUtc="2025-01-23T13:19:00Z">
              <w:tcPr>
                <w:tcW w:w="9526" w:type="dxa"/>
                <w:gridSpan w:val="4"/>
                <w:shd w:val="clear" w:color="auto" w:fill="CCFFCC"/>
                <w:vAlign w:val="center"/>
              </w:tcPr>
            </w:tcPrChange>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F3004B">
        <w:trPr>
          <w:tblHeader/>
          <w:trPrChange w:id="106" w:author="jonathan pritchard" w:date="2025-01-23T13:19:00Z" w16du:dateUtc="2025-01-23T13:19:00Z">
            <w:trPr>
              <w:tblHeader/>
            </w:trPr>
          </w:trPrChange>
        </w:trPr>
        <w:tc>
          <w:tcPr>
            <w:tcW w:w="9526" w:type="dxa"/>
            <w:gridSpan w:val="4"/>
            <w:shd w:val="clear" w:color="auto" w:fill="BFBFBF" w:themeFill="background1" w:themeFillShade="BF"/>
            <w:vAlign w:val="center"/>
            <w:tcPrChange w:id="107" w:author="jonathan pritchard" w:date="2025-01-23T13:19:00Z" w16du:dateUtc="2025-01-23T13:19:00Z">
              <w:tcPr>
                <w:tcW w:w="9526" w:type="dxa"/>
                <w:gridSpan w:val="4"/>
                <w:shd w:val="clear" w:color="auto" w:fill="CCFFCC"/>
                <w:vAlign w:val="center"/>
              </w:tcPr>
            </w:tcPrChange>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commentRangeStart w:id="108"/>
            <w:commentRangeEnd w:id="108"/>
            <w:r w:rsidR="00314C8A">
              <w:rPr>
                <w:rStyle w:val="CommentReference"/>
                <w:snapToGrid/>
                <w:color w:val="000000"/>
              </w:rPr>
              <w:commentReference w:id="108"/>
            </w:r>
          </w:p>
        </w:tc>
      </w:tr>
    </w:tbl>
    <w:p w14:paraId="3D2CED0D" w14:textId="77777777" w:rsidR="00F52038" w:rsidRDefault="00F52038" w:rsidP="00F52038"/>
    <w:p w14:paraId="1890A98C" w14:textId="77777777" w:rsidR="005D2F37" w:rsidRDefault="005D2F37" w:rsidP="005D2F37">
      <w:pPr>
        <w:pStyle w:val="Heading3"/>
      </w:pPr>
      <w:r>
        <w:lastRenderedPageBreak/>
        <w:t>Load Invalid portrayal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09"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10">
          <w:tblGrid>
            <w:gridCol w:w="2381"/>
            <w:gridCol w:w="2381"/>
            <w:gridCol w:w="2382"/>
            <w:gridCol w:w="2382"/>
          </w:tblGrid>
        </w:tblGridChange>
      </w:tblGrid>
      <w:tr w:rsidR="005D2F37" w14:paraId="0B34E2D6" w14:textId="77777777" w:rsidTr="00BF7BC9">
        <w:trPr>
          <w:trHeight w:val="454"/>
          <w:tblHeader/>
          <w:trPrChange w:id="111"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112" w:author="jonathan pritchard" w:date="2025-01-23T13:19:00Z" w16du:dateUtc="2025-01-23T13:19:00Z">
              <w:tcPr>
                <w:tcW w:w="2381" w:type="dxa"/>
                <w:shd w:val="clear" w:color="auto" w:fill="CCFFCC"/>
                <w:vAlign w:val="center"/>
              </w:tcPr>
            </w:tcPrChange>
          </w:tcPr>
          <w:p w14:paraId="00C51E81" w14:textId="77777777" w:rsidR="005D2F37" w:rsidRPr="004065B1" w:rsidRDefault="005D2F37" w:rsidP="00280DEE">
            <w:r w:rsidRPr="000A066E">
              <w:rPr>
                <w:b/>
              </w:rPr>
              <w:t>Test Reference</w:t>
            </w:r>
          </w:p>
        </w:tc>
        <w:tc>
          <w:tcPr>
            <w:tcW w:w="2381" w:type="dxa"/>
            <w:shd w:val="clear" w:color="auto" w:fill="FFFFFF" w:themeFill="background1"/>
            <w:vAlign w:val="center"/>
            <w:tcPrChange w:id="113" w:author="jonathan pritchard" w:date="2025-01-23T13:19:00Z" w16du:dateUtc="2025-01-23T13:19:00Z">
              <w:tcPr>
                <w:tcW w:w="2381" w:type="dxa"/>
                <w:shd w:val="clear" w:color="auto" w:fill="CCFFCC"/>
                <w:vAlign w:val="center"/>
              </w:tcPr>
            </w:tcPrChange>
          </w:tcPr>
          <w:p w14:paraId="39FCDB1C" w14:textId="5A995E14" w:rsidR="005D2F37" w:rsidRPr="004065B1" w:rsidRDefault="005D2F37" w:rsidP="00280DEE">
            <w:proofErr w:type="spellStart"/>
            <w:r>
              <w:t>InvalidPC</w:t>
            </w:r>
            <w:proofErr w:type="spellEnd"/>
          </w:p>
        </w:tc>
        <w:tc>
          <w:tcPr>
            <w:tcW w:w="2382" w:type="dxa"/>
            <w:shd w:val="clear" w:color="auto" w:fill="BFBFBF" w:themeFill="background1" w:themeFillShade="BF"/>
            <w:vAlign w:val="center"/>
            <w:tcPrChange w:id="114" w:author="jonathan pritchard" w:date="2025-01-23T13:19:00Z" w16du:dateUtc="2025-01-23T13:19:00Z">
              <w:tcPr>
                <w:tcW w:w="2382" w:type="dxa"/>
                <w:shd w:val="clear" w:color="auto" w:fill="CCFFCC"/>
                <w:vAlign w:val="center"/>
              </w:tcPr>
            </w:tcPrChange>
          </w:tcPr>
          <w:p w14:paraId="346E85FF" w14:textId="77777777" w:rsidR="005D2F37" w:rsidRPr="004065B1" w:rsidRDefault="005D2F37" w:rsidP="00280DEE">
            <w:r w:rsidRPr="000A066E">
              <w:rPr>
                <w:b/>
              </w:rPr>
              <w:t>IHO Reference</w:t>
            </w:r>
          </w:p>
        </w:tc>
        <w:tc>
          <w:tcPr>
            <w:tcW w:w="2382" w:type="dxa"/>
            <w:shd w:val="clear" w:color="auto" w:fill="FFFFFF" w:themeFill="background1"/>
            <w:vAlign w:val="center"/>
            <w:tcPrChange w:id="115" w:author="jonathan pritchard" w:date="2025-01-23T13:19:00Z" w16du:dateUtc="2025-01-23T13:19:00Z">
              <w:tcPr>
                <w:tcW w:w="2382" w:type="dxa"/>
                <w:shd w:val="clear" w:color="auto" w:fill="CCFFCC"/>
                <w:vAlign w:val="center"/>
              </w:tcPr>
            </w:tcPrChange>
          </w:tcPr>
          <w:p w14:paraId="0F174814" w14:textId="75AA1AD6" w:rsidR="005D2F37" w:rsidRPr="004065B1" w:rsidRDefault="00BF7BC9" w:rsidP="00280DEE">
            <w:r>
              <w:t>S-98 20.1 / B-1</w:t>
            </w:r>
          </w:p>
        </w:tc>
      </w:tr>
      <w:tr w:rsidR="005D2F37" w14:paraId="17493E3F" w14:textId="77777777" w:rsidTr="00F3004B">
        <w:trPr>
          <w:tblHeader/>
          <w:trPrChange w:id="116" w:author="jonathan pritchard" w:date="2025-01-23T13:19:00Z" w16du:dateUtc="2025-01-23T13:19:00Z">
            <w:trPr>
              <w:tblHeader/>
            </w:trPr>
          </w:trPrChange>
        </w:trPr>
        <w:tc>
          <w:tcPr>
            <w:tcW w:w="9526" w:type="dxa"/>
            <w:gridSpan w:val="4"/>
            <w:shd w:val="clear" w:color="auto" w:fill="BFBFBF" w:themeFill="background1" w:themeFillShade="BF"/>
            <w:vAlign w:val="center"/>
            <w:tcPrChange w:id="117" w:author="jonathan pritchard" w:date="2025-01-23T13:19:00Z" w16du:dateUtc="2025-01-23T13:19:00Z">
              <w:tcPr>
                <w:tcW w:w="9526" w:type="dxa"/>
                <w:gridSpan w:val="4"/>
                <w:shd w:val="clear" w:color="auto" w:fill="CCFFCC"/>
                <w:vAlign w:val="center"/>
              </w:tcPr>
            </w:tcPrChange>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F3004B">
        <w:trPr>
          <w:tblHeader/>
          <w:trPrChange w:id="118" w:author="jonathan pritchard" w:date="2025-01-23T13:19:00Z" w16du:dateUtc="2025-01-23T13:19:00Z">
            <w:trPr>
              <w:tblHeader/>
            </w:trPr>
          </w:trPrChange>
        </w:trPr>
        <w:tc>
          <w:tcPr>
            <w:tcW w:w="9526" w:type="dxa"/>
            <w:gridSpan w:val="4"/>
            <w:shd w:val="clear" w:color="auto" w:fill="BFBFBF" w:themeFill="background1" w:themeFillShade="BF"/>
            <w:vAlign w:val="center"/>
            <w:tcPrChange w:id="119" w:author="jonathan pritchard" w:date="2025-01-23T13:19:00Z" w16du:dateUtc="2025-01-23T13:19:00Z">
              <w:tcPr>
                <w:tcW w:w="9526" w:type="dxa"/>
                <w:gridSpan w:val="4"/>
                <w:shd w:val="clear" w:color="auto" w:fill="CCFFCC"/>
                <w:vAlign w:val="center"/>
              </w:tcPr>
            </w:tcPrChange>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F3004B">
        <w:trPr>
          <w:tblHeader/>
          <w:trPrChange w:id="120" w:author="jonathan pritchard" w:date="2025-01-23T13:19:00Z" w16du:dateUtc="2025-01-23T13:19:00Z">
            <w:trPr>
              <w:tblHeader/>
            </w:trPr>
          </w:trPrChange>
        </w:trPr>
        <w:tc>
          <w:tcPr>
            <w:tcW w:w="9526" w:type="dxa"/>
            <w:gridSpan w:val="4"/>
            <w:shd w:val="clear" w:color="auto" w:fill="BFBFBF" w:themeFill="background1" w:themeFillShade="BF"/>
            <w:vAlign w:val="center"/>
            <w:tcPrChange w:id="121" w:author="jonathan pritchard" w:date="2025-01-23T13:19:00Z" w16du:dateUtc="2025-01-23T13:19:00Z">
              <w:tcPr>
                <w:tcW w:w="9526" w:type="dxa"/>
                <w:gridSpan w:val="4"/>
                <w:shd w:val="clear" w:color="auto" w:fill="CCFFCC"/>
                <w:vAlign w:val="center"/>
              </w:tcPr>
            </w:tcPrChange>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F3004B">
        <w:trPr>
          <w:tblHeader/>
          <w:trPrChange w:id="122" w:author="jonathan pritchard" w:date="2025-01-23T13:19:00Z" w16du:dateUtc="2025-01-23T13:19:00Z">
            <w:trPr>
              <w:tblHeader/>
            </w:trPr>
          </w:trPrChange>
        </w:trPr>
        <w:tc>
          <w:tcPr>
            <w:tcW w:w="9526" w:type="dxa"/>
            <w:gridSpan w:val="4"/>
            <w:shd w:val="clear" w:color="auto" w:fill="BFBFBF" w:themeFill="background1" w:themeFillShade="BF"/>
            <w:vAlign w:val="center"/>
            <w:tcPrChange w:id="123" w:author="jonathan pritchard" w:date="2025-01-23T13:19:00Z" w16du:dateUtc="2025-01-23T13:19:00Z">
              <w:tcPr>
                <w:tcW w:w="9526" w:type="dxa"/>
                <w:gridSpan w:val="4"/>
                <w:shd w:val="clear" w:color="auto" w:fill="CCFFCC"/>
                <w:vAlign w:val="center"/>
              </w:tcPr>
            </w:tcPrChange>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r>
        <w:t>Out of Sequence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24"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00"/>
        <w:gridCol w:w="2663"/>
        <w:gridCol w:w="2301"/>
        <w:gridCol w:w="2262"/>
        <w:tblGridChange w:id="125">
          <w:tblGrid>
            <w:gridCol w:w="2297"/>
            <w:gridCol w:w="3"/>
            <w:gridCol w:w="2660"/>
            <w:gridCol w:w="3"/>
            <w:gridCol w:w="2294"/>
            <w:gridCol w:w="7"/>
            <w:gridCol w:w="2262"/>
          </w:tblGrid>
        </w:tblGridChange>
      </w:tblGrid>
      <w:tr w:rsidR="004E25D2" w14:paraId="4F9CC4BD" w14:textId="77777777" w:rsidTr="00F3004B">
        <w:trPr>
          <w:trHeight w:val="454"/>
          <w:tblHeader/>
          <w:trPrChange w:id="126"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127" w:author="jonathan pritchard" w:date="2025-01-23T13:19:00Z" w16du:dateUtc="2025-01-23T13:19:00Z">
              <w:tcPr>
                <w:tcW w:w="2381" w:type="dxa"/>
                <w:shd w:val="clear" w:color="auto" w:fill="CCFFCC"/>
                <w:vAlign w:val="center"/>
              </w:tcPr>
            </w:tcPrChange>
          </w:tcPr>
          <w:p w14:paraId="328253DF" w14:textId="77777777" w:rsidR="004E25D2" w:rsidRPr="004065B1" w:rsidRDefault="004E25D2" w:rsidP="00280DEE">
            <w:r w:rsidRPr="000A066E">
              <w:rPr>
                <w:b/>
              </w:rPr>
              <w:t>Test Reference</w:t>
            </w:r>
          </w:p>
        </w:tc>
        <w:tc>
          <w:tcPr>
            <w:tcW w:w="2381" w:type="dxa"/>
            <w:shd w:val="clear" w:color="auto" w:fill="BFBFBF" w:themeFill="background1" w:themeFillShade="BF"/>
            <w:vAlign w:val="center"/>
            <w:tcPrChange w:id="128" w:author="jonathan pritchard" w:date="2025-01-23T13:19:00Z" w16du:dateUtc="2025-01-23T13:19:00Z">
              <w:tcPr>
                <w:tcW w:w="2381" w:type="dxa"/>
                <w:gridSpan w:val="2"/>
                <w:shd w:val="clear" w:color="auto" w:fill="CCFFCC"/>
                <w:vAlign w:val="center"/>
              </w:tcPr>
            </w:tcPrChange>
          </w:tcPr>
          <w:p w14:paraId="4CD84D81" w14:textId="7F3E9084" w:rsidR="004E25D2" w:rsidRPr="004065B1" w:rsidRDefault="004E25D2" w:rsidP="00280DEE">
            <w:proofErr w:type="spellStart"/>
            <w:r>
              <w:t>OutOfSequenceCatalogues</w:t>
            </w:r>
            <w:proofErr w:type="spellEnd"/>
          </w:p>
        </w:tc>
        <w:tc>
          <w:tcPr>
            <w:tcW w:w="2382" w:type="dxa"/>
            <w:shd w:val="clear" w:color="auto" w:fill="BFBFBF" w:themeFill="background1" w:themeFillShade="BF"/>
            <w:vAlign w:val="center"/>
            <w:tcPrChange w:id="129" w:author="jonathan pritchard" w:date="2025-01-23T13:19:00Z" w16du:dateUtc="2025-01-23T13:19:00Z">
              <w:tcPr>
                <w:tcW w:w="2382" w:type="dxa"/>
                <w:gridSpan w:val="2"/>
                <w:shd w:val="clear" w:color="auto" w:fill="CCFFCC"/>
                <w:vAlign w:val="center"/>
              </w:tcPr>
            </w:tcPrChange>
          </w:tcPr>
          <w:p w14:paraId="2122303F" w14:textId="77777777" w:rsidR="004E25D2" w:rsidRPr="004065B1" w:rsidRDefault="004E25D2" w:rsidP="00280DEE">
            <w:r w:rsidRPr="000A066E">
              <w:rPr>
                <w:b/>
              </w:rPr>
              <w:t>IHO Reference</w:t>
            </w:r>
          </w:p>
        </w:tc>
        <w:tc>
          <w:tcPr>
            <w:tcW w:w="2382" w:type="dxa"/>
            <w:shd w:val="clear" w:color="auto" w:fill="BFBFBF" w:themeFill="background1" w:themeFillShade="BF"/>
            <w:vAlign w:val="center"/>
            <w:tcPrChange w:id="130" w:author="jonathan pritchard" w:date="2025-01-23T13:19:00Z" w16du:dateUtc="2025-01-23T13:19:00Z">
              <w:tcPr>
                <w:tcW w:w="2382" w:type="dxa"/>
                <w:gridSpan w:val="2"/>
                <w:shd w:val="clear" w:color="auto" w:fill="CCFFCC"/>
                <w:vAlign w:val="center"/>
              </w:tcPr>
            </w:tcPrChange>
          </w:tcPr>
          <w:p w14:paraId="37A1A752" w14:textId="43A73F5E" w:rsidR="004E25D2" w:rsidRPr="004065B1" w:rsidRDefault="005E5735" w:rsidP="00280DEE">
            <w:r>
              <w:t>S-98</w:t>
            </w:r>
            <w:r w:rsidR="00DC381F">
              <w:t xml:space="preserve"> C-21.1</w:t>
            </w:r>
          </w:p>
        </w:tc>
      </w:tr>
      <w:tr w:rsidR="004E25D2" w14:paraId="0F500CB8" w14:textId="77777777" w:rsidTr="00F3004B">
        <w:trPr>
          <w:tblHeader/>
          <w:trPrChange w:id="131" w:author="jonathan pritchard" w:date="2025-01-23T13:19:00Z" w16du:dateUtc="2025-01-23T13:19:00Z">
            <w:trPr>
              <w:tblHeader/>
            </w:trPr>
          </w:trPrChange>
        </w:trPr>
        <w:tc>
          <w:tcPr>
            <w:tcW w:w="9526" w:type="dxa"/>
            <w:gridSpan w:val="4"/>
            <w:shd w:val="clear" w:color="auto" w:fill="BFBFBF" w:themeFill="background1" w:themeFillShade="BF"/>
            <w:vAlign w:val="center"/>
            <w:tcPrChange w:id="132" w:author="jonathan pritchard" w:date="2025-01-23T13:19:00Z" w16du:dateUtc="2025-01-23T13:19:00Z">
              <w:tcPr>
                <w:tcW w:w="9526" w:type="dxa"/>
                <w:gridSpan w:val="7"/>
                <w:shd w:val="clear" w:color="auto" w:fill="CCFFCC"/>
                <w:vAlign w:val="center"/>
              </w:tcPr>
            </w:tcPrChange>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F3004B">
        <w:trPr>
          <w:tblHeader/>
          <w:trPrChange w:id="133" w:author="jonathan pritchard" w:date="2025-01-23T13:19:00Z" w16du:dateUtc="2025-01-23T13:19:00Z">
            <w:trPr>
              <w:tblHeader/>
            </w:trPr>
          </w:trPrChange>
        </w:trPr>
        <w:tc>
          <w:tcPr>
            <w:tcW w:w="9526" w:type="dxa"/>
            <w:gridSpan w:val="4"/>
            <w:shd w:val="clear" w:color="auto" w:fill="BFBFBF" w:themeFill="background1" w:themeFillShade="BF"/>
            <w:vAlign w:val="center"/>
            <w:tcPrChange w:id="134" w:author="jonathan pritchard" w:date="2025-01-23T13:19:00Z" w16du:dateUtc="2025-01-23T13:19:00Z">
              <w:tcPr>
                <w:tcW w:w="9526" w:type="dxa"/>
                <w:gridSpan w:val="7"/>
                <w:shd w:val="clear" w:color="auto" w:fill="CCFFCC"/>
                <w:vAlign w:val="center"/>
              </w:tcPr>
            </w:tcPrChange>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F3004B">
        <w:trPr>
          <w:tblHeader/>
          <w:trPrChange w:id="135" w:author="jonathan pritchard" w:date="2025-01-23T13:19:00Z" w16du:dateUtc="2025-01-23T13:19:00Z">
            <w:trPr>
              <w:tblHeader/>
            </w:trPr>
          </w:trPrChange>
        </w:trPr>
        <w:tc>
          <w:tcPr>
            <w:tcW w:w="9526" w:type="dxa"/>
            <w:gridSpan w:val="4"/>
            <w:shd w:val="clear" w:color="auto" w:fill="BFBFBF" w:themeFill="background1" w:themeFillShade="BF"/>
            <w:vAlign w:val="center"/>
            <w:tcPrChange w:id="136" w:author="jonathan pritchard" w:date="2025-01-23T13:19:00Z" w16du:dateUtc="2025-01-23T13:19:00Z">
              <w:tcPr>
                <w:tcW w:w="9526" w:type="dxa"/>
                <w:gridSpan w:val="7"/>
                <w:shd w:val="clear" w:color="auto" w:fill="CCFFCC"/>
                <w:vAlign w:val="center"/>
              </w:tcPr>
            </w:tcPrChange>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commentRangeStart w:id="137"/>
            <w:commentRangeStart w:id="138"/>
            <w:commentRangeStart w:id="139"/>
            <w:r w:rsidRPr="00CD02DB">
              <w:rPr>
                <w:i/>
              </w:rPr>
              <w:t xml:space="preserve">Load the exchange set </w:t>
            </w:r>
            <w:commentRangeStart w:id="140"/>
            <w:commentRangeStart w:id="141"/>
            <w:commentRangeStart w:id="142"/>
            <w:proofErr w:type="spellStart"/>
            <w:r w:rsidRPr="00CD02DB">
              <w:rPr>
                <w:b/>
                <w:bCs/>
                <w:i/>
              </w:rPr>
              <w:t>Updated</w:t>
            </w:r>
            <w:r w:rsidR="00A91E93" w:rsidRPr="00CD02DB">
              <w:rPr>
                <w:b/>
                <w:bCs/>
                <w:i/>
              </w:rPr>
              <w:t>Catalogue</w:t>
            </w:r>
            <w:r w:rsidRPr="00CD02DB">
              <w:rPr>
                <w:b/>
                <w:bCs/>
                <w:i/>
              </w:rPr>
              <w:t>Data</w:t>
            </w:r>
            <w:commentRangeEnd w:id="140"/>
            <w:proofErr w:type="spellEnd"/>
            <w:r w:rsidR="00F7663B">
              <w:rPr>
                <w:rStyle w:val="CommentReference"/>
                <w:snapToGrid/>
                <w:color w:val="000000"/>
              </w:rPr>
              <w:commentReference w:id="140"/>
            </w:r>
            <w:commentRangeEnd w:id="137"/>
            <w:commentRangeEnd w:id="141"/>
            <w:r w:rsidR="00A96F2D">
              <w:rPr>
                <w:rStyle w:val="CommentReference"/>
                <w:snapToGrid/>
                <w:color w:val="000000"/>
              </w:rPr>
              <w:commentReference w:id="141"/>
            </w:r>
            <w:commentRangeEnd w:id="142"/>
            <w:r w:rsidR="005E5735">
              <w:rPr>
                <w:rStyle w:val="CommentReference"/>
                <w:snapToGrid/>
                <w:color w:val="000000"/>
              </w:rPr>
              <w:commentReference w:id="142"/>
            </w:r>
            <w:r w:rsidR="00A07A98">
              <w:rPr>
                <w:rStyle w:val="CommentReference"/>
                <w:snapToGrid/>
                <w:color w:val="000000"/>
              </w:rPr>
              <w:commentReference w:id="137"/>
            </w:r>
            <w:commentRangeEnd w:id="138"/>
            <w:r w:rsidR="00A07A98">
              <w:rPr>
                <w:rStyle w:val="CommentReference"/>
                <w:snapToGrid/>
                <w:color w:val="000000"/>
              </w:rPr>
              <w:commentReference w:id="138"/>
            </w:r>
            <w:commentRangeEnd w:id="139"/>
            <w:r w:rsidR="005E5735">
              <w:rPr>
                <w:rStyle w:val="CommentReference"/>
                <w:snapToGrid/>
                <w:color w:val="000000"/>
              </w:rPr>
              <w:commentReference w:id="139"/>
            </w:r>
          </w:p>
          <w:p w14:paraId="75A2919B" w14:textId="77777777" w:rsidR="004E25D2" w:rsidRPr="00EF287F" w:rsidRDefault="004E25D2" w:rsidP="00280DEE">
            <w:pPr>
              <w:rPr>
                <w:i/>
              </w:rPr>
            </w:pPr>
          </w:p>
        </w:tc>
      </w:tr>
      <w:tr w:rsidR="004E25D2" w14:paraId="5090FC5A" w14:textId="77777777" w:rsidTr="00F3004B">
        <w:trPr>
          <w:tblHeader/>
          <w:trPrChange w:id="143" w:author="jonathan pritchard" w:date="2025-01-23T13:19:00Z" w16du:dateUtc="2025-01-23T13:19:00Z">
            <w:trPr>
              <w:tblHeader/>
            </w:trPr>
          </w:trPrChange>
        </w:trPr>
        <w:tc>
          <w:tcPr>
            <w:tcW w:w="9526" w:type="dxa"/>
            <w:gridSpan w:val="4"/>
            <w:shd w:val="clear" w:color="auto" w:fill="BFBFBF" w:themeFill="background1" w:themeFillShade="BF"/>
            <w:vAlign w:val="center"/>
            <w:tcPrChange w:id="144" w:author="jonathan pritchard" w:date="2025-01-23T13:19:00Z" w16du:dateUtc="2025-01-23T13:19:00Z">
              <w:tcPr>
                <w:tcW w:w="9526" w:type="dxa"/>
                <w:gridSpan w:val="7"/>
                <w:shd w:val="clear" w:color="auto" w:fill="CCFFCC"/>
                <w:vAlign w:val="center"/>
              </w:tcPr>
            </w:tcPrChange>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53455368"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5E5735">
              <w:rPr>
                <w:i/>
              </w:rPr>
              <w:t>9</w:t>
            </w:r>
            <w:r w:rsidR="001A0BEA">
              <w:rPr>
                <w:i/>
              </w:rPr>
              <w:t>.0</w:t>
            </w:r>
            <w:r w:rsidR="0024010F" w:rsidRPr="0024010F">
              <w:rPr>
                <w:i/>
              </w:rPr>
              <w:t xml:space="preserve">. Only </w:t>
            </w:r>
            <w:r w:rsidR="005E5735">
              <w:rPr>
                <w:i/>
              </w:rPr>
              <w:t>version 2.0</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r>
        <w:lastRenderedPageBreak/>
        <w:t>Load Valid Catalogue Update</w:t>
      </w:r>
      <w:r w:rsidR="00CD02DB">
        <w:t xml:space="preserve"> and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45" w:author="jonathan pritchard" w:date="2025-01-23T13:19:00Z" w16du:dateUtc="2025-01-23T13:1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46">
          <w:tblGrid>
            <w:gridCol w:w="2381"/>
            <w:gridCol w:w="2381"/>
            <w:gridCol w:w="2382"/>
            <w:gridCol w:w="2382"/>
          </w:tblGrid>
        </w:tblGridChange>
      </w:tblGrid>
      <w:tr w:rsidR="00F52038" w14:paraId="2C0AACE6" w14:textId="77777777" w:rsidTr="00BF7BC9">
        <w:trPr>
          <w:trHeight w:val="454"/>
          <w:tblHeader/>
          <w:trPrChange w:id="147" w:author="jonathan pritchard" w:date="2025-01-23T13:19:00Z" w16du:dateUtc="2025-01-23T13:19:00Z">
            <w:trPr>
              <w:trHeight w:val="454"/>
              <w:tblHeader/>
            </w:trPr>
          </w:trPrChange>
        </w:trPr>
        <w:tc>
          <w:tcPr>
            <w:tcW w:w="2381" w:type="dxa"/>
            <w:shd w:val="clear" w:color="auto" w:fill="BFBFBF" w:themeFill="background1" w:themeFillShade="BF"/>
            <w:vAlign w:val="center"/>
            <w:tcPrChange w:id="148" w:author="jonathan pritchard" w:date="2025-01-23T13:19:00Z" w16du:dateUtc="2025-01-23T13:19:00Z">
              <w:tcPr>
                <w:tcW w:w="2381" w:type="dxa"/>
                <w:shd w:val="clear" w:color="auto" w:fill="CCFFCC"/>
                <w:vAlign w:val="center"/>
              </w:tcPr>
            </w:tcPrChange>
          </w:tcPr>
          <w:p w14:paraId="50648F13" w14:textId="77777777" w:rsidR="00F52038" w:rsidRPr="004065B1" w:rsidRDefault="00F52038" w:rsidP="00280DEE">
            <w:r w:rsidRPr="000A066E">
              <w:rPr>
                <w:b/>
              </w:rPr>
              <w:t>Test Reference</w:t>
            </w:r>
          </w:p>
        </w:tc>
        <w:tc>
          <w:tcPr>
            <w:tcW w:w="2381" w:type="dxa"/>
            <w:shd w:val="clear" w:color="auto" w:fill="FFFFFF" w:themeFill="background1"/>
            <w:vAlign w:val="center"/>
            <w:tcPrChange w:id="149" w:author="jonathan pritchard" w:date="2025-01-23T13:19:00Z" w16du:dateUtc="2025-01-23T13:19:00Z">
              <w:tcPr>
                <w:tcW w:w="2381" w:type="dxa"/>
                <w:shd w:val="clear" w:color="auto" w:fill="CCFFCC"/>
                <w:vAlign w:val="center"/>
              </w:tcPr>
            </w:tcPrChange>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BFBFBF" w:themeFill="background1" w:themeFillShade="BF"/>
            <w:vAlign w:val="center"/>
            <w:tcPrChange w:id="150" w:author="jonathan pritchard" w:date="2025-01-23T13:19:00Z" w16du:dateUtc="2025-01-23T13:19:00Z">
              <w:tcPr>
                <w:tcW w:w="2382" w:type="dxa"/>
                <w:shd w:val="clear" w:color="auto" w:fill="CCFFCC"/>
                <w:vAlign w:val="center"/>
              </w:tcPr>
            </w:tcPrChange>
          </w:tcPr>
          <w:p w14:paraId="553A1461" w14:textId="77777777" w:rsidR="00F52038" w:rsidRPr="004065B1" w:rsidRDefault="00F52038" w:rsidP="00280DEE">
            <w:r w:rsidRPr="000A066E">
              <w:rPr>
                <w:b/>
              </w:rPr>
              <w:t>IHO Reference</w:t>
            </w:r>
          </w:p>
        </w:tc>
        <w:tc>
          <w:tcPr>
            <w:tcW w:w="2382" w:type="dxa"/>
            <w:shd w:val="clear" w:color="auto" w:fill="FFFFFF" w:themeFill="background1"/>
            <w:vAlign w:val="center"/>
            <w:tcPrChange w:id="151" w:author="jonathan pritchard" w:date="2025-01-23T13:19:00Z" w16du:dateUtc="2025-01-23T13:19:00Z">
              <w:tcPr>
                <w:tcW w:w="2382" w:type="dxa"/>
                <w:shd w:val="clear" w:color="auto" w:fill="CCFFCC"/>
                <w:vAlign w:val="center"/>
              </w:tcPr>
            </w:tcPrChange>
          </w:tcPr>
          <w:p w14:paraId="302CB3D1" w14:textId="620FAB1F" w:rsidR="00F52038" w:rsidRPr="004065B1" w:rsidRDefault="00BF7BC9" w:rsidP="00280DEE">
            <w:r>
              <w:t>S-98 20.1 / B-1</w:t>
            </w:r>
          </w:p>
        </w:tc>
      </w:tr>
      <w:tr w:rsidR="00F52038" w14:paraId="7FBD6175" w14:textId="77777777" w:rsidTr="00F3004B">
        <w:trPr>
          <w:tblHeader/>
          <w:trPrChange w:id="152" w:author="jonathan pritchard" w:date="2025-01-23T13:19:00Z" w16du:dateUtc="2025-01-23T13:19:00Z">
            <w:trPr>
              <w:tblHeader/>
            </w:trPr>
          </w:trPrChange>
        </w:trPr>
        <w:tc>
          <w:tcPr>
            <w:tcW w:w="9526" w:type="dxa"/>
            <w:gridSpan w:val="4"/>
            <w:shd w:val="clear" w:color="auto" w:fill="BFBFBF" w:themeFill="background1" w:themeFillShade="BF"/>
            <w:vAlign w:val="center"/>
            <w:tcPrChange w:id="153" w:author="jonathan pritchard" w:date="2025-01-23T13:19:00Z" w16du:dateUtc="2025-01-23T13:19:00Z">
              <w:tcPr>
                <w:tcW w:w="9526" w:type="dxa"/>
                <w:gridSpan w:val="4"/>
                <w:shd w:val="clear" w:color="auto" w:fill="CCFFCC"/>
                <w:vAlign w:val="center"/>
              </w:tcPr>
            </w:tcPrChange>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F3004B">
        <w:trPr>
          <w:tblHeader/>
          <w:trPrChange w:id="154" w:author="jonathan pritchard" w:date="2025-01-23T13:19:00Z" w16du:dateUtc="2025-01-23T13:19:00Z">
            <w:trPr>
              <w:tblHeader/>
            </w:trPr>
          </w:trPrChange>
        </w:trPr>
        <w:tc>
          <w:tcPr>
            <w:tcW w:w="9526" w:type="dxa"/>
            <w:gridSpan w:val="4"/>
            <w:shd w:val="clear" w:color="auto" w:fill="BFBFBF" w:themeFill="background1" w:themeFillShade="BF"/>
            <w:vAlign w:val="center"/>
            <w:tcPrChange w:id="155" w:author="jonathan pritchard" w:date="2025-01-23T13:19:00Z" w16du:dateUtc="2025-01-23T13:19:00Z">
              <w:tcPr>
                <w:tcW w:w="9526" w:type="dxa"/>
                <w:gridSpan w:val="4"/>
                <w:shd w:val="clear" w:color="auto" w:fill="CCFFCC"/>
                <w:vAlign w:val="center"/>
              </w:tcPr>
            </w:tcPrChange>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F3004B">
        <w:trPr>
          <w:tblHeader/>
          <w:trPrChange w:id="156" w:author="jonathan pritchard" w:date="2025-01-23T13:19:00Z" w16du:dateUtc="2025-01-23T13:19:00Z">
            <w:trPr>
              <w:tblHeader/>
            </w:trPr>
          </w:trPrChange>
        </w:trPr>
        <w:tc>
          <w:tcPr>
            <w:tcW w:w="9526" w:type="dxa"/>
            <w:gridSpan w:val="4"/>
            <w:shd w:val="clear" w:color="auto" w:fill="BFBFBF" w:themeFill="background1" w:themeFillShade="BF"/>
            <w:vAlign w:val="center"/>
            <w:tcPrChange w:id="157" w:author="jonathan pritchard" w:date="2025-01-23T13:19:00Z" w16du:dateUtc="2025-01-23T13:19:00Z">
              <w:tcPr>
                <w:tcW w:w="9526" w:type="dxa"/>
                <w:gridSpan w:val="4"/>
                <w:shd w:val="clear" w:color="auto" w:fill="CCFFCC"/>
                <w:vAlign w:val="center"/>
              </w:tcPr>
            </w:tcPrChange>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commentRangeStart w:id="158"/>
            <w:commentRangeStart w:id="159"/>
            <w:proofErr w:type="spellStart"/>
            <w:r w:rsidRPr="00CD02DB">
              <w:rPr>
                <w:b/>
                <w:bCs/>
                <w:i/>
              </w:rPr>
              <w:t>UpdatedCatalogueData</w:t>
            </w:r>
            <w:commentRangeEnd w:id="158"/>
            <w:proofErr w:type="spellEnd"/>
            <w:r>
              <w:rPr>
                <w:rStyle w:val="CommentReference"/>
                <w:snapToGrid/>
                <w:color w:val="000000"/>
              </w:rPr>
              <w:commentReference w:id="158"/>
            </w:r>
            <w:commentRangeEnd w:id="159"/>
            <w:r>
              <w:rPr>
                <w:rStyle w:val="CommentReference"/>
                <w:snapToGrid/>
                <w:color w:val="000000"/>
              </w:rPr>
              <w:commentReference w:id="159"/>
            </w:r>
            <w:commentRangeStart w:id="160"/>
            <w:commentRangeEnd w:id="160"/>
            <w:r>
              <w:rPr>
                <w:rStyle w:val="CommentReference"/>
                <w:snapToGrid/>
                <w:color w:val="000000"/>
              </w:rPr>
              <w:commentReference w:id="160"/>
            </w:r>
            <w:commentRangeStart w:id="161"/>
            <w:commentRangeEnd w:id="161"/>
            <w:r>
              <w:rPr>
                <w:rStyle w:val="CommentReference"/>
                <w:snapToGrid/>
                <w:color w:val="000000"/>
              </w:rPr>
              <w:commentReference w:id="161"/>
            </w:r>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 xml:space="preserve">at viewing </w:t>
            </w:r>
            <w:r w:rsidRPr="00BF7BC9">
              <w:rPr>
                <w:i/>
              </w:rPr>
              <w:t>scale 1:</w:t>
            </w:r>
            <w:r w:rsidR="003606BA" w:rsidRPr="00BF7BC9">
              <w:rPr>
                <w:i/>
              </w:rPr>
              <w:t>45,000</w:t>
            </w:r>
          </w:p>
          <w:p w14:paraId="67F2ED56" w14:textId="7BB3AE73" w:rsidR="005D2F37" w:rsidRPr="003606BA" w:rsidRDefault="005D2F37">
            <w:pPr>
              <w:pStyle w:val="ListParagraph"/>
              <w:numPr>
                <w:ilvl w:val="0"/>
                <w:numId w:val="46"/>
              </w:numPr>
              <w:rPr>
                <w:i/>
              </w:rPr>
            </w:pPr>
            <w:commentRangeStart w:id="162"/>
            <w:r w:rsidRPr="003606BA">
              <w:rPr>
                <w:i/>
              </w:rPr>
              <w:t>Cursor pick feature at position XX XX.XX, YY YY.YY</w:t>
            </w:r>
            <w:commentRangeEnd w:id="162"/>
            <w:r w:rsidR="003606BA" w:rsidRPr="000379F6">
              <w:rPr>
                <w:rStyle w:val="CommentReference"/>
                <w:i/>
                <w:snapToGrid/>
                <w:color w:val="000000"/>
              </w:rPr>
              <w:commentReference w:id="162"/>
            </w:r>
          </w:p>
          <w:p w14:paraId="2C9431A1" w14:textId="245267B9" w:rsidR="00FF201A" w:rsidRPr="00EF287F" w:rsidRDefault="00FF201A" w:rsidP="000379F6">
            <w:pPr>
              <w:pStyle w:val="ListParagraph"/>
            </w:pPr>
          </w:p>
        </w:tc>
      </w:tr>
      <w:tr w:rsidR="00F52038" w14:paraId="0388CD3E" w14:textId="77777777" w:rsidTr="00F3004B">
        <w:trPr>
          <w:tblHeader/>
          <w:trPrChange w:id="163" w:author="jonathan pritchard" w:date="2025-01-23T13:19:00Z" w16du:dateUtc="2025-01-23T13:19:00Z">
            <w:trPr>
              <w:tblHeader/>
            </w:trPr>
          </w:trPrChange>
        </w:trPr>
        <w:tc>
          <w:tcPr>
            <w:tcW w:w="9526" w:type="dxa"/>
            <w:gridSpan w:val="4"/>
            <w:shd w:val="clear" w:color="auto" w:fill="BFBFBF" w:themeFill="background1" w:themeFillShade="BF"/>
            <w:vAlign w:val="center"/>
            <w:tcPrChange w:id="164" w:author="jonathan pritchard" w:date="2025-01-23T13:19:00Z" w16du:dateUtc="2025-01-23T13:19:00Z">
              <w:tcPr>
                <w:tcW w:w="9526" w:type="dxa"/>
                <w:gridSpan w:val="4"/>
                <w:shd w:val="clear" w:color="auto" w:fill="CCFFCC"/>
                <w:vAlign w:val="center"/>
              </w:tcPr>
            </w:tcPrChange>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AF39594" w14:textId="07ECC611"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4EDB7FBB" w14:textId="3CA4699D"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86A2F25" w14:textId="47D390C3" w:rsidR="00423CD2" w:rsidRPr="00E95C54" w:rsidRDefault="00264CFF" w:rsidP="00423CD2">
                  <w:pPr>
                    <w:jc w:val="left"/>
                    <w:rPr>
                      <w:rFonts w:cs="Arial"/>
                      <w:b/>
                      <w:bCs/>
                      <w:i/>
                      <w:iCs/>
                      <w:position w:val="-1"/>
                      <w:lang w:val="en-US"/>
                    </w:rPr>
                  </w:pPr>
                  <w:r w:rsidRPr="00E95C54">
                    <w:rPr>
                      <w:rFonts w:cs="Arial"/>
                      <w:b/>
                      <w:bCs/>
                      <w:i/>
                      <w:iCs/>
                      <w:position w:val="-1"/>
                      <w:lang w:val="en-US"/>
                    </w:rPr>
                    <w:t>2.0.0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2CD9292A" w:rsidR="00423CD2" w:rsidRPr="000379F6" w:rsidRDefault="00264CFF" w:rsidP="00423CD2">
                  <w:pPr>
                    <w:jc w:val="left"/>
                    <w:rPr>
                      <w:rFonts w:cs="Arial"/>
                      <w:b/>
                      <w:bCs/>
                      <w:i/>
                      <w:iCs/>
                      <w:position w:val="-1"/>
                      <w:lang w:val="en-US"/>
                    </w:rPr>
                  </w:pPr>
                  <w:r>
                    <w:rPr>
                      <w:rFonts w:cs="Arial"/>
                      <w:b/>
                      <w:bCs/>
                      <w:i/>
                      <w:iCs/>
                      <w:position w:val="-1"/>
                      <w:lang w:val="en-US"/>
                    </w:rPr>
                    <w:t>2.0.0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40D70FEF" w:rsidR="00423CD2" w:rsidRPr="000379F6" w:rsidRDefault="00264CFF" w:rsidP="00423CD2">
                  <w:pPr>
                    <w:jc w:val="left"/>
                    <w:rPr>
                      <w:rFonts w:cs="Arial"/>
                      <w:b/>
                      <w:bCs/>
                      <w:i/>
                      <w:iCs/>
                      <w:position w:val="-1"/>
                      <w:lang w:val="en-US"/>
                    </w:rPr>
                  </w:pPr>
                  <w:r>
                    <w:rPr>
                      <w:rFonts w:cs="Arial"/>
                      <w:b/>
                      <w:bCs/>
                      <w:i/>
                      <w:iCs/>
                      <w:position w:val="-1"/>
                      <w:lang w:val="en-US"/>
                    </w:rPr>
                    <w:t>2.0.0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1CBA5441" w:rsidR="00E86D49" w:rsidRPr="00E86D49" w:rsidDel="007E4CF3" w:rsidRDefault="00264CFF" w:rsidP="00E86D49">
                  <w:pPr>
                    <w:jc w:val="left"/>
                    <w:rPr>
                      <w:rFonts w:cs="Arial"/>
                      <w:b/>
                      <w:bCs/>
                      <w:i/>
                      <w:iCs/>
                      <w:position w:val="-1"/>
                      <w:lang w:val="en-US"/>
                    </w:rPr>
                  </w:pPr>
                  <w:r>
                    <w:rPr>
                      <w:rFonts w:cs="Arial"/>
                      <w:b/>
                      <w:bCs/>
                      <w:i/>
                      <w:iCs/>
                      <w:position w:val="-1"/>
                      <w:lang w:val="en-US"/>
                    </w:rPr>
                    <w:t>2.0.0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 xml:space="preserve">At </w:t>
            </w:r>
            <w:commentRangeStart w:id="165"/>
            <w:r>
              <w:rPr>
                <w:rFonts w:cs="Arial"/>
                <w:i/>
                <w:iCs/>
                <w:position w:val="-1"/>
                <w:lang w:val="en-US"/>
              </w:rPr>
              <w:t xml:space="preserve">the defined position </w:t>
            </w:r>
            <w:commentRangeEnd w:id="165"/>
            <w:r w:rsidR="003606BA">
              <w:rPr>
                <w:rStyle w:val="CommentReference"/>
                <w:snapToGrid/>
                <w:color w:val="000000"/>
              </w:rPr>
              <w:commentReference w:id="165"/>
            </w:r>
            <w:r>
              <w:rPr>
                <w:rFonts w:cs="Arial"/>
                <w:i/>
                <w:iCs/>
                <w:position w:val="-1"/>
                <w:lang w:val="en-US"/>
              </w:rPr>
              <w:t>the following image shall be observed:</w:t>
            </w:r>
          </w:p>
          <w:p w14:paraId="77C36A9E" w14:textId="77777777" w:rsidR="00CD02DB" w:rsidRDefault="00CD02DB" w:rsidP="00CD02DB">
            <w:pPr>
              <w:jc w:val="left"/>
              <w:rPr>
                <w:rFonts w:cs="Arial"/>
                <w:i/>
                <w:iCs/>
                <w:position w:val="-1"/>
                <w:lang w:val="en-US"/>
              </w:rPr>
            </w:pPr>
          </w:p>
          <w:p w14:paraId="1EDE3406" w14:textId="206DA3DE" w:rsidR="00CD02DB" w:rsidRDefault="00CD02DB" w:rsidP="00CD02DB">
            <w:pPr>
              <w:jc w:val="left"/>
              <w:rPr>
                <w:rFonts w:cs="Arial"/>
                <w:i/>
                <w:iCs/>
                <w:position w:val="-1"/>
                <w:lang w:val="en-US"/>
              </w:rPr>
            </w:pPr>
            <w:commentRangeStart w:id="166"/>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00264CFF">
              <w:rPr>
                <w:rFonts w:cs="Arial"/>
                <w:b/>
                <w:bCs/>
                <w:i/>
                <w:iCs/>
                <w:position w:val="-1"/>
                <w:lang w:val="en-US"/>
              </w:rPr>
              <w:t xml:space="preserve"> (for this reason the S-164 operational version of S-101 will be 2.1.0 with a “previous” version of 2.0.0 – the “previous” version of S-101 2.0.0 will have a modified portrayal and FC definition for a selected feature</w:t>
            </w:r>
            <w:r w:rsidRPr="00016760">
              <w:rPr>
                <w:rFonts w:cs="Arial"/>
                <w:b/>
                <w:bCs/>
                <w:i/>
                <w:iCs/>
                <w:position w:val="-1"/>
                <w:lang w:val="en-US"/>
              </w:rPr>
              <w:t>]</w:t>
            </w:r>
            <w:r>
              <w:rPr>
                <w:rFonts w:cs="Arial"/>
                <w:i/>
                <w:iCs/>
                <w:position w:val="-1"/>
                <w:lang w:val="en-US"/>
              </w:rPr>
              <w:t>:</w:t>
            </w:r>
            <w:commentRangeEnd w:id="166"/>
            <w:r w:rsidR="00CE3A00">
              <w:rPr>
                <w:rStyle w:val="CommentReference"/>
                <w:snapToGrid/>
                <w:color w:val="000000"/>
              </w:rPr>
              <w:commentReference w:id="166"/>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commentRangeStart w:id="167"/>
            <w:r w:rsidRPr="00423CD2">
              <w:rPr>
                <w:rFonts w:cs="Arial"/>
                <w:b/>
                <w:bCs/>
              </w:rPr>
              <w:t>[</w:t>
            </w:r>
            <w:r w:rsidR="008009F6">
              <w:rPr>
                <w:rFonts w:cs="Arial"/>
                <w:b/>
                <w:bCs/>
              </w:rPr>
              <w:t xml:space="preserve">IMG: </w:t>
            </w:r>
            <w:r w:rsidRPr="00423CD2">
              <w:rPr>
                <w:rFonts w:cs="Arial"/>
                <w:b/>
                <w:bCs/>
              </w:rPr>
              <w:t>Updated attribution for new FC</w:t>
            </w:r>
            <w:r>
              <w:rPr>
                <w:rFonts w:cs="Arial"/>
              </w:rPr>
              <w:t>]</w:t>
            </w:r>
            <w:commentRangeEnd w:id="167"/>
            <w:r w:rsidR="00050369">
              <w:rPr>
                <w:rStyle w:val="CommentReference"/>
                <w:snapToGrid/>
                <w:color w:val="000000"/>
              </w:rPr>
              <w:commentReference w:id="167"/>
            </w:r>
          </w:p>
          <w:p w14:paraId="4359DFF0" w14:textId="18AE3598" w:rsidR="005D2F37" w:rsidRPr="00514509" w:rsidRDefault="005D2F37" w:rsidP="00280DEE">
            <w:pPr>
              <w:jc w:val="left"/>
              <w:rPr>
                <w:rFonts w:cs="Arial"/>
              </w:rPr>
            </w:pPr>
          </w:p>
        </w:tc>
      </w:tr>
    </w:tbl>
    <w:p w14:paraId="7F8EEAF4" w14:textId="77777777" w:rsidR="00F52038" w:rsidRDefault="00F52038" w:rsidP="00F52038">
      <w:pPr>
        <w:rPr>
          <w:ins w:id="168" w:author="jonathan pritchard" w:date="2024-10-22T11:50:00Z" w16du:dateUtc="2024-10-22T10:50:00Z"/>
        </w:rPr>
      </w:pPr>
    </w:p>
    <w:p w14:paraId="3012959F" w14:textId="4F7417C1" w:rsidR="005160A8" w:rsidRDefault="005160A8">
      <w:pPr>
        <w:pStyle w:val="Heading3"/>
        <w:rPr>
          <w:ins w:id="169" w:author="jonathan pritchard" w:date="2024-10-22T11:50:00Z" w16du:dateUtc="2024-10-22T10:50:00Z"/>
        </w:rPr>
        <w:pPrChange w:id="170" w:author="jonathan pritchard" w:date="2024-10-22T11:50:00Z" w16du:dateUtc="2024-10-22T10:50:00Z">
          <w:pPr/>
        </w:pPrChange>
      </w:pPr>
      <w:ins w:id="171" w:author="jonathan pritchard" w:date="2024-10-22T11:50:00Z" w16du:dateUtc="2024-10-22T10:50:00Z">
        <w:r>
          <w:t>Multiple product portrayal</w:t>
        </w:r>
      </w:ins>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BF7BC9">
        <w:trPr>
          <w:trHeight w:val="454"/>
          <w:tblHeader/>
          <w:ins w:id="172" w:author="jonathan pritchard" w:date="2024-10-22T11:50:00Z"/>
        </w:trPr>
        <w:tc>
          <w:tcPr>
            <w:tcW w:w="2381" w:type="dxa"/>
            <w:shd w:val="clear" w:color="auto" w:fill="E5B8B7" w:themeFill="accent2" w:themeFillTint="66"/>
            <w:vAlign w:val="center"/>
          </w:tcPr>
          <w:p w14:paraId="417C6A0E" w14:textId="77777777" w:rsidR="005160A8" w:rsidRPr="004065B1" w:rsidRDefault="005160A8" w:rsidP="00A81079">
            <w:pPr>
              <w:rPr>
                <w:ins w:id="173" w:author="jonathan pritchard" w:date="2024-10-22T11:50:00Z" w16du:dateUtc="2024-10-22T10:50:00Z"/>
              </w:rPr>
            </w:pPr>
            <w:ins w:id="174" w:author="jonathan pritchard" w:date="2024-10-22T11:50:00Z" w16du:dateUtc="2024-10-22T10:50:00Z">
              <w:r w:rsidRPr="000A066E">
                <w:rPr>
                  <w:b/>
                </w:rPr>
                <w:lastRenderedPageBreak/>
                <w:t>Test Reference</w:t>
              </w:r>
            </w:ins>
          </w:p>
        </w:tc>
        <w:tc>
          <w:tcPr>
            <w:tcW w:w="2381" w:type="dxa"/>
            <w:shd w:val="clear" w:color="auto" w:fill="FFFFFF" w:themeFill="background1"/>
            <w:vAlign w:val="center"/>
          </w:tcPr>
          <w:p w14:paraId="5CFD8269" w14:textId="3187CEEC" w:rsidR="005160A8" w:rsidRPr="004065B1" w:rsidRDefault="005160A8" w:rsidP="00A81079">
            <w:pPr>
              <w:rPr>
                <w:ins w:id="175" w:author="jonathan pritchard" w:date="2024-10-22T11:50:00Z" w16du:dateUtc="2024-10-22T10:50:00Z"/>
              </w:rPr>
            </w:pPr>
            <w:ins w:id="176" w:author="jonathan pritchard" w:date="2024-10-22T11:50:00Z" w16du:dateUtc="2024-10-22T10:50:00Z">
              <w:r>
                <w:t>Multiple Products</w:t>
              </w:r>
            </w:ins>
          </w:p>
        </w:tc>
        <w:tc>
          <w:tcPr>
            <w:tcW w:w="2382" w:type="dxa"/>
            <w:shd w:val="clear" w:color="auto" w:fill="E5B8B7" w:themeFill="accent2" w:themeFillTint="66"/>
            <w:vAlign w:val="center"/>
          </w:tcPr>
          <w:p w14:paraId="0480E27F" w14:textId="77777777" w:rsidR="005160A8" w:rsidRPr="004065B1" w:rsidRDefault="005160A8" w:rsidP="00A81079">
            <w:pPr>
              <w:rPr>
                <w:ins w:id="177" w:author="jonathan pritchard" w:date="2024-10-22T11:50:00Z" w16du:dateUtc="2024-10-22T10:50:00Z"/>
              </w:rPr>
            </w:pPr>
            <w:ins w:id="178" w:author="jonathan pritchard" w:date="2024-10-22T11:50:00Z" w16du:dateUtc="2024-10-22T10:50:00Z">
              <w:r w:rsidRPr="000A066E">
                <w:rPr>
                  <w:b/>
                </w:rPr>
                <w:t>IHO Reference</w:t>
              </w:r>
            </w:ins>
          </w:p>
        </w:tc>
        <w:tc>
          <w:tcPr>
            <w:tcW w:w="2382" w:type="dxa"/>
            <w:shd w:val="clear" w:color="auto" w:fill="FFFFFF" w:themeFill="background1"/>
            <w:vAlign w:val="center"/>
          </w:tcPr>
          <w:p w14:paraId="5F7DC846" w14:textId="0E24B422" w:rsidR="005160A8" w:rsidRPr="004065B1" w:rsidRDefault="00BF7BC9" w:rsidP="00A81079">
            <w:pPr>
              <w:jc w:val="left"/>
              <w:rPr>
                <w:ins w:id="179" w:author="jonathan pritchard" w:date="2024-10-22T11:50:00Z" w16du:dateUtc="2024-10-22T10:50:00Z"/>
              </w:rPr>
            </w:pPr>
            <w:r>
              <w:t>S-98 20.1 / B-1</w:t>
            </w:r>
          </w:p>
        </w:tc>
      </w:tr>
      <w:tr w:rsidR="005160A8" w14:paraId="23DC4BA7" w14:textId="77777777" w:rsidTr="00A81079">
        <w:trPr>
          <w:tblHeader/>
          <w:ins w:id="180" w:author="jonathan pritchard" w:date="2024-10-22T11:50:00Z"/>
        </w:trPr>
        <w:tc>
          <w:tcPr>
            <w:tcW w:w="9526" w:type="dxa"/>
            <w:gridSpan w:val="4"/>
            <w:shd w:val="clear" w:color="auto" w:fill="E5B8B7" w:themeFill="accent2" w:themeFillTint="66"/>
            <w:vAlign w:val="center"/>
          </w:tcPr>
          <w:p w14:paraId="7A838D9A" w14:textId="77777777" w:rsidR="005160A8" w:rsidRDefault="005160A8" w:rsidP="00A81079">
            <w:pPr>
              <w:rPr>
                <w:ins w:id="181" w:author="jonathan pritchard" w:date="2024-10-22T11:50:00Z" w16du:dateUtc="2024-10-22T10:50:00Z"/>
              </w:rPr>
            </w:pPr>
            <w:ins w:id="182" w:author="jonathan pritchard" w:date="2024-10-22T11:50:00Z" w16du:dateUtc="2024-10-22T10:50:00Z">
              <w:r w:rsidRPr="000A066E">
                <w:rPr>
                  <w:b/>
                </w:rPr>
                <w:t>Test description</w:t>
              </w:r>
            </w:ins>
          </w:p>
        </w:tc>
      </w:tr>
      <w:tr w:rsidR="005160A8" w:rsidRPr="005D2431" w14:paraId="4D6EE66D" w14:textId="77777777" w:rsidTr="00A81079">
        <w:trPr>
          <w:tblHeader/>
          <w:ins w:id="183" w:author="jonathan pritchard" w:date="2024-10-22T11:50:00Z"/>
        </w:trPr>
        <w:tc>
          <w:tcPr>
            <w:tcW w:w="9526" w:type="dxa"/>
            <w:gridSpan w:val="4"/>
            <w:vAlign w:val="center"/>
          </w:tcPr>
          <w:p w14:paraId="354E4590" w14:textId="77777777" w:rsidR="00CE1F05" w:rsidRDefault="00CE1F05" w:rsidP="00CE1F05">
            <w:pPr>
              <w:rPr>
                <w:i/>
              </w:rPr>
            </w:pPr>
          </w:p>
          <w:p w14:paraId="49119D47" w14:textId="6FE05735" w:rsidR="00CE1F05" w:rsidRPr="00CE1F05" w:rsidRDefault="00CE1F05" w:rsidP="00CE1F05">
            <w:pPr>
              <w:rPr>
                <w:iCs/>
              </w:rPr>
            </w:pPr>
            <w:r>
              <w:rPr>
                <w:iCs/>
              </w:rPr>
              <w:t xml:space="preserve">The existing tests for multiple products are very simple, a further, and more specific test for multiple products is required which will test for installation and </w:t>
            </w:r>
            <w:r w:rsidR="00E63B99">
              <w:rPr>
                <w:iCs/>
              </w:rPr>
              <w:t>user inspection. This test is similar to the previous one but for non-ENC products.</w:t>
            </w:r>
          </w:p>
          <w:p w14:paraId="0A63935E" w14:textId="77777777" w:rsidR="00CE1F05" w:rsidRPr="00CE1F05" w:rsidRDefault="00CE1F05" w:rsidP="00CE1F05">
            <w:pPr>
              <w:rPr>
                <w:i/>
              </w:rPr>
            </w:pPr>
          </w:p>
          <w:p w14:paraId="0DE8E4C9" w14:textId="6F0BDDF0" w:rsidR="005160A8" w:rsidRDefault="005160A8" w:rsidP="00A81079">
            <w:pPr>
              <w:pStyle w:val="ListParagraph"/>
              <w:numPr>
                <w:ilvl w:val="0"/>
                <w:numId w:val="84"/>
              </w:numPr>
              <w:rPr>
                <w:ins w:id="184" w:author="jonathan pritchard" w:date="2024-10-22T11:51:00Z" w16du:dateUtc="2024-10-22T10:51:00Z"/>
                <w:i/>
              </w:rPr>
            </w:pPr>
            <w:ins w:id="185" w:author="jonathan pritchard" w:date="2024-10-22T11:50:00Z" w16du:dateUtc="2024-10-22T10:50:00Z">
              <w:r>
                <w:rPr>
                  <w:i/>
                </w:rPr>
                <w:t xml:space="preserve">Tests for </w:t>
              </w:r>
            </w:ins>
            <w:ins w:id="186" w:author="jonathan pritchard" w:date="2024-10-22T11:51:00Z" w16du:dateUtc="2024-10-22T10:51:00Z">
              <w:r>
                <w:rPr>
                  <w:i/>
                </w:rPr>
                <w:t>multiple portrayal of products</w:t>
              </w:r>
            </w:ins>
          </w:p>
          <w:p w14:paraId="395F1A59" w14:textId="77777777" w:rsidR="005160A8" w:rsidRDefault="005160A8" w:rsidP="00A81079">
            <w:pPr>
              <w:pStyle w:val="ListParagraph"/>
              <w:numPr>
                <w:ilvl w:val="0"/>
                <w:numId w:val="84"/>
              </w:numPr>
              <w:rPr>
                <w:ins w:id="187" w:author="jonathan pritchard" w:date="2024-10-22T11:51:00Z" w16du:dateUtc="2024-10-22T10:51:00Z"/>
                <w:i/>
              </w:rPr>
            </w:pPr>
            <w:ins w:id="188" w:author="jonathan pritchard" w:date="2024-10-22T11:51:00Z" w16du:dateUtc="2024-10-22T10:51:00Z">
              <w:r>
                <w:rPr>
                  <w:i/>
                </w:rPr>
                <w:t>Suggest 2xS-101</w:t>
              </w:r>
            </w:ins>
          </w:p>
          <w:p w14:paraId="0678B2CF" w14:textId="77777777" w:rsidR="005160A8" w:rsidRDefault="005160A8" w:rsidP="00A81079">
            <w:pPr>
              <w:pStyle w:val="ListParagraph"/>
              <w:numPr>
                <w:ilvl w:val="0"/>
                <w:numId w:val="84"/>
              </w:numPr>
              <w:rPr>
                <w:ins w:id="189" w:author="jonathan pritchard" w:date="2024-10-22T11:51:00Z" w16du:dateUtc="2024-10-22T10:51:00Z"/>
                <w:i/>
              </w:rPr>
            </w:pPr>
            <w:ins w:id="190" w:author="jonathan pritchard" w:date="2024-10-22T11:51:00Z" w16du:dateUtc="2024-10-22T10:51:00Z">
              <w:r>
                <w:rPr>
                  <w:i/>
                </w:rPr>
                <w:t>Also 2x S-124 variations with different data.</w:t>
              </w:r>
            </w:ins>
          </w:p>
          <w:p w14:paraId="50B5118B" w14:textId="612D8C26" w:rsidR="005160A8" w:rsidRPr="00A81079" w:rsidRDefault="005160A8" w:rsidP="00A81079">
            <w:pPr>
              <w:pStyle w:val="ListParagraph"/>
              <w:numPr>
                <w:ilvl w:val="0"/>
                <w:numId w:val="84"/>
              </w:numPr>
              <w:rPr>
                <w:ins w:id="191" w:author="jonathan pritchard" w:date="2024-10-22T11:50:00Z" w16du:dateUtc="2024-10-22T10:50:00Z"/>
                <w:i/>
              </w:rPr>
            </w:pPr>
            <w:ins w:id="192" w:author="jonathan pritchard" w:date="2024-10-22T11:51:00Z" w16du:dateUtc="2024-10-22T10:51:00Z">
              <w:r>
                <w:rPr>
                  <w:i/>
                </w:rPr>
                <w:t>View at boundary.</w:t>
              </w:r>
            </w:ins>
          </w:p>
        </w:tc>
      </w:tr>
    </w:tbl>
    <w:p w14:paraId="0C9072DE" w14:textId="0E8A551B" w:rsidR="009D3D6D" w:rsidRPr="00793CF2" w:rsidRDefault="009D3D6D" w:rsidP="00E63B99">
      <w:pPr>
        <w:pStyle w:val="Heading3"/>
        <w:numPr>
          <w:ilvl w:val="0"/>
          <w:numId w:val="0"/>
        </w:numPr>
        <w:rPr>
          <w:strike/>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rsidDel="005160A8" w14:paraId="44B69B97" w14:textId="7FBEEF65" w:rsidTr="00357E05">
        <w:trPr>
          <w:trHeight w:val="454"/>
          <w:tblHeader/>
          <w:del w:id="193" w:author="jonathan pritchard" w:date="2024-10-22T11:50:00Z"/>
        </w:trPr>
        <w:tc>
          <w:tcPr>
            <w:tcW w:w="2381" w:type="dxa"/>
            <w:shd w:val="clear" w:color="auto" w:fill="CCFFCC"/>
            <w:vAlign w:val="center"/>
          </w:tcPr>
          <w:p w14:paraId="1C935889" w14:textId="7654328E" w:rsidR="009D3D6D" w:rsidRPr="004065B1" w:rsidDel="005160A8" w:rsidRDefault="009D3D6D" w:rsidP="00280DEE">
            <w:pPr>
              <w:rPr>
                <w:del w:id="194" w:author="jonathan pritchard" w:date="2024-10-22T11:50:00Z" w16du:dateUtc="2024-10-22T10:50:00Z"/>
              </w:rPr>
            </w:pPr>
          </w:p>
        </w:tc>
        <w:tc>
          <w:tcPr>
            <w:tcW w:w="2381" w:type="dxa"/>
            <w:shd w:val="clear" w:color="auto" w:fill="CCFFCC"/>
            <w:vAlign w:val="center"/>
          </w:tcPr>
          <w:p w14:paraId="5BB847D9" w14:textId="17247217" w:rsidR="009D3D6D" w:rsidRPr="004065B1" w:rsidDel="005160A8" w:rsidRDefault="009D3D6D" w:rsidP="00280DEE">
            <w:pPr>
              <w:rPr>
                <w:del w:id="195" w:author="jonathan pritchard" w:date="2024-10-22T11:50:00Z" w16du:dateUtc="2024-10-22T10:50:00Z"/>
              </w:rPr>
            </w:pPr>
          </w:p>
        </w:tc>
        <w:tc>
          <w:tcPr>
            <w:tcW w:w="2382" w:type="dxa"/>
            <w:shd w:val="clear" w:color="auto" w:fill="CCFFCC"/>
            <w:vAlign w:val="center"/>
          </w:tcPr>
          <w:p w14:paraId="47A945FE" w14:textId="6C39A39C" w:rsidR="009D3D6D" w:rsidRPr="004065B1" w:rsidDel="005160A8" w:rsidRDefault="009D3D6D" w:rsidP="00280DEE">
            <w:pPr>
              <w:rPr>
                <w:del w:id="196" w:author="jonathan pritchard" w:date="2024-10-22T11:50:00Z" w16du:dateUtc="2024-10-22T10:50:00Z"/>
              </w:rPr>
            </w:pPr>
          </w:p>
        </w:tc>
        <w:tc>
          <w:tcPr>
            <w:tcW w:w="2382" w:type="dxa"/>
            <w:shd w:val="clear" w:color="auto" w:fill="CCFFCC"/>
            <w:vAlign w:val="center"/>
          </w:tcPr>
          <w:p w14:paraId="43EF0C45" w14:textId="7A468DE8" w:rsidR="009D3D6D" w:rsidRPr="004065B1" w:rsidDel="005160A8" w:rsidRDefault="009D3D6D" w:rsidP="00280DEE">
            <w:pPr>
              <w:rPr>
                <w:del w:id="197" w:author="jonathan pritchard" w:date="2024-10-22T11:50:00Z" w16du:dateUtc="2024-10-22T10:50:00Z"/>
              </w:rPr>
            </w:pPr>
          </w:p>
        </w:tc>
      </w:tr>
      <w:tr w:rsidR="009D3D6D" w:rsidDel="005160A8" w14:paraId="2631899A" w14:textId="33BF3BBC" w:rsidTr="00357E05">
        <w:trPr>
          <w:tblHeader/>
          <w:del w:id="198" w:author="jonathan pritchard" w:date="2024-10-22T11:50:00Z"/>
        </w:trPr>
        <w:tc>
          <w:tcPr>
            <w:tcW w:w="9526" w:type="dxa"/>
            <w:gridSpan w:val="4"/>
            <w:shd w:val="clear" w:color="auto" w:fill="CCFFCC"/>
            <w:vAlign w:val="center"/>
          </w:tcPr>
          <w:p w14:paraId="2C7BD89B" w14:textId="5AF2E81B" w:rsidR="009D3D6D" w:rsidDel="005160A8" w:rsidRDefault="009D3D6D" w:rsidP="00280DEE">
            <w:pPr>
              <w:rPr>
                <w:del w:id="199" w:author="jonathan pritchard" w:date="2024-10-22T11:50:00Z" w16du:dateUtc="2024-10-22T10:50:00Z"/>
              </w:rPr>
            </w:pPr>
          </w:p>
        </w:tc>
      </w:tr>
      <w:tr w:rsidR="009D3D6D" w:rsidDel="005160A8" w14:paraId="1033946E" w14:textId="6432B5A7" w:rsidTr="00280DEE">
        <w:trPr>
          <w:tblHeader/>
          <w:del w:id="200" w:author="jonathan pritchard" w:date="2024-10-22T11:50:00Z"/>
        </w:trPr>
        <w:tc>
          <w:tcPr>
            <w:tcW w:w="9526" w:type="dxa"/>
            <w:gridSpan w:val="4"/>
            <w:vAlign w:val="center"/>
          </w:tcPr>
          <w:p w14:paraId="5578A3DF" w14:textId="4A6372AA" w:rsidR="009D3D6D" w:rsidRPr="00CD02DB" w:rsidDel="005160A8" w:rsidRDefault="009D3D6D" w:rsidP="00280DEE">
            <w:pPr>
              <w:rPr>
                <w:del w:id="201" w:author="jonathan pritchard" w:date="2024-10-22T11:50:00Z" w16du:dateUtc="2024-10-22T10:50:00Z"/>
              </w:rPr>
            </w:pPr>
          </w:p>
        </w:tc>
      </w:tr>
      <w:tr w:rsidR="009D3D6D" w:rsidDel="005160A8" w14:paraId="048E692E" w14:textId="40A48698" w:rsidTr="00357E05">
        <w:trPr>
          <w:tblHeader/>
          <w:del w:id="202" w:author="jonathan pritchard" w:date="2024-10-22T11:50:00Z"/>
        </w:trPr>
        <w:tc>
          <w:tcPr>
            <w:tcW w:w="9526" w:type="dxa"/>
            <w:gridSpan w:val="4"/>
            <w:shd w:val="clear" w:color="auto" w:fill="CCFFCC"/>
            <w:vAlign w:val="center"/>
          </w:tcPr>
          <w:p w14:paraId="25D20173" w14:textId="086FB5F7" w:rsidR="009D3D6D" w:rsidRPr="004065B1" w:rsidDel="005160A8" w:rsidRDefault="009D3D6D" w:rsidP="00280DEE">
            <w:pPr>
              <w:rPr>
                <w:del w:id="203" w:author="jonathan pritchard" w:date="2024-10-22T11:50:00Z" w16du:dateUtc="2024-10-22T10:50:00Z"/>
              </w:rPr>
            </w:pPr>
          </w:p>
        </w:tc>
      </w:tr>
      <w:tr w:rsidR="009D3D6D" w:rsidDel="005160A8" w14:paraId="58537332" w14:textId="71107A7E" w:rsidTr="00280DEE">
        <w:trPr>
          <w:tblHeader/>
          <w:del w:id="204" w:author="jonathan pritchard" w:date="2024-10-22T11:50:00Z"/>
        </w:trPr>
        <w:tc>
          <w:tcPr>
            <w:tcW w:w="9526" w:type="dxa"/>
            <w:gridSpan w:val="4"/>
            <w:vAlign w:val="center"/>
          </w:tcPr>
          <w:p w14:paraId="772B6F22" w14:textId="02CC4219" w:rsidR="009D3D6D" w:rsidRPr="00EF287F" w:rsidDel="005160A8" w:rsidRDefault="009D3D6D" w:rsidP="00280DEE">
            <w:pPr>
              <w:jc w:val="left"/>
              <w:rPr>
                <w:del w:id="205" w:author="jonathan pritchard" w:date="2024-10-22T11:50:00Z" w16du:dateUtc="2024-10-22T10:50:00Z"/>
                <w:i/>
              </w:rPr>
            </w:pPr>
          </w:p>
        </w:tc>
      </w:tr>
      <w:tr w:rsidR="009D3D6D" w:rsidDel="005160A8" w14:paraId="3ABEE616" w14:textId="24B962E5" w:rsidTr="00357E05">
        <w:trPr>
          <w:tblHeader/>
          <w:del w:id="206" w:author="jonathan pritchard" w:date="2024-10-22T11:50:00Z"/>
        </w:trPr>
        <w:tc>
          <w:tcPr>
            <w:tcW w:w="9526" w:type="dxa"/>
            <w:gridSpan w:val="4"/>
            <w:shd w:val="clear" w:color="auto" w:fill="CCFFCC"/>
            <w:vAlign w:val="center"/>
          </w:tcPr>
          <w:p w14:paraId="14772B25" w14:textId="20382392" w:rsidR="009D3D6D" w:rsidRPr="004065B1" w:rsidDel="005160A8" w:rsidRDefault="009D3D6D" w:rsidP="00280DEE">
            <w:pPr>
              <w:rPr>
                <w:del w:id="207" w:author="jonathan pritchard" w:date="2024-10-22T11:50:00Z" w16du:dateUtc="2024-10-22T10:50:00Z"/>
              </w:rPr>
            </w:pPr>
          </w:p>
        </w:tc>
      </w:tr>
      <w:tr w:rsidR="009D3D6D" w:rsidDel="005160A8" w14:paraId="6ECCBBD9" w14:textId="495E5967" w:rsidTr="00280DEE">
        <w:trPr>
          <w:tblHeader/>
          <w:del w:id="208" w:author="jonathan pritchard" w:date="2024-10-22T11:50:00Z"/>
        </w:trPr>
        <w:tc>
          <w:tcPr>
            <w:tcW w:w="9526" w:type="dxa"/>
            <w:gridSpan w:val="4"/>
            <w:vAlign w:val="center"/>
          </w:tcPr>
          <w:p w14:paraId="6D764F4A" w14:textId="7713B046" w:rsidR="009D3D6D" w:rsidRPr="00EF287F" w:rsidDel="005160A8" w:rsidRDefault="009D3D6D" w:rsidP="00280DEE">
            <w:pPr>
              <w:rPr>
                <w:del w:id="209" w:author="jonathan pritchard" w:date="2024-10-22T11:50:00Z" w16du:dateUtc="2024-10-22T10:50:00Z"/>
                <w:i/>
              </w:rPr>
            </w:pPr>
          </w:p>
        </w:tc>
      </w:tr>
      <w:tr w:rsidR="009D3D6D" w:rsidDel="005160A8" w14:paraId="61FBBEDD" w14:textId="4F866C76" w:rsidTr="00357E05">
        <w:trPr>
          <w:tblHeader/>
          <w:del w:id="210" w:author="jonathan pritchard" w:date="2024-10-22T11:50:00Z"/>
        </w:trPr>
        <w:tc>
          <w:tcPr>
            <w:tcW w:w="9526" w:type="dxa"/>
            <w:gridSpan w:val="4"/>
            <w:shd w:val="clear" w:color="auto" w:fill="CCFFCC"/>
            <w:vAlign w:val="center"/>
          </w:tcPr>
          <w:p w14:paraId="3F4F5850" w14:textId="43989484" w:rsidR="009D3D6D" w:rsidRPr="004065B1" w:rsidDel="005160A8" w:rsidRDefault="009D3D6D" w:rsidP="00280DEE">
            <w:pPr>
              <w:rPr>
                <w:del w:id="211" w:author="jonathan pritchard" w:date="2024-10-22T11:50:00Z" w16du:dateUtc="2024-10-22T10:50:00Z"/>
              </w:rPr>
            </w:pPr>
          </w:p>
        </w:tc>
      </w:tr>
      <w:tr w:rsidR="009D3D6D" w:rsidDel="005160A8" w14:paraId="1456B2B9" w14:textId="3F712888" w:rsidTr="00280DEE">
        <w:trPr>
          <w:tblHeader/>
          <w:del w:id="212" w:author="jonathan pritchard" w:date="2024-10-22T11:50:00Z"/>
        </w:trPr>
        <w:tc>
          <w:tcPr>
            <w:tcW w:w="9526" w:type="dxa"/>
            <w:gridSpan w:val="4"/>
            <w:vAlign w:val="center"/>
          </w:tcPr>
          <w:p w14:paraId="5EC706A4" w14:textId="72FBC2E8" w:rsidR="00EB396B" w:rsidRPr="00EB396B" w:rsidDel="005160A8" w:rsidRDefault="00EB396B" w:rsidP="00EB396B">
            <w:pPr>
              <w:jc w:val="left"/>
              <w:rPr>
                <w:del w:id="213" w:author="jonathan pritchard" w:date="2024-10-22T11:50:00Z" w16du:dateUtc="2024-10-22T10:50:00Z"/>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bookmarkStart w:id="214" w:name="_Toc189491251"/>
      <w:r>
        <w:lastRenderedPageBreak/>
        <w:t>Dataset Loading</w:t>
      </w:r>
      <w:bookmarkEnd w:id="214"/>
    </w:p>
    <w:p w14:paraId="3BEA3C7F" w14:textId="77777777" w:rsidR="001F3794" w:rsidRPr="00BF7BC9" w:rsidRDefault="001F3794" w:rsidP="001F3794">
      <w:pPr>
        <w:pStyle w:val="Heading3"/>
        <w:rPr>
          <w:ins w:id="215" w:author="jonathan pritchard" w:date="2025-01-23T13:20:00Z" w16du:dateUtc="2025-01-23T13:20:00Z"/>
        </w:rPr>
      </w:pPr>
      <w:r w:rsidRPr="00BF7BC9">
        <w:rPr>
          <w:rPrChange w:id="216" w:author="jonathan pritchard" w:date="2025-01-23T13:20:00Z" w16du:dateUtc="2025-01-23T13:20:00Z">
            <w:rPr/>
          </w:rPrChange>
        </w:rPr>
        <w:t>Preparation and Power Up</w:t>
      </w:r>
    </w:p>
    <w:tbl>
      <w:tblPr>
        <w:tblW w:w="9209" w:type="dxa"/>
        <w:tblCellMar>
          <w:top w:w="28" w:type="dxa"/>
          <w:bottom w:w="28" w:type="dxa"/>
        </w:tblCellMar>
        <w:tblLook w:val="04A0" w:firstRow="1" w:lastRow="0" w:firstColumn="1" w:lastColumn="0" w:noHBand="0" w:noVBand="1"/>
      </w:tblPr>
      <w:tblGrid>
        <w:gridCol w:w="2425"/>
        <w:gridCol w:w="2426"/>
        <w:gridCol w:w="2425"/>
        <w:gridCol w:w="1933"/>
      </w:tblGrid>
      <w:tr w:rsidR="004A3EB3" w:rsidRPr="00340B0D" w14:paraId="62F299C4" w14:textId="77777777" w:rsidTr="00BF7BC9">
        <w:trPr>
          <w:cantSplit/>
          <w:ins w:id="217" w:author="jonathan pritchard" w:date="2025-01-23T13:20:00Z"/>
        </w:trPr>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B13" w14:textId="77777777" w:rsidR="004A3EB3" w:rsidRPr="004A3EB3" w:rsidRDefault="004A3EB3" w:rsidP="004A3EB3">
            <w:pPr>
              <w:rPr>
                <w:ins w:id="218" w:author="jonathan pritchard" w:date="2025-01-23T13:20:00Z" w16du:dateUtc="2025-01-23T13:20:00Z"/>
                <w:b/>
              </w:rPr>
            </w:pPr>
            <w:ins w:id="219" w:author="jonathan pritchard" w:date="2025-01-23T13:20:00Z" w16du:dateUtc="2025-01-23T13:20:00Z">
              <w:r w:rsidRPr="004A3EB3">
                <w:rPr>
                  <w:b/>
                </w:rPr>
                <w:t>Test Reference</w:t>
              </w:r>
            </w:ins>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3296DD9" w14:textId="0C362544" w:rsidR="004A3EB3" w:rsidRPr="004A3EB3" w:rsidRDefault="00E63B99" w:rsidP="004A3EB3">
            <w:pPr>
              <w:rPr>
                <w:ins w:id="220" w:author="jonathan pritchard" w:date="2025-01-23T13:20:00Z" w16du:dateUtc="2025-01-23T13:20:00Z"/>
                <w:b/>
                <w:bCs/>
              </w:rPr>
            </w:pPr>
            <w:proofErr w:type="spellStart"/>
            <w:r w:rsidRPr="00C64EB4">
              <w:rPr>
                <w:b/>
                <w:bCs/>
              </w:rPr>
              <w:t>InitialPowerUp</w:t>
            </w:r>
            <w:proofErr w:type="spellEnd"/>
          </w:p>
        </w:tc>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7DE6D" w14:textId="77777777" w:rsidR="004A3EB3" w:rsidRPr="004A3EB3" w:rsidRDefault="004A3EB3" w:rsidP="004A3EB3">
            <w:pPr>
              <w:rPr>
                <w:ins w:id="221" w:author="jonathan pritchard" w:date="2025-01-23T13:20:00Z" w16du:dateUtc="2025-01-23T13:20:00Z"/>
                <w:b/>
              </w:rPr>
            </w:pPr>
            <w:ins w:id="222" w:author="jonathan pritchard" w:date="2025-01-23T13:20:00Z" w16du:dateUtc="2025-01-23T13:20:00Z">
              <w:r w:rsidRPr="004A3EB3">
                <w:rPr>
                  <w:b/>
                </w:rPr>
                <w:t>IHO Reference</w:t>
              </w:r>
            </w:ins>
          </w:p>
        </w:tc>
        <w:tc>
          <w:tcPr>
            <w:tcW w:w="1933" w:type="dxa"/>
            <w:tcBorders>
              <w:top w:val="single" w:sz="4" w:space="0" w:color="auto"/>
              <w:left w:val="single" w:sz="4" w:space="0" w:color="auto"/>
              <w:bottom w:val="single" w:sz="4" w:space="0" w:color="auto"/>
              <w:right w:val="single" w:sz="4" w:space="0" w:color="auto"/>
            </w:tcBorders>
            <w:shd w:val="clear" w:color="auto" w:fill="FFFFFF" w:themeFill="background1"/>
          </w:tcPr>
          <w:p w14:paraId="15917D25" w14:textId="77777777" w:rsidR="004A3EB3" w:rsidRDefault="00E63B99" w:rsidP="004A3EB3">
            <w:r w:rsidRPr="00575479">
              <w:t>IEC 61174/ 4.4.1</w:t>
            </w:r>
          </w:p>
          <w:p w14:paraId="36CC9EBD" w14:textId="22103A85" w:rsidR="00BF7BC9" w:rsidRPr="004A3EB3" w:rsidRDefault="00BF7BC9" w:rsidP="004A3EB3">
            <w:pPr>
              <w:rPr>
                <w:ins w:id="223" w:author="jonathan pritchard" w:date="2025-01-23T13:20:00Z" w16du:dateUtc="2025-01-23T13:20:00Z"/>
              </w:rPr>
            </w:pPr>
            <w:r>
              <w:t>S-98 6.1.1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4A3EB3" w:rsidRPr="00340B0D" w14:paraId="32A032C5" w14:textId="77777777" w:rsidTr="00541D1A">
        <w:trPr>
          <w:ins w:id="224"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01DDA1" w14:textId="77777777" w:rsidR="004A3EB3" w:rsidRPr="00340B0D" w:rsidRDefault="004A3EB3" w:rsidP="00541D1A">
            <w:pPr>
              <w:rPr>
                <w:ins w:id="225" w:author="jonathan pritchard" w:date="2025-01-23T13:20:00Z" w16du:dateUtc="2025-01-23T13:20:00Z"/>
                <w:rFonts w:cs="Arial"/>
                <w:b/>
                <w:bCs/>
                <w:sz w:val="18"/>
                <w:szCs w:val="18"/>
              </w:rPr>
            </w:pPr>
            <w:ins w:id="226" w:author="jonathan pritchard" w:date="2025-01-23T13:20:00Z" w16du:dateUtc="2025-01-23T13:20:00Z">
              <w:r w:rsidRPr="00340B0D">
                <w:rPr>
                  <w:rFonts w:cs="Arial"/>
                  <w:b/>
                  <w:bCs/>
                  <w:sz w:val="18"/>
                  <w:szCs w:val="18"/>
                </w:rPr>
                <w:t>Test Description</w:t>
              </w:r>
            </w:ins>
          </w:p>
        </w:tc>
      </w:tr>
      <w:tr w:rsidR="004A3EB3" w:rsidRPr="00340B0D" w14:paraId="1D42EF6F" w14:textId="77777777" w:rsidTr="00541D1A">
        <w:trPr>
          <w:ins w:id="227"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C87BC5" w14:textId="1B47269A" w:rsidR="004A3EB3" w:rsidRPr="009C22F4" w:rsidRDefault="00E63B99" w:rsidP="00541D1A">
            <w:pPr>
              <w:rPr>
                <w:ins w:id="228" w:author="jonathan pritchard" w:date="2025-01-23T13:20:00Z" w16du:dateUtc="2025-01-23T13:20:00Z"/>
                <w:rFonts w:cs="Arial"/>
                <w:i/>
              </w:rPr>
            </w:pPr>
            <w:r w:rsidRPr="00C36B0F">
              <w:rPr>
                <w:i/>
              </w:rPr>
              <w:t>Loading of initial datasets and indication of own ship stationary position.</w:t>
            </w:r>
          </w:p>
          <w:p w14:paraId="144103FE" w14:textId="77777777" w:rsidR="004A3EB3" w:rsidRPr="009C22F4" w:rsidRDefault="004A3EB3" w:rsidP="00541D1A">
            <w:pPr>
              <w:rPr>
                <w:ins w:id="229" w:author="jonathan pritchard" w:date="2025-01-23T13:20:00Z" w16du:dateUtc="2025-01-23T13:20:00Z"/>
                <w:rFonts w:cs="Arial"/>
                <w:i/>
              </w:rPr>
            </w:pPr>
          </w:p>
        </w:tc>
      </w:tr>
      <w:tr w:rsidR="004A3EB3" w:rsidRPr="00340B0D" w14:paraId="03FC3773" w14:textId="77777777" w:rsidTr="00541D1A">
        <w:trPr>
          <w:ins w:id="230"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E825BB" w14:textId="77777777" w:rsidR="004A3EB3" w:rsidRPr="00340B0D" w:rsidRDefault="004A3EB3" w:rsidP="00541D1A">
            <w:pPr>
              <w:jc w:val="center"/>
              <w:rPr>
                <w:ins w:id="231" w:author="jonathan pritchard" w:date="2025-01-23T13:20:00Z" w16du:dateUtc="2025-01-23T13:20:00Z"/>
                <w:rFonts w:cs="Arial"/>
                <w:b/>
                <w:bCs/>
                <w:sz w:val="18"/>
                <w:szCs w:val="18"/>
              </w:rPr>
            </w:pPr>
            <w:ins w:id="232" w:author="jonathan pritchard" w:date="2025-01-23T13:20:00Z" w16du:dateUtc="2025-01-23T13:20:00Z">
              <w:r w:rsidRPr="00340B0D">
                <w:rPr>
                  <w:rFonts w:cs="Arial"/>
                  <w:b/>
                  <w:bCs/>
                  <w:sz w:val="18"/>
                  <w:szCs w:val="18"/>
                </w:rPr>
                <w:t>Loaded Data</w:t>
              </w:r>
            </w:ins>
          </w:p>
        </w:tc>
      </w:tr>
      <w:tr w:rsidR="004A3EB3" w:rsidRPr="00340B0D" w14:paraId="09A59B03" w14:textId="77777777" w:rsidTr="00541D1A">
        <w:trPr>
          <w:ins w:id="233"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E7F94F" w14:textId="77777777" w:rsidR="004A3EB3" w:rsidRPr="00340B0D" w:rsidRDefault="004A3EB3" w:rsidP="00541D1A">
            <w:pPr>
              <w:jc w:val="center"/>
              <w:rPr>
                <w:ins w:id="234" w:author="jonathan pritchard" w:date="2025-01-23T13:20:00Z" w16du:dateUtc="2025-01-23T13:20:00Z"/>
                <w:rFonts w:cs="Arial"/>
                <w:b/>
                <w:bCs/>
                <w:sz w:val="18"/>
                <w:szCs w:val="18"/>
              </w:rPr>
            </w:pPr>
            <w:ins w:id="235" w:author="jonathan pritchard" w:date="2025-01-23T13:20:00Z" w16du:dateUtc="2025-01-23T13:20: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54574A" w14:textId="77777777" w:rsidR="004A3EB3" w:rsidRPr="00340B0D" w:rsidRDefault="004A3EB3" w:rsidP="00541D1A">
            <w:pPr>
              <w:jc w:val="center"/>
              <w:rPr>
                <w:ins w:id="236" w:author="jonathan pritchard" w:date="2025-01-23T13:20:00Z" w16du:dateUtc="2025-01-23T13:20:00Z"/>
                <w:rFonts w:cs="Arial"/>
                <w:b/>
                <w:bCs/>
                <w:sz w:val="18"/>
                <w:szCs w:val="18"/>
              </w:rPr>
            </w:pPr>
          </w:p>
        </w:tc>
      </w:tr>
      <w:tr w:rsidR="004A3EB3" w:rsidRPr="00340B0D" w14:paraId="51DC6794" w14:textId="77777777" w:rsidTr="00541D1A">
        <w:trPr>
          <w:ins w:id="237" w:author="jonathan pritchard" w:date="2025-01-23T13:20: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1386F7F" w14:textId="77777777" w:rsidR="004A3EB3" w:rsidRPr="00340B0D" w:rsidRDefault="004A3EB3" w:rsidP="00541D1A">
            <w:pPr>
              <w:rPr>
                <w:ins w:id="238"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5D1A37D2" w14:textId="77777777" w:rsidR="004A3EB3" w:rsidRPr="00340B0D" w:rsidRDefault="004A3EB3" w:rsidP="00541D1A">
            <w:pPr>
              <w:rPr>
                <w:ins w:id="239" w:author="jonathan pritchard" w:date="2025-01-23T13:20:00Z" w16du:dateUtc="2025-01-23T13:20:00Z"/>
                <w:rFonts w:cs="Arial"/>
                <w:sz w:val="18"/>
                <w:szCs w:val="18"/>
              </w:rPr>
            </w:pPr>
          </w:p>
        </w:tc>
      </w:tr>
      <w:tr w:rsidR="004A3EB3" w:rsidRPr="00340B0D" w14:paraId="362A1CD2" w14:textId="77777777" w:rsidTr="00541D1A">
        <w:trPr>
          <w:ins w:id="240" w:author="jonathan pritchard" w:date="2025-01-23T13:20: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F7E6F03" w14:textId="77777777" w:rsidR="004A3EB3" w:rsidRPr="00340B0D" w:rsidRDefault="004A3EB3" w:rsidP="00541D1A">
            <w:pPr>
              <w:rPr>
                <w:ins w:id="241" w:author="jonathan pritchard" w:date="2025-01-23T13:20:00Z" w16du:dateUtc="2025-01-23T13:20: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00757C31" w14:textId="77777777" w:rsidR="004A3EB3" w:rsidRPr="00340B0D" w:rsidRDefault="004A3EB3" w:rsidP="00541D1A">
            <w:pPr>
              <w:rPr>
                <w:ins w:id="242" w:author="jonathan pritchard" w:date="2025-01-23T13:20:00Z" w16du:dateUtc="2025-01-23T13:20:00Z"/>
                <w:rFonts w:cs="Arial"/>
                <w:sz w:val="18"/>
                <w:szCs w:val="18"/>
              </w:rPr>
            </w:pPr>
          </w:p>
        </w:tc>
      </w:tr>
      <w:tr w:rsidR="004A3EB3" w:rsidRPr="00340B0D" w14:paraId="407B2334" w14:textId="77777777" w:rsidTr="00541D1A">
        <w:trPr>
          <w:ins w:id="243" w:author="jonathan pritchard" w:date="2025-01-23T13:20: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8A086E6" w14:textId="77777777" w:rsidR="004A3EB3" w:rsidRPr="00340B0D" w:rsidRDefault="004A3EB3" w:rsidP="00541D1A">
            <w:pPr>
              <w:jc w:val="center"/>
              <w:rPr>
                <w:ins w:id="244" w:author="jonathan pritchard" w:date="2025-01-23T13:20:00Z" w16du:dateUtc="2025-01-23T13:20:00Z"/>
                <w:rFonts w:cs="Arial"/>
                <w:b/>
                <w:bCs/>
                <w:sz w:val="18"/>
                <w:szCs w:val="18"/>
              </w:rPr>
            </w:pPr>
            <w:ins w:id="245" w:author="jonathan pritchard" w:date="2025-01-23T13:20:00Z" w16du:dateUtc="2025-01-23T13:20: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63E5FF" w14:textId="77777777" w:rsidR="004A3EB3" w:rsidRPr="00340B0D" w:rsidRDefault="004A3EB3" w:rsidP="00541D1A">
            <w:pPr>
              <w:jc w:val="center"/>
              <w:rPr>
                <w:ins w:id="246" w:author="jonathan pritchard" w:date="2025-01-23T13:20:00Z" w16du:dateUtc="2025-01-23T13:20:00Z"/>
                <w:rFonts w:cs="Arial"/>
                <w:b/>
                <w:bCs/>
                <w:sz w:val="18"/>
                <w:szCs w:val="18"/>
              </w:rPr>
            </w:pPr>
            <w:ins w:id="247" w:author="jonathan pritchard" w:date="2025-01-23T13:20:00Z" w16du:dateUtc="2025-01-23T13:20:00Z">
              <w:r w:rsidRPr="00340B0D">
                <w:rPr>
                  <w:rFonts w:cs="Arial"/>
                  <w:b/>
                  <w:bCs/>
                  <w:sz w:val="18"/>
                  <w:szCs w:val="18"/>
                </w:rPr>
                <w:t>Independent Mariner’s Selections</w:t>
              </w:r>
              <w:r>
                <w:rPr>
                  <w:rFonts w:cs="Arial"/>
                  <w:b/>
                  <w:bCs/>
                  <w:sz w:val="18"/>
                  <w:szCs w:val="18"/>
                </w:rPr>
                <w:t xml:space="preserve"> (default=On)</w:t>
              </w:r>
            </w:ins>
          </w:p>
        </w:tc>
      </w:tr>
      <w:tr w:rsidR="004A3EB3" w:rsidRPr="00340B0D" w14:paraId="42B8F83A" w14:textId="77777777" w:rsidTr="00541D1A">
        <w:trPr>
          <w:ins w:id="248" w:author="jonathan pritchard" w:date="2025-01-23T13:20:00Z"/>
        </w:trPr>
        <w:customXmlInsRangeStart w:id="249" w:author="jonathan pritchard" w:date="2025-01-23T13:20:00Z"/>
        <w:sdt>
          <w:sdtPr>
            <w:rPr>
              <w:rFonts w:cs="Arial"/>
              <w:sz w:val="18"/>
              <w:szCs w:val="18"/>
            </w:rPr>
            <w:alias w:val="Diplay Category"/>
            <w:tag w:val="Diplay Categor"/>
            <w:id w:val="1070473621"/>
            <w:placeholder>
              <w:docPart w:val="AAF3F520381C432DB4ACB6F39EC7117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249"/>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4F026B3D" w14:textId="77777777" w:rsidR="004A3EB3" w:rsidRPr="00340B0D" w:rsidRDefault="004A3EB3" w:rsidP="00541D1A">
                <w:pPr>
                  <w:rPr>
                    <w:ins w:id="250" w:author="jonathan pritchard" w:date="2025-01-23T13:20:00Z" w16du:dateUtc="2025-01-23T13:20:00Z"/>
                    <w:rFonts w:cs="Arial"/>
                    <w:sz w:val="18"/>
                    <w:szCs w:val="18"/>
                  </w:rPr>
                </w:pPr>
                <w:ins w:id="251" w:author="jonathan pritchard" w:date="2025-01-23T13:20:00Z" w16du:dateUtc="2025-01-23T13:20:00Z">
                  <w:r>
                    <w:rPr>
                      <w:rFonts w:cs="Arial"/>
                      <w:sz w:val="18"/>
                      <w:szCs w:val="18"/>
                    </w:rPr>
                    <w:t>Other</w:t>
                  </w:r>
                </w:ins>
              </w:p>
            </w:tc>
            <w:customXmlInsRangeStart w:id="252" w:author="jonathan pritchard" w:date="2025-01-23T13:20:00Z"/>
          </w:sdtContent>
        </w:sdt>
        <w:customXmlInsRangeEnd w:id="252"/>
        <w:tc>
          <w:tcPr>
            <w:tcW w:w="3871" w:type="dxa"/>
            <w:gridSpan w:val="4"/>
            <w:tcBorders>
              <w:left w:val="single" w:sz="12" w:space="0" w:color="auto"/>
              <w:bottom w:val="single" w:sz="4" w:space="0" w:color="auto"/>
              <w:right w:val="single" w:sz="4" w:space="0" w:color="auto"/>
            </w:tcBorders>
            <w:shd w:val="clear" w:color="auto" w:fill="auto"/>
          </w:tcPr>
          <w:p w14:paraId="2AD8EBD6" w14:textId="77777777" w:rsidR="004A3EB3" w:rsidRPr="00340B0D" w:rsidRDefault="004A3EB3" w:rsidP="00541D1A">
            <w:pPr>
              <w:rPr>
                <w:ins w:id="253" w:author="jonathan pritchard" w:date="2025-01-23T13:20:00Z" w16du:dateUtc="2025-01-23T13:20:00Z"/>
                <w:rFonts w:cs="Arial"/>
                <w:sz w:val="18"/>
                <w:szCs w:val="18"/>
              </w:rPr>
            </w:pPr>
            <w:ins w:id="254" w:author="jonathan pritchard" w:date="2025-01-23T13:20:00Z" w16du:dateUtc="2025-01-23T13:20: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EDC4110" w14:textId="358FBA5C" w:rsidR="004A3EB3" w:rsidRPr="00340B0D" w:rsidRDefault="00E63B99" w:rsidP="00541D1A">
            <w:pPr>
              <w:jc w:val="center"/>
              <w:rPr>
                <w:ins w:id="255" w:author="jonathan pritchard" w:date="2025-01-23T13:20:00Z" w16du:dateUtc="2025-01-23T13:20:00Z"/>
                <w:rFonts w:cs="Arial"/>
                <w:sz w:val="18"/>
                <w:szCs w:val="18"/>
              </w:rPr>
            </w:pPr>
            <w:r>
              <w:rPr>
                <w:rFonts w:cs="Arial"/>
                <w:sz w:val="18"/>
                <w:szCs w:val="18"/>
              </w:rPr>
              <w:t>On</w:t>
            </w:r>
          </w:p>
        </w:tc>
      </w:tr>
      <w:tr w:rsidR="004A3EB3" w:rsidRPr="00340B0D" w14:paraId="119D3BD5" w14:textId="77777777" w:rsidTr="00541D1A">
        <w:trPr>
          <w:ins w:id="256" w:author="jonathan pritchard" w:date="2025-01-23T13:20: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1794BF" w14:textId="77777777" w:rsidR="004A3EB3" w:rsidRPr="00340B0D" w:rsidRDefault="004A3EB3" w:rsidP="00541D1A">
            <w:pPr>
              <w:jc w:val="center"/>
              <w:rPr>
                <w:ins w:id="257" w:author="jonathan pritchard" w:date="2025-01-23T13:20:00Z" w16du:dateUtc="2025-01-23T13:20:00Z"/>
                <w:rFonts w:cs="Arial"/>
                <w:b/>
                <w:bCs/>
                <w:sz w:val="18"/>
                <w:szCs w:val="18"/>
              </w:rPr>
            </w:pPr>
            <w:ins w:id="258" w:author="jonathan pritchard" w:date="2025-01-23T13:20:00Z" w16du:dateUtc="2025-01-23T13:20: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1CB24EC3" w14:textId="77777777" w:rsidR="004A3EB3" w:rsidRPr="00340B0D" w:rsidRDefault="004A3EB3" w:rsidP="00541D1A">
            <w:pPr>
              <w:rPr>
                <w:ins w:id="259" w:author="jonathan pritchard" w:date="2025-01-23T13:20:00Z" w16du:dateUtc="2025-01-23T13:20:00Z"/>
                <w:rFonts w:cs="Arial"/>
                <w:sz w:val="18"/>
                <w:szCs w:val="18"/>
              </w:rPr>
            </w:pPr>
            <w:ins w:id="260" w:author="jonathan pritchard" w:date="2025-01-23T13:20:00Z" w16du:dateUtc="2025-01-23T13:20: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F844D7A" w14:textId="77777777" w:rsidR="004A3EB3" w:rsidRPr="00340B0D" w:rsidRDefault="004A3EB3" w:rsidP="00541D1A">
            <w:pPr>
              <w:jc w:val="center"/>
              <w:rPr>
                <w:ins w:id="261" w:author="jonathan pritchard" w:date="2025-01-23T13:20:00Z" w16du:dateUtc="2025-01-23T13:20:00Z"/>
                <w:rFonts w:cs="Arial"/>
                <w:sz w:val="18"/>
                <w:szCs w:val="18"/>
              </w:rPr>
            </w:pPr>
          </w:p>
        </w:tc>
      </w:tr>
      <w:tr w:rsidR="004A3EB3" w:rsidRPr="00340B0D" w14:paraId="3F69008A" w14:textId="77777777" w:rsidTr="00541D1A">
        <w:trPr>
          <w:ins w:id="262"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0D0D41" w14:textId="77777777" w:rsidR="004A3EB3" w:rsidRPr="00340B0D" w:rsidRDefault="004A3EB3" w:rsidP="00541D1A">
            <w:pPr>
              <w:rPr>
                <w:ins w:id="263" w:author="jonathan pritchard" w:date="2025-01-23T13:20:00Z" w16du:dateUtc="2025-01-23T13:20:00Z"/>
                <w:rFonts w:cs="Arial"/>
                <w:sz w:val="18"/>
                <w:szCs w:val="18"/>
              </w:rPr>
            </w:pPr>
            <w:ins w:id="264" w:author="jonathan pritchard" w:date="2025-01-23T13:20:00Z" w16du:dateUtc="2025-01-23T13:20: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25D45" w14:textId="19D00C5F" w:rsidR="004A3EB3" w:rsidRPr="00340B0D" w:rsidRDefault="00E63B99" w:rsidP="00541D1A">
            <w:pPr>
              <w:rPr>
                <w:ins w:id="265" w:author="jonathan pritchard" w:date="2025-01-23T13:20:00Z" w16du:dateUtc="2025-01-23T13:20:00Z"/>
                <w:rFonts w:cs="Arial"/>
                <w:sz w:val="18"/>
                <w:szCs w:val="18"/>
              </w:rPr>
            </w:pPr>
            <w:r>
              <w:rPr>
                <w:rFonts w:cs="Arial"/>
                <w:sz w:val="18"/>
                <w:szCs w:val="18"/>
              </w:rPr>
              <w:t>8</w:t>
            </w:r>
          </w:p>
        </w:tc>
        <w:tc>
          <w:tcPr>
            <w:tcW w:w="3871" w:type="dxa"/>
            <w:gridSpan w:val="4"/>
            <w:tcBorders>
              <w:left w:val="single" w:sz="12" w:space="0" w:color="auto"/>
            </w:tcBorders>
          </w:tcPr>
          <w:p w14:paraId="4680CDB3" w14:textId="77777777" w:rsidR="004A3EB3" w:rsidRPr="00340B0D" w:rsidRDefault="004A3EB3" w:rsidP="00541D1A">
            <w:pPr>
              <w:rPr>
                <w:ins w:id="266" w:author="jonathan pritchard" w:date="2025-01-23T13:20:00Z" w16du:dateUtc="2025-01-23T13:20:00Z"/>
                <w:rFonts w:cs="Arial"/>
                <w:sz w:val="18"/>
                <w:szCs w:val="18"/>
              </w:rPr>
            </w:pPr>
            <w:ins w:id="267" w:author="jonathan pritchard" w:date="2025-01-23T13:20:00Z" w16du:dateUtc="2025-01-23T13:20:00Z">
              <w:r w:rsidRPr="00340B0D">
                <w:rPr>
                  <w:rFonts w:cs="Arial"/>
                  <w:sz w:val="18"/>
                  <w:szCs w:val="18"/>
                </w:rPr>
                <w:t>Highlight date dependent</w:t>
              </w:r>
            </w:ins>
          </w:p>
        </w:tc>
        <w:tc>
          <w:tcPr>
            <w:tcW w:w="672" w:type="dxa"/>
            <w:tcBorders>
              <w:right w:val="single" w:sz="12" w:space="0" w:color="auto"/>
            </w:tcBorders>
          </w:tcPr>
          <w:p w14:paraId="56601741" w14:textId="77777777" w:rsidR="004A3EB3" w:rsidRPr="00340B0D" w:rsidRDefault="004A3EB3" w:rsidP="00541D1A">
            <w:pPr>
              <w:jc w:val="center"/>
              <w:rPr>
                <w:ins w:id="268" w:author="jonathan pritchard" w:date="2025-01-23T13:20:00Z" w16du:dateUtc="2025-01-23T13:20:00Z"/>
                <w:rFonts w:cs="Arial"/>
                <w:sz w:val="18"/>
                <w:szCs w:val="18"/>
              </w:rPr>
            </w:pPr>
          </w:p>
        </w:tc>
      </w:tr>
      <w:tr w:rsidR="004A3EB3" w:rsidRPr="00340B0D" w14:paraId="0D82BCCF" w14:textId="77777777" w:rsidTr="00541D1A">
        <w:trPr>
          <w:ins w:id="269"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A468580" w14:textId="77777777" w:rsidR="004A3EB3" w:rsidRPr="00340B0D" w:rsidRDefault="004A3EB3" w:rsidP="00541D1A">
            <w:pPr>
              <w:rPr>
                <w:ins w:id="270" w:author="jonathan pritchard" w:date="2025-01-23T13:20:00Z" w16du:dateUtc="2025-01-23T13:20:00Z"/>
                <w:rFonts w:cs="Arial"/>
                <w:sz w:val="18"/>
                <w:szCs w:val="18"/>
              </w:rPr>
            </w:pPr>
            <w:ins w:id="271" w:author="jonathan pritchard" w:date="2025-01-23T13:20:00Z" w16du:dateUtc="2025-01-23T13:20: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7C5166" w14:textId="5D7765EA" w:rsidR="004A3EB3" w:rsidRPr="00340B0D" w:rsidRDefault="00E63B99" w:rsidP="00541D1A">
            <w:pPr>
              <w:rPr>
                <w:ins w:id="272" w:author="jonathan pritchard" w:date="2025-01-23T13:20:00Z" w16du:dateUtc="2025-01-23T13:20:00Z"/>
                <w:rFonts w:cs="Arial"/>
                <w:sz w:val="18"/>
                <w:szCs w:val="18"/>
              </w:rPr>
            </w:pPr>
            <w:r>
              <w:rPr>
                <w:rFonts w:cs="Arial"/>
                <w:sz w:val="18"/>
                <w:szCs w:val="18"/>
              </w:rPr>
              <w:t>8</w:t>
            </w:r>
          </w:p>
        </w:tc>
        <w:tc>
          <w:tcPr>
            <w:tcW w:w="3871" w:type="dxa"/>
            <w:gridSpan w:val="4"/>
            <w:tcBorders>
              <w:left w:val="single" w:sz="12" w:space="0" w:color="auto"/>
            </w:tcBorders>
          </w:tcPr>
          <w:p w14:paraId="424B7DFC" w14:textId="77777777" w:rsidR="004A3EB3" w:rsidRPr="00340B0D" w:rsidRDefault="004A3EB3" w:rsidP="00541D1A">
            <w:pPr>
              <w:rPr>
                <w:ins w:id="273" w:author="jonathan pritchard" w:date="2025-01-23T13:20:00Z" w16du:dateUtc="2025-01-23T13:20:00Z"/>
                <w:rFonts w:cs="Arial"/>
                <w:sz w:val="18"/>
                <w:szCs w:val="18"/>
              </w:rPr>
            </w:pPr>
            <w:ins w:id="274" w:author="jonathan pritchard" w:date="2025-01-23T13:20:00Z" w16du:dateUtc="2025-01-23T13:20:00Z">
              <w:r w:rsidRPr="00340B0D">
                <w:rPr>
                  <w:rFonts w:cs="Arial"/>
                  <w:sz w:val="18"/>
                  <w:szCs w:val="18"/>
                </w:rPr>
                <w:t>Highlight document</w:t>
              </w:r>
            </w:ins>
          </w:p>
        </w:tc>
        <w:tc>
          <w:tcPr>
            <w:tcW w:w="672" w:type="dxa"/>
            <w:tcBorders>
              <w:right w:val="single" w:sz="12" w:space="0" w:color="auto"/>
            </w:tcBorders>
          </w:tcPr>
          <w:p w14:paraId="652D14C5" w14:textId="77777777" w:rsidR="004A3EB3" w:rsidRPr="00340B0D" w:rsidRDefault="004A3EB3" w:rsidP="00541D1A">
            <w:pPr>
              <w:jc w:val="center"/>
              <w:rPr>
                <w:ins w:id="275" w:author="jonathan pritchard" w:date="2025-01-23T13:20:00Z" w16du:dateUtc="2025-01-23T13:20:00Z"/>
                <w:rFonts w:cs="Arial"/>
                <w:sz w:val="18"/>
                <w:szCs w:val="18"/>
              </w:rPr>
            </w:pPr>
          </w:p>
        </w:tc>
      </w:tr>
      <w:tr w:rsidR="004A3EB3" w:rsidRPr="00340B0D" w14:paraId="27683592" w14:textId="77777777" w:rsidTr="00541D1A">
        <w:trPr>
          <w:ins w:id="276"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B92129C" w14:textId="77777777" w:rsidR="004A3EB3" w:rsidRPr="00340B0D" w:rsidRDefault="004A3EB3" w:rsidP="00541D1A">
            <w:pPr>
              <w:rPr>
                <w:ins w:id="277" w:author="jonathan pritchard" w:date="2025-01-23T13:20:00Z" w16du:dateUtc="2025-01-23T13:20:00Z"/>
                <w:rFonts w:cs="Arial"/>
                <w:sz w:val="18"/>
                <w:szCs w:val="18"/>
              </w:rPr>
            </w:pPr>
            <w:ins w:id="278" w:author="jonathan pritchard" w:date="2025-01-23T13:20:00Z" w16du:dateUtc="2025-01-23T13:20: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0DA77" w14:textId="77777777" w:rsidR="004A3EB3" w:rsidRPr="00340B0D" w:rsidRDefault="004A3EB3" w:rsidP="00541D1A">
            <w:pPr>
              <w:rPr>
                <w:ins w:id="279" w:author="jonathan pritchard" w:date="2025-01-23T13:20:00Z" w16du:dateUtc="2025-01-23T13:20:00Z"/>
                <w:rFonts w:cs="Arial"/>
                <w:sz w:val="18"/>
                <w:szCs w:val="18"/>
              </w:rPr>
            </w:pPr>
          </w:p>
        </w:tc>
        <w:tc>
          <w:tcPr>
            <w:tcW w:w="3871" w:type="dxa"/>
            <w:gridSpan w:val="4"/>
            <w:tcBorders>
              <w:left w:val="single" w:sz="12" w:space="0" w:color="auto"/>
            </w:tcBorders>
          </w:tcPr>
          <w:p w14:paraId="1629E15F" w14:textId="77777777" w:rsidR="004A3EB3" w:rsidRPr="00340B0D" w:rsidRDefault="004A3EB3" w:rsidP="00541D1A">
            <w:pPr>
              <w:rPr>
                <w:ins w:id="280" w:author="jonathan pritchard" w:date="2025-01-23T13:20:00Z" w16du:dateUtc="2025-01-23T13:20:00Z"/>
                <w:rFonts w:cs="Arial"/>
                <w:b/>
                <w:bCs/>
                <w:sz w:val="18"/>
                <w:szCs w:val="18"/>
              </w:rPr>
            </w:pPr>
            <w:ins w:id="281" w:author="jonathan pritchard" w:date="2025-01-23T13:20:00Z" w16du:dateUtc="2025-01-23T13:20:00Z">
              <w:r w:rsidRPr="00340B0D">
                <w:rPr>
                  <w:rFonts w:cs="Arial"/>
                  <w:sz w:val="18"/>
                  <w:szCs w:val="18"/>
                </w:rPr>
                <w:t>Highlight info</w:t>
              </w:r>
            </w:ins>
          </w:p>
        </w:tc>
        <w:tc>
          <w:tcPr>
            <w:tcW w:w="672" w:type="dxa"/>
            <w:tcBorders>
              <w:right w:val="single" w:sz="12" w:space="0" w:color="auto"/>
            </w:tcBorders>
          </w:tcPr>
          <w:p w14:paraId="5FB7C0B1" w14:textId="3572D272" w:rsidR="004A3EB3" w:rsidRPr="00340B0D" w:rsidRDefault="00E63B99" w:rsidP="00541D1A">
            <w:pPr>
              <w:jc w:val="center"/>
              <w:rPr>
                <w:ins w:id="282" w:author="jonathan pritchard" w:date="2025-01-23T13:20:00Z" w16du:dateUtc="2025-01-23T13:20:00Z"/>
                <w:rFonts w:cs="Arial"/>
                <w:sz w:val="18"/>
                <w:szCs w:val="18"/>
              </w:rPr>
            </w:pPr>
            <w:r>
              <w:rPr>
                <w:rFonts w:cs="Arial"/>
                <w:sz w:val="18"/>
                <w:szCs w:val="18"/>
              </w:rPr>
              <w:t>On</w:t>
            </w:r>
          </w:p>
        </w:tc>
      </w:tr>
      <w:tr w:rsidR="004A3EB3" w:rsidRPr="00340B0D" w14:paraId="2F12E593" w14:textId="77777777" w:rsidTr="00541D1A">
        <w:trPr>
          <w:ins w:id="283"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3DBF1C3" w14:textId="77777777" w:rsidR="004A3EB3" w:rsidRPr="00340B0D" w:rsidRDefault="004A3EB3" w:rsidP="00541D1A">
            <w:pPr>
              <w:rPr>
                <w:ins w:id="284" w:author="jonathan pritchard" w:date="2025-01-23T13:20:00Z" w16du:dateUtc="2025-01-23T13:20:00Z"/>
                <w:rFonts w:cs="Arial"/>
                <w:sz w:val="18"/>
                <w:szCs w:val="18"/>
              </w:rPr>
            </w:pPr>
            <w:ins w:id="285" w:author="jonathan pritchard" w:date="2025-01-23T13:20:00Z" w16du:dateUtc="2025-01-23T13:20: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D6A9DF" w14:textId="77777777" w:rsidR="004A3EB3" w:rsidRPr="00340B0D" w:rsidRDefault="004A3EB3" w:rsidP="00541D1A">
            <w:pPr>
              <w:rPr>
                <w:ins w:id="286" w:author="jonathan pritchard" w:date="2025-01-23T13:20:00Z" w16du:dateUtc="2025-01-23T13:20:00Z"/>
                <w:rFonts w:cs="Arial"/>
                <w:sz w:val="18"/>
                <w:szCs w:val="18"/>
              </w:rPr>
            </w:pPr>
          </w:p>
        </w:tc>
        <w:tc>
          <w:tcPr>
            <w:tcW w:w="3871" w:type="dxa"/>
            <w:gridSpan w:val="4"/>
            <w:tcBorders>
              <w:left w:val="single" w:sz="12" w:space="0" w:color="auto"/>
            </w:tcBorders>
          </w:tcPr>
          <w:p w14:paraId="513F964B" w14:textId="77777777" w:rsidR="004A3EB3" w:rsidRPr="00340B0D" w:rsidRDefault="004A3EB3" w:rsidP="00541D1A">
            <w:pPr>
              <w:rPr>
                <w:ins w:id="287" w:author="jonathan pritchard" w:date="2025-01-23T13:20:00Z" w16du:dateUtc="2025-01-23T13:20:00Z"/>
                <w:rFonts w:cs="Arial"/>
                <w:sz w:val="18"/>
                <w:szCs w:val="18"/>
              </w:rPr>
            </w:pPr>
            <w:ins w:id="288" w:author="jonathan pritchard" w:date="2025-01-23T13:20:00Z" w16du:dateUtc="2025-01-23T13:20:00Z">
              <w:r w:rsidRPr="00340B0D">
                <w:rPr>
                  <w:rFonts w:cs="Arial"/>
                  <w:sz w:val="18"/>
                  <w:szCs w:val="18"/>
                </w:rPr>
                <w:t>Shallow Pattern</w:t>
              </w:r>
            </w:ins>
          </w:p>
        </w:tc>
        <w:tc>
          <w:tcPr>
            <w:tcW w:w="672" w:type="dxa"/>
            <w:tcBorders>
              <w:right w:val="single" w:sz="12" w:space="0" w:color="auto"/>
            </w:tcBorders>
          </w:tcPr>
          <w:p w14:paraId="0F75A3A0" w14:textId="77777777" w:rsidR="004A3EB3" w:rsidRPr="00340B0D" w:rsidRDefault="004A3EB3" w:rsidP="00541D1A">
            <w:pPr>
              <w:jc w:val="center"/>
              <w:rPr>
                <w:ins w:id="289" w:author="jonathan pritchard" w:date="2025-01-23T13:20:00Z" w16du:dateUtc="2025-01-23T13:20:00Z"/>
                <w:rFonts w:cs="Arial"/>
                <w:sz w:val="18"/>
                <w:szCs w:val="18"/>
              </w:rPr>
            </w:pPr>
          </w:p>
        </w:tc>
      </w:tr>
      <w:tr w:rsidR="004A3EB3" w:rsidRPr="00340B0D" w14:paraId="7D0A8DA7" w14:textId="77777777" w:rsidTr="00541D1A">
        <w:trPr>
          <w:ins w:id="290"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FE17F1" w14:textId="77777777" w:rsidR="004A3EB3" w:rsidRPr="00340B0D" w:rsidRDefault="004A3EB3" w:rsidP="00541D1A">
            <w:pPr>
              <w:rPr>
                <w:ins w:id="291" w:author="jonathan pritchard" w:date="2025-01-23T13:20:00Z" w16du:dateUtc="2025-01-23T13:20:00Z"/>
                <w:rFonts w:cs="Arial"/>
                <w:sz w:val="18"/>
                <w:szCs w:val="18"/>
              </w:rPr>
            </w:pPr>
            <w:ins w:id="292" w:author="jonathan pritchard" w:date="2025-01-23T13:20:00Z" w16du:dateUtc="2025-01-23T13:20: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E91C5D" w14:textId="77777777" w:rsidR="004A3EB3" w:rsidRPr="00340B0D" w:rsidRDefault="004A3EB3" w:rsidP="00541D1A">
            <w:pPr>
              <w:rPr>
                <w:ins w:id="293" w:author="jonathan pritchard" w:date="2025-01-23T13:20:00Z" w16du:dateUtc="2025-01-23T13:20:00Z"/>
                <w:rFonts w:cs="Arial"/>
                <w:sz w:val="18"/>
                <w:szCs w:val="18"/>
              </w:rPr>
            </w:pPr>
          </w:p>
        </w:tc>
        <w:tc>
          <w:tcPr>
            <w:tcW w:w="3871" w:type="dxa"/>
            <w:gridSpan w:val="4"/>
            <w:tcBorders>
              <w:left w:val="single" w:sz="12" w:space="0" w:color="auto"/>
            </w:tcBorders>
          </w:tcPr>
          <w:p w14:paraId="51F2153F" w14:textId="77777777" w:rsidR="004A3EB3" w:rsidRPr="00340B0D" w:rsidRDefault="004A3EB3" w:rsidP="00541D1A">
            <w:pPr>
              <w:rPr>
                <w:ins w:id="294" w:author="jonathan pritchard" w:date="2025-01-23T13:20:00Z" w16du:dateUtc="2025-01-23T13:20:00Z"/>
                <w:rFonts w:cs="Arial"/>
                <w:sz w:val="18"/>
                <w:szCs w:val="18"/>
              </w:rPr>
            </w:pPr>
            <w:ins w:id="295" w:author="jonathan pritchard" w:date="2025-01-23T13:20:00Z" w16du:dateUtc="2025-01-23T13:20:00Z">
              <w:r w:rsidRPr="00340B0D">
                <w:rPr>
                  <w:rFonts w:cs="Arial"/>
                  <w:sz w:val="18"/>
                  <w:szCs w:val="18"/>
                </w:rPr>
                <w:t>Unknown</w:t>
              </w:r>
            </w:ins>
          </w:p>
        </w:tc>
        <w:tc>
          <w:tcPr>
            <w:tcW w:w="672" w:type="dxa"/>
            <w:tcBorders>
              <w:right w:val="single" w:sz="12" w:space="0" w:color="auto"/>
            </w:tcBorders>
          </w:tcPr>
          <w:p w14:paraId="4F25ED39" w14:textId="77777777" w:rsidR="004A3EB3" w:rsidRPr="00340B0D" w:rsidRDefault="004A3EB3" w:rsidP="00541D1A">
            <w:pPr>
              <w:jc w:val="center"/>
              <w:rPr>
                <w:ins w:id="296" w:author="jonathan pritchard" w:date="2025-01-23T13:20:00Z" w16du:dateUtc="2025-01-23T13:20:00Z"/>
                <w:rFonts w:cs="Arial"/>
                <w:sz w:val="18"/>
                <w:szCs w:val="18"/>
              </w:rPr>
            </w:pPr>
          </w:p>
        </w:tc>
      </w:tr>
      <w:tr w:rsidR="004A3EB3" w:rsidRPr="00340B0D" w14:paraId="069B80B5" w14:textId="77777777" w:rsidTr="00541D1A">
        <w:trPr>
          <w:ins w:id="297"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8E939BB" w14:textId="77777777" w:rsidR="004A3EB3" w:rsidRPr="00340B0D" w:rsidRDefault="004A3EB3" w:rsidP="00541D1A">
            <w:pPr>
              <w:rPr>
                <w:ins w:id="298" w:author="jonathan pritchard" w:date="2025-01-23T13:20:00Z" w16du:dateUtc="2025-01-23T13:20:00Z"/>
                <w:rFonts w:cs="Arial"/>
                <w:sz w:val="18"/>
                <w:szCs w:val="18"/>
              </w:rPr>
            </w:pPr>
            <w:ins w:id="299" w:author="jonathan pritchard" w:date="2025-01-23T13:20:00Z" w16du:dateUtc="2025-01-23T13:20: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586A5D" w14:textId="77777777" w:rsidR="004A3EB3" w:rsidRPr="00340B0D" w:rsidRDefault="004A3EB3" w:rsidP="00541D1A">
            <w:pPr>
              <w:rPr>
                <w:ins w:id="300" w:author="jonathan pritchard" w:date="2025-01-23T13:20:00Z" w16du:dateUtc="2025-01-23T13:20:00Z"/>
                <w:rFonts w:cs="Arial"/>
                <w:sz w:val="18"/>
                <w:szCs w:val="18"/>
              </w:rPr>
            </w:pPr>
          </w:p>
        </w:tc>
        <w:tc>
          <w:tcPr>
            <w:tcW w:w="3871" w:type="dxa"/>
            <w:gridSpan w:val="4"/>
            <w:tcBorders>
              <w:left w:val="single" w:sz="12" w:space="0" w:color="auto"/>
            </w:tcBorders>
          </w:tcPr>
          <w:p w14:paraId="48F54ACD" w14:textId="77777777" w:rsidR="004A3EB3" w:rsidRPr="00340B0D" w:rsidRDefault="004A3EB3" w:rsidP="00541D1A">
            <w:pPr>
              <w:rPr>
                <w:ins w:id="301" w:author="jonathan pritchard" w:date="2025-01-23T13:20:00Z" w16du:dateUtc="2025-01-23T13:20:00Z"/>
                <w:rFonts w:cs="Arial"/>
                <w:sz w:val="18"/>
                <w:szCs w:val="18"/>
              </w:rPr>
            </w:pPr>
            <w:ins w:id="302" w:author="jonathan pritchard" w:date="2025-01-23T13:20:00Z" w16du:dateUtc="2025-01-23T13:20:00Z">
              <w:r w:rsidRPr="00340B0D">
                <w:rPr>
                  <w:rFonts w:cs="Arial"/>
                  <w:sz w:val="18"/>
                  <w:szCs w:val="18"/>
                </w:rPr>
                <w:t>Update Review</w:t>
              </w:r>
            </w:ins>
          </w:p>
        </w:tc>
        <w:tc>
          <w:tcPr>
            <w:tcW w:w="672" w:type="dxa"/>
            <w:tcBorders>
              <w:right w:val="single" w:sz="12" w:space="0" w:color="auto"/>
            </w:tcBorders>
          </w:tcPr>
          <w:p w14:paraId="05436C39" w14:textId="77777777" w:rsidR="004A3EB3" w:rsidRPr="00340B0D" w:rsidRDefault="004A3EB3" w:rsidP="00541D1A">
            <w:pPr>
              <w:jc w:val="center"/>
              <w:rPr>
                <w:ins w:id="303" w:author="jonathan pritchard" w:date="2025-01-23T13:20:00Z" w16du:dateUtc="2025-01-23T13:20:00Z"/>
                <w:rFonts w:cs="Arial"/>
                <w:sz w:val="18"/>
                <w:szCs w:val="18"/>
              </w:rPr>
            </w:pPr>
          </w:p>
        </w:tc>
      </w:tr>
      <w:tr w:rsidR="004A3EB3" w:rsidRPr="00340B0D" w14:paraId="3EB95387" w14:textId="77777777" w:rsidTr="00541D1A">
        <w:trPr>
          <w:ins w:id="304"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6A5437F" w14:textId="77777777" w:rsidR="004A3EB3" w:rsidRPr="00340B0D" w:rsidRDefault="004A3EB3" w:rsidP="00541D1A">
            <w:pPr>
              <w:rPr>
                <w:ins w:id="305" w:author="jonathan pritchard" w:date="2025-01-23T13:20:00Z" w16du:dateUtc="2025-01-23T13:20:00Z"/>
                <w:rFonts w:cs="Arial"/>
                <w:sz w:val="18"/>
                <w:szCs w:val="18"/>
              </w:rPr>
            </w:pPr>
            <w:ins w:id="306" w:author="jonathan pritchard" w:date="2025-01-23T13:20:00Z" w16du:dateUtc="2025-01-23T13:20: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1B2B43" w14:textId="6EC1D3FA" w:rsidR="004A3EB3" w:rsidRPr="00340B0D" w:rsidRDefault="00E63B99" w:rsidP="00541D1A">
            <w:pPr>
              <w:rPr>
                <w:ins w:id="307" w:author="jonathan pritchard" w:date="2025-01-23T13:20:00Z" w16du:dateUtc="2025-01-23T13:20:00Z"/>
                <w:rFonts w:cs="Arial"/>
                <w:sz w:val="18"/>
                <w:szCs w:val="18"/>
              </w:rPr>
            </w:pPr>
            <w:r>
              <w:rPr>
                <w:rFonts w:cs="Arial"/>
                <w:sz w:val="18"/>
                <w:szCs w:val="18"/>
              </w:rPr>
              <w:t>Off</w:t>
            </w:r>
          </w:p>
        </w:tc>
        <w:tc>
          <w:tcPr>
            <w:tcW w:w="3871" w:type="dxa"/>
            <w:gridSpan w:val="4"/>
            <w:tcBorders>
              <w:left w:val="single" w:sz="12" w:space="0" w:color="auto"/>
            </w:tcBorders>
          </w:tcPr>
          <w:p w14:paraId="76579828" w14:textId="77777777" w:rsidR="004A3EB3" w:rsidRPr="00340B0D" w:rsidRDefault="004A3EB3" w:rsidP="00541D1A">
            <w:pPr>
              <w:rPr>
                <w:ins w:id="308" w:author="jonathan pritchard" w:date="2025-01-23T13:20:00Z" w16du:dateUtc="2025-01-23T13:20:00Z"/>
                <w:rFonts w:cs="Arial"/>
                <w:sz w:val="18"/>
                <w:szCs w:val="18"/>
              </w:rPr>
            </w:pPr>
            <w:ins w:id="309" w:author="jonathan pritchard" w:date="2025-01-23T13:20:00Z" w16du:dateUtc="2025-01-23T13:20:00Z">
              <w:r w:rsidRPr="00340B0D">
                <w:rPr>
                  <w:rFonts w:cs="Arial"/>
                  <w:b/>
                  <w:bCs/>
                  <w:sz w:val="18"/>
                  <w:szCs w:val="18"/>
                </w:rPr>
                <w:t>Text Groups</w:t>
              </w:r>
            </w:ins>
          </w:p>
        </w:tc>
        <w:tc>
          <w:tcPr>
            <w:tcW w:w="672" w:type="dxa"/>
            <w:tcBorders>
              <w:right w:val="single" w:sz="12" w:space="0" w:color="auto"/>
            </w:tcBorders>
          </w:tcPr>
          <w:p w14:paraId="1975292D" w14:textId="77777777" w:rsidR="004A3EB3" w:rsidRPr="00340B0D" w:rsidRDefault="004A3EB3" w:rsidP="00541D1A">
            <w:pPr>
              <w:jc w:val="center"/>
              <w:rPr>
                <w:ins w:id="310" w:author="jonathan pritchard" w:date="2025-01-23T13:20:00Z" w16du:dateUtc="2025-01-23T13:20:00Z"/>
                <w:rFonts w:cs="Arial"/>
                <w:sz w:val="18"/>
                <w:szCs w:val="18"/>
              </w:rPr>
            </w:pPr>
          </w:p>
        </w:tc>
      </w:tr>
      <w:tr w:rsidR="004A3EB3" w:rsidRPr="00340B0D" w14:paraId="2F8ACA76" w14:textId="77777777" w:rsidTr="00541D1A">
        <w:trPr>
          <w:ins w:id="311"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6C63403" w14:textId="77777777" w:rsidR="004A3EB3" w:rsidRPr="00340B0D" w:rsidRDefault="004A3EB3" w:rsidP="00541D1A">
            <w:pPr>
              <w:rPr>
                <w:ins w:id="312" w:author="jonathan pritchard" w:date="2025-01-23T13:20:00Z" w16du:dateUtc="2025-01-23T13:20:00Z"/>
                <w:rFonts w:cs="Arial"/>
                <w:sz w:val="18"/>
                <w:szCs w:val="18"/>
              </w:rPr>
            </w:pPr>
            <w:ins w:id="313" w:author="jonathan pritchard" w:date="2025-01-23T13:20:00Z" w16du:dateUtc="2025-01-23T13:20: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C64C5A" w14:textId="507AACEA" w:rsidR="004A3EB3" w:rsidRPr="00340B0D" w:rsidRDefault="00E63B99" w:rsidP="00541D1A">
            <w:pPr>
              <w:rPr>
                <w:ins w:id="314" w:author="jonathan pritchard" w:date="2025-01-23T13:20:00Z" w16du:dateUtc="2025-01-23T13:20:00Z"/>
                <w:rFonts w:cs="Arial"/>
                <w:sz w:val="18"/>
                <w:szCs w:val="18"/>
              </w:rPr>
            </w:pPr>
            <w:r>
              <w:rPr>
                <w:rFonts w:cs="Arial"/>
                <w:sz w:val="18"/>
                <w:szCs w:val="18"/>
              </w:rPr>
              <w:t>Off</w:t>
            </w:r>
          </w:p>
        </w:tc>
        <w:tc>
          <w:tcPr>
            <w:tcW w:w="3871" w:type="dxa"/>
            <w:gridSpan w:val="4"/>
            <w:tcBorders>
              <w:left w:val="single" w:sz="12" w:space="0" w:color="auto"/>
            </w:tcBorders>
          </w:tcPr>
          <w:p w14:paraId="3E6BFCCD" w14:textId="77777777" w:rsidR="004A3EB3" w:rsidRPr="00340B0D" w:rsidRDefault="004A3EB3" w:rsidP="00541D1A">
            <w:pPr>
              <w:rPr>
                <w:ins w:id="315" w:author="jonathan pritchard" w:date="2025-01-23T13:20:00Z" w16du:dateUtc="2025-01-23T13:20:00Z"/>
                <w:rFonts w:cs="Arial"/>
                <w:sz w:val="18"/>
                <w:szCs w:val="18"/>
              </w:rPr>
            </w:pPr>
            <w:ins w:id="316" w:author="jonathan pritchard" w:date="2025-01-23T13:20:00Z" w16du:dateUtc="2025-01-23T13:20:00Z">
              <w:r w:rsidRPr="00340B0D">
                <w:rPr>
                  <w:rFonts w:cs="Arial"/>
                  <w:sz w:val="18"/>
                  <w:szCs w:val="18"/>
                </w:rPr>
                <w:t>Chart Text</w:t>
              </w:r>
            </w:ins>
          </w:p>
        </w:tc>
        <w:tc>
          <w:tcPr>
            <w:tcW w:w="672" w:type="dxa"/>
            <w:tcBorders>
              <w:right w:val="single" w:sz="12" w:space="0" w:color="auto"/>
            </w:tcBorders>
          </w:tcPr>
          <w:p w14:paraId="4FCE11B9" w14:textId="662D03E7" w:rsidR="004A3EB3" w:rsidRPr="00340B0D" w:rsidRDefault="00E63B99" w:rsidP="00541D1A">
            <w:pPr>
              <w:jc w:val="center"/>
              <w:rPr>
                <w:ins w:id="317" w:author="jonathan pritchard" w:date="2025-01-23T13:20:00Z" w16du:dateUtc="2025-01-23T13:20:00Z"/>
                <w:rFonts w:cs="Arial"/>
                <w:sz w:val="18"/>
                <w:szCs w:val="18"/>
              </w:rPr>
            </w:pPr>
            <w:r>
              <w:rPr>
                <w:rFonts w:cs="Arial"/>
                <w:sz w:val="18"/>
                <w:szCs w:val="18"/>
              </w:rPr>
              <w:t>On</w:t>
            </w:r>
          </w:p>
        </w:tc>
      </w:tr>
      <w:tr w:rsidR="004A3EB3" w:rsidRPr="00340B0D" w14:paraId="2989C3FB" w14:textId="77777777" w:rsidTr="00541D1A">
        <w:trPr>
          <w:ins w:id="318"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A85EC0D" w14:textId="77777777" w:rsidR="004A3EB3" w:rsidRPr="00340B0D" w:rsidRDefault="004A3EB3" w:rsidP="00541D1A">
            <w:pPr>
              <w:rPr>
                <w:ins w:id="319" w:author="jonathan pritchard" w:date="2025-01-23T13:20:00Z" w16du:dateUtc="2025-01-23T13:20:00Z"/>
                <w:rFonts w:cs="Arial"/>
                <w:sz w:val="18"/>
                <w:szCs w:val="18"/>
              </w:rPr>
            </w:pPr>
            <w:ins w:id="320" w:author="jonathan pritchard" w:date="2025-01-23T13:20:00Z" w16du:dateUtc="2025-01-23T13:20: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DB118" w14:textId="77777777" w:rsidR="004A3EB3" w:rsidRPr="00340B0D" w:rsidRDefault="004A3EB3" w:rsidP="00541D1A">
            <w:pPr>
              <w:rPr>
                <w:ins w:id="321" w:author="jonathan pritchard" w:date="2025-01-23T13:20:00Z" w16du:dateUtc="2025-01-23T13:20:00Z"/>
                <w:rFonts w:cs="Arial"/>
                <w:sz w:val="18"/>
                <w:szCs w:val="18"/>
              </w:rPr>
            </w:pPr>
          </w:p>
        </w:tc>
        <w:tc>
          <w:tcPr>
            <w:tcW w:w="3871" w:type="dxa"/>
            <w:gridSpan w:val="4"/>
            <w:tcBorders>
              <w:left w:val="single" w:sz="12" w:space="0" w:color="auto"/>
            </w:tcBorders>
          </w:tcPr>
          <w:p w14:paraId="4E3FE805" w14:textId="77777777" w:rsidR="004A3EB3" w:rsidRPr="00340B0D" w:rsidRDefault="004A3EB3" w:rsidP="00541D1A">
            <w:pPr>
              <w:rPr>
                <w:ins w:id="322" w:author="jonathan pritchard" w:date="2025-01-23T13:20:00Z" w16du:dateUtc="2025-01-23T13:20:00Z"/>
                <w:rFonts w:cs="Arial"/>
                <w:sz w:val="18"/>
                <w:szCs w:val="18"/>
              </w:rPr>
            </w:pPr>
            <w:ins w:id="323" w:author="jonathan pritchard" w:date="2025-01-23T13:20:00Z" w16du:dateUtc="2025-01-23T13:20:00Z">
              <w:r w:rsidRPr="00340B0D">
                <w:rPr>
                  <w:rFonts w:cs="Arial"/>
                  <w:sz w:val="18"/>
                  <w:szCs w:val="18"/>
                </w:rPr>
                <w:t xml:space="preserve">    Important text</w:t>
              </w:r>
            </w:ins>
          </w:p>
        </w:tc>
        <w:tc>
          <w:tcPr>
            <w:tcW w:w="672" w:type="dxa"/>
            <w:tcBorders>
              <w:right w:val="single" w:sz="12" w:space="0" w:color="auto"/>
            </w:tcBorders>
          </w:tcPr>
          <w:p w14:paraId="04B4DCDD" w14:textId="3963F15B" w:rsidR="004A3EB3" w:rsidRPr="00340B0D" w:rsidRDefault="00E63B99" w:rsidP="00541D1A">
            <w:pPr>
              <w:jc w:val="center"/>
              <w:rPr>
                <w:ins w:id="324" w:author="jonathan pritchard" w:date="2025-01-23T13:20:00Z" w16du:dateUtc="2025-01-23T13:20:00Z"/>
                <w:rFonts w:cs="Arial"/>
                <w:sz w:val="18"/>
                <w:szCs w:val="18"/>
              </w:rPr>
            </w:pPr>
            <w:r>
              <w:rPr>
                <w:rFonts w:cs="Arial"/>
                <w:sz w:val="18"/>
                <w:szCs w:val="18"/>
              </w:rPr>
              <w:t>On</w:t>
            </w:r>
          </w:p>
        </w:tc>
      </w:tr>
      <w:tr w:rsidR="004A3EB3" w:rsidRPr="00340B0D" w14:paraId="6FED87C4" w14:textId="77777777" w:rsidTr="00541D1A">
        <w:trPr>
          <w:ins w:id="325"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53048C8" w14:textId="77777777" w:rsidR="004A3EB3" w:rsidRPr="00340B0D" w:rsidRDefault="004A3EB3" w:rsidP="00541D1A">
            <w:pPr>
              <w:rPr>
                <w:ins w:id="326" w:author="jonathan pritchard" w:date="2025-01-23T13:20:00Z" w16du:dateUtc="2025-01-23T13:20:00Z"/>
                <w:rFonts w:cs="Arial"/>
                <w:sz w:val="18"/>
                <w:szCs w:val="18"/>
              </w:rPr>
            </w:pPr>
            <w:ins w:id="327" w:author="jonathan pritchard" w:date="2025-01-23T13:20:00Z" w16du:dateUtc="2025-01-23T13:20: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64D6E7" w14:textId="77777777" w:rsidR="004A3EB3" w:rsidRPr="00340B0D" w:rsidRDefault="004A3EB3" w:rsidP="00541D1A">
            <w:pPr>
              <w:rPr>
                <w:ins w:id="328" w:author="jonathan pritchard" w:date="2025-01-23T13:20:00Z" w16du:dateUtc="2025-01-23T13:20:00Z"/>
                <w:rFonts w:cs="Arial"/>
                <w:sz w:val="18"/>
                <w:szCs w:val="18"/>
              </w:rPr>
            </w:pPr>
          </w:p>
        </w:tc>
        <w:tc>
          <w:tcPr>
            <w:tcW w:w="3871" w:type="dxa"/>
            <w:gridSpan w:val="4"/>
            <w:tcBorders>
              <w:left w:val="single" w:sz="12" w:space="0" w:color="auto"/>
            </w:tcBorders>
          </w:tcPr>
          <w:p w14:paraId="5F95493D" w14:textId="77777777" w:rsidR="004A3EB3" w:rsidRPr="00340B0D" w:rsidRDefault="004A3EB3" w:rsidP="00541D1A">
            <w:pPr>
              <w:rPr>
                <w:ins w:id="329" w:author="jonathan pritchard" w:date="2025-01-23T13:20:00Z" w16du:dateUtc="2025-01-23T13:20:00Z"/>
                <w:rFonts w:cs="Arial"/>
                <w:b/>
                <w:bCs/>
                <w:sz w:val="18"/>
                <w:szCs w:val="18"/>
              </w:rPr>
            </w:pPr>
            <w:ins w:id="330" w:author="jonathan pritchard" w:date="2025-01-23T13:20:00Z" w16du:dateUtc="2025-01-23T13:20:00Z">
              <w:r w:rsidRPr="00340B0D">
                <w:rPr>
                  <w:rFonts w:cs="Arial"/>
                  <w:b/>
                  <w:bCs/>
                  <w:sz w:val="18"/>
                  <w:szCs w:val="18"/>
                </w:rPr>
                <w:t xml:space="preserve">    Other Text</w:t>
              </w:r>
            </w:ins>
          </w:p>
        </w:tc>
        <w:tc>
          <w:tcPr>
            <w:tcW w:w="672" w:type="dxa"/>
            <w:tcBorders>
              <w:right w:val="single" w:sz="12" w:space="0" w:color="auto"/>
            </w:tcBorders>
          </w:tcPr>
          <w:p w14:paraId="7D278385" w14:textId="77777777" w:rsidR="004A3EB3" w:rsidRPr="00340B0D" w:rsidRDefault="004A3EB3" w:rsidP="00541D1A">
            <w:pPr>
              <w:jc w:val="center"/>
              <w:rPr>
                <w:ins w:id="331" w:author="jonathan pritchard" w:date="2025-01-23T13:20:00Z" w16du:dateUtc="2025-01-23T13:20:00Z"/>
                <w:rFonts w:cs="Arial"/>
                <w:sz w:val="18"/>
                <w:szCs w:val="18"/>
              </w:rPr>
            </w:pPr>
          </w:p>
        </w:tc>
      </w:tr>
      <w:tr w:rsidR="004A3EB3" w:rsidRPr="00340B0D" w14:paraId="759D3BE5" w14:textId="77777777" w:rsidTr="00541D1A">
        <w:trPr>
          <w:ins w:id="332" w:author="jonathan pritchard" w:date="2025-01-23T13:20: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67E4D30" w14:textId="77777777" w:rsidR="004A3EB3" w:rsidRPr="00340B0D" w:rsidRDefault="004A3EB3" w:rsidP="00541D1A">
            <w:pPr>
              <w:rPr>
                <w:ins w:id="333" w:author="jonathan pritchard" w:date="2025-01-23T13:20:00Z" w16du:dateUtc="2025-01-23T13:20:00Z"/>
                <w:rFonts w:cs="Arial"/>
                <w:sz w:val="18"/>
                <w:szCs w:val="18"/>
              </w:rPr>
            </w:pPr>
            <w:ins w:id="334" w:author="jonathan pritchard" w:date="2025-01-23T13:20:00Z" w16du:dateUtc="2025-01-23T13:20: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663DBF7" w14:textId="77777777" w:rsidR="004A3EB3" w:rsidRPr="00340B0D" w:rsidRDefault="004A3EB3" w:rsidP="00541D1A">
            <w:pPr>
              <w:rPr>
                <w:ins w:id="335" w:author="jonathan pritchard" w:date="2025-01-23T13:20:00Z" w16du:dateUtc="2025-01-23T13:20:00Z"/>
                <w:rFonts w:cs="Arial"/>
                <w:sz w:val="18"/>
                <w:szCs w:val="18"/>
              </w:rPr>
            </w:pPr>
          </w:p>
        </w:tc>
        <w:tc>
          <w:tcPr>
            <w:tcW w:w="3871" w:type="dxa"/>
            <w:gridSpan w:val="4"/>
            <w:tcBorders>
              <w:left w:val="single" w:sz="12" w:space="0" w:color="auto"/>
            </w:tcBorders>
          </w:tcPr>
          <w:p w14:paraId="2FFA6F0B" w14:textId="77777777" w:rsidR="004A3EB3" w:rsidRPr="00340B0D" w:rsidRDefault="004A3EB3" w:rsidP="00541D1A">
            <w:pPr>
              <w:rPr>
                <w:ins w:id="336" w:author="jonathan pritchard" w:date="2025-01-23T13:20:00Z" w16du:dateUtc="2025-01-23T13:20:00Z"/>
                <w:rFonts w:cs="Arial"/>
                <w:sz w:val="18"/>
                <w:szCs w:val="18"/>
              </w:rPr>
            </w:pPr>
            <w:ins w:id="337" w:author="jonathan pritchard" w:date="2025-01-23T13:20:00Z" w16du:dateUtc="2025-01-23T13:20:00Z">
              <w:r w:rsidRPr="00340B0D">
                <w:rPr>
                  <w:rFonts w:cs="Arial"/>
                  <w:sz w:val="18"/>
                  <w:szCs w:val="18"/>
                </w:rPr>
                <w:t xml:space="preserve">        Names</w:t>
              </w:r>
            </w:ins>
          </w:p>
        </w:tc>
        <w:tc>
          <w:tcPr>
            <w:tcW w:w="672" w:type="dxa"/>
            <w:tcBorders>
              <w:right w:val="single" w:sz="12" w:space="0" w:color="auto"/>
            </w:tcBorders>
          </w:tcPr>
          <w:p w14:paraId="3582CA72" w14:textId="287FAE84" w:rsidR="004A3EB3" w:rsidRPr="00340B0D" w:rsidRDefault="00E63B99" w:rsidP="00541D1A">
            <w:pPr>
              <w:jc w:val="center"/>
              <w:rPr>
                <w:ins w:id="338" w:author="jonathan pritchard" w:date="2025-01-23T13:20:00Z" w16du:dateUtc="2025-01-23T13:20:00Z"/>
                <w:rFonts w:cs="Arial"/>
                <w:sz w:val="18"/>
                <w:szCs w:val="18"/>
              </w:rPr>
            </w:pPr>
            <w:r>
              <w:rPr>
                <w:rFonts w:cs="Arial"/>
                <w:sz w:val="18"/>
                <w:szCs w:val="18"/>
              </w:rPr>
              <w:t>On</w:t>
            </w:r>
          </w:p>
        </w:tc>
      </w:tr>
      <w:tr w:rsidR="004A3EB3" w:rsidRPr="00340B0D" w14:paraId="5F4B717D" w14:textId="77777777" w:rsidTr="00541D1A">
        <w:trPr>
          <w:ins w:id="339" w:author="jonathan pritchard" w:date="2025-01-23T13:20: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C0FC125" w14:textId="77777777" w:rsidR="004A3EB3" w:rsidRPr="00340B0D" w:rsidRDefault="004A3EB3" w:rsidP="00541D1A">
            <w:pPr>
              <w:jc w:val="center"/>
              <w:rPr>
                <w:ins w:id="340" w:author="jonathan pritchard" w:date="2025-01-23T13:20:00Z" w16du:dateUtc="2025-01-23T13:20:00Z"/>
                <w:rFonts w:cs="Arial"/>
                <w:b/>
                <w:bCs/>
                <w:sz w:val="18"/>
                <w:szCs w:val="18"/>
              </w:rPr>
            </w:pPr>
            <w:ins w:id="341" w:author="jonathan pritchard" w:date="2025-01-23T13:20:00Z" w16du:dateUtc="2025-01-23T13:20:00Z">
              <w:r w:rsidRPr="00340B0D">
                <w:rPr>
                  <w:rFonts w:cs="Arial"/>
                  <w:b/>
                  <w:bCs/>
                  <w:sz w:val="18"/>
                  <w:szCs w:val="18"/>
                </w:rPr>
                <w:t>Palette</w:t>
              </w:r>
            </w:ins>
          </w:p>
        </w:tc>
        <w:tc>
          <w:tcPr>
            <w:tcW w:w="3871" w:type="dxa"/>
            <w:gridSpan w:val="4"/>
            <w:tcBorders>
              <w:left w:val="single" w:sz="12" w:space="0" w:color="auto"/>
            </w:tcBorders>
          </w:tcPr>
          <w:p w14:paraId="73717324" w14:textId="77777777" w:rsidR="004A3EB3" w:rsidRPr="00340B0D" w:rsidRDefault="004A3EB3" w:rsidP="00541D1A">
            <w:pPr>
              <w:rPr>
                <w:ins w:id="342" w:author="jonathan pritchard" w:date="2025-01-23T13:20:00Z" w16du:dateUtc="2025-01-23T13:20:00Z"/>
                <w:rFonts w:cs="Arial"/>
                <w:b/>
                <w:bCs/>
                <w:sz w:val="18"/>
                <w:szCs w:val="18"/>
              </w:rPr>
            </w:pPr>
            <w:ins w:id="343" w:author="jonathan pritchard" w:date="2025-01-23T13:20:00Z" w16du:dateUtc="2025-01-23T13:20:00Z">
              <w:r w:rsidRPr="00340B0D">
                <w:rPr>
                  <w:rFonts w:cs="Arial"/>
                  <w:sz w:val="18"/>
                  <w:szCs w:val="18"/>
                </w:rPr>
                <w:t xml:space="preserve">        Light description</w:t>
              </w:r>
            </w:ins>
          </w:p>
        </w:tc>
        <w:tc>
          <w:tcPr>
            <w:tcW w:w="672" w:type="dxa"/>
            <w:tcBorders>
              <w:right w:val="single" w:sz="12" w:space="0" w:color="auto"/>
            </w:tcBorders>
          </w:tcPr>
          <w:p w14:paraId="625B2FF3" w14:textId="3FFF85F7" w:rsidR="004A3EB3" w:rsidRPr="00340B0D" w:rsidRDefault="00E63B99" w:rsidP="00541D1A">
            <w:pPr>
              <w:jc w:val="center"/>
              <w:rPr>
                <w:ins w:id="344" w:author="jonathan pritchard" w:date="2025-01-23T13:20:00Z" w16du:dateUtc="2025-01-23T13:20:00Z"/>
                <w:rFonts w:cs="Arial"/>
                <w:sz w:val="18"/>
                <w:szCs w:val="18"/>
              </w:rPr>
            </w:pPr>
            <w:r>
              <w:rPr>
                <w:rFonts w:cs="Arial"/>
                <w:sz w:val="18"/>
                <w:szCs w:val="18"/>
              </w:rPr>
              <w:t>On</w:t>
            </w:r>
          </w:p>
        </w:tc>
      </w:tr>
      <w:tr w:rsidR="004A3EB3" w:rsidRPr="00340B0D" w14:paraId="1CCE8206" w14:textId="77777777" w:rsidTr="00541D1A">
        <w:trPr>
          <w:ins w:id="345" w:author="jonathan pritchard" w:date="2025-01-23T13:20:00Z"/>
        </w:trPr>
        <w:customXmlInsRangeStart w:id="346" w:author="jonathan pritchard" w:date="2025-01-23T13:20:00Z"/>
        <w:sdt>
          <w:sdtPr>
            <w:rPr>
              <w:rFonts w:cs="Arial"/>
              <w:sz w:val="18"/>
              <w:szCs w:val="18"/>
            </w:rPr>
            <w:alias w:val="Palette"/>
            <w:tag w:val="Palette"/>
            <w:id w:val="-1381778419"/>
            <w:placeholder>
              <w:docPart w:val="E918A88DCA964639BBDD30CC2218437A"/>
            </w:placeholder>
            <w:comboBox>
              <w:listItem w:displayText="Day" w:value="Day"/>
              <w:listItem w:displayText="Dusk" w:value="Dusk"/>
              <w:listItem w:displayText="Night" w:value="Night"/>
            </w:comboBox>
          </w:sdtPr>
          <w:sdtContent>
            <w:customXmlInsRangeEnd w:id="346"/>
            <w:tc>
              <w:tcPr>
                <w:tcW w:w="4656" w:type="dxa"/>
                <w:gridSpan w:val="4"/>
                <w:tcBorders>
                  <w:left w:val="single" w:sz="12" w:space="0" w:color="auto"/>
                  <w:bottom w:val="single" w:sz="12" w:space="0" w:color="auto"/>
                  <w:right w:val="single" w:sz="12" w:space="0" w:color="auto"/>
                </w:tcBorders>
              </w:tcPr>
              <w:p w14:paraId="6C4DBE0C" w14:textId="77777777" w:rsidR="004A3EB3" w:rsidRPr="00340B0D" w:rsidRDefault="004A3EB3" w:rsidP="00541D1A">
                <w:pPr>
                  <w:rPr>
                    <w:ins w:id="347" w:author="jonathan pritchard" w:date="2025-01-23T13:20:00Z" w16du:dateUtc="2025-01-23T13:20:00Z"/>
                    <w:rFonts w:cs="Arial"/>
                    <w:sz w:val="18"/>
                    <w:szCs w:val="18"/>
                  </w:rPr>
                </w:pPr>
                <w:ins w:id="348" w:author="jonathan pritchard" w:date="2025-01-23T13:20:00Z" w16du:dateUtc="2025-01-23T13:20:00Z">
                  <w:r w:rsidRPr="00340B0D">
                    <w:rPr>
                      <w:rFonts w:cs="Arial"/>
                      <w:sz w:val="18"/>
                      <w:szCs w:val="18"/>
                    </w:rPr>
                    <w:t>Day</w:t>
                  </w:r>
                </w:ins>
              </w:p>
            </w:tc>
            <w:customXmlInsRangeStart w:id="349" w:author="jonathan pritchard" w:date="2025-01-23T13:20:00Z"/>
          </w:sdtContent>
        </w:sdt>
        <w:customXmlInsRangeEnd w:id="349"/>
        <w:tc>
          <w:tcPr>
            <w:tcW w:w="3871" w:type="dxa"/>
            <w:gridSpan w:val="4"/>
            <w:tcBorders>
              <w:left w:val="single" w:sz="12" w:space="0" w:color="auto"/>
            </w:tcBorders>
          </w:tcPr>
          <w:p w14:paraId="7D80B2F0" w14:textId="77777777" w:rsidR="004A3EB3" w:rsidRPr="00340B0D" w:rsidRDefault="004A3EB3" w:rsidP="00541D1A">
            <w:pPr>
              <w:rPr>
                <w:ins w:id="350" w:author="jonathan pritchard" w:date="2025-01-23T13:20:00Z" w16du:dateUtc="2025-01-23T13:20:00Z"/>
                <w:rFonts w:cs="Arial"/>
                <w:b/>
                <w:bCs/>
                <w:sz w:val="18"/>
                <w:szCs w:val="18"/>
              </w:rPr>
            </w:pPr>
            <w:ins w:id="351" w:author="jonathan pritchard" w:date="2025-01-23T13:20:00Z" w16du:dateUtc="2025-01-23T13:20:00Z">
              <w:r w:rsidRPr="00340B0D">
                <w:rPr>
                  <w:rFonts w:cs="Arial"/>
                  <w:sz w:val="18"/>
                  <w:szCs w:val="18"/>
                </w:rPr>
                <w:t xml:space="preserve">        All other chart text</w:t>
              </w:r>
            </w:ins>
          </w:p>
        </w:tc>
        <w:tc>
          <w:tcPr>
            <w:tcW w:w="672" w:type="dxa"/>
            <w:tcBorders>
              <w:right w:val="single" w:sz="12" w:space="0" w:color="auto"/>
            </w:tcBorders>
          </w:tcPr>
          <w:p w14:paraId="4D5DA6A2" w14:textId="37DA23DC" w:rsidR="004A3EB3" w:rsidRPr="00340B0D" w:rsidRDefault="00E63B99" w:rsidP="00541D1A">
            <w:pPr>
              <w:jc w:val="center"/>
              <w:rPr>
                <w:ins w:id="352" w:author="jonathan pritchard" w:date="2025-01-23T13:20:00Z" w16du:dateUtc="2025-01-23T13:20:00Z"/>
                <w:rFonts w:cs="Arial"/>
                <w:sz w:val="18"/>
                <w:szCs w:val="18"/>
              </w:rPr>
            </w:pPr>
            <w:r>
              <w:rPr>
                <w:rFonts w:cs="Arial"/>
                <w:sz w:val="18"/>
                <w:szCs w:val="18"/>
              </w:rPr>
              <w:t>On</w:t>
            </w:r>
          </w:p>
        </w:tc>
      </w:tr>
      <w:tr w:rsidR="004A3EB3" w:rsidRPr="00340B0D" w14:paraId="281EF168" w14:textId="77777777" w:rsidTr="00541D1A">
        <w:trPr>
          <w:ins w:id="353"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395EEC9B" w14:textId="77777777" w:rsidR="004A3EB3" w:rsidRPr="00340B0D" w:rsidRDefault="004A3EB3" w:rsidP="00541D1A">
            <w:pPr>
              <w:jc w:val="center"/>
              <w:rPr>
                <w:ins w:id="354" w:author="jonathan pritchard" w:date="2025-01-23T13:20:00Z" w16du:dateUtc="2025-01-23T13:20:00Z"/>
                <w:rFonts w:cs="Arial"/>
                <w:b/>
                <w:bCs/>
                <w:sz w:val="18"/>
                <w:szCs w:val="18"/>
              </w:rPr>
            </w:pPr>
          </w:p>
        </w:tc>
        <w:tc>
          <w:tcPr>
            <w:tcW w:w="3871" w:type="dxa"/>
            <w:gridSpan w:val="4"/>
            <w:tcBorders>
              <w:left w:val="single" w:sz="12" w:space="0" w:color="auto"/>
            </w:tcBorders>
          </w:tcPr>
          <w:p w14:paraId="09A7DAA4" w14:textId="77777777" w:rsidR="004A3EB3" w:rsidRPr="00340B0D" w:rsidRDefault="004A3EB3" w:rsidP="00541D1A">
            <w:pPr>
              <w:rPr>
                <w:ins w:id="355" w:author="jonathan pritchard" w:date="2025-01-23T13:20:00Z" w16du:dateUtc="2025-01-23T13:20:00Z"/>
                <w:rFonts w:cs="Arial"/>
                <w:sz w:val="18"/>
                <w:szCs w:val="18"/>
              </w:rPr>
            </w:pPr>
          </w:p>
        </w:tc>
        <w:tc>
          <w:tcPr>
            <w:tcW w:w="672" w:type="dxa"/>
            <w:tcBorders>
              <w:right w:val="single" w:sz="12" w:space="0" w:color="auto"/>
            </w:tcBorders>
            <w:vAlign w:val="center"/>
          </w:tcPr>
          <w:p w14:paraId="077B8160" w14:textId="77777777" w:rsidR="004A3EB3" w:rsidRPr="00340B0D" w:rsidRDefault="004A3EB3" w:rsidP="00541D1A">
            <w:pPr>
              <w:jc w:val="center"/>
              <w:rPr>
                <w:ins w:id="356" w:author="jonathan pritchard" w:date="2025-01-23T13:20:00Z" w16du:dateUtc="2025-01-23T13:20:00Z"/>
                <w:rFonts w:cs="Arial"/>
                <w:sz w:val="18"/>
                <w:szCs w:val="18"/>
              </w:rPr>
            </w:pPr>
          </w:p>
        </w:tc>
      </w:tr>
      <w:tr w:rsidR="004A3EB3" w:rsidRPr="00340B0D" w14:paraId="316C5195" w14:textId="77777777" w:rsidTr="00541D1A">
        <w:trPr>
          <w:ins w:id="357" w:author="jonathan pritchard" w:date="2025-01-23T13:20: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461FD8BB" w14:textId="77777777" w:rsidR="004A3EB3" w:rsidRPr="00340B0D" w:rsidRDefault="004A3EB3" w:rsidP="00541D1A">
            <w:pPr>
              <w:rPr>
                <w:ins w:id="358" w:author="jonathan pritchard" w:date="2025-01-23T13:20:00Z" w16du:dateUtc="2025-01-23T13:20:00Z"/>
                <w:rFonts w:cs="Arial"/>
                <w:sz w:val="18"/>
                <w:szCs w:val="18"/>
              </w:rPr>
            </w:pPr>
          </w:p>
        </w:tc>
        <w:tc>
          <w:tcPr>
            <w:tcW w:w="3871" w:type="dxa"/>
            <w:gridSpan w:val="4"/>
            <w:tcBorders>
              <w:left w:val="single" w:sz="12" w:space="0" w:color="auto"/>
              <w:bottom w:val="single" w:sz="12" w:space="0" w:color="auto"/>
            </w:tcBorders>
          </w:tcPr>
          <w:p w14:paraId="4ECA4F61" w14:textId="77777777" w:rsidR="004A3EB3" w:rsidRPr="00340B0D" w:rsidRDefault="004A3EB3" w:rsidP="00541D1A">
            <w:pPr>
              <w:jc w:val="center"/>
              <w:rPr>
                <w:ins w:id="359" w:author="jonathan pritchard" w:date="2025-01-23T13:20:00Z" w16du:dateUtc="2025-01-23T13:20:00Z"/>
                <w:rFonts w:cs="Arial"/>
                <w:sz w:val="18"/>
                <w:szCs w:val="18"/>
              </w:rPr>
            </w:pPr>
          </w:p>
        </w:tc>
        <w:tc>
          <w:tcPr>
            <w:tcW w:w="672" w:type="dxa"/>
            <w:tcBorders>
              <w:bottom w:val="single" w:sz="12" w:space="0" w:color="auto"/>
              <w:right w:val="single" w:sz="12" w:space="0" w:color="auto"/>
            </w:tcBorders>
            <w:vAlign w:val="center"/>
          </w:tcPr>
          <w:p w14:paraId="42542716" w14:textId="77777777" w:rsidR="004A3EB3" w:rsidRPr="00340B0D" w:rsidRDefault="004A3EB3" w:rsidP="00541D1A">
            <w:pPr>
              <w:jc w:val="center"/>
              <w:rPr>
                <w:ins w:id="360" w:author="jonathan pritchard" w:date="2025-01-23T13:20:00Z" w16du:dateUtc="2025-01-23T13:20:00Z"/>
                <w:rFonts w:cs="Arial"/>
                <w:sz w:val="18"/>
                <w:szCs w:val="18"/>
              </w:rPr>
            </w:pPr>
          </w:p>
        </w:tc>
      </w:tr>
      <w:tr w:rsidR="004A3EB3" w:rsidRPr="00340B0D" w14:paraId="28FB59CA" w14:textId="77777777" w:rsidTr="00541D1A">
        <w:trPr>
          <w:ins w:id="361" w:author="jonathan pritchard" w:date="2025-01-23T13:20: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3828BC2" w14:textId="77777777" w:rsidR="004A3EB3" w:rsidRPr="00340B0D" w:rsidRDefault="004A3EB3" w:rsidP="00541D1A">
            <w:pPr>
              <w:jc w:val="center"/>
              <w:rPr>
                <w:ins w:id="362" w:author="jonathan pritchard" w:date="2025-01-23T13:20:00Z" w16du:dateUtc="2025-01-23T13:20:00Z"/>
                <w:rFonts w:cs="Arial"/>
                <w:b/>
                <w:bCs/>
                <w:sz w:val="18"/>
                <w:szCs w:val="18"/>
              </w:rPr>
            </w:pPr>
            <w:ins w:id="363" w:author="jonathan pritchard" w:date="2025-01-23T13:20:00Z" w16du:dateUtc="2025-01-23T13:20: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86804" w14:textId="77777777" w:rsidR="004A3EB3" w:rsidRPr="00340B0D" w:rsidRDefault="004A3EB3" w:rsidP="00541D1A">
            <w:pPr>
              <w:jc w:val="center"/>
              <w:rPr>
                <w:ins w:id="364" w:author="jonathan pritchard" w:date="2025-01-23T13:20:00Z" w16du:dateUtc="2025-01-23T13:20:00Z"/>
                <w:rFonts w:cs="Arial"/>
                <w:sz w:val="18"/>
                <w:szCs w:val="18"/>
              </w:rPr>
            </w:pPr>
            <w:ins w:id="365" w:author="jonathan pritchard" w:date="2025-01-23T13:20:00Z" w16du:dateUtc="2025-01-23T13:20:00Z">
              <w:r w:rsidRPr="00340B0D">
                <w:rPr>
                  <w:rFonts w:cs="Arial"/>
                  <w:b/>
                  <w:bCs/>
                  <w:sz w:val="18"/>
                  <w:szCs w:val="18"/>
                </w:rPr>
                <w:t>Display</w:t>
              </w:r>
            </w:ins>
          </w:p>
        </w:tc>
      </w:tr>
      <w:tr w:rsidR="004A3EB3" w:rsidRPr="00340B0D" w14:paraId="400B4C5C" w14:textId="77777777" w:rsidTr="00541D1A">
        <w:trPr>
          <w:trHeight w:val="287"/>
          <w:ins w:id="366" w:author="jonathan pritchard" w:date="2025-01-23T13:20:00Z"/>
        </w:trPr>
        <w:tc>
          <w:tcPr>
            <w:tcW w:w="1789" w:type="dxa"/>
            <w:tcBorders>
              <w:left w:val="single" w:sz="12" w:space="0" w:color="auto"/>
              <w:bottom w:val="single" w:sz="4" w:space="0" w:color="auto"/>
            </w:tcBorders>
          </w:tcPr>
          <w:p w14:paraId="4DB06948" w14:textId="77777777" w:rsidR="004A3EB3" w:rsidRPr="00340B0D" w:rsidRDefault="004A3EB3" w:rsidP="00541D1A">
            <w:pPr>
              <w:rPr>
                <w:ins w:id="367" w:author="jonathan pritchard" w:date="2025-01-23T13:20:00Z" w16du:dateUtc="2025-01-23T13:20:00Z"/>
                <w:rFonts w:cs="Arial"/>
                <w:sz w:val="18"/>
                <w:szCs w:val="18"/>
              </w:rPr>
            </w:pPr>
            <w:ins w:id="368" w:author="jonathan pritchard" w:date="2025-01-23T13:20:00Z" w16du:dateUtc="2025-01-23T13:20:00Z">
              <w:r w:rsidRPr="00340B0D">
                <w:rPr>
                  <w:rFonts w:cs="Arial"/>
                  <w:sz w:val="18"/>
                  <w:szCs w:val="18"/>
                </w:rPr>
                <w:t>Start Date</w:t>
              </w:r>
            </w:ins>
          </w:p>
        </w:tc>
        <w:tc>
          <w:tcPr>
            <w:tcW w:w="2867" w:type="dxa"/>
            <w:gridSpan w:val="3"/>
            <w:tcBorders>
              <w:bottom w:val="single" w:sz="4" w:space="0" w:color="auto"/>
              <w:right w:val="single" w:sz="12" w:space="0" w:color="auto"/>
            </w:tcBorders>
          </w:tcPr>
          <w:p w14:paraId="03C3D344" w14:textId="77777777" w:rsidR="004A3EB3" w:rsidRPr="00340B0D" w:rsidRDefault="004A3EB3" w:rsidP="00541D1A">
            <w:pPr>
              <w:rPr>
                <w:ins w:id="369" w:author="jonathan pritchard" w:date="2025-01-23T13:20:00Z" w16du:dateUtc="2025-01-23T13:20: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A8C7E98" w14:textId="77777777" w:rsidR="004A3EB3" w:rsidRPr="00340B0D" w:rsidRDefault="004A3EB3" w:rsidP="00541D1A">
            <w:pPr>
              <w:rPr>
                <w:ins w:id="370" w:author="jonathan pritchard" w:date="2025-01-23T13:20:00Z" w16du:dateUtc="2025-01-23T13:20:00Z"/>
                <w:rFonts w:cs="Arial"/>
                <w:sz w:val="18"/>
                <w:szCs w:val="18"/>
              </w:rPr>
            </w:pPr>
            <w:ins w:id="371" w:author="jonathan pritchard" w:date="2025-01-23T13:20:00Z" w16du:dateUtc="2025-01-23T13:20: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4AE14B1C" w14:textId="616B75C5" w:rsidR="004A3EB3" w:rsidRPr="00C87169" w:rsidRDefault="00E63B99" w:rsidP="00541D1A">
            <w:pPr>
              <w:rPr>
                <w:ins w:id="372" w:author="jonathan pritchard" w:date="2025-01-23T13:20:00Z" w16du:dateUtc="2025-01-23T13:20:00Z"/>
                <w:rFonts w:cs="Arial"/>
              </w:rPr>
            </w:pPr>
            <w:r w:rsidRPr="00C36B0F">
              <w:rPr>
                <w:i/>
              </w:rPr>
              <w:t>32°29.66’S, 060°55.86’E</w:t>
            </w:r>
          </w:p>
        </w:tc>
      </w:tr>
      <w:tr w:rsidR="004A3EB3" w:rsidRPr="00340B0D" w14:paraId="49214F19" w14:textId="77777777" w:rsidTr="00541D1A">
        <w:trPr>
          <w:ins w:id="373" w:author="jonathan pritchard" w:date="2025-01-23T13:20:00Z"/>
        </w:trPr>
        <w:tc>
          <w:tcPr>
            <w:tcW w:w="1789" w:type="dxa"/>
            <w:tcBorders>
              <w:left w:val="single" w:sz="12" w:space="0" w:color="auto"/>
              <w:bottom w:val="single" w:sz="4" w:space="0" w:color="auto"/>
            </w:tcBorders>
          </w:tcPr>
          <w:p w14:paraId="0C7D4170" w14:textId="77777777" w:rsidR="004A3EB3" w:rsidRPr="00340B0D" w:rsidRDefault="004A3EB3" w:rsidP="00541D1A">
            <w:pPr>
              <w:rPr>
                <w:ins w:id="374" w:author="jonathan pritchard" w:date="2025-01-23T13:20:00Z" w16du:dateUtc="2025-01-23T13:20:00Z"/>
                <w:rFonts w:cs="Arial"/>
                <w:sz w:val="18"/>
                <w:szCs w:val="18"/>
              </w:rPr>
            </w:pPr>
            <w:ins w:id="375" w:author="jonathan pritchard" w:date="2025-01-23T13:20:00Z" w16du:dateUtc="2025-01-23T13:20: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3C441B43" w14:textId="77777777" w:rsidR="004A3EB3" w:rsidRPr="00340B0D" w:rsidRDefault="004A3EB3" w:rsidP="00541D1A">
            <w:pPr>
              <w:rPr>
                <w:ins w:id="376" w:author="jonathan pritchard" w:date="2025-01-23T13:20:00Z" w16du:dateUtc="2025-01-23T13:20: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BD6AE50" w14:textId="77777777" w:rsidR="004A3EB3" w:rsidRPr="00340B0D" w:rsidRDefault="004A3EB3" w:rsidP="00541D1A">
            <w:pPr>
              <w:rPr>
                <w:ins w:id="377" w:author="jonathan pritchard" w:date="2025-01-23T13:20:00Z" w16du:dateUtc="2025-01-23T13:20:00Z"/>
                <w:rFonts w:cs="Arial"/>
                <w:sz w:val="18"/>
                <w:szCs w:val="18"/>
              </w:rPr>
            </w:pPr>
            <w:ins w:id="378" w:author="jonathan pritchard" w:date="2025-01-23T13:20:00Z" w16du:dateUtc="2025-01-23T13:20: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5E9E5CB" w14:textId="77777777" w:rsidR="004A3EB3" w:rsidRPr="00340B0D" w:rsidRDefault="004A3EB3" w:rsidP="00541D1A">
            <w:pPr>
              <w:rPr>
                <w:ins w:id="379" w:author="jonathan pritchard" w:date="2025-01-23T13:20:00Z" w16du:dateUtc="2025-01-23T13:20:00Z"/>
                <w:rFonts w:cs="Arial"/>
                <w:sz w:val="18"/>
                <w:szCs w:val="18"/>
              </w:rPr>
            </w:pPr>
            <w:ins w:id="380" w:author="jonathan pritchard" w:date="2025-01-23T13:20:00Z" w16du:dateUtc="2025-01-23T13:20:00Z">
              <w:r w:rsidRPr="00340B0D">
                <w:rPr>
                  <w:rFonts w:cs="Arial"/>
                  <w:sz w:val="18"/>
                  <w:szCs w:val="18"/>
                </w:rPr>
                <w:t>1:</w:t>
              </w:r>
              <w:r>
                <w:rPr>
                  <w:rFonts w:cs="Arial"/>
                  <w:sz w:val="18"/>
                  <w:szCs w:val="18"/>
                </w:rPr>
                <w:t>60000</w:t>
              </w:r>
            </w:ins>
          </w:p>
        </w:tc>
      </w:tr>
      <w:tr w:rsidR="004A3EB3" w:rsidRPr="00340B0D" w14:paraId="54011DB2" w14:textId="77777777" w:rsidTr="00541D1A">
        <w:trPr>
          <w:ins w:id="381" w:author="jonathan pritchard" w:date="2025-01-23T13:20: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DE44E52" w14:textId="77777777" w:rsidR="004A3EB3" w:rsidRPr="00340B0D" w:rsidRDefault="004A3EB3" w:rsidP="00541D1A">
            <w:pPr>
              <w:jc w:val="center"/>
              <w:rPr>
                <w:ins w:id="382" w:author="jonathan pritchard" w:date="2025-01-23T13:20:00Z" w16du:dateUtc="2025-01-23T13:20: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9D6A44" w14:textId="77777777" w:rsidR="004A3EB3" w:rsidRPr="00340B0D" w:rsidRDefault="004A3EB3" w:rsidP="00541D1A">
            <w:pPr>
              <w:rPr>
                <w:ins w:id="383" w:author="jonathan pritchard" w:date="2025-01-23T13:20:00Z" w16du:dateUtc="2025-01-23T13:20:00Z"/>
                <w:rFonts w:cs="Arial"/>
                <w:sz w:val="18"/>
                <w:szCs w:val="18"/>
              </w:rPr>
            </w:pPr>
            <w:ins w:id="384" w:author="jonathan pritchard" w:date="2025-01-23T13:20:00Z" w16du:dateUtc="2025-01-23T13:20: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402A1AC" w14:textId="77777777" w:rsidR="004A3EB3" w:rsidRPr="00340B0D" w:rsidRDefault="004A3EB3" w:rsidP="00541D1A">
            <w:pPr>
              <w:rPr>
                <w:ins w:id="385" w:author="jonathan pritchard" w:date="2025-01-23T13:20:00Z" w16du:dateUtc="2025-01-23T13:20:00Z"/>
                <w:rFonts w:cs="Arial"/>
                <w:sz w:val="18"/>
                <w:szCs w:val="18"/>
              </w:rPr>
            </w:pPr>
          </w:p>
        </w:tc>
      </w:tr>
      <w:tr w:rsidR="004A3EB3" w:rsidRPr="00340B0D" w14:paraId="44A7EB7F" w14:textId="77777777" w:rsidTr="00541D1A">
        <w:trPr>
          <w:ins w:id="386"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tcPr>
          <w:p w14:paraId="49DD2A2D" w14:textId="77777777" w:rsidR="004A3EB3" w:rsidRPr="00340B0D" w:rsidRDefault="004A3EB3" w:rsidP="00541D1A">
            <w:pPr>
              <w:rPr>
                <w:ins w:id="387" w:author="jonathan pritchard" w:date="2025-01-23T13:20:00Z" w16du:dateUtc="2025-01-23T13:20:00Z"/>
                <w:rFonts w:cs="Arial"/>
                <w:sz w:val="18"/>
                <w:szCs w:val="18"/>
              </w:rPr>
            </w:pPr>
          </w:p>
        </w:tc>
      </w:tr>
      <w:tr w:rsidR="004A3EB3" w:rsidRPr="00340B0D" w14:paraId="650DD94D" w14:textId="77777777" w:rsidTr="00541D1A">
        <w:trPr>
          <w:ins w:id="388"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02373B" w14:textId="77777777" w:rsidR="004A3EB3" w:rsidRPr="00340B0D" w:rsidRDefault="004A3EB3" w:rsidP="00541D1A">
            <w:pPr>
              <w:jc w:val="center"/>
              <w:rPr>
                <w:ins w:id="389" w:author="jonathan pritchard" w:date="2025-01-23T13:20:00Z" w16du:dateUtc="2025-01-23T13:20:00Z"/>
                <w:rFonts w:cs="Arial"/>
                <w:b/>
                <w:bCs/>
                <w:sz w:val="18"/>
                <w:szCs w:val="18"/>
              </w:rPr>
            </w:pPr>
            <w:ins w:id="390" w:author="jonathan pritchard" w:date="2025-01-23T13:20:00Z" w16du:dateUtc="2025-01-23T13:20:00Z">
              <w:r w:rsidRPr="00340B0D">
                <w:rPr>
                  <w:rFonts w:cs="Arial"/>
                  <w:b/>
                  <w:bCs/>
                  <w:sz w:val="18"/>
                  <w:szCs w:val="18"/>
                </w:rPr>
                <w:t>Viewing Group</w:t>
              </w:r>
              <w:r>
                <w:rPr>
                  <w:rFonts w:cs="Arial"/>
                  <w:b/>
                  <w:bCs/>
                  <w:sz w:val="18"/>
                  <w:szCs w:val="18"/>
                </w:rPr>
                <w:t>s (Default = On)</w:t>
              </w:r>
            </w:ins>
          </w:p>
        </w:tc>
      </w:tr>
      <w:tr w:rsidR="004A3EB3" w:rsidRPr="00340B0D" w14:paraId="01E292D6" w14:textId="77777777" w:rsidTr="00541D1A">
        <w:trPr>
          <w:ins w:id="391" w:author="jonathan pritchard" w:date="2025-01-23T13:20: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565D60" w14:textId="77777777" w:rsidR="004A3EB3" w:rsidRPr="00340B0D" w:rsidRDefault="004A3EB3" w:rsidP="00541D1A">
            <w:pPr>
              <w:jc w:val="center"/>
              <w:rPr>
                <w:ins w:id="392" w:author="jonathan pritchard" w:date="2025-01-23T13:20:00Z" w16du:dateUtc="2025-01-23T13:20:00Z"/>
                <w:rFonts w:cs="Arial"/>
                <w:b/>
                <w:bCs/>
                <w:sz w:val="18"/>
                <w:szCs w:val="18"/>
              </w:rPr>
            </w:pPr>
            <w:ins w:id="393" w:author="jonathan pritchard" w:date="2025-01-23T13:20:00Z" w16du:dateUtc="2025-01-23T13:20: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491620" w14:textId="77777777" w:rsidR="004A3EB3" w:rsidRPr="00340B0D" w:rsidRDefault="004A3EB3" w:rsidP="00541D1A">
            <w:pPr>
              <w:jc w:val="center"/>
              <w:rPr>
                <w:ins w:id="394" w:author="jonathan pritchard" w:date="2025-01-23T13:20:00Z" w16du:dateUtc="2025-01-23T13:20:00Z"/>
                <w:rFonts w:cs="Arial"/>
                <w:b/>
                <w:bCs/>
                <w:sz w:val="18"/>
                <w:szCs w:val="18"/>
              </w:rPr>
            </w:pPr>
            <w:ins w:id="395" w:author="jonathan pritchard" w:date="2025-01-23T13:20:00Z" w16du:dateUtc="2025-01-23T13:20:00Z">
              <w:r w:rsidRPr="00340B0D">
                <w:rPr>
                  <w:rFonts w:cs="Arial"/>
                  <w:b/>
                  <w:bCs/>
                  <w:sz w:val="18"/>
                  <w:szCs w:val="18"/>
                </w:rPr>
                <w:t>Other</w:t>
              </w:r>
            </w:ins>
          </w:p>
        </w:tc>
      </w:tr>
      <w:tr w:rsidR="004A3EB3" w:rsidRPr="00340B0D" w14:paraId="53DDA560" w14:textId="77777777" w:rsidTr="00541D1A">
        <w:trPr>
          <w:ins w:id="396"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27BA9C" w14:textId="77777777" w:rsidR="004A3EB3" w:rsidRPr="00340B0D" w:rsidRDefault="004A3EB3" w:rsidP="00541D1A">
            <w:pPr>
              <w:rPr>
                <w:ins w:id="397" w:author="jonathan pritchard" w:date="2025-01-23T13:20:00Z" w16du:dateUtc="2025-01-23T13:20:00Z"/>
                <w:rFonts w:cs="Arial"/>
                <w:sz w:val="18"/>
                <w:szCs w:val="18"/>
              </w:rPr>
            </w:pPr>
            <w:ins w:id="398" w:author="jonathan pritchard" w:date="2025-01-23T13:20:00Z" w16du:dateUtc="2025-01-23T13:20: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B2EEC95" w14:textId="77777777" w:rsidR="004A3EB3" w:rsidRPr="00340B0D" w:rsidRDefault="004A3EB3" w:rsidP="00541D1A">
            <w:pPr>
              <w:jc w:val="center"/>
              <w:rPr>
                <w:ins w:id="399"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236EEE9" w14:textId="77777777" w:rsidR="004A3EB3" w:rsidRPr="00340B0D" w:rsidRDefault="004A3EB3" w:rsidP="00541D1A">
            <w:pPr>
              <w:pStyle w:val="Default"/>
              <w:rPr>
                <w:ins w:id="400" w:author="jonathan pritchard" w:date="2025-01-23T13:20:00Z" w16du:dateUtc="2025-01-23T13:20:00Z"/>
                <w:sz w:val="18"/>
                <w:szCs w:val="18"/>
              </w:rPr>
            </w:pPr>
            <w:ins w:id="401" w:author="jonathan pritchard" w:date="2025-01-23T13:20:00Z" w16du:dateUtc="2025-01-23T13:20: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78583A" w14:textId="77777777" w:rsidR="004A3EB3" w:rsidRPr="00340B0D" w:rsidRDefault="004A3EB3" w:rsidP="00541D1A">
            <w:pPr>
              <w:rPr>
                <w:ins w:id="402" w:author="jonathan pritchard" w:date="2025-01-23T13:20:00Z" w16du:dateUtc="2025-01-23T13:20:00Z"/>
                <w:rFonts w:cs="Arial"/>
                <w:sz w:val="18"/>
                <w:szCs w:val="18"/>
              </w:rPr>
            </w:pPr>
          </w:p>
        </w:tc>
      </w:tr>
      <w:tr w:rsidR="004A3EB3" w:rsidRPr="00340B0D" w14:paraId="4BDD26D3" w14:textId="77777777" w:rsidTr="00541D1A">
        <w:trPr>
          <w:ins w:id="403"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91E3AE6" w14:textId="77777777" w:rsidR="004A3EB3" w:rsidRPr="00340B0D" w:rsidRDefault="004A3EB3" w:rsidP="00541D1A">
            <w:pPr>
              <w:pStyle w:val="Default"/>
              <w:rPr>
                <w:ins w:id="404" w:author="jonathan pritchard" w:date="2025-01-23T13:20:00Z" w16du:dateUtc="2025-01-23T13:20:00Z"/>
                <w:sz w:val="18"/>
                <w:szCs w:val="18"/>
              </w:rPr>
            </w:pPr>
            <w:ins w:id="405" w:author="jonathan pritchard" w:date="2025-01-23T13:20:00Z" w16du:dateUtc="2025-01-23T13:20: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7C68065" w14:textId="77777777" w:rsidR="004A3EB3" w:rsidRPr="00340B0D" w:rsidRDefault="004A3EB3" w:rsidP="00541D1A">
            <w:pPr>
              <w:jc w:val="center"/>
              <w:rPr>
                <w:ins w:id="406"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35385977" w14:textId="77777777" w:rsidR="004A3EB3" w:rsidRPr="00340B0D" w:rsidRDefault="004A3EB3" w:rsidP="00541D1A">
            <w:pPr>
              <w:pStyle w:val="Default"/>
              <w:rPr>
                <w:ins w:id="407" w:author="jonathan pritchard" w:date="2025-01-23T13:20:00Z" w16du:dateUtc="2025-01-23T13:20:00Z"/>
                <w:sz w:val="18"/>
                <w:szCs w:val="18"/>
              </w:rPr>
            </w:pPr>
            <w:ins w:id="408" w:author="jonathan pritchard" w:date="2025-01-23T13:20:00Z" w16du:dateUtc="2025-01-23T13:20: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CCFB9A" w14:textId="77777777" w:rsidR="004A3EB3" w:rsidRPr="00340B0D" w:rsidRDefault="004A3EB3" w:rsidP="00541D1A">
            <w:pPr>
              <w:rPr>
                <w:ins w:id="409" w:author="jonathan pritchard" w:date="2025-01-23T13:20:00Z" w16du:dateUtc="2025-01-23T13:20:00Z"/>
                <w:rFonts w:cs="Arial"/>
                <w:sz w:val="18"/>
                <w:szCs w:val="18"/>
              </w:rPr>
            </w:pPr>
          </w:p>
        </w:tc>
      </w:tr>
      <w:tr w:rsidR="004A3EB3" w:rsidRPr="00340B0D" w14:paraId="679EA697" w14:textId="77777777" w:rsidTr="00541D1A">
        <w:trPr>
          <w:ins w:id="410"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E274B5C" w14:textId="77777777" w:rsidR="004A3EB3" w:rsidRPr="00340B0D" w:rsidRDefault="004A3EB3" w:rsidP="00541D1A">
            <w:pPr>
              <w:pStyle w:val="Default"/>
              <w:ind w:left="720"/>
              <w:rPr>
                <w:ins w:id="411" w:author="jonathan pritchard" w:date="2025-01-23T13:20:00Z" w16du:dateUtc="2025-01-23T13:20:00Z"/>
                <w:sz w:val="18"/>
                <w:szCs w:val="18"/>
              </w:rPr>
            </w:pPr>
            <w:ins w:id="412" w:author="jonathan pritchard" w:date="2025-01-23T13:20:00Z" w16du:dateUtc="2025-01-23T13:20: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482F90A" w14:textId="77777777" w:rsidR="004A3EB3" w:rsidRPr="00340B0D" w:rsidRDefault="004A3EB3" w:rsidP="00541D1A">
            <w:pPr>
              <w:jc w:val="center"/>
              <w:rPr>
                <w:ins w:id="413"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F98CEC5" w14:textId="77777777" w:rsidR="004A3EB3" w:rsidRPr="00340B0D" w:rsidRDefault="004A3EB3" w:rsidP="00541D1A">
            <w:pPr>
              <w:pStyle w:val="Default"/>
              <w:rPr>
                <w:ins w:id="414" w:author="jonathan pritchard" w:date="2025-01-23T13:20:00Z" w16du:dateUtc="2025-01-23T13:20:00Z"/>
                <w:sz w:val="18"/>
                <w:szCs w:val="18"/>
              </w:rPr>
            </w:pPr>
            <w:ins w:id="415" w:author="jonathan pritchard" w:date="2025-01-23T13:20:00Z" w16du:dateUtc="2025-01-23T13:20: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441491C" w14:textId="77777777" w:rsidR="004A3EB3" w:rsidRPr="00340B0D" w:rsidRDefault="004A3EB3" w:rsidP="00541D1A">
            <w:pPr>
              <w:rPr>
                <w:ins w:id="416" w:author="jonathan pritchard" w:date="2025-01-23T13:20:00Z" w16du:dateUtc="2025-01-23T13:20:00Z"/>
                <w:rFonts w:cs="Arial"/>
                <w:sz w:val="18"/>
                <w:szCs w:val="18"/>
              </w:rPr>
            </w:pPr>
          </w:p>
        </w:tc>
      </w:tr>
      <w:tr w:rsidR="004A3EB3" w:rsidRPr="00340B0D" w14:paraId="03BBADD7" w14:textId="77777777" w:rsidTr="00541D1A">
        <w:trPr>
          <w:ins w:id="417"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C69CC84" w14:textId="77777777" w:rsidR="004A3EB3" w:rsidRPr="00340B0D" w:rsidRDefault="004A3EB3" w:rsidP="00541D1A">
            <w:pPr>
              <w:pStyle w:val="Default"/>
              <w:ind w:left="720"/>
              <w:rPr>
                <w:ins w:id="418" w:author="jonathan pritchard" w:date="2025-01-23T13:20:00Z" w16du:dateUtc="2025-01-23T13:20:00Z"/>
                <w:sz w:val="18"/>
                <w:szCs w:val="18"/>
              </w:rPr>
            </w:pPr>
            <w:ins w:id="419" w:author="jonathan pritchard" w:date="2025-01-23T13:20:00Z" w16du:dateUtc="2025-01-23T13:20: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D7BFBE" w14:textId="77777777" w:rsidR="004A3EB3" w:rsidRPr="00340B0D" w:rsidRDefault="004A3EB3" w:rsidP="00541D1A">
            <w:pPr>
              <w:jc w:val="center"/>
              <w:rPr>
                <w:ins w:id="420"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E3A30F" w14:textId="77777777" w:rsidR="004A3EB3" w:rsidRPr="00340B0D" w:rsidRDefault="004A3EB3" w:rsidP="00541D1A">
            <w:pPr>
              <w:pStyle w:val="Default"/>
              <w:rPr>
                <w:ins w:id="421" w:author="jonathan pritchard" w:date="2025-01-23T13:20:00Z" w16du:dateUtc="2025-01-23T13:20:00Z"/>
                <w:sz w:val="18"/>
                <w:szCs w:val="18"/>
              </w:rPr>
            </w:pPr>
            <w:ins w:id="422" w:author="jonathan pritchard" w:date="2025-01-23T13:20:00Z" w16du:dateUtc="2025-01-23T13:20: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F3316A" w14:textId="77777777" w:rsidR="004A3EB3" w:rsidRPr="00340B0D" w:rsidRDefault="004A3EB3" w:rsidP="00541D1A">
            <w:pPr>
              <w:rPr>
                <w:ins w:id="423" w:author="jonathan pritchard" w:date="2025-01-23T13:20:00Z" w16du:dateUtc="2025-01-23T13:20:00Z"/>
                <w:rFonts w:cs="Arial"/>
                <w:sz w:val="18"/>
                <w:szCs w:val="18"/>
              </w:rPr>
            </w:pPr>
          </w:p>
        </w:tc>
      </w:tr>
      <w:tr w:rsidR="004A3EB3" w:rsidRPr="00340B0D" w14:paraId="38DEBFD6" w14:textId="77777777" w:rsidTr="00541D1A">
        <w:trPr>
          <w:ins w:id="424"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208CE05" w14:textId="77777777" w:rsidR="004A3EB3" w:rsidRPr="00340B0D" w:rsidRDefault="004A3EB3" w:rsidP="00541D1A">
            <w:pPr>
              <w:pStyle w:val="Default"/>
              <w:rPr>
                <w:ins w:id="425" w:author="jonathan pritchard" w:date="2025-01-23T13:20:00Z" w16du:dateUtc="2025-01-23T13:20:00Z"/>
                <w:sz w:val="18"/>
                <w:szCs w:val="18"/>
              </w:rPr>
            </w:pPr>
            <w:ins w:id="426" w:author="jonathan pritchard" w:date="2025-01-23T13:20:00Z" w16du:dateUtc="2025-01-23T13:20: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6D48982" w14:textId="77777777" w:rsidR="004A3EB3" w:rsidRPr="00340B0D" w:rsidRDefault="004A3EB3" w:rsidP="00541D1A">
            <w:pPr>
              <w:jc w:val="center"/>
              <w:rPr>
                <w:ins w:id="427"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2AC0517" w14:textId="77777777" w:rsidR="004A3EB3" w:rsidRPr="00340B0D" w:rsidRDefault="004A3EB3" w:rsidP="00541D1A">
            <w:pPr>
              <w:pStyle w:val="Default"/>
              <w:rPr>
                <w:ins w:id="428" w:author="jonathan pritchard" w:date="2025-01-23T13:20:00Z" w16du:dateUtc="2025-01-23T13:20:00Z"/>
                <w:sz w:val="18"/>
                <w:szCs w:val="18"/>
              </w:rPr>
            </w:pPr>
            <w:ins w:id="429" w:author="jonathan pritchard" w:date="2025-01-23T13:20:00Z" w16du:dateUtc="2025-01-23T13:20: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C4BF40E" w14:textId="77777777" w:rsidR="004A3EB3" w:rsidRPr="00340B0D" w:rsidRDefault="004A3EB3" w:rsidP="00541D1A">
            <w:pPr>
              <w:rPr>
                <w:ins w:id="430" w:author="jonathan pritchard" w:date="2025-01-23T13:20:00Z" w16du:dateUtc="2025-01-23T13:20:00Z"/>
                <w:rFonts w:cs="Arial"/>
                <w:sz w:val="18"/>
                <w:szCs w:val="18"/>
              </w:rPr>
            </w:pPr>
          </w:p>
        </w:tc>
      </w:tr>
      <w:tr w:rsidR="004A3EB3" w:rsidRPr="00340B0D" w14:paraId="2D1544B4" w14:textId="77777777" w:rsidTr="00541D1A">
        <w:trPr>
          <w:ins w:id="431"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54724D3B" w14:textId="77777777" w:rsidR="004A3EB3" w:rsidRPr="00340B0D" w:rsidRDefault="004A3EB3" w:rsidP="00541D1A">
            <w:pPr>
              <w:pStyle w:val="Default"/>
              <w:rPr>
                <w:ins w:id="432" w:author="jonathan pritchard" w:date="2025-01-23T13:20:00Z" w16du:dateUtc="2025-01-23T13:20:00Z"/>
                <w:sz w:val="18"/>
                <w:szCs w:val="18"/>
              </w:rPr>
            </w:pPr>
            <w:ins w:id="433" w:author="jonathan pritchard" w:date="2025-01-23T13:20:00Z" w16du:dateUtc="2025-01-23T13:20: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4009BE21" w14:textId="77777777" w:rsidR="004A3EB3" w:rsidRPr="00340B0D" w:rsidRDefault="004A3EB3" w:rsidP="00541D1A">
            <w:pPr>
              <w:jc w:val="center"/>
              <w:rPr>
                <w:ins w:id="434"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50CFCED4" w14:textId="77777777" w:rsidR="004A3EB3" w:rsidRPr="00340B0D" w:rsidRDefault="004A3EB3" w:rsidP="00541D1A">
            <w:pPr>
              <w:pStyle w:val="Default"/>
              <w:rPr>
                <w:ins w:id="435" w:author="jonathan pritchard" w:date="2025-01-23T13:20:00Z" w16du:dateUtc="2025-01-23T13:20:00Z"/>
                <w:sz w:val="18"/>
                <w:szCs w:val="18"/>
              </w:rPr>
            </w:pPr>
            <w:ins w:id="436" w:author="jonathan pritchard" w:date="2025-01-23T13:20:00Z" w16du:dateUtc="2025-01-23T13:20: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F3E88DC" w14:textId="77777777" w:rsidR="004A3EB3" w:rsidRPr="00340B0D" w:rsidRDefault="004A3EB3" w:rsidP="00541D1A">
            <w:pPr>
              <w:rPr>
                <w:ins w:id="437" w:author="jonathan pritchard" w:date="2025-01-23T13:20:00Z" w16du:dateUtc="2025-01-23T13:20:00Z"/>
                <w:rFonts w:cs="Arial"/>
                <w:sz w:val="18"/>
                <w:szCs w:val="18"/>
              </w:rPr>
            </w:pPr>
          </w:p>
        </w:tc>
      </w:tr>
      <w:tr w:rsidR="004A3EB3" w:rsidRPr="00340B0D" w14:paraId="4049CAF3" w14:textId="77777777" w:rsidTr="00541D1A">
        <w:trPr>
          <w:ins w:id="438"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23F96CA2" w14:textId="77777777" w:rsidR="004A3EB3" w:rsidRPr="00340B0D" w:rsidRDefault="004A3EB3" w:rsidP="00541D1A">
            <w:pPr>
              <w:pStyle w:val="Default"/>
              <w:rPr>
                <w:ins w:id="439" w:author="jonathan pritchard" w:date="2025-01-23T13:20:00Z" w16du:dateUtc="2025-01-23T13:20:00Z"/>
                <w:sz w:val="18"/>
                <w:szCs w:val="18"/>
              </w:rPr>
            </w:pPr>
            <w:ins w:id="440" w:author="jonathan pritchard" w:date="2025-01-23T13:20:00Z" w16du:dateUtc="2025-01-23T13:20: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2C94204" w14:textId="77777777" w:rsidR="004A3EB3" w:rsidRPr="00340B0D" w:rsidRDefault="004A3EB3" w:rsidP="00541D1A">
            <w:pPr>
              <w:jc w:val="center"/>
              <w:rPr>
                <w:ins w:id="441"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6DF67203" w14:textId="77777777" w:rsidR="004A3EB3" w:rsidRPr="00340B0D" w:rsidRDefault="004A3EB3" w:rsidP="00541D1A">
            <w:pPr>
              <w:pStyle w:val="Default"/>
              <w:rPr>
                <w:ins w:id="442" w:author="jonathan pritchard" w:date="2025-01-23T13:20:00Z" w16du:dateUtc="2025-01-23T13:20:00Z"/>
                <w:sz w:val="18"/>
                <w:szCs w:val="18"/>
              </w:rPr>
            </w:pPr>
            <w:ins w:id="443" w:author="jonathan pritchard" w:date="2025-01-23T13:20:00Z" w16du:dateUtc="2025-01-23T13:20: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280BFC6" w14:textId="77777777" w:rsidR="004A3EB3" w:rsidRPr="00340B0D" w:rsidRDefault="004A3EB3" w:rsidP="00541D1A">
            <w:pPr>
              <w:rPr>
                <w:ins w:id="444" w:author="jonathan pritchard" w:date="2025-01-23T13:20:00Z" w16du:dateUtc="2025-01-23T13:20:00Z"/>
                <w:rFonts w:cs="Arial"/>
                <w:sz w:val="18"/>
                <w:szCs w:val="18"/>
              </w:rPr>
            </w:pPr>
          </w:p>
        </w:tc>
      </w:tr>
      <w:tr w:rsidR="004A3EB3" w:rsidRPr="00340B0D" w14:paraId="54A8DA5C" w14:textId="77777777" w:rsidTr="00541D1A">
        <w:trPr>
          <w:ins w:id="44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FB92B5" w14:textId="77777777" w:rsidR="004A3EB3" w:rsidRPr="00340B0D" w:rsidRDefault="004A3EB3" w:rsidP="00541D1A">
            <w:pPr>
              <w:pStyle w:val="Default"/>
              <w:rPr>
                <w:ins w:id="446" w:author="jonathan pritchard" w:date="2025-01-23T13:20:00Z" w16du:dateUtc="2025-01-23T13:20:00Z"/>
                <w:sz w:val="18"/>
                <w:szCs w:val="18"/>
              </w:rPr>
            </w:pPr>
            <w:ins w:id="447" w:author="jonathan pritchard" w:date="2025-01-23T13:20:00Z" w16du:dateUtc="2025-01-23T13:20: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3382010" w14:textId="77777777" w:rsidR="004A3EB3" w:rsidRPr="00340B0D" w:rsidRDefault="004A3EB3" w:rsidP="00541D1A">
            <w:pPr>
              <w:jc w:val="center"/>
              <w:rPr>
                <w:ins w:id="448"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4B32FEBF" w14:textId="77777777" w:rsidR="004A3EB3" w:rsidRPr="00340B0D" w:rsidRDefault="004A3EB3" w:rsidP="00541D1A">
            <w:pPr>
              <w:pStyle w:val="Default"/>
              <w:rPr>
                <w:ins w:id="449" w:author="jonathan pritchard" w:date="2025-01-23T13:20:00Z" w16du:dateUtc="2025-01-23T13:20:00Z"/>
                <w:sz w:val="18"/>
                <w:szCs w:val="18"/>
              </w:rPr>
            </w:pPr>
            <w:ins w:id="450" w:author="jonathan pritchard" w:date="2025-01-23T13:20:00Z" w16du:dateUtc="2025-01-23T13:20: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E63C5D1" w14:textId="77777777" w:rsidR="004A3EB3" w:rsidRPr="00340B0D" w:rsidRDefault="004A3EB3" w:rsidP="00541D1A">
            <w:pPr>
              <w:rPr>
                <w:ins w:id="451" w:author="jonathan pritchard" w:date="2025-01-23T13:20:00Z" w16du:dateUtc="2025-01-23T13:20:00Z"/>
                <w:rFonts w:cs="Arial"/>
                <w:sz w:val="18"/>
                <w:szCs w:val="18"/>
              </w:rPr>
            </w:pPr>
          </w:p>
        </w:tc>
      </w:tr>
      <w:tr w:rsidR="004A3EB3" w:rsidRPr="00340B0D" w14:paraId="59026505" w14:textId="77777777" w:rsidTr="00541D1A">
        <w:trPr>
          <w:ins w:id="452"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CCDE9F0" w14:textId="77777777" w:rsidR="004A3EB3" w:rsidRPr="00340B0D" w:rsidRDefault="004A3EB3" w:rsidP="00541D1A">
            <w:pPr>
              <w:pStyle w:val="Default"/>
              <w:rPr>
                <w:ins w:id="453" w:author="jonathan pritchard" w:date="2025-01-23T13:20:00Z" w16du:dateUtc="2025-01-23T13:20:00Z"/>
                <w:sz w:val="18"/>
                <w:szCs w:val="18"/>
              </w:rPr>
            </w:pPr>
            <w:ins w:id="454" w:author="jonathan pritchard" w:date="2025-01-23T13:20:00Z" w16du:dateUtc="2025-01-23T13:20: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949952" w14:textId="77777777" w:rsidR="004A3EB3" w:rsidRPr="00340B0D" w:rsidRDefault="004A3EB3" w:rsidP="00541D1A">
            <w:pPr>
              <w:jc w:val="center"/>
              <w:rPr>
                <w:ins w:id="455"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09CA9F75" w14:textId="77777777" w:rsidR="004A3EB3" w:rsidRPr="00340B0D" w:rsidRDefault="004A3EB3" w:rsidP="00541D1A">
            <w:pPr>
              <w:rPr>
                <w:ins w:id="456"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D53F59D" w14:textId="77777777" w:rsidR="004A3EB3" w:rsidRPr="00340B0D" w:rsidRDefault="004A3EB3" w:rsidP="00541D1A">
            <w:pPr>
              <w:rPr>
                <w:ins w:id="457" w:author="jonathan pritchard" w:date="2025-01-23T13:20:00Z" w16du:dateUtc="2025-01-23T13:20:00Z"/>
                <w:rFonts w:cs="Arial"/>
                <w:sz w:val="18"/>
                <w:szCs w:val="18"/>
              </w:rPr>
            </w:pPr>
          </w:p>
        </w:tc>
      </w:tr>
      <w:tr w:rsidR="004A3EB3" w:rsidRPr="00340B0D" w14:paraId="4B7DCB31" w14:textId="77777777" w:rsidTr="00541D1A">
        <w:trPr>
          <w:ins w:id="458"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EA5A9D" w14:textId="77777777" w:rsidR="004A3EB3" w:rsidRPr="00340B0D" w:rsidRDefault="004A3EB3" w:rsidP="00541D1A">
            <w:pPr>
              <w:pStyle w:val="Default"/>
              <w:rPr>
                <w:ins w:id="459" w:author="jonathan pritchard" w:date="2025-01-23T13:20:00Z" w16du:dateUtc="2025-01-23T13:20:00Z"/>
                <w:sz w:val="18"/>
                <w:szCs w:val="18"/>
              </w:rPr>
            </w:pPr>
            <w:ins w:id="460" w:author="jonathan pritchard" w:date="2025-01-23T13:20:00Z" w16du:dateUtc="2025-01-23T13:20: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8A32527" w14:textId="77777777" w:rsidR="004A3EB3" w:rsidRPr="00340B0D" w:rsidRDefault="004A3EB3" w:rsidP="00541D1A">
            <w:pPr>
              <w:jc w:val="center"/>
              <w:rPr>
                <w:ins w:id="461"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5D54D7E" w14:textId="77777777" w:rsidR="004A3EB3" w:rsidRPr="00340B0D" w:rsidRDefault="004A3EB3" w:rsidP="00541D1A">
            <w:pPr>
              <w:rPr>
                <w:ins w:id="462"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30AAC39" w14:textId="77777777" w:rsidR="004A3EB3" w:rsidRPr="00340B0D" w:rsidRDefault="004A3EB3" w:rsidP="00541D1A">
            <w:pPr>
              <w:rPr>
                <w:ins w:id="463" w:author="jonathan pritchard" w:date="2025-01-23T13:20:00Z" w16du:dateUtc="2025-01-23T13:20:00Z"/>
                <w:rFonts w:cs="Arial"/>
                <w:sz w:val="18"/>
                <w:szCs w:val="18"/>
              </w:rPr>
            </w:pPr>
          </w:p>
        </w:tc>
      </w:tr>
      <w:tr w:rsidR="004A3EB3" w:rsidRPr="00340B0D" w14:paraId="379F5887" w14:textId="77777777" w:rsidTr="00541D1A">
        <w:trPr>
          <w:ins w:id="464"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33E8F164" w14:textId="77777777" w:rsidR="004A3EB3" w:rsidRPr="00340B0D" w:rsidRDefault="004A3EB3" w:rsidP="00541D1A">
            <w:pPr>
              <w:pStyle w:val="Default"/>
              <w:rPr>
                <w:ins w:id="465" w:author="jonathan pritchard" w:date="2025-01-23T13:20:00Z" w16du:dateUtc="2025-01-23T13:20:00Z"/>
                <w:sz w:val="18"/>
                <w:szCs w:val="18"/>
              </w:rPr>
            </w:pPr>
            <w:ins w:id="466" w:author="jonathan pritchard" w:date="2025-01-23T13:20:00Z" w16du:dateUtc="2025-01-23T13:20: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816AF7" w14:textId="77777777" w:rsidR="004A3EB3" w:rsidRPr="00340B0D" w:rsidRDefault="004A3EB3" w:rsidP="00541D1A">
            <w:pPr>
              <w:jc w:val="center"/>
              <w:rPr>
                <w:ins w:id="467"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21F12CD8" w14:textId="77777777" w:rsidR="004A3EB3" w:rsidRPr="00340B0D" w:rsidRDefault="004A3EB3" w:rsidP="00541D1A">
            <w:pPr>
              <w:rPr>
                <w:ins w:id="468"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C522D44" w14:textId="77777777" w:rsidR="004A3EB3" w:rsidRPr="00340B0D" w:rsidRDefault="004A3EB3" w:rsidP="00541D1A">
            <w:pPr>
              <w:rPr>
                <w:ins w:id="469" w:author="jonathan pritchard" w:date="2025-01-23T13:20:00Z" w16du:dateUtc="2025-01-23T13:20:00Z"/>
                <w:rFonts w:cs="Arial"/>
                <w:sz w:val="18"/>
                <w:szCs w:val="18"/>
              </w:rPr>
            </w:pPr>
          </w:p>
        </w:tc>
      </w:tr>
      <w:tr w:rsidR="004A3EB3" w:rsidRPr="00340B0D" w14:paraId="2653993A" w14:textId="77777777" w:rsidTr="00541D1A">
        <w:trPr>
          <w:ins w:id="470"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7714102D" w14:textId="77777777" w:rsidR="004A3EB3" w:rsidRPr="00340B0D" w:rsidRDefault="004A3EB3" w:rsidP="00541D1A">
            <w:pPr>
              <w:pStyle w:val="Default"/>
              <w:ind w:left="720"/>
              <w:rPr>
                <w:ins w:id="471" w:author="jonathan pritchard" w:date="2025-01-23T13:20:00Z" w16du:dateUtc="2025-01-23T13:20:00Z"/>
                <w:sz w:val="18"/>
                <w:szCs w:val="18"/>
              </w:rPr>
            </w:pPr>
            <w:ins w:id="472" w:author="jonathan pritchard" w:date="2025-01-23T13:20:00Z" w16du:dateUtc="2025-01-23T13:20: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7BD8615" w14:textId="77777777" w:rsidR="004A3EB3" w:rsidRPr="00340B0D" w:rsidRDefault="004A3EB3" w:rsidP="00541D1A">
            <w:pPr>
              <w:jc w:val="center"/>
              <w:rPr>
                <w:ins w:id="473"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4" w:space="0" w:color="auto"/>
            </w:tcBorders>
          </w:tcPr>
          <w:p w14:paraId="1CCDB7A9" w14:textId="77777777" w:rsidR="004A3EB3" w:rsidRPr="00340B0D" w:rsidRDefault="004A3EB3" w:rsidP="00541D1A">
            <w:pPr>
              <w:rPr>
                <w:ins w:id="474"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1B0B94AE" w14:textId="77777777" w:rsidR="004A3EB3" w:rsidRPr="00340B0D" w:rsidRDefault="004A3EB3" w:rsidP="00541D1A">
            <w:pPr>
              <w:rPr>
                <w:ins w:id="475" w:author="jonathan pritchard" w:date="2025-01-23T13:20:00Z" w16du:dateUtc="2025-01-23T13:20:00Z"/>
                <w:rFonts w:cs="Arial"/>
                <w:sz w:val="18"/>
                <w:szCs w:val="18"/>
              </w:rPr>
            </w:pPr>
          </w:p>
        </w:tc>
      </w:tr>
      <w:tr w:rsidR="004A3EB3" w:rsidRPr="00340B0D" w14:paraId="71F1B7AE" w14:textId="77777777" w:rsidTr="00541D1A">
        <w:trPr>
          <w:ins w:id="476" w:author="jonathan pritchard" w:date="2025-01-23T13:20:00Z"/>
        </w:trPr>
        <w:tc>
          <w:tcPr>
            <w:tcW w:w="4375" w:type="dxa"/>
            <w:gridSpan w:val="3"/>
            <w:tcBorders>
              <w:top w:val="single" w:sz="4" w:space="0" w:color="auto"/>
              <w:left w:val="single" w:sz="12" w:space="0" w:color="auto"/>
              <w:bottom w:val="single" w:sz="12" w:space="0" w:color="auto"/>
              <w:right w:val="single" w:sz="4" w:space="0" w:color="auto"/>
            </w:tcBorders>
          </w:tcPr>
          <w:p w14:paraId="7029FA84" w14:textId="77777777" w:rsidR="004A3EB3" w:rsidRPr="00340B0D" w:rsidRDefault="004A3EB3" w:rsidP="00541D1A">
            <w:pPr>
              <w:pStyle w:val="Default"/>
              <w:ind w:left="720"/>
              <w:rPr>
                <w:ins w:id="477" w:author="jonathan pritchard" w:date="2025-01-23T13:20:00Z" w16du:dateUtc="2025-01-23T13:20:00Z"/>
                <w:sz w:val="18"/>
                <w:szCs w:val="18"/>
              </w:rPr>
            </w:pPr>
            <w:ins w:id="478" w:author="jonathan pritchard" w:date="2025-01-23T13:20:00Z" w16du:dateUtc="2025-01-23T13:20: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57C9FDA" w14:textId="77777777" w:rsidR="004A3EB3" w:rsidRPr="00340B0D" w:rsidRDefault="004A3EB3" w:rsidP="00541D1A">
            <w:pPr>
              <w:jc w:val="center"/>
              <w:rPr>
                <w:ins w:id="479" w:author="jonathan pritchard" w:date="2025-01-23T13:20:00Z" w16du:dateUtc="2025-01-23T13:20:00Z"/>
                <w:rFonts w:cs="Arial"/>
                <w:sz w:val="18"/>
                <w:szCs w:val="18"/>
              </w:rPr>
            </w:pPr>
          </w:p>
        </w:tc>
        <w:tc>
          <w:tcPr>
            <w:tcW w:w="3598" w:type="dxa"/>
            <w:gridSpan w:val="3"/>
            <w:tcBorders>
              <w:top w:val="single" w:sz="4" w:space="0" w:color="auto"/>
              <w:left w:val="single" w:sz="12" w:space="0" w:color="auto"/>
              <w:bottom w:val="single" w:sz="12" w:space="0" w:color="auto"/>
            </w:tcBorders>
          </w:tcPr>
          <w:p w14:paraId="690D3872" w14:textId="77777777" w:rsidR="004A3EB3" w:rsidRPr="00340B0D" w:rsidRDefault="004A3EB3" w:rsidP="00541D1A">
            <w:pPr>
              <w:rPr>
                <w:ins w:id="480" w:author="jonathan pritchard" w:date="2025-01-23T13:20:00Z" w16du:dateUtc="2025-01-23T13:20:00Z"/>
                <w:rFonts w:cs="Arial"/>
                <w:sz w:val="18"/>
                <w:szCs w:val="18"/>
              </w:rPr>
            </w:pPr>
          </w:p>
        </w:tc>
        <w:tc>
          <w:tcPr>
            <w:tcW w:w="672" w:type="dxa"/>
            <w:tcBorders>
              <w:top w:val="single" w:sz="4" w:space="0" w:color="auto"/>
              <w:bottom w:val="single" w:sz="12" w:space="0" w:color="auto"/>
              <w:right w:val="single" w:sz="12" w:space="0" w:color="auto"/>
            </w:tcBorders>
            <w:vAlign w:val="center"/>
          </w:tcPr>
          <w:p w14:paraId="3B3B6DD7" w14:textId="77777777" w:rsidR="004A3EB3" w:rsidRPr="00340B0D" w:rsidRDefault="004A3EB3" w:rsidP="00541D1A">
            <w:pPr>
              <w:rPr>
                <w:ins w:id="481" w:author="jonathan pritchard" w:date="2025-01-23T13:20:00Z" w16du:dateUtc="2025-01-23T13:20:00Z"/>
                <w:rFonts w:cs="Arial"/>
                <w:sz w:val="18"/>
                <w:szCs w:val="18"/>
              </w:rPr>
            </w:pPr>
          </w:p>
        </w:tc>
      </w:tr>
      <w:tr w:rsidR="004A3EB3" w:rsidRPr="00340B0D" w14:paraId="3718C04C" w14:textId="77777777" w:rsidTr="00541D1A">
        <w:trPr>
          <w:ins w:id="482"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208199" w14:textId="77777777" w:rsidR="004A3EB3" w:rsidRPr="00EF63B4" w:rsidRDefault="004A3EB3" w:rsidP="00541D1A">
            <w:pPr>
              <w:jc w:val="center"/>
              <w:rPr>
                <w:ins w:id="483" w:author="jonathan pritchard" w:date="2025-01-23T13:20:00Z" w16du:dateUtc="2025-01-23T13:20:00Z"/>
                <w:rFonts w:cs="Arial"/>
                <w:sz w:val="18"/>
                <w:szCs w:val="18"/>
              </w:rPr>
            </w:pPr>
            <w:ins w:id="484" w:author="jonathan pritchard" w:date="2025-01-23T13:20:00Z" w16du:dateUtc="2025-01-23T13:20:00Z">
              <w:r>
                <w:rPr>
                  <w:rFonts w:cs="Arial"/>
                  <w:b/>
                  <w:bCs/>
                  <w:sz w:val="18"/>
                  <w:szCs w:val="18"/>
                </w:rPr>
                <w:t>Additional</w:t>
              </w:r>
            </w:ins>
          </w:p>
        </w:tc>
      </w:tr>
      <w:tr w:rsidR="004A3EB3" w:rsidRPr="00340B0D" w14:paraId="59ECB62F" w14:textId="77777777" w:rsidTr="00541D1A">
        <w:trPr>
          <w:ins w:id="485"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4B95E4CC" w14:textId="77777777" w:rsidR="004A3EB3" w:rsidRPr="00340B0D" w:rsidRDefault="004A3EB3" w:rsidP="00541D1A">
            <w:pPr>
              <w:pStyle w:val="Default"/>
              <w:ind w:left="720"/>
              <w:rPr>
                <w:ins w:id="486"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07740FF" w14:textId="77777777" w:rsidR="004A3EB3" w:rsidRPr="00340B0D" w:rsidRDefault="004A3EB3" w:rsidP="00541D1A">
            <w:pPr>
              <w:jc w:val="center"/>
              <w:rPr>
                <w:ins w:id="487"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A055D24" w14:textId="77777777" w:rsidR="004A3EB3" w:rsidRPr="00340B0D" w:rsidRDefault="004A3EB3" w:rsidP="00541D1A">
            <w:pPr>
              <w:rPr>
                <w:ins w:id="488"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0AD2F424" w14:textId="77777777" w:rsidR="004A3EB3" w:rsidRPr="00340B0D" w:rsidRDefault="004A3EB3" w:rsidP="00541D1A">
            <w:pPr>
              <w:rPr>
                <w:ins w:id="489" w:author="jonathan pritchard" w:date="2025-01-23T13:20:00Z" w16du:dateUtc="2025-01-23T13:20:00Z"/>
                <w:rFonts w:cs="Arial"/>
                <w:sz w:val="18"/>
                <w:szCs w:val="18"/>
              </w:rPr>
            </w:pPr>
          </w:p>
        </w:tc>
      </w:tr>
      <w:tr w:rsidR="004A3EB3" w:rsidRPr="00340B0D" w14:paraId="248E956C" w14:textId="77777777" w:rsidTr="00541D1A">
        <w:trPr>
          <w:ins w:id="490" w:author="jonathan pritchard" w:date="2025-01-23T13:20:00Z"/>
        </w:trPr>
        <w:tc>
          <w:tcPr>
            <w:tcW w:w="4375" w:type="dxa"/>
            <w:gridSpan w:val="3"/>
            <w:tcBorders>
              <w:top w:val="single" w:sz="4" w:space="0" w:color="auto"/>
              <w:left w:val="single" w:sz="12" w:space="0" w:color="auto"/>
              <w:bottom w:val="single" w:sz="4" w:space="0" w:color="auto"/>
              <w:right w:val="single" w:sz="4" w:space="0" w:color="auto"/>
            </w:tcBorders>
          </w:tcPr>
          <w:p w14:paraId="69161040" w14:textId="77777777" w:rsidR="004A3EB3" w:rsidRPr="00340B0D" w:rsidRDefault="004A3EB3" w:rsidP="00541D1A">
            <w:pPr>
              <w:pStyle w:val="Default"/>
              <w:ind w:left="720"/>
              <w:rPr>
                <w:ins w:id="491" w:author="jonathan pritchard" w:date="2025-01-23T13:20:00Z" w16du:dateUtc="2025-01-23T13:20: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A45AA" w14:textId="77777777" w:rsidR="004A3EB3" w:rsidRPr="00340B0D" w:rsidRDefault="004A3EB3" w:rsidP="00541D1A">
            <w:pPr>
              <w:jc w:val="center"/>
              <w:rPr>
                <w:ins w:id="492" w:author="jonathan pritchard" w:date="2025-01-23T13:20:00Z" w16du:dateUtc="2025-01-23T13:20:00Z"/>
                <w:rFonts w:cs="Arial"/>
                <w:sz w:val="18"/>
                <w:szCs w:val="18"/>
              </w:rPr>
            </w:pPr>
          </w:p>
        </w:tc>
        <w:tc>
          <w:tcPr>
            <w:tcW w:w="3598" w:type="dxa"/>
            <w:gridSpan w:val="3"/>
            <w:tcBorders>
              <w:top w:val="single" w:sz="4" w:space="0" w:color="auto"/>
              <w:left w:val="double" w:sz="4" w:space="0" w:color="auto"/>
              <w:bottom w:val="single" w:sz="4" w:space="0" w:color="auto"/>
            </w:tcBorders>
          </w:tcPr>
          <w:p w14:paraId="03CF3924" w14:textId="77777777" w:rsidR="004A3EB3" w:rsidRPr="00340B0D" w:rsidRDefault="004A3EB3" w:rsidP="00541D1A">
            <w:pPr>
              <w:rPr>
                <w:ins w:id="493" w:author="jonathan pritchard" w:date="2025-01-23T13:20:00Z" w16du:dateUtc="2025-01-23T13:20:00Z"/>
                <w:rFonts w:cs="Arial"/>
                <w:sz w:val="18"/>
                <w:szCs w:val="18"/>
              </w:rPr>
            </w:pPr>
          </w:p>
        </w:tc>
        <w:tc>
          <w:tcPr>
            <w:tcW w:w="672" w:type="dxa"/>
            <w:tcBorders>
              <w:top w:val="single" w:sz="4" w:space="0" w:color="auto"/>
              <w:bottom w:val="single" w:sz="4" w:space="0" w:color="auto"/>
              <w:right w:val="single" w:sz="12" w:space="0" w:color="auto"/>
            </w:tcBorders>
            <w:vAlign w:val="center"/>
          </w:tcPr>
          <w:p w14:paraId="3FCFDE43" w14:textId="77777777" w:rsidR="004A3EB3" w:rsidRPr="00340B0D" w:rsidRDefault="004A3EB3" w:rsidP="00541D1A">
            <w:pPr>
              <w:rPr>
                <w:ins w:id="494" w:author="jonathan pritchard" w:date="2025-01-23T13:20:00Z" w16du:dateUtc="2025-01-23T13:20:00Z"/>
                <w:rFonts w:cs="Arial"/>
                <w:sz w:val="18"/>
                <w:szCs w:val="18"/>
              </w:rPr>
            </w:pPr>
          </w:p>
        </w:tc>
      </w:tr>
      <w:tr w:rsidR="004A3EB3" w:rsidRPr="00340B0D" w14:paraId="61570C97" w14:textId="77777777" w:rsidTr="00541D1A">
        <w:trPr>
          <w:ins w:id="495" w:author="jonathan pritchard" w:date="2025-01-23T13:20: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0704FD" w14:textId="77777777" w:rsidR="004A3EB3" w:rsidRPr="00340B0D" w:rsidRDefault="004A3EB3" w:rsidP="00541D1A">
            <w:pPr>
              <w:jc w:val="center"/>
              <w:rPr>
                <w:ins w:id="496" w:author="jonathan pritchard" w:date="2025-01-23T13:20:00Z" w16du:dateUtc="2025-01-23T13:20:00Z"/>
                <w:rFonts w:cs="Arial"/>
                <w:b/>
                <w:bCs/>
                <w:sz w:val="18"/>
                <w:szCs w:val="18"/>
              </w:rPr>
            </w:pPr>
            <w:ins w:id="497" w:author="jonathan pritchard" w:date="2025-01-23T13:20:00Z" w16du:dateUtc="2025-01-23T13:20:00Z">
              <w:r w:rsidRPr="00340B0D">
                <w:rPr>
                  <w:rFonts w:cs="Arial"/>
                  <w:b/>
                  <w:bCs/>
                  <w:sz w:val="18"/>
                  <w:szCs w:val="18"/>
                </w:rPr>
                <w:t>Setup</w:t>
              </w:r>
            </w:ins>
          </w:p>
        </w:tc>
      </w:tr>
      <w:tr w:rsidR="00E63B99" w:rsidRPr="00340B0D" w14:paraId="1E127DE9" w14:textId="77777777" w:rsidTr="009B5F23">
        <w:trPr>
          <w:ins w:id="498" w:author="jonathan pritchard" w:date="2025-01-23T13:20:00Z"/>
        </w:trPr>
        <w:tc>
          <w:tcPr>
            <w:tcW w:w="9199" w:type="dxa"/>
            <w:gridSpan w:val="9"/>
            <w:tcBorders>
              <w:top w:val="single" w:sz="4" w:space="0" w:color="auto"/>
              <w:left w:val="single" w:sz="12" w:space="0" w:color="auto"/>
              <w:bottom w:val="single" w:sz="4" w:space="0" w:color="auto"/>
              <w:right w:val="single" w:sz="12" w:space="0" w:color="auto"/>
            </w:tcBorders>
            <w:vAlign w:val="center"/>
          </w:tcPr>
          <w:p w14:paraId="34173E99" w14:textId="77777777" w:rsidR="00E63B99" w:rsidRDefault="00E63B99" w:rsidP="00E63B99">
            <w:pPr>
              <w:rPr>
                <w:i/>
              </w:rPr>
            </w:pPr>
          </w:p>
          <w:p w14:paraId="657BC1D6" w14:textId="57C823EE" w:rsidR="00E63B99" w:rsidRDefault="00E63B99" w:rsidP="00E63B99">
            <w:pPr>
              <w:rPr>
                <w:rFonts w:cs="Arial"/>
                <w:b/>
                <w:bCs/>
              </w:rPr>
            </w:pPr>
            <w:r w:rsidRPr="00C36B0F">
              <w:rPr>
                <w:i/>
              </w:rPr>
              <w:t xml:space="preserve">Load </w:t>
            </w:r>
            <w:r>
              <w:rPr>
                <w:i/>
              </w:rPr>
              <w:t>datasets</w:t>
            </w:r>
            <w:r w:rsidRPr="00C36B0F">
              <w:rPr>
                <w:i/>
              </w:rPr>
              <w:t xml:space="preserve"> and view the chart display.</w:t>
            </w:r>
          </w:p>
          <w:p w14:paraId="67FADD8E" w14:textId="0D48771C" w:rsidR="00E63B99" w:rsidRPr="00340B0D" w:rsidRDefault="00E63B99" w:rsidP="00E63B99">
            <w:pPr>
              <w:rPr>
                <w:ins w:id="499" w:author="jonathan pritchard" w:date="2025-01-23T13:20:00Z" w16du:dateUtc="2025-01-23T13:20:00Z"/>
                <w:rFonts w:cs="Arial"/>
                <w:sz w:val="18"/>
                <w:szCs w:val="18"/>
              </w:rPr>
            </w:pPr>
          </w:p>
        </w:tc>
      </w:tr>
      <w:tr w:rsidR="00E63B99" w:rsidRPr="00340B0D" w14:paraId="12B32108" w14:textId="77777777" w:rsidTr="00541D1A">
        <w:trPr>
          <w:ins w:id="500"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7507A5" w14:textId="77777777" w:rsidR="00E63B99" w:rsidRPr="00340B0D" w:rsidRDefault="00E63B99" w:rsidP="00E63B99">
            <w:pPr>
              <w:jc w:val="center"/>
              <w:rPr>
                <w:ins w:id="501" w:author="jonathan pritchard" w:date="2025-01-23T13:20:00Z" w16du:dateUtc="2025-01-23T13:20:00Z"/>
                <w:rFonts w:cs="Arial"/>
                <w:b/>
                <w:bCs/>
                <w:sz w:val="18"/>
                <w:szCs w:val="18"/>
              </w:rPr>
            </w:pPr>
            <w:ins w:id="502" w:author="jonathan pritchard" w:date="2025-01-23T13:20:00Z" w16du:dateUtc="2025-01-23T13:20:00Z">
              <w:r w:rsidRPr="00340B0D">
                <w:rPr>
                  <w:rFonts w:cs="Arial"/>
                  <w:b/>
                  <w:bCs/>
                  <w:sz w:val="18"/>
                  <w:szCs w:val="18"/>
                </w:rPr>
                <w:lastRenderedPageBreak/>
                <w:t>Action</w:t>
              </w:r>
            </w:ins>
          </w:p>
        </w:tc>
      </w:tr>
      <w:tr w:rsidR="00E63B99" w:rsidRPr="00340B0D" w14:paraId="0DA9C8A1" w14:textId="77777777" w:rsidTr="00541D1A">
        <w:trPr>
          <w:ins w:id="503"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6C0850" w14:textId="77777777" w:rsidR="00E63B99" w:rsidRDefault="00E63B99" w:rsidP="00E63B99">
            <w:pPr>
              <w:rPr>
                <w:rFonts w:cs="Arial"/>
                <w:b/>
                <w:bCs/>
              </w:rPr>
            </w:pPr>
          </w:p>
          <w:p w14:paraId="7D06EC72" w14:textId="77777777" w:rsidR="00E63B99" w:rsidRPr="00110428" w:rsidRDefault="00E63B99" w:rsidP="00E63B99">
            <w:pPr>
              <w:rPr>
                <w:ins w:id="504" w:author="jonathan pritchard" w:date="2025-01-23T13:20:00Z" w16du:dateUtc="2025-01-23T13:20:00Z"/>
                <w:rFonts w:cs="Arial"/>
                <w:b/>
                <w:bCs/>
              </w:rPr>
            </w:pPr>
          </w:p>
        </w:tc>
      </w:tr>
      <w:tr w:rsidR="00E63B99" w:rsidRPr="00340B0D" w14:paraId="39CF04EC" w14:textId="77777777" w:rsidTr="00541D1A">
        <w:trPr>
          <w:ins w:id="505"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827BAA" w14:textId="77777777" w:rsidR="00E63B99" w:rsidRPr="00340B0D" w:rsidRDefault="00E63B99" w:rsidP="00E63B99">
            <w:pPr>
              <w:jc w:val="center"/>
              <w:rPr>
                <w:ins w:id="506" w:author="jonathan pritchard" w:date="2025-01-23T13:20:00Z" w16du:dateUtc="2025-01-23T13:20:00Z"/>
                <w:rFonts w:cs="Arial"/>
                <w:sz w:val="18"/>
                <w:szCs w:val="18"/>
              </w:rPr>
            </w:pPr>
            <w:ins w:id="507" w:author="jonathan pritchard" w:date="2025-01-23T13:20:00Z" w16du:dateUtc="2025-01-23T13:20:00Z">
              <w:r w:rsidRPr="00340B0D">
                <w:rPr>
                  <w:rFonts w:cs="Arial"/>
                  <w:b/>
                  <w:bCs/>
                  <w:sz w:val="18"/>
                  <w:szCs w:val="18"/>
                </w:rPr>
                <w:t>Results</w:t>
              </w:r>
            </w:ins>
          </w:p>
        </w:tc>
      </w:tr>
      <w:tr w:rsidR="00E63B99" w:rsidRPr="00340B0D" w14:paraId="3B125DC8" w14:textId="77777777" w:rsidTr="00541D1A">
        <w:trPr>
          <w:ins w:id="508" w:author="jonathan pritchard" w:date="2025-01-23T13:20:00Z"/>
        </w:trPr>
        <w:tc>
          <w:tcPr>
            <w:tcW w:w="9199" w:type="dxa"/>
            <w:gridSpan w:val="9"/>
            <w:tcBorders>
              <w:top w:val="single" w:sz="4" w:space="0" w:color="auto"/>
              <w:left w:val="single" w:sz="12" w:space="0" w:color="auto"/>
              <w:bottom w:val="single" w:sz="12" w:space="0" w:color="auto"/>
              <w:right w:val="single" w:sz="12" w:space="0" w:color="auto"/>
            </w:tcBorders>
          </w:tcPr>
          <w:p w14:paraId="55FC953E" w14:textId="77777777" w:rsidR="00E63B99" w:rsidRDefault="00E63B99" w:rsidP="00E63B99">
            <w:pPr>
              <w:rPr>
                <w:ins w:id="509" w:author="jonathan pritchard" w:date="2025-01-23T13:20:00Z" w16du:dateUtc="2025-01-23T13:20:00Z"/>
                <w:rFonts w:cs="Arial"/>
                <w:sz w:val="18"/>
                <w:szCs w:val="18"/>
              </w:rPr>
            </w:pPr>
          </w:p>
          <w:p w14:paraId="55F65E9D" w14:textId="4D193680" w:rsidR="00E63B99" w:rsidRDefault="00E63B99" w:rsidP="00E63B99">
            <w:pPr>
              <w:rPr>
                <w:ins w:id="510" w:author="jonathan pritchard" w:date="2025-01-23T13:20:00Z" w16du:dateUtc="2025-01-23T13:20:00Z"/>
                <w:rFonts w:cs="Arial"/>
                <w:sz w:val="18"/>
                <w:szCs w:val="18"/>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Pr>
                <w:i/>
              </w:rPr>
              <w:t xml:space="preserve"> </w:t>
            </w:r>
            <w:r>
              <w:rPr>
                <w:b/>
                <w:bCs/>
                <w:i/>
              </w:rPr>
              <w:t>[TBD]</w:t>
            </w:r>
          </w:p>
          <w:p w14:paraId="679886DF" w14:textId="77777777" w:rsidR="00E63B99" w:rsidRDefault="00E63B99" w:rsidP="00E63B99">
            <w:pPr>
              <w:rPr>
                <w:rFonts w:cs="Arial"/>
                <w:sz w:val="18"/>
                <w:szCs w:val="18"/>
              </w:rPr>
            </w:pPr>
          </w:p>
          <w:p w14:paraId="25DA5E57" w14:textId="4561F1B1" w:rsidR="00E63B99" w:rsidRDefault="00E63B99" w:rsidP="00E63B99">
            <w:pPr>
              <w:rPr>
                <w:ins w:id="511" w:author="jonathan pritchard" w:date="2025-01-23T13:20:00Z" w16du:dateUtc="2025-01-23T13:20:00Z"/>
                <w:rFonts w:cs="Arial"/>
                <w:sz w:val="18"/>
                <w:szCs w:val="18"/>
              </w:rPr>
            </w:pPr>
            <w:r>
              <w:rPr>
                <w:noProof/>
                <w:lang w:eastAsia="en-GB"/>
              </w:rPr>
              <w:drawing>
                <wp:inline distT="0" distB="0" distL="0" distR="0" wp14:anchorId="5981F515" wp14:editId="69A4020A">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p>
          <w:p w14:paraId="617B110C" w14:textId="77777777" w:rsidR="00E63B99" w:rsidRPr="00340B0D" w:rsidRDefault="00E63B99" w:rsidP="00E63B99">
            <w:pPr>
              <w:jc w:val="center"/>
              <w:rPr>
                <w:ins w:id="512" w:author="jonathan pritchard" w:date="2025-01-23T13:20:00Z" w16du:dateUtc="2025-01-23T13:20:00Z"/>
                <w:rFonts w:cs="Arial"/>
                <w:sz w:val="18"/>
                <w:szCs w:val="18"/>
              </w:rPr>
            </w:pPr>
          </w:p>
          <w:p w14:paraId="547C0122" w14:textId="77777777" w:rsidR="00E63B99" w:rsidRPr="00C36B0F" w:rsidRDefault="00E63B99" w:rsidP="00E63B99">
            <w:pPr>
              <w:rPr>
                <w:i/>
              </w:rPr>
            </w:pPr>
            <w:r w:rsidRPr="00C36B0F">
              <w:rPr>
                <w:i/>
              </w:rPr>
              <w:t xml:space="preserve">After loading of </w:t>
            </w:r>
            <w:r>
              <w:rPr>
                <w:i/>
              </w:rPr>
              <w:t>10100AA_X0000</w:t>
            </w:r>
            <w:r w:rsidRPr="00C36B0F">
              <w:rPr>
                <w:i/>
              </w:rPr>
              <w:t xml:space="preserve">.000, displayed </w:t>
            </w:r>
            <w:r w:rsidRPr="00BF7BC9">
              <w:rPr>
                <w:i/>
              </w:rPr>
              <w:t xml:space="preserve">scale 1:50 000 </w:t>
            </w:r>
            <w:r w:rsidRPr="00357E05">
              <w:rPr>
                <w:b/>
                <w:bCs/>
                <w:i/>
              </w:rPr>
              <w:t>[TBD</w:t>
            </w:r>
            <w:r>
              <w:rPr>
                <w:i/>
              </w:rPr>
              <w:t>]</w:t>
            </w:r>
          </w:p>
          <w:p w14:paraId="4949D2C0" w14:textId="77777777" w:rsidR="00E63B99" w:rsidRDefault="00E63B99" w:rsidP="00E63B99">
            <w:pPr>
              <w:tabs>
                <w:tab w:val="left" w:pos="3048"/>
              </w:tabs>
              <w:jc w:val="center"/>
              <w:rPr>
                <w:ins w:id="513" w:author="jonathan pritchard" w:date="2025-01-23T13:20:00Z" w16du:dateUtc="2025-01-23T13:20:00Z"/>
                <w:rFonts w:cs="Arial"/>
                <w:sz w:val="18"/>
                <w:szCs w:val="18"/>
              </w:rPr>
            </w:pPr>
          </w:p>
          <w:p w14:paraId="3026DDFA" w14:textId="77777777" w:rsidR="00E63B99" w:rsidRPr="00340B0D" w:rsidRDefault="00E63B99" w:rsidP="00E63B99">
            <w:pPr>
              <w:tabs>
                <w:tab w:val="left" w:pos="3048"/>
              </w:tabs>
              <w:jc w:val="center"/>
              <w:rPr>
                <w:ins w:id="514" w:author="jonathan pritchard" w:date="2025-01-23T13:20:00Z" w16du:dateUtc="2025-01-23T13:20:00Z"/>
                <w:rFonts w:cs="Arial"/>
                <w:sz w:val="18"/>
                <w:szCs w:val="18"/>
              </w:rPr>
            </w:pPr>
          </w:p>
          <w:p w14:paraId="5E1E8B92" w14:textId="77777777" w:rsidR="00E63B99" w:rsidRDefault="00E63B99" w:rsidP="00E63B99">
            <w:pPr>
              <w:jc w:val="center"/>
              <w:rPr>
                <w:ins w:id="515" w:author="jonathan pritchard" w:date="2025-01-23T13:20:00Z" w16du:dateUtc="2025-01-23T13:20:00Z"/>
                <w:rFonts w:cs="Arial"/>
                <w:sz w:val="18"/>
                <w:szCs w:val="18"/>
              </w:rPr>
            </w:pPr>
          </w:p>
          <w:p w14:paraId="54DD5261" w14:textId="77777777" w:rsidR="00E63B99" w:rsidRDefault="00E63B99" w:rsidP="00E63B99">
            <w:pPr>
              <w:jc w:val="center"/>
              <w:rPr>
                <w:ins w:id="516" w:author="jonathan pritchard" w:date="2025-01-23T13:20:00Z" w16du:dateUtc="2025-01-23T13:20:00Z"/>
                <w:rFonts w:cs="Arial"/>
                <w:sz w:val="18"/>
                <w:szCs w:val="18"/>
              </w:rPr>
            </w:pPr>
          </w:p>
          <w:p w14:paraId="49AE341F" w14:textId="77777777" w:rsidR="00E63B99" w:rsidRPr="00340B0D" w:rsidRDefault="00E63B99" w:rsidP="00E63B99">
            <w:pPr>
              <w:rPr>
                <w:ins w:id="517" w:author="jonathan pritchard" w:date="2025-01-23T13:20:00Z" w16du:dateUtc="2025-01-23T13:20:00Z"/>
                <w:rFonts w:cs="Arial"/>
                <w:sz w:val="18"/>
                <w:szCs w:val="18"/>
              </w:rPr>
            </w:pPr>
          </w:p>
        </w:tc>
      </w:tr>
    </w:tbl>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276"/>
      </w:tblGrid>
      <w:tr w:rsidR="00E9404B" w14:paraId="4AB9A302" w14:textId="77777777" w:rsidTr="00E63B99">
        <w:trPr>
          <w:cantSplit/>
        </w:trPr>
        <w:tc>
          <w:tcPr>
            <w:tcW w:w="9276" w:type="dxa"/>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13F071A6">
                  <wp:extent cx="5197337" cy="4781550"/>
                  <wp:effectExtent l="0" t="0" r="381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6947" cy="4790391"/>
                          </a:xfrm>
                          <a:prstGeom prst="rect">
                            <a:avLst/>
                          </a:prstGeom>
                          <a:noFill/>
                          <a:ln>
                            <a:noFill/>
                          </a:ln>
                        </pic:spPr>
                      </pic:pic>
                    </a:graphicData>
                  </a:graphic>
                </wp:inline>
              </w:drawing>
            </w:r>
          </w:p>
        </w:tc>
      </w:tr>
      <w:tr w:rsidR="00E9404B" w14:paraId="39C1E88C" w14:textId="77777777" w:rsidTr="00E63B99">
        <w:trPr>
          <w:cantSplit/>
        </w:trPr>
        <w:tc>
          <w:tcPr>
            <w:tcW w:w="9276" w:type="dxa"/>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E63B99">
        <w:trPr>
          <w:cantSplit/>
        </w:trPr>
        <w:tc>
          <w:tcPr>
            <w:tcW w:w="9276" w:type="dxa"/>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E63B99">
        <w:trPr>
          <w:cantSplit/>
        </w:trPr>
        <w:tc>
          <w:tcPr>
            <w:tcW w:w="9276" w:type="dxa"/>
            <w:tcBorders>
              <w:top w:val="nil"/>
            </w:tcBorders>
            <w:vAlign w:val="center"/>
          </w:tcPr>
          <w:p w14:paraId="00C060B0" w14:textId="6EE14289" w:rsidR="001549A7" w:rsidRDefault="001549A7" w:rsidP="001549A7">
            <w:pPr>
              <w:rPr>
                <w:i/>
              </w:rPr>
            </w:pPr>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p>
          <w:p w14:paraId="02DDFD41" w14:textId="77777777" w:rsidR="005761E9" w:rsidRDefault="005761E9" w:rsidP="001549A7">
            <w:pPr>
              <w:rPr>
                <w:i/>
              </w:rPr>
            </w:pPr>
          </w:p>
          <w:p w14:paraId="74696447" w14:textId="79B87EA5" w:rsidR="005761E9" w:rsidRPr="005761E9" w:rsidRDefault="0024010F">
            <w:pPr>
              <w:pStyle w:val="ListParagraph"/>
              <w:numPr>
                <w:ilvl w:val="0"/>
                <w:numId w:val="52"/>
              </w:numPr>
              <w:rPr>
                <w:b/>
                <w:bCs/>
                <w:i/>
              </w:rPr>
            </w:pPr>
            <w:commentRangeStart w:id="518"/>
            <w:r w:rsidRPr="009C5191">
              <w:rPr>
                <w:b/>
                <w:bCs/>
                <w:i/>
              </w:rPr>
              <w:t>[TBD</w:t>
            </w:r>
            <w:r>
              <w:rPr>
                <w:i/>
              </w:rPr>
              <w:t>]</w:t>
            </w:r>
            <w:r w:rsidR="005761E9" w:rsidRPr="005761E9">
              <w:rPr>
                <w:b/>
                <w:bCs/>
                <w:i/>
              </w:rPr>
              <w:t>Screenshots for display of S-102/S-104</w:t>
            </w:r>
            <w:del w:id="519" w:author="jonathan pritchard" w:date="2024-10-04T13:59:00Z" w16du:dateUtc="2024-10-04T12:59:00Z">
              <w:r w:rsidR="005761E9" w:rsidRPr="005761E9" w:rsidDel="00793CF2">
                <w:rPr>
                  <w:b/>
                  <w:bCs/>
                  <w:i/>
                </w:rPr>
                <w:delText>/S-100</w:delText>
              </w:r>
            </w:del>
            <w:r w:rsidR="005761E9" w:rsidRPr="005761E9">
              <w:rPr>
                <w:b/>
                <w:bCs/>
                <w:i/>
              </w:rPr>
              <w:t xml:space="preserve">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commentRangeEnd w:id="518"/>
            <w:r w:rsidR="00940ADF">
              <w:rPr>
                <w:rStyle w:val="CommentReference"/>
                <w:snapToGrid/>
                <w:color w:val="000000"/>
              </w:rPr>
              <w:commentReference w:id="518"/>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r w:rsidR="00DF5922" w:rsidRPr="00DF5922">
        <w:lastRenderedPageBreak/>
        <w:t xml:space="preserve">Number and date in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20"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49"/>
        <w:gridCol w:w="2053"/>
        <w:gridCol w:w="275"/>
        <w:gridCol w:w="840"/>
        <w:gridCol w:w="1479"/>
        <w:gridCol w:w="303"/>
        <w:gridCol w:w="2013"/>
        <w:gridCol w:w="183"/>
        <w:gridCol w:w="1792"/>
        <w:gridCol w:w="339"/>
        <w:tblGridChange w:id="521">
          <w:tblGrid>
            <w:gridCol w:w="249"/>
            <w:gridCol w:w="2053"/>
            <w:gridCol w:w="275"/>
            <w:gridCol w:w="840"/>
            <w:gridCol w:w="1479"/>
            <w:gridCol w:w="303"/>
            <w:gridCol w:w="2013"/>
            <w:gridCol w:w="183"/>
            <w:gridCol w:w="1792"/>
            <w:gridCol w:w="339"/>
          </w:tblGrid>
        </w:tblGridChange>
      </w:tblGrid>
      <w:tr w:rsidR="005761E9" w14:paraId="0583BCD2" w14:textId="77777777" w:rsidTr="00BF7BC9">
        <w:trPr>
          <w:tblHeader/>
          <w:trPrChange w:id="522" w:author="jonathan pritchard" w:date="2025-01-23T13:25:00Z" w16du:dateUtc="2025-01-23T13:25:00Z">
            <w:trPr>
              <w:tblHeader/>
            </w:trPr>
          </w:trPrChange>
        </w:trPr>
        <w:tc>
          <w:tcPr>
            <w:tcW w:w="2577" w:type="dxa"/>
            <w:gridSpan w:val="3"/>
            <w:shd w:val="clear" w:color="auto" w:fill="BFBFBF" w:themeFill="background1" w:themeFillShade="BF"/>
            <w:vAlign w:val="center"/>
            <w:tcPrChange w:id="523" w:author="jonathan pritchard" w:date="2025-01-23T13:25:00Z" w16du:dateUtc="2025-01-23T13:25:00Z">
              <w:tcPr>
                <w:tcW w:w="2577" w:type="dxa"/>
                <w:gridSpan w:val="3"/>
                <w:shd w:val="clear" w:color="auto" w:fill="CCFFCC"/>
                <w:vAlign w:val="center"/>
              </w:tcPr>
            </w:tcPrChange>
          </w:tcPr>
          <w:p w14:paraId="12482FB2" w14:textId="77777777" w:rsidR="00ED5AF2" w:rsidRPr="00575479" w:rsidRDefault="00ED5AF2" w:rsidP="0015247B">
            <w:r w:rsidRPr="000A066E">
              <w:rPr>
                <w:b/>
              </w:rPr>
              <w:t>Test Reference</w:t>
            </w:r>
          </w:p>
        </w:tc>
        <w:tc>
          <w:tcPr>
            <w:tcW w:w="2319" w:type="dxa"/>
            <w:gridSpan w:val="2"/>
            <w:shd w:val="clear" w:color="auto" w:fill="FFFFFF" w:themeFill="background1"/>
            <w:vAlign w:val="center"/>
            <w:tcPrChange w:id="524" w:author="jonathan pritchard" w:date="2025-01-23T13:25:00Z" w16du:dateUtc="2025-01-23T13:25:00Z">
              <w:tcPr>
                <w:tcW w:w="2319" w:type="dxa"/>
                <w:gridSpan w:val="2"/>
                <w:shd w:val="clear" w:color="auto" w:fill="CCFFCC"/>
                <w:vAlign w:val="center"/>
              </w:tcPr>
            </w:tcPrChange>
          </w:tcPr>
          <w:p w14:paraId="765A79A8" w14:textId="4C5AC753" w:rsidR="00ED5AF2" w:rsidRPr="00575479" w:rsidRDefault="00C64EB4" w:rsidP="0015247B">
            <w:proofErr w:type="spellStart"/>
            <w:r>
              <w:t>PowerUp</w:t>
            </w:r>
            <w:proofErr w:type="spellEnd"/>
          </w:p>
        </w:tc>
        <w:tc>
          <w:tcPr>
            <w:tcW w:w="2316" w:type="dxa"/>
            <w:gridSpan w:val="2"/>
            <w:shd w:val="clear" w:color="auto" w:fill="BFBFBF" w:themeFill="background1" w:themeFillShade="BF"/>
            <w:vAlign w:val="center"/>
            <w:tcPrChange w:id="525" w:author="jonathan pritchard" w:date="2025-01-23T13:25:00Z" w16du:dateUtc="2025-01-23T13:25:00Z">
              <w:tcPr>
                <w:tcW w:w="2316" w:type="dxa"/>
                <w:gridSpan w:val="2"/>
                <w:shd w:val="clear" w:color="auto" w:fill="CCFFCC"/>
                <w:vAlign w:val="center"/>
              </w:tcPr>
            </w:tcPrChange>
          </w:tcPr>
          <w:p w14:paraId="07FA1281" w14:textId="77777777" w:rsidR="00ED5AF2" w:rsidRPr="00575479" w:rsidRDefault="00ED5AF2" w:rsidP="0015247B">
            <w:r w:rsidRPr="000A066E">
              <w:rPr>
                <w:b/>
              </w:rPr>
              <w:t>IHO Reference</w:t>
            </w:r>
          </w:p>
        </w:tc>
        <w:tc>
          <w:tcPr>
            <w:tcW w:w="2314" w:type="dxa"/>
            <w:gridSpan w:val="3"/>
            <w:shd w:val="clear" w:color="auto" w:fill="FFFFFF" w:themeFill="background1"/>
            <w:vAlign w:val="center"/>
            <w:tcPrChange w:id="526" w:author="jonathan pritchard" w:date="2025-01-23T13:25:00Z" w16du:dateUtc="2025-01-23T13:25:00Z">
              <w:tcPr>
                <w:tcW w:w="2314" w:type="dxa"/>
                <w:gridSpan w:val="3"/>
                <w:shd w:val="clear" w:color="auto" w:fill="CCFFCC"/>
                <w:vAlign w:val="center"/>
              </w:tcPr>
            </w:tcPrChange>
          </w:tcPr>
          <w:p w14:paraId="673CDEBF" w14:textId="77777777" w:rsidR="00BF7BC9" w:rsidRDefault="00BF7BC9" w:rsidP="00BF7BC9">
            <w:r w:rsidRPr="00575479">
              <w:t>IEC 61174/ 4.4.1</w:t>
            </w:r>
          </w:p>
          <w:p w14:paraId="1FA484B4" w14:textId="253A43CB" w:rsidR="00BF7BC9" w:rsidRPr="00575479" w:rsidRDefault="00BF7BC9" w:rsidP="00BF7BC9">
            <w:r>
              <w:t>S-98 6.1.1</w:t>
            </w:r>
          </w:p>
        </w:tc>
      </w:tr>
      <w:tr w:rsidR="000A066E" w14:paraId="602C0A65" w14:textId="77777777" w:rsidTr="00723877">
        <w:trPr>
          <w:tblHeader/>
          <w:trPrChange w:id="527" w:author="jonathan pritchard" w:date="2025-01-23T13:25:00Z" w16du:dateUtc="2025-01-23T13:25:00Z">
            <w:trPr>
              <w:tblHeader/>
            </w:trPr>
          </w:trPrChange>
        </w:trPr>
        <w:tc>
          <w:tcPr>
            <w:tcW w:w="9526" w:type="dxa"/>
            <w:gridSpan w:val="10"/>
            <w:shd w:val="clear" w:color="auto" w:fill="BFBFBF" w:themeFill="background1" w:themeFillShade="BF"/>
            <w:vAlign w:val="center"/>
            <w:tcPrChange w:id="528" w:author="jonathan pritchard" w:date="2025-01-23T13:25:00Z" w16du:dateUtc="2025-01-23T13:25:00Z">
              <w:tcPr>
                <w:tcW w:w="9526" w:type="dxa"/>
                <w:gridSpan w:val="10"/>
                <w:shd w:val="clear" w:color="auto" w:fill="CCFFCC"/>
                <w:vAlign w:val="center"/>
              </w:tcPr>
            </w:tcPrChange>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723877">
        <w:trPr>
          <w:tblHeader/>
          <w:trPrChange w:id="529" w:author="jonathan pritchard" w:date="2025-01-23T13:25:00Z" w16du:dateUtc="2025-01-23T13:25:00Z">
            <w:trPr>
              <w:tblHeader/>
            </w:trPr>
          </w:trPrChange>
        </w:trPr>
        <w:tc>
          <w:tcPr>
            <w:tcW w:w="9526" w:type="dxa"/>
            <w:gridSpan w:val="10"/>
            <w:shd w:val="clear" w:color="auto" w:fill="BFBFBF" w:themeFill="background1" w:themeFillShade="BF"/>
            <w:vAlign w:val="center"/>
            <w:tcPrChange w:id="530" w:author="jonathan pritchard" w:date="2025-01-23T13:25:00Z" w16du:dateUtc="2025-01-23T13:25:00Z">
              <w:tcPr>
                <w:tcW w:w="9526" w:type="dxa"/>
                <w:gridSpan w:val="10"/>
                <w:shd w:val="clear" w:color="auto" w:fill="CCFFCC"/>
                <w:vAlign w:val="center"/>
              </w:tcPr>
            </w:tcPrChange>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723877">
        <w:trPr>
          <w:tblHeader/>
          <w:trPrChange w:id="531" w:author="jonathan pritchard" w:date="2025-01-23T13:25:00Z" w16du:dateUtc="2025-01-23T13:25:00Z">
            <w:trPr>
              <w:tblHeader/>
            </w:trPr>
          </w:trPrChange>
        </w:trPr>
        <w:tc>
          <w:tcPr>
            <w:tcW w:w="9526" w:type="dxa"/>
            <w:gridSpan w:val="10"/>
            <w:tcBorders>
              <w:bottom w:val="nil"/>
            </w:tcBorders>
            <w:shd w:val="clear" w:color="auto" w:fill="BFBFBF" w:themeFill="background1" w:themeFillShade="BF"/>
            <w:vAlign w:val="center"/>
            <w:tcPrChange w:id="532" w:author="jonathan pritchard" w:date="2025-01-23T13:25:00Z" w16du:dateUtc="2025-01-23T13:25:00Z">
              <w:tcPr>
                <w:tcW w:w="9526" w:type="dxa"/>
                <w:gridSpan w:val="10"/>
                <w:tcBorders>
                  <w:bottom w:val="nil"/>
                </w:tcBorders>
                <w:shd w:val="clear" w:color="auto" w:fill="CCFFCC"/>
                <w:vAlign w:val="center"/>
              </w:tcPr>
            </w:tcPrChange>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bookmarkStart w:id="533" w:name="_Hlk189490871"/>
          </w:p>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bookmarkEnd w:id="533"/>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0379F6" w:rsidRDefault="00C64EB4" w:rsidP="00ED668D">
            <w:pPr>
              <w:rPr>
                <w:i/>
                <w:iCs/>
                <w:color w:val="4F81BD" w:themeColor="accent1"/>
                <w:sz w:val="18"/>
                <w:szCs w:val="18"/>
              </w:rPr>
            </w:pPr>
            <w:commentRangeStart w:id="534"/>
            <w:r w:rsidRPr="000379F6">
              <w:rPr>
                <w:i/>
                <w:iCs/>
                <w:color w:val="4F81BD" w:themeColor="accent1"/>
                <w:sz w:val="18"/>
                <w:szCs w:val="18"/>
              </w:rPr>
              <w:t>101AA00</w:t>
            </w:r>
            <w:r w:rsidR="00ED668D" w:rsidRPr="000379F6">
              <w:rPr>
                <w:i/>
                <w:iCs/>
                <w:color w:val="4F81BD" w:themeColor="accent1"/>
                <w:sz w:val="18"/>
                <w:szCs w:val="18"/>
              </w:rPr>
              <w:t>X02SE.000</w:t>
            </w:r>
          </w:p>
        </w:tc>
        <w:tc>
          <w:tcPr>
            <w:tcW w:w="1115" w:type="dxa"/>
            <w:gridSpan w:val="2"/>
            <w:shd w:val="clear" w:color="auto" w:fill="DBE5F1"/>
            <w:vAlign w:val="center"/>
          </w:tcPr>
          <w:p w14:paraId="3CEC6463" w14:textId="77777777" w:rsidR="00ED668D" w:rsidRPr="000379F6" w:rsidRDefault="00ED668D" w:rsidP="00ED668D">
            <w:pPr>
              <w:rPr>
                <w:i/>
                <w:iCs/>
                <w:color w:val="4F81BD" w:themeColor="accent1"/>
                <w:sz w:val="18"/>
                <w:szCs w:val="18"/>
              </w:rPr>
            </w:pPr>
            <w:r w:rsidRPr="000379F6">
              <w:rPr>
                <w:i/>
                <w:iCs/>
                <w:color w:val="4F81BD" w:themeColor="accent1"/>
                <w:sz w:val="18"/>
                <w:szCs w:val="18"/>
              </w:rPr>
              <w:t>1</w:t>
            </w:r>
          </w:p>
        </w:tc>
        <w:tc>
          <w:tcPr>
            <w:tcW w:w="1782" w:type="dxa"/>
            <w:gridSpan w:val="2"/>
            <w:shd w:val="clear" w:color="auto" w:fill="DBE5F1"/>
            <w:vAlign w:val="center"/>
          </w:tcPr>
          <w:p w14:paraId="53D3F32B" w14:textId="77777777" w:rsidR="00ED668D" w:rsidRPr="000379F6" w:rsidRDefault="00ED668D" w:rsidP="00ED668D">
            <w:pPr>
              <w:rPr>
                <w:i/>
                <w:iCs/>
                <w:color w:val="4F81BD" w:themeColor="accent1"/>
                <w:sz w:val="18"/>
                <w:szCs w:val="18"/>
              </w:rPr>
            </w:pPr>
            <w:r w:rsidRPr="000379F6">
              <w:rPr>
                <w:i/>
                <w:iCs/>
                <w:color w:val="4F81BD" w:themeColor="accent1"/>
                <w:sz w:val="18"/>
                <w:szCs w:val="18"/>
              </w:rPr>
              <w:t>0</w:t>
            </w:r>
          </w:p>
        </w:tc>
        <w:tc>
          <w:tcPr>
            <w:tcW w:w="2196" w:type="dxa"/>
            <w:gridSpan w:val="2"/>
            <w:shd w:val="clear" w:color="auto" w:fill="DBE5F1"/>
            <w:vAlign w:val="center"/>
          </w:tcPr>
          <w:p w14:paraId="0524A439" w14:textId="2C21B3E7"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commentRangeEnd w:id="534"/>
            <w:r w:rsidR="008D6F46" w:rsidRPr="000379F6">
              <w:rPr>
                <w:rStyle w:val="CommentReference"/>
                <w:i/>
                <w:iCs/>
                <w:snapToGrid/>
                <w:color w:val="4F81BD" w:themeColor="accent1"/>
              </w:rPr>
              <w:commentReference w:id="534"/>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commentRangeStart w:id="535"/>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commentRangeEnd w:id="535"/>
            <w:r w:rsidR="008D6F46" w:rsidRPr="000379F6">
              <w:rPr>
                <w:rStyle w:val="CommentReference"/>
                <w:i/>
                <w:iCs/>
                <w:snapToGrid/>
                <w:color w:val="000000"/>
              </w:rPr>
              <w:commentReference w:id="535"/>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723877">
        <w:trPr>
          <w:tblHeader/>
          <w:trPrChange w:id="536" w:author="jonathan pritchard" w:date="2025-01-23T13:25:00Z" w16du:dateUtc="2025-01-23T13:25:00Z">
            <w:trPr>
              <w:tblHeader/>
            </w:trPr>
          </w:trPrChange>
        </w:trPr>
        <w:tc>
          <w:tcPr>
            <w:tcW w:w="9526" w:type="dxa"/>
            <w:gridSpan w:val="10"/>
            <w:shd w:val="clear" w:color="auto" w:fill="BFBFBF" w:themeFill="background1" w:themeFillShade="BF"/>
            <w:vAlign w:val="center"/>
            <w:tcPrChange w:id="537" w:author="jonathan pritchard" w:date="2025-01-23T13:25:00Z" w16du:dateUtc="2025-01-23T13:25:00Z">
              <w:tcPr>
                <w:tcW w:w="9526" w:type="dxa"/>
                <w:gridSpan w:val="10"/>
                <w:shd w:val="clear" w:color="auto" w:fill="CCFFCC"/>
                <w:vAlign w:val="center"/>
              </w:tcPr>
            </w:tcPrChange>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7E876FED" w:rsidR="00DF5922" w:rsidRDefault="00DF5922" w:rsidP="00E30B8F">
      <w:pPr>
        <w:pStyle w:val="Heading3"/>
      </w:pPr>
      <w:r w:rsidRPr="00DF5922">
        <w:t xml:space="preserve">Load additional </w:t>
      </w:r>
      <w:r w:rsidR="00E643E7">
        <w:t>data</w:t>
      </w:r>
      <w:r w:rsidR="00E63B99">
        <w:t xml:space="preserve">sets </w:t>
      </w:r>
      <w:r w:rsidRPr="00DF5922">
        <w:t xml:space="preserve">and check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38"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39">
          <w:tblGrid>
            <w:gridCol w:w="2381"/>
            <w:gridCol w:w="2381"/>
            <w:gridCol w:w="2382"/>
            <w:gridCol w:w="2382"/>
          </w:tblGrid>
        </w:tblGridChange>
      </w:tblGrid>
      <w:tr w:rsidR="0015247B" w14:paraId="4902241F" w14:textId="77777777" w:rsidTr="00723877">
        <w:trPr>
          <w:trHeight w:val="454"/>
          <w:tblHeader/>
          <w:trPrChange w:id="540"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541" w:author="jonathan pritchard" w:date="2025-01-23T13:25:00Z" w16du:dateUtc="2025-01-23T13:25:00Z">
              <w:tcPr>
                <w:tcW w:w="2381" w:type="dxa"/>
                <w:shd w:val="clear" w:color="auto" w:fill="CCFFCC"/>
                <w:vAlign w:val="center"/>
              </w:tcPr>
            </w:tcPrChange>
          </w:tcPr>
          <w:p w14:paraId="6AD6E9D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Change w:id="542" w:author="jonathan pritchard" w:date="2025-01-23T13:25:00Z" w16du:dateUtc="2025-01-23T13:25:00Z">
              <w:tcPr>
                <w:tcW w:w="2381" w:type="dxa"/>
                <w:shd w:val="clear" w:color="auto" w:fill="CCFFCC"/>
                <w:vAlign w:val="center"/>
              </w:tcPr>
            </w:tcPrChange>
          </w:tcPr>
          <w:p w14:paraId="51D69183" w14:textId="70856907" w:rsidR="0015247B" w:rsidRPr="004065B1" w:rsidRDefault="00C64EB4" w:rsidP="0015247B">
            <w:proofErr w:type="spellStart"/>
            <w:r>
              <w:t>AdditionalCell</w:t>
            </w:r>
            <w:proofErr w:type="spellEnd"/>
          </w:p>
        </w:tc>
        <w:tc>
          <w:tcPr>
            <w:tcW w:w="2382" w:type="dxa"/>
            <w:shd w:val="clear" w:color="auto" w:fill="BFBFBF" w:themeFill="background1" w:themeFillShade="BF"/>
            <w:vAlign w:val="center"/>
            <w:tcPrChange w:id="543" w:author="jonathan pritchard" w:date="2025-01-23T13:25:00Z" w16du:dateUtc="2025-01-23T13:25:00Z">
              <w:tcPr>
                <w:tcW w:w="2382" w:type="dxa"/>
                <w:shd w:val="clear" w:color="auto" w:fill="CCFFCC"/>
                <w:vAlign w:val="center"/>
              </w:tcPr>
            </w:tcPrChange>
          </w:tcPr>
          <w:p w14:paraId="2F99316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Change w:id="544" w:author="jonathan pritchard" w:date="2025-01-23T13:25:00Z" w16du:dateUtc="2025-01-23T13:25:00Z">
              <w:tcPr>
                <w:tcW w:w="2382" w:type="dxa"/>
                <w:shd w:val="clear" w:color="auto" w:fill="CCFFCC"/>
                <w:vAlign w:val="center"/>
              </w:tcPr>
            </w:tcPrChange>
          </w:tcPr>
          <w:p w14:paraId="2309C61E" w14:textId="77777777" w:rsidR="0015247B" w:rsidRPr="004065B1" w:rsidRDefault="0015247B" w:rsidP="0015247B">
            <w:r w:rsidRPr="0015247B">
              <w:t>IEC 61174/ 4.4.1</w:t>
            </w:r>
          </w:p>
        </w:tc>
      </w:tr>
      <w:tr w:rsidR="0015247B" w14:paraId="4BC786C8" w14:textId="77777777" w:rsidTr="00723877">
        <w:trPr>
          <w:tblHeader/>
          <w:trPrChange w:id="545" w:author="jonathan pritchard" w:date="2025-01-23T13:25:00Z" w16du:dateUtc="2025-01-23T13:25:00Z">
            <w:trPr>
              <w:tblHeader/>
            </w:trPr>
          </w:trPrChange>
        </w:trPr>
        <w:tc>
          <w:tcPr>
            <w:tcW w:w="9526" w:type="dxa"/>
            <w:gridSpan w:val="4"/>
            <w:shd w:val="clear" w:color="auto" w:fill="BFBFBF" w:themeFill="background1" w:themeFillShade="BF"/>
            <w:vAlign w:val="center"/>
            <w:tcPrChange w:id="546" w:author="jonathan pritchard" w:date="2025-01-23T13:25:00Z" w16du:dateUtc="2025-01-23T13:25:00Z">
              <w:tcPr>
                <w:tcW w:w="9526" w:type="dxa"/>
                <w:gridSpan w:val="4"/>
                <w:shd w:val="clear" w:color="auto" w:fill="CCFFCC"/>
                <w:vAlign w:val="center"/>
              </w:tcPr>
            </w:tcPrChange>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723877">
        <w:trPr>
          <w:tblHeader/>
          <w:trPrChange w:id="547" w:author="jonathan pritchard" w:date="2025-01-23T13:25:00Z" w16du:dateUtc="2025-01-23T13:25:00Z">
            <w:trPr>
              <w:tblHeader/>
            </w:trPr>
          </w:trPrChange>
        </w:trPr>
        <w:tc>
          <w:tcPr>
            <w:tcW w:w="9526" w:type="dxa"/>
            <w:gridSpan w:val="4"/>
            <w:shd w:val="clear" w:color="auto" w:fill="BFBFBF" w:themeFill="background1" w:themeFillShade="BF"/>
            <w:vAlign w:val="center"/>
            <w:tcPrChange w:id="548" w:author="jonathan pritchard" w:date="2025-01-23T13:25:00Z" w16du:dateUtc="2025-01-23T13:25:00Z">
              <w:tcPr>
                <w:tcW w:w="9526" w:type="dxa"/>
                <w:gridSpan w:val="4"/>
                <w:shd w:val="clear" w:color="auto" w:fill="CCFFCC"/>
                <w:vAlign w:val="center"/>
              </w:tcPr>
            </w:tcPrChange>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723877">
        <w:trPr>
          <w:tblHeader/>
          <w:trPrChange w:id="549" w:author="jonathan pritchard" w:date="2025-01-23T13:25:00Z" w16du:dateUtc="2025-01-23T13:25:00Z">
            <w:trPr>
              <w:tblHeader/>
            </w:trPr>
          </w:trPrChange>
        </w:trPr>
        <w:tc>
          <w:tcPr>
            <w:tcW w:w="9526" w:type="dxa"/>
            <w:gridSpan w:val="4"/>
            <w:shd w:val="clear" w:color="auto" w:fill="BFBFBF" w:themeFill="background1" w:themeFillShade="BF"/>
            <w:vAlign w:val="center"/>
            <w:tcPrChange w:id="550" w:author="jonathan pritchard" w:date="2025-01-23T13:25:00Z" w16du:dateUtc="2025-01-23T13:25:00Z">
              <w:tcPr>
                <w:tcW w:w="9526" w:type="dxa"/>
                <w:gridSpan w:val="4"/>
                <w:shd w:val="clear" w:color="auto" w:fill="CCFFCC"/>
                <w:vAlign w:val="center"/>
              </w:tcPr>
            </w:tcPrChange>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79DC84BB"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del w:id="551" w:author="jonathan pritchard" w:date="2024-10-04T13:59:00Z" w16du:dateUtc="2024-10-04T12:59:00Z">
              <w:r w:rsidRPr="000379F6" w:rsidDel="00793CF2">
                <w:rPr>
                  <w:b/>
                  <w:bCs/>
                  <w:i/>
                  <w:strike/>
                </w:rPr>
                <w:delText>AdditionalCell</w:delText>
              </w:r>
              <w:r w:rsidR="00940ADF" w:rsidDel="00793CF2">
                <w:rPr>
                  <w:b/>
                  <w:bCs/>
                  <w:i/>
                </w:rPr>
                <w:delText xml:space="preserve"> [</w:delText>
              </w:r>
            </w:del>
            <w:r w:rsidR="00940ADF" w:rsidRPr="000379F6">
              <w:rPr>
                <w:b/>
                <w:bCs/>
                <w:i/>
                <w:color w:val="1F497D" w:themeColor="text2"/>
              </w:rPr>
              <w:t>Settings</w:t>
            </w:r>
            <w:del w:id="552" w:author="jonathan pritchard" w:date="2024-10-04T13:59:00Z" w16du:dateUtc="2024-10-04T12:59:00Z">
              <w:r w:rsidR="00940ADF" w:rsidDel="00793CF2">
                <w:rPr>
                  <w:b/>
                  <w:bCs/>
                  <w:i/>
                </w:rPr>
                <w:delText>]</w:delText>
              </w:r>
            </w:del>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723877">
        <w:trPr>
          <w:tblHeader/>
          <w:trPrChange w:id="553" w:author="jonathan pritchard" w:date="2025-01-23T13:25:00Z" w16du:dateUtc="2025-01-23T13:25:00Z">
            <w:trPr>
              <w:tblHeader/>
            </w:trPr>
          </w:trPrChange>
        </w:trPr>
        <w:tc>
          <w:tcPr>
            <w:tcW w:w="9526" w:type="dxa"/>
            <w:gridSpan w:val="4"/>
            <w:shd w:val="clear" w:color="auto" w:fill="BFBFBF" w:themeFill="background1" w:themeFillShade="BF"/>
            <w:vAlign w:val="center"/>
            <w:tcPrChange w:id="554" w:author="jonathan pritchard" w:date="2025-01-23T13:25:00Z" w16du:dateUtc="2025-01-23T13:25:00Z">
              <w:tcPr>
                <w:tcW w:w="9526" w:type="dxa"/>
                <w:gridSpan w:val="4"/>
                <w:shd w:val="clear" w:color="auto" w:fill="CCFFCC"/>
                <w:vAlign w:val="center"/>
              </w:tcPr>
            </w:tcPrChange>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r w:rsidRPr="00DF5922">
        <w:lastRenderedPageBreak/>
        <w:t xml:space="preserve">Remove </w:t>
      </w:r>
      <w:r w:rsidR="00E643E7">
        <w:t>dataset</w:t>
      </w:r>
      <w:r w:rsidR="00E643E7" w:rsidRPr="00DF5922">
        <w:t xml:space="preserve"> </w:t>
      </w:r>
      <w:r w:rsidRPr="00DF5922">
        <w:t>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55" w:author="jonathan pritchard" w:date="2025-01-23T13:25:00Z" w16du:dateUtc="2025-01-23T13:2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56">
          <w:tblGrid>
            <w:gridCol w:w="2381"/>
            <w:gridCol w:w="2381"/>
            <w:gridCol w:w="2382"/>
            <w:gridCol w:w="2382"/>
          </w:tblGrid>
        </w:tblGridChange>
      </w:tblGrid>
      <w:tr w:rsidR="0015247B" w14:paraId="67CD195F" w14:textId="77777777" w:rsidTr="00BF7BC9">
        <w:trPr>
          <w:trHeight w:val="454"/>
          <w:tblHeader/>
          <w:trPrChange w:id="557" w:author="jonathan pritchard" w:date="2025-01-23T13:25:00Z" w16du:dateUtc="2025-01-23T13:25:00Z">
            <w:trPr>
              <w:trHeight w:val="454"/>
              <w:tblHeader/>
            </w:trPr>
          </w:trPrChange>
        </w:trPr>
        <w:tc>
          <w:tcPr>
            <w:tcW w:w="2381" w:type="dxa"/>
            <w:shd w:val="clear" w:color="auto" w:fill="BFBFBF" w:themeFill="background1" w:themeFillShade="BF"/>
            <w:vAlign w:val="center"/>
            <w:tcPrChange w:id="558" w:author="jonathan pritchard" w:date="2025-01-23T13:25:00Z" w16du:dateUtc="2025-01-23T13:25:00Z">
              <w:tcPr>
                <w:tcW w:w="2381" w:type="dxa"/>
                <w:shd w:val="clear" w:color="auto" w:fill="CCFFCC"/>
                <w:vAlign w:val="center"/>
              </w:tcPr>
            </w:tcPrChange>
          </w:tcPr>
          <w:p w14:paraId="2B0AE806" w14:textId="77777777" w:rsidR="0015247B" w:rsidRPr="004065B1" w:rsidRDefault="0015247B" w:rsidP="0015247B">
            <w:r w:rsidRPr="000A066E">
              <w:rPr>
                <w:b/>
              </w:rPr>
              <w:t>Test Reference</w:t>
            </w:r>
          </w:p>
        </w:tc>
        <w:tc>
          <w:tcPr>
            <w:tcW w:w="2381" w:type="dxa"/>
            <w:shd w:val="clear" w:color="auto" w:fill="FFFFFF" w:themeFill="background1"/>
            <w:vAlign w:val="center"/>
            <w:tcPrChange w:id="559" w:author="jonathan pritchard" w:date="2025-01-23T13:25:00Z" w16du:dateUtc="2025-01-23T13:25:00Z">
              <w:tcPr>
                <w:tcW w:w="2381" w:type="dxa"/>
                <w:shd w:val="clear" w:color="auto" w:fill="CCFFCC"/>
                <w:vAlign w:val="center"/>
              </w:tcPr>
            </w:tcPrChange>
          </w:tcPr>
          <w:p w14:paraId="5C73E999" w14:textId="5096613C" w:rsidR="0015247B" w:rsidRPr="004065B1" w:rsidRDefault="00E97568" w:rsidP="0015247B">
            <w:proofErr w:type="spellStart"/>
            <w:r>
              <w:t>RemoveCell</w:t>
            </w:r>
            <w:proofErr w:type="spellEnd"/>
          </w:p>
        </w:tc>
        <w:tc>
          <w:tcPr>
            <w:tcW w:w="2382" w:type="dxa"/>
            <w:shd w:val="clear" w:color="auto" w:fill="BFBFBF" w:themeFill="background1" w:themeFillShade="BF"/>
            <w:vAlign w:val="center"/>
            <w:tcPrChange w:id="560" w:author="jonathan pritchard" w:date="2025-01-23T13:25:00Z" w16du:dateUtc="2025-01-23T13:25:00Z">
              <w:tcPr>
                <w:tcW w:w="2382" w:type="dxa"/>
                <w:shd w:val="clear" w:color="auto" w:fill="CCFFCC"/>
                <w:vAlign w:val="center"/>
              </w:tcPr>
            </w:tcPrChange>
          </w:tcPr>
          <w:p w14:paraId="65D56DFE" w14:textId="77777777" w:rsidR="0015247B" w:rsidRPr="004065B1" w:rsidRDefault="0015247B" w:rsidP="0015247B">
            <w:r w:rsidRPr="000A066E">
              <w:rPr>
                <w:b/>
              </w:rPr>
              <w:t>IHO Reference</w:t>
            </w:r>
          </w:p>
        </w:tc>
        <w:tc>
          <w:tcPr>
            <w:tcW w:w="2382" w:type="dxa"/>
            <w:shd w:val="clear" w:color="auto" w:fill="FFFFFF" w:themeFill="background1"/>
            <w:vAlign w:val="center"/>
            <w:tcPrChange w:id="561" w:author="jonathan pritchard" w:date="2025-01-23T13:25:00Z" w16du:dateUtc="2025-01-23T13:25:00Z">
              <w:tcPr>
                <w:tcW w:w="2382" w:type="dxa"/>
                <w:shd w:val="clear" w:color="auto" w:fill="CCFFCC"/>
                <w:vAlign w:val="center"/>
              </w:tcPr>
            </w:tcPrChange>
          </w:tcPr>
          <w:p w14:paraId="1E04BE0F" w14:textId="77777777" w:rsidR="00BF7BC9" w:rsidRDefault="00BF7BC9" w:rsidP="00BF7BC9">
            <w:r w:rsidRPr="00575479">
              <w:t>IEC 61174/ 4.4.1</w:t>
            </w:r>
          </w:p>
          <w:p w14:paraId="47E99A31" w14:textId="36FC0AAF" w:rsidR="0015247B" w:rsidRPr="004065B1" w:rsidRDefault="00BF7BC9" w:rsidP="00BF7BC9">
            <w:r>
              <w:t>S-98 6.1.1</w:t>
            </w:r>
          </w:p>
        </w:tc>
      </w:tr>
      <w:tr w:rsidR="0015247B" w14:paraId="10E2F19F" w14:textId="77777777" w:rsidTr="00723877">
        <w:trPr>
          <w:tblHeader/>
          <w:trPrChange w:id="562" w:author="jonathan pritchard" w:date="2025-01-23T13:25:00Z" w16du:dateUtc="2025-01-23T13:25:00Z">
            <w:trPr>
              <w:tblHeader/>
            </w:trPr>
          </w:trPrChange>
        </w:trPr>
        <w:tc>
          <w:tcPr>
            <w:tcW w:w="9526" w:type="dxa"/>
            <w:gridSpan w:val="4"/>
            <w:shd w:val="clear" w:color="auto" w:fill="BFBFBF" w:themeFill="background1" w:themeFillShade="BF"/>
            <w:vAlign w:val="center"/>
            <w:tcPrChange w:id="563" w:author="jonathan pritchard" w:date="2025-01-23T13:25:00Z" w16du:dateUtc="2025-01-23T13:25:00Z">
              <w:tcPr>
                <w:tcW w:w="9526" w:type="dxa"/>
                <w:gridSpan w:val="4"/>
                <w:shd w:val="clear" w:color="auto" w:fill="CCFFCC"/>
                <w:vAlign w:val="center"/>
              </w:tcPr>
            </w:tcPrChange>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723877">
        <w:trPr>
          <w:tblHeader/>
          <w:trPrChange w:id="564" w:author="jonathan pritchard" w:date="2025-01-23T13:25:00Z" w16du:dateUtc="2025-01-23T13:25:00Z">
            <w:trPr>
              <w:tblHeader/>
            </w:trPr>
          </w:trPrChange>
        </w:trPr>
        <w:tc>
          <w:tcPr>
            <w:tcW w:w="9526" w:type="dxa"/>
            <w:gridSpan w:val="4"/>
            <w:shd w:val="clear" w:color="auto" w:fill="BFBFBF" w:themeFill="background1" w:themeFillShade="BF"/>
            <w:vAlign w:val="center"/>
            <w:tcPrChange w:id="565" w:author="jonathan pritchard" w:date="2025-01-23T13:25:00Z" w16du:dateUtc="2025-01-23T13:25:00Z">
              <w:tcPr>
                <w:tcW w:w="9526" w:type="dxa"/>
                <w:gridSpan w:val="4"/>
                <w:shd w:val="clear" w:color="auto" w:fill="CCFFCC"/>
                <w:vAlign w:val="center"/>
              </w:tcPr>
            </w:tcPrChange>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723877">
        <w:trPr>
          <w:tblHeader/>
          <w:trPrChange w:id="566" w:author="jonathan pritchard" w:date="2025-01-23T13:25:00Z" w16du:dateUtc="2025-01-23T13:25:00Z">
            <w:trPr>
              <w:tblHeader/>
            </w:trPr>
          </w:trPrChange>
        </w:trPr>
        <w:tc>
          <w:tcPr>
            <w:tcW w:w="9526" w:type="dxa"/>
            <w:gridSpan w:val="4"/>
            <w:shd w:val="clear" w:color="auto" w:fill="BFBFBF" w:themeFill="background1" w:themeFillShade="BF"/>
            <w:vAlign w:val="center"/>
            <w:tcPrChange w:id="567" w:author="jonathan pritchard" w:date="2025-01-23T13:25:00Z" w16du:dateUtc="2025-01-23T13:25:00Z">
              <w:tcPr>
                <w:tcW w:w="9526" w:type="dxa"/>
                <w:gridSpan w:val="4"/>
                <w:shd w:val="clear" w:color="auto" w:fill="CCFFCC"/>
                <w:vAlign w:val="center"/>
              </w:tcPr>
            </w:tcPrChange>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w:t>
            </w:r>
            <w:r w:rsidRPr="00BF7BC9">
              <w:rPr>
                <w:i/>
              </w:rPr>
              <w:t xml:space="preserve">following cell </w:t>
            </w:r>
            <w:r w:rsidR="003B0268" w:rsidRPr="00BF7BC9">
              <w:rPr>
                <w:i/>
              </w:rPr>
              <w:t>10100AA_X0001</w:t>
            </w:r>
            <w:commentRangeStart w:id="568"/>
            <w:commentRangeEnd w:id="568"/>
            <w:r w:rsidR="00940ADF" w:rsidRPr="00BF7BC9">
              <w:rPr>
                <w:rStyle w:val="CommentReference"/>
                <w:snapToGrid/>
                <w:color w:val="000000"/>
              </w:rPr>
              <w:commentReference w:id="568"/>
            </w:r>
            <w:r w:rsidR="00E97568" w:rsidRPr="00BF7BC9">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723877">
        <w:trPr>
          <w:tblHeader/>
          <w:trPrChange w:id="569" w:author="jonathan pritchard" w:date="2025-01-23T13:26:00Z" w16du:dateUtc="2025-01-23T13:26:00Z">
            <w:trPr>
              <w:tblHeader/>
            </w:trPr>
          </w:trPrChange>
        </w:trPr>
        <w:tc>
          <w:tcPr>
            <w:tcW w:w="9526" w:type="dxa"/>
            <w:gridSpan w:val="4"/>
            <w:shd w:val="clear" w:color="auto" w:fill="BFBFBF" w:themeFill="background1" w:themeFillShade="BF"/>
            <w:vAlign w:val="center"/>
            <w:tcPrChange w:id="570" w:author="jonathan pritchard" w:date="2025-01-23T13:26:00Z" w16du:dateUtc="2025-01-23T13:26:00Z">
              <w:tcPr>
                <w:tcW w:w="9526" w:type="dxa"/>
                <w:gridSpan w:val="4"/>
                <w:shd w:val="clear" w:color="auto" w:fill="CCFFCC"/>
                <w:vAlign w:val="center"/>
              </w:tcPr>
            </w:tcPrChange>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71"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72">
          <w:tblGrid>
            <w:gridCol w:w="2381"/>
            <w:gridCol w:w="2381"/>
            <w:gridCol w:w="2382"/>
            <w:gridCol w:w="2382"/>
          </w:tblGrid>
        </w:tblGridChange>
      </w:tblGrid>
      <w:tr w:rsidR="0015247B" w14:paraId="63E11725" w14:textId="77777777" w:rsidTr="00BF7BC9">
        <w:trPr>
          <w:trHeight w:val="454"/>
          <w:tblHeader/>
          <w:trPrChange w:id="573"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574" w:author="jonathan pritchard" w:date="2025-01-23T13:26:00Z" w16du:dateUtc="2025-01-23T13:26:00Z">
              <w:tcPr>
                <w:tcW w:w="2381" w:type="dxa"/>
                <w:shd w:val="clear" w:color="auto" w:fill="CCFFCC"/>
                <w:vAlign w:val="center"/>
              </w:tcPr>
            </w:tcPrChange>
          </w:tcPr>
          <w:p w14:paraId="685EC0B8" w14:textId="77777777" w:rsidR="0015247B" w:rsidRPr="004065B1" w:rsidRDefault="0015247B" w:rsidP="0015247B">
            <w:r w:rsidRPr="000A066E">
              <w:rPr>
                <w:b/>
              </w:rPr>
              <w:t>Test Reference</w:t>
            </w:r>
          </w:p>
        </w:tc>
        <w:tc>
          <w:tcPr>
            <w:tcW w:w="2381" w:type="dxa"/>
            <w:shd w:val="clear" w:color="auto" w:fill="FFFFFF" w:themeFill="background1"/>
            <w:vAlign w:val="center"/>
            <w:tcPrChange w:id="575" w:author="jonathan pritchard" w:date="2025-01-23T13:26:00Z" w16du:dateUtc="2025-01-23T13:26:00Z">
              <w:tcPr>
                <w:tcW w:w="2381" w:type="dxa"/>
                <w:shd w:val="clear" w:color="auto" w:fill="CCFFCC"/>
                <w:vAlign w:val="center"/>
              </w:tcPr>
            </w:tcPrChange>
          </w:tcPr>
          <w:p w14:paraId="161445DD" w14:textId="7E659DA0" w:rsidR="0015247B" w:rsidRPr="004065B1" w:rsidRDefault="00E97568" w:rsidP="0015247B">
            <w:proofErr w:type="spellStart"/>
            <w:r>
              <w:t>CorruptData</w:t>
            </w:r>
            <w:proofErr w:type="spellEnd"/>
          </w:p>
        </w:tc>
        <w:tc>
          <w:tcPr>
            <w:tcW w:w="2382" w:type="dxa"/>
            <w:shd w:val="clear" w:color="auto" w:fill="BFBFBF" w:themeFill="background1" w:themeFillShade="BF"/>
            <w:vAlign w:val="center"/>
            <w:tcPrChange w:id="576" w:author="jonathan pritchard" w:date="2025-01-23T13:26:00Z" w16du:dateUtc="2025-01-23T13:26:00Z">
              <w:tcPr>
                <w:tcW w:w="2382" w:type="dxa"/>
                <w:shd w:val="clear" w:color="auto" w:fill="CCFFCC"/>
                <w:vAlign w:val="center"/>
              </w:tcPr>
            </w:tcPrChange>
          </w:tcPr>
          <w:p w14:paraId="22C8DBCB" w14:textId="77777777" w:rsidR="0015247B" w:rsidRPr="004065B1" w:rsidRDefault="0015247B" w:rsidP="0015247B">
            <w:r w:rsidRPr="000A066E">
              <w:rPr>
                <w:b/>
              </w:rPr>
              <w:t>IHO Reference</w:t>
            </w:r>
          </w:p>
        </w:tc>
        <w:tc>
          <w:tcPr>
            <w:tcW w:w="2382" w:type="dxa"/>
            <w:shd w:val="clear" w:color="auto" w:fill="FFFFFF" w:themeFill="background1"/>
            <w:vAlign w:val="center"/>
            <w:tcPrChange w:id="577" w:author="jonathan pritchard" w:date="2025-01-23T13:26:00Z" w16du:dateUtc="2025-01-23T13:26:00Z">
              <w:tcPr>
                <w:tcW w:w="2382" w:type="dxa"/>
                <w:shd w:val="clear" w:color="auto" w:fill="CCFFCC"/>
                <w:vAlign w:val="center"/>
              </w:tcPr>
            </w:tcPrChange>
          </w:tcPr>
          <w:p w14:paraId="7975000A" w14:textId="77777777" w:rsidR="00BF7BC9" w:rsidRDefault="00BF7BC9" w:rsidP="00BF7BC9">
            <w:r w:rsidRPr="00575479">
              <w:t>IEC 61174/ 4.4.1</w:t>
            </w:r>
          </w:p>
          <w:p w14:paraId="0EA4D08B" w14:textId="17FDD191" w:rsidR="0015247B" w:rsidRPr="004065B1" w:rsidRDefault="00BF7BC9" w:rsidP="00BF7BC9">
            <w:r>
              <w:t>S-98 6.1.1</w:t>
            </w:r>
            <w:r>
              <w:t xml:space="preserve"> B-1</w:t>
            </w:r>
          </w:p>
        </w:tc>
      </w:tr>
      <w:tr w:rsidR="0015247B" w14:paraId="7303A794" w14:textId="77777777" w:rsidTr="00723877">
        <w:trPr>
          <w:tblHeader/>
          <w:trPrChange w:id="578" w:author="jonathan pritchard" w:date="2025-01-23T13:26:00Z" w16du:dateUtc="2025-01-23T13:26:00Z">
            <w:trPr>
              <w:tblHeader/>
            </w:trPr>
          </w:trPrChange>
        </w:trPr>
        <w:tc>
          <w:tcPr>
            <w:tcW w:w="9526" w:type="dxa"/>
            <w:gridSpan w:val="4"/>
            <w:shd w:val="clear" w:color="auto" w:fill="BFBFBF" w:themeFill="background1" w:themeFillShade="BF"/>
            <w:vAlign w:val="center"/>
            <w:tcPrChange w:id="579" w:author="jonathan pritchard" w:date="2025-01-23T13:26:00Z" w16du:dateUtc="2025-01-23T13:26:00Z">
              <w:tcPr>
                <w:tcW w:w="9526" w:type="dxa"/>
                <w:gridSpan w:val="4"/>
                <w:shd w:val="clear" w:color="auto" w:fill="CCFFCC"/>
                <w:vAlign w:val="center"/>
              </w:tcPr>
            </w:tcPrChange>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commentRangeStart w:id="580"/>
            <w:r>
              <w:rPr>
                <w:i/>
              </w:rPr>
              <w:t>Testing the ECDIS correctly rejects corrupted data</w:t>
            </w:r>
            <w:commentRangeEnd w:id="580"/>
            <w:r w:rsidR="007E716C">
              <w:rPr>
                <w:rStyle w:val="CommentReference"/>
                <w:snapToGrid/>
                <w:color w:val="000000"/>
              </w:rPr>
              <w:commentReference w:id="580"/>
            </w:r>
          </w:p>
        </w:tc>
      </w:tr>
      <w:tr w:rsidR="0015247B" w14:paraId="550AB7A0" w14:textId="77777777" w:rsidTr="00723877">
        <w:trPr>
          <w:tblHeader/>
          <w:trPrChange w:id="581" w:author="jonathan pritchard" w:date="2025-01-23T13:26:00Z" w16du:dateUtc="2025-01-23T13:26:00Z">
            <w:trPr>
              <w:tblHeader/>
            </w:trPr>
          </w:trPrChange>
        </w:trPr>
        <w:tc>
          <w:tcPr>
            <w:tcW w:w="9526" w:type="dxa"/>
            <w:gridSpan w:val="4"/>
            <w:shd w:val="clear" w:color="auto" w:fill="BFBFBF" w:themeFill="background1" w:themeFillShade="BF"/>
            <w:vAlign w:val="center"/>
            <w:tcPrChange w:id="582" w:author="jonathan pritchard" w:date="2025-01-23T13:26:00Z" w16du:dateUtc="2025-01-23T13:26:00Z">
              <w:tcPr>
                <w:tcW w:w="9526" w:type="dxa"/>
                <w:gridSpan w:val="4"/>
                <w:shd w:val="clear" w:color="auto" w:fill="CCFFCC"/>
                <w:vAlign w:val="center"/>
              </w:tcPr>
            </w:tcPrChange>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723877">
        <w:trPr>
          <w:tblHeader/>
          <w:trPrChange w:id="583" w:author="jonathan pritchard" w:date="2025-01-23T13:26:00Z" w16du:dateUtc="2025-01-23T13:26:00Z">
            <w:trPr>
              <w:tblHeader/>
            </w:trPr>
          </w:trPrChange>
        </w:trPr>
        <w:tc>
          <w:tcPr>
            <w:tcW w:w="9526" w:type="dxa"/>
            <w:gridSpan w:val="4"/>
            <w:shd w:val="clear" w:color="auto" w:fill="BFBFBF" w:themeFill="background1" w:themeFillShade="BF"/>
            <w:vAlign w:val="center"/>
            <w:tcPrChange w:id="584" w:author="jonathan pritchard" w:date="2025-01-23T13:26:00Z" w16du:dateUtc="2025-01-23T13:26:00Z">
              <w:tcPr>
                <w:tcW w:w="9526" w:type="dxa"/>
                <w:gridSpan w:val="4"/>
                <w:shd w:val="clear" w:color="auto" w:fill="CCFFCC"/>
                <w:vAlign w:val="center"/>
              </w:tcPr>
            </w:tcPrChange>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4676D838" w14:textId="77777777" w:rsidR="00BF7BC9" w:rsidRDefault="00BF7BC9" w:rsidP="00E97568">
            <w:pPr>
              <w:rPr>
                <w:i/>
              </w:rPr>
            </w:pPr>
          </w:p>
          <w:p w14:paraId="3E628C98" w14:textId="30F1C748"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723877">
        <w:trPr>
          <w:tblHeader/>
          <w:trPrChange w:id="585" w:author="jonathan pritchard" w:date="2025-01-23T13:26:00Z" w16du:dateUtc="2025-01-23T13:26:00Z">
            <w:trPr>
              <w:tblHeader/>
            </w:trPr>
          </w:trPrChange>
        </w:trPr>
        <w:tc>
          <w:tcPr>
            <w:tcW w:w="9526" w:type="dxa"/>
            <w:gridSpan w:val="4"/>
            <w:shd w:val="clear" w:color="auto" w:fill="BFBFBF" w:themeFill="background1" w:themeFillShade="BF"/>
            <w:vAlign w:val="center"/>
            <w:tcPrChange w:id="586" w:author="jonathan pritchard" w:date="2025-01-23T13:26:00Z" w16du:dateUtc="2025-01-23T13:26:00Z">
              <w:tcPr>
                <w:tcW w:w="9526" w:type="dxa"/>
                <w:gridSpan w:val="4"/>
                <w:shd w:val="clear" w:color="auto" w:fill="CCFFCC"/>
                <w:vAlign w:val="center"/>
              </w:tcPr>
            </w:tcPrChange>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199C2BC0" w14:textId="77777777" w:rsidR="00BF7BC9" w:rsidRDefault="00BF7BC9" w:rsidP="0015247B">
            <w:pPr>
              <w:jc w:val="left"/>
              <w:rPr>
                <w:i/>
              </w:rPr>
            </w:pPr>
          </w:p>
          <w:p w14:paraId="1F70441D" w14:textId="77777777" w:rsidR="0015247B"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r w:rsidR="00184E9D" w:rsidRPr="00184E9D">
              <w:rPr>
                <w:i/>
              </w:rPr>
              <w:t>10100AA_X02SE</w:t>
            </w:r>
            <w:r w:rsidR="00184E9D">
              <w:rPr>
                <w:i/>
                <w:highlight w:val="yellow"/>
              </w:rPr>
              <w:t xml:space="preserve"> </w:t>
            </w:r>
            <w:r w:rsidR="00A60F21" w:rsidRPr="00BF7BC9">
              <w:rPr>
                <w:i/>
              </w:rPr>
              <w:t xml:space="preserve">and </w:t>
            </w:r>
            <w:commentRangeStart w:id="587"/>
            <w:commentRangeStart w:id="588"/>
            <w:r w:rsidR="00A60F21" w:rsidRPr="00BF7BC9">
              <w:rPr>
                <w:i/>
              </w:rPr>
              <w:t>124AA00X01NE</w:t>
            </w:r>
            <w:commentRangeEnd w:id="587"/>
            <w:r w:rsidR="00940ADF" w:rsidRPr="00BF7BC9">
              <w:rPr>
                <w:rStyle w:val="CommentReference"/>
                <w:snapToGrid/>
                <w:color w:val="000000"/>
              </w:rPr>
              <w:commentReference w:id="587"/>
            </w:r>
            <w:commentRangeEnd w:id="588"/>
            <w:r w:rsidR="00184E9D" w:rsidRPr="00BF7BC9">
              <w:rPr>
                <w:rStyle w:val="CommentReference"/>
                <w:snapToGrid/>
                <w:color w:val="000000"/>
              </w:rPr>
              <w:commentReference w:id="588"/>
            </w:r>
            <w:r w:rsidR="00A60F21">
              <w:rPr>
                <w:i/>
              </w:rPr>
              <w:t xml:space="preserve"> </w:t>
            </w:r>
            <w:r w:rsidRPr="00E97568">
              <w:rPr>
                <w:i/>
              </w:rPr>
              <w:t>and reject installation</w:t>
            </w:r>
            <w:r w:rsidR="00A60F21">
              <w:rPr>
                <w:i/>
              </w:rPr>
              <w:t xml:space="preserve"> of these two datasets</w:t>
            </w:r>
            <w:r w:rsidRPr="00E97568">
              <w:rPr>
                <w:i/>
              </w:rPr>
              <w:t>.</w:t>
            </w:r>
          </w:p>
          <w:p w14:paraId="4F4BB754" w14:textId="77777777" w:rsidR="00BF7BC9" w:rsidRDefault="00BF7BC9" w:rsidP="0015247B">
            <w:pPr>
              <w:jc w:val="left"/>
              <w:rPr>
                <w:i/>
              </w:rPr>
            </w:pPr>
          </w:p>
          <w:p w14:paraId="69F645B4" w14:textId="24673ADE" w:rsidR="00BF7BC9" w:rsidRPr="00BF7BC9" w:rsidRDefault="00BF7BC9" w:rsidP="0015247B">
            <w:pPr>
              <w:jc w:val="left"/>
              <w:rPr>
                <w:b/>
                <w:bCs/>
                <w:i/>
              </w:rPr>
            </w:pPr>
            <w:r>
              <w:rPr>
                <w:i/>
              </w:rPr>
              <w:t>[</w:t>
            </w:r>
            <w:r>
              <w:rPr>
                <w:b/>
                <w:bCs/>
                <w:i/>
              </w:rPr>
              <w:t>it is to be decided the form of the corruption here – it could be schema non-conformance in the GML and truncated ISO8211 cells.]</w:t>
            </w:r>
          </w:p>
          <w:p w14:paraId="237EDDB8" w14:textId="104DF427" w:rsidR="00BF7BC9" w:rsidRPr="00C36B0F" w:rsidRDefault="00BF7BC9" w:rsidP="0015247B">
            <w:pPr>
              <w:jc w:val="left"/>
              <w:rPr>
                <w:i/>
              </w:rPr>
            </w:pP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589" w:name="_Toc189491252"/>
      <w:r w:rsidR="0023617C" w:rsidRPr="0023617C">
        <w:lastRenderedPageBreak/>
        <w:t>Automatic updates of Unencrypted ENCs</w:t>
      </w:r>
      <w:bookmarkEnd w:id="589"/>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590"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591">
          <w:tblGrid>
            <w:gridCol w:w="2381"/>
            <w:gridCol w:w="2381"/>
            <w:gridCol w:w="2382"/>
            <w:gridCol w:w="2382"/>
          </w:tblGrid>
        </w:tblGridChange>
      </w:tblGrid>
      <w:tr w:rsidR="0015247B" w14:paraId="4D9BFD26" w14:textId="77777777" w:rsidTr="00BF7BC9">
        <w:trPr>
          <w:trHeight w:val="454"/>
          <w:tblHeader/>
          <w:trPrChange w:id="592"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593" w:author="jonathan pritchard" w:date="2025-01-23T13:26:00Z" w16du:dateUtc="2025-01-23T13:26:00Z">
              <w:tcPr>
                <w:tcW w:w="2381" w:type="dxa"/>
                <w:shd w:val="clear" w:color="auto" w:fill="CCFFCC"/>
                <w:vAlign w:val="center"/>
              </w:tcPr>
            </w:tcPrChange>
          </w:tcPr>
          <w:p w14:paraId="7AB5D5BC" w14:textId="77777777" w:rsidR="0015247B" w:rsidRPr="004065B1" w:rsidRDefault="0015247B" w:rsidP="0015247B">
            <w:r w:rsidRPr="000A066E">
              <w:rPr>
                <w:b/>
              </w:rPr>
              <w:t>Test Reference</w:t>
            </w:r>
          </w:p>
        </w:tc>
        <w:tc>
          <w:tcPr>
            <w:tcW w:w="2381" w:type="dxa"/>
            <w:shd w:val="clear" w:color="auto" w:fill="FFFFFF" w:themeFill="background1"/>
            <w:vAlign w:val="center"/>
            <w:tcPrChange w:id="594" w:author="jonathan pritchard" w:date="2025-01-23T13:26:00Z" w16du:dateUtc="2025-01-23T13:26:00Z">
              <w:tcPr>
                <w:tcW w:w="2381" w:type="dxa"/>
                <w:shd w:val="clear" w:color="auto" w:fill="CCFFCC"/>
                <w:vAlign w:val="center"/>
              </w:tcPr>
            </w:tcPrChange>
          </w:tcPr>
          <w:p w14:paraId="2CD58110" w14:textId="577B601C" w:rsidR="0015247B" w:rsidRPr="004065B1" w:rsidRDefault="008514D4" w:rsidP="0015247B">
            <w:proofErr w:type="spellStart"/>
            <w:r>
              <w:t>CorruptUpdate</w:t>
            </w:r>
            <w:proofErr w:type="spellEnd"/>
          </w:p>
        </w:tc>
        <w:tc>
          <w:tcPr>
            <w:tcW w:w="2382" w:type="dxa"/>
            <w:shd w:val="clear" w:color="auto" w:fill="BFBFBF" w:themeFill="background1" w:themeFillShade="BF"/>
            <w:vAlign w:val="center"/>
            <w:tcPrChange w:id="595" w:author="jonathan pritchard" w:date="2025-01-23T13:26:00Z" w16du:dateUtc="2025-01-23T13:26:00Z">
              <w:tcPr>
                <w:tcW w:w="2382" w:type="dxa"/>
                <w:shd w:val="clear" w:color="auto" w:fill="CCFFCC"/>
                <w:vAlign w:val="center"/>
              </w:tcPr>
            </w:tcPrChange>
          </w:tcPr>
          <w:p w14:paraId="15C50EB8" w14:textId="77777777" w:rsidR="0015247B" w:rsidRPr="004065B1" w:rsidRDefault="0015247B" w:rsidP="0015247B">
            <w:r w:rsidRPr="000A066E">
              <w:rPr>
                <w:b/>
              </w:rPr>
              <w:t>IHO Reference</w:t>
            </w:r>
          </w:p>
        </w:tc>
        <w:tc>
          <w:tcPr>
            <w:tcW w:w="2382" w:type="dxa"/>
            <w:shd w:val="clear" w:color="auto" w:fill="FFFFFF" w:themeFill="background1"/>
            <w:vAlign w:val="center"/>
            <w:tcPrChange w:id="596" w:author="jonathan pritchard" w:date="2025-01-23T13:26:00Z" w16du:dateUtc="2025-01-23T13:26:00Z">
              <w:tcPr>
                <w:tcW w:w="2382" w:type="dxa"/>
                <w:shd w:val="clear" w:color="auto" w:fill="CCFFCC"/>
                <w:vAlign w:val="center"/>
              </w:tcPr>
            </w:tcPrChange>
          </w:tcPr>
          <w:p w14:paraId="2F771D9C" w14:textId="77777777" w:rsidR="0015247B" w:rsidRDefault="008A1BCC" w:rsidP="008A1BCC">
            <w:r>
              <w:t>IEC 61174/ 4.4.2</w:t>
            </w:r>
          </w:p>
          <w:p w14:paraId="782F6754" w14:textId="56516DFC" w:rsidR="00BF7BC9" w:rsidRPr="004065B1" w:rsidRDefault="00BF7BC9" w:rsidP="008A1BCC">
            <w:r>
              <w:t>S-98 20.4.3</w:t>
            </w:r>
          </w:p>
        </w:tc>
      </w:tr>
      <w:tr w:rsidR="0015247B" w14:paraId="0C1D42C2" w14:textId="77777777" w:rsidTr="00723877">
        <w:trPr>
          <w:tblHeader/>
          <w:trPrChange w:id="597" w:author="jonathan pritchard" w:date="2025-01-23T13:26:00Z" w16du:dateUtc="2025-01-23T13:26:00Z">
            <w:trPr>
              <w:tblHeader/>
            </w:trPr>
          </w:trPrChange>
        </w:trPr>
        <w:tc>
          <w:tcPr>
            <w:tcW w:w="9526" w:type="dxa"/>
            <w:gridSpan w:val="4"/>
            <w:shd w:val="clear" w:color="auto" w:fill="BFBFBF" w:themeFill="background1" w:themeFillShade="BF"/>
            <w:vAlign w:val="center"/>
            <w:tcPrChange w:id="598" w:author="jonathan pritchard" w:date="2025-01-23T13:26:00Z" w16du:dateUtc="2025-01-23T13:26:00Z">
              <w:tcPr>
                <w:tcW w:w="9526" w:type="dxa"/>
                <w:gridSpan w:val="4"/>
                <w:shd w:val="clear" w:color="auto" w:fill="CCFFCC"/>
                <w:vAlign w:val="center"/>
              </w:tcPr>
            </w:tcPrChange>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723877">
        <w:trPr>
          <w:tblHeader/>
          <w:trPrChange w:id="599" w:author="jonathan pritchard" w:date="2025-01-23T13:26:00Z" w16du:dateUtc="2025-01-23T13:26:00Z">
            <w:trPr>
              <w:tblHeader/>
            </w:trPr>
          </w:trPrChange>
        </w:trPr>
        <w:tc>
          <w:tcPr>
            <w:tcW w:w="9526" w:type="dxa"/>
            <w:gridSpan w:val="4"/>
            <w:shd w:val="clear" w:color="auto" w:fill="BFBFBF" w:themeFill="background1" w:themeFillShade="BF"/>
            <w:vAlign w:val="center"/>
            <w:tcPrChange w:id="600" w:author="jonathan pritchard" w:date="2025-01-23T13:26:00Z" w16du:dateUtc="2025-01-23T13:26:00Z">
              <w:tcPr>
                <w:tcW w:w="9526" w:type="dxa"/>
                <w:gridSpan w:val="4"/>
                <w:shd w:val="clear" w:color="auto" w:fill="CCFFCC"/>
                <w:vAlign w:val="center"/>
              </w:tcPr>
            </w:tcPrChange>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723877">
        <w:trPr>
          <w:tblHeader/>
          <w:trPrChange w:id="601" w:author="jonathan pritchard" w:date="2025-01-23T13:26:00Z" w16du:dateUtc="2025-01-23T13:26:00Z">
            <w:trPr>
              <w:tblHeader/>
            </w:trPr>
          </w:trPrChange>
        </w:trPr>
        <w:tc>
          <w:tcPr>
            <w:tcW w:w="9526" w:type="dxa"/>
            <w:gridSpan w:val="4"/>
            <w:shd w:val="clear" w:color="auto" w:fill="BFBFBF" w:themeFill="background1" w:themeFillShade="BF"/>
            <w:vAlign w:val="center"/>
            <w:tcPrChange w:id="602" w:author="jonathan pritchard" w:date="2025-01-23T13:26:00Z" w16du:dateUtc="2025-01-23T13:26:00Z">
              <w:tcPr>
                <w:tcW w:w="9526" w:type="dxa"/>
                <w:gridSpan w:val="4"/>
                <w:shd w:val="clear" w:color="auto" w:fill="CCFFCC"/>
                <w:vAlign w:val="center"/>
              </w:tcPr>
            </w:tcPrChange>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723877">
        <w:trPr>
          <w:tblHeader/>
          <w:trPrChange w:id="603" w:author="jonathan pritchard" w:date="2025-01-23T13:26:00Z" w16du:dateUtc="2025-01-23T13:26:00Z">
            <w:trPr>
              <w:tblHeader/>
            </w:trPr>
          </w:trPrChange>
        </w:trPr>
        <w:tc>
          <w:tcPr>
            <w:tcW w:w="9526" w:type="dxa"/>
            <w:gridSpan w:val="4"/>
            <w:shd w:val="clear" w:color="auto" w:fill="BFBFBF" w:themeFill="background1" w:themeFillShade="BF"/>
            <w:vAlign w:val="center"/>
            <w:tcPrChange w:id="604" w:author="jonathan pritchard" w:date="2025-01-23T13:26:00Z" w16du:dateUtc="2025-01-23T13:26:00Z">
              <w:tcPr>
                <w:tcW w:w="9526" w:type="dxa"/>
                <w:gridSpan w:val="4"/>
                <w:shd w:val="clear" w:color="auto" w:fill="CCFFCC"/>
                <w:vAlign w:val="center"/>
              </w:tcPr>
            </w:tcPrChange>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Pr="00BF7BC9" w:rsidRDefault="0023617C" w:rsidP="00E30B8F">
      <w:pPr>
        <w:pStyle w:val="Heading3"/>
        <w:rPr>
          <w:ins w:id="605" w:author="jonathan pritchard" w:date="2025-01-23T13:26:00Z" w16du:dateUtc="2025-01-23T13:26:00Z"/>
          <w:rPrChange w:id="606" w:author="jonathan pritchard" w:date="2025-01-23T13:26:00Z" w16du:dateUtc="2025-01-23T13:26:00Z">
            <w:rPr>
              <w:ins w:id="607" w:author="jonathan pritchard" w:date="2025-01-23T13:26:00Z" w16du:dateUtc="2025-01-23T13:26:00Z"/>
            </w:rPr>
          </w:rPrChange>
        </w:rPr>
      </w:pPr>
      <w:r w:rsidRPr="00BF7BC9">
        <w:rPr>
          <w:rPrChange w:id="608" w:author="jonathan pritchard" w:date="2025-01-23T13:26:00Z" w16du:dateUtc="2025-01-23T13:26:00Z">
            <w:rPr/>
          </w:rPrChange>
        </w:rPr>
        <w:t>Loading sequential update</w:t>
      </w:r>
    </w:p>
    <w:p w14:paraId="2019FA95" w14:textId="77777777" w:rsidR="00723877" w:rsidRDefault="00723877" w:rsidP="00723877">
      <w:pPr>
        <w:rPr>
          <w:ins w:id="609" w:author="jonathan pritchard" w:date="2025-01-23T13:26:00Z" w16du:dateUtc="2025-01-23T13:26: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738432E0" w14:textId="77777777" w:rsidTr="00541D1A">
        <w:trPr>
          <w:trHeight w:val="416"/>
          <w:ins w:id="610" w:author="jonathan pritchard" w:date="2025-01-23T13:2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AA9BF65" w14:textId="77777777" w:rsidR="00723877" w:rsidRPr="00340B0D" w:rsidRDefault="00723877" w:rsidP="00541D1A">
            <w:pPr>
              <w:jc w:val="center"/>
              <w:rPr>
                <w:ins w:id="611" w:author="jonathan pritchard" w:date="2025-01-23T13:26:00Z" w16du:dateUtc="2025-01-23T13:26:00Z"/>
                <w:rFonts w:cs="Arial"/>
                <w:b/>
                <w:bCs/>
                <w:sz w:val="18"/>
                <w:szCs w:val="18"/>
              </w:rPr>
            </w:pPr>
            <w:ins w:id="612" w:author="jonathan pritchard" w:date="2025-01-23T13:26:00Z" w16du:dateUtc="2025-01-23T13:2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205171" w14:textId="392042F8" w:rsidR="00723877" w:rsidRPr="00C87169" w:rsidRDefault="00714E71" w:rsidP="00541D1A">
            <w:pPr>
              <w:jc w:val="center"/>
              <w:rPr>
                <w:ins w:id="613" w:author="jonathan pritchard" w:date="2025-01-23T13:26:00Z" w16du:dateUtc="2025-01-23T13:26:00Z"/>
                <w:rFonts w:cs="Arial"/>
                <w:bCs/>
              </w:rPr>
            </w:pPr>
            <w:r>
              <w:rPr>
                <w:rFonts w:cs="Arial"/>
                <w:bCs/>
              </w:rPr>
              <w:t>Sequential Updates</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E14E65" w14:textId="77777777" w:rsidR="00723877" w:rsidRPr="00340B0D" w:rsidRDefault="00723877" w:rsidP="00541D1A">
            <w:pPr>
              <w:jc w:val="center"/>
              <w:rPr>
                <w:ins w:id="614" w:author="jonathan pritchard" w:date="2025-01-23T13:26:00Z" w16du:dateUtc="2025-01-23T13:26:00Z"/>
                <w:rFonts w:cs="Arial"/>
                <w:b/>
                <w:bCs/>
                <w:sz w:val="18"/>
                <w:szCs w:val="18"/>
              </w:rPr>
            </w:pPr>
            <w:ins w:id="615" w:author="jonathan pritchard" w:date="2025-01-23T13:26:00Z" w16du:dateUtc="2025-01-23T13:2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D89335C" w14:textId="77777777" w:rsidR="00723877" w:rsidRPr="00340B0D" w:rsidRDefault="00723877" w:rsidP="00541D1A">
            <w:pPr>
              <w:jc w:val="center"/>
              <w:rPr>
                <w:ins w:id="616" w:author="jonathan pritchard" w:date="2025-01-23T13:26:00Z" w16du:dateUtc="2025-01-23T13:26:00Z"/>
                <w:rFonts w:cs="Arial"/>
                <w:sz w:val="18"/>
                <w:szCs w:val="18"/>
              </w:rPr>
            </w:pPr>
          </w:p>
        </w:tc>
      </w:tr>
      <w:tr w:rsidR="00723877" w:rsidRPr="00340B0D" w14:paraId="7C6BC3FA" w14:textId="77777777" w:rsidTr="00541D1A">
        <w:trPr>
          <w:ins w:id="617"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A0AF24" w14:textId="77777777" w:rsidR="00723877" w:rsidRPr="00340B0D" w:rsidRDefault="00723877" w:rsidP="00541D1A">
            <w:pPr>
              <w:rPr>
                <w:ins w:id="618" w:author="jonathan pritchard" w:date="2025-01-23T13:26:00Z" w16du:dateUtc="2025-01-23T13:26:00Z"/>
                <w:rFonts w:cs="Arial"/>
                <w:b/>
                <w:bCs/>
                <w:sz w:val="18"/>
                <w:szCs w:val="18"/>
              </w:rPr>
            </w:pPr>
            <w:ins w:id="619" w:author="jonathan pritchard" w:date="2025-01-23T13:26:00Z" w16du:dateUtc="2025-01-23T13:26:00Z">
              <w:r w:rsidRPr="00340B0D">
                <w:rPr>
                  <w:rFonts w:cs="Arial"/>
                  <w:b/>
                  <w:bCs/>
                  <w:sz w:val="18"/>
                  <w:szCs w:val="18"/>
                </w:rPr>
                <w:t>Test Description</w:t>
              </w:r>
            </w:ins>
          </w:p>
        </w:tc>
      </w:tr>
      <w:tr w:rsidR="00723877" w:rsidRPr="00340B0D" w14:paraId="2386A77A" w14:textId="77777777" w:rsidTr="00541D1A">
        <w:trPr>
          <w:ins w:id="620"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4A4E19" w14:textId="77777777" w:rsidR="00723877" w:rsidRDefault="00723877" w:rsidP="00541D1A">
            <w:pPr>
              <w:rPr>
                <w:rFonts w:cs="Arial"/>
                <w:iCs/>
              </w:rPr>
            </w:pPr>
          </w:p>
          <w:p w14:paraId="5037DE61" w14:textId="4C5318EB" w:rsidR="00714E71" w:rsidRPr="00714E71" w:rsidRDefault="00714E71" w:rsidP="00541D1A">
            <w:pPr>
              <w:rPr>
                <w:ins w:id="621" w:author="jonathan pritchard" w:date="2025-01-23T13:26:00Z" w16du:dateUtc="2025-01-23T13:26:00Z"/>
                <w:rFonts w:cs="Arial"/>
                <w:iCs/>
              </w:rPr>
            </w:pPr>
            <w:r>
              <w:rPr>
                <w:rFonts w:cs="Arial"/>
                <w:iCs/>
              </w:rPr>
              <w:t>Test loading of sequential updates and their update review.</w:t>
            </w:r>
          </w:p>
          <w:p w14:paraId="36A2EDB9" w14:textId="77777777" w:rsidR="00723877" w:rsidRPr="009C22F4" w:rsidRDefault="00723877" w:rsidP="00541D1A">
            <w:pPr>
              <w:rPr>
                <w:ins w:id="622" w:author="jonathan pritchard" w:date="2025-01-23T13:26:00Z" w16du:dateUtc="2025-01-23T13:26:00Z"/>
                <w:rFonts w:cs="Arial"/>
                <w:i/>
              </w:rPr>
            </w:pPr>
          </w:p>
        </w:tc>
      </w:tr>
      <w:tr w:rsidR="00723877" w:rsidRPr="00340B0D" w14:paraId="79C342F6" w14:textId="77777777" w:rsidTr="00541D1A">
        <w:trPr>
          <w:ins w:id="623"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D3C1EB" w14:textId="77777777" w:rsidR="00723877" w:rsidRPr="00340B0D" w:rsidRDefault="00723877" w:rsidP="00541D1A">
            <w:pPr>
              <w:jc w:val="center"/>
              <w:rPr>
                <w:ins w:id="624" w:author="jonathan pritchard" w:date="2025-01-23T13:26:00Z" w16du:dateUtc="2025-01-23T13:26:00Z"/>
                <w:rFonts w:cs="Arial"/>
                <w:b/>
                <w:bCs/>
                <w:sz w:val="18"/>
                <w:szCs w:val="18"/>
              </w:rPr>
            </w:pPr>
            <w:ins w:id="625" w:author="jonathan pritchard" w:date="2025-01-23T13:26:00Z" w16du:dateUtc="2025-01-23T13:26:00Z">
              <w:r w:rsidRPr="00340B0D">
                <w:rPr>
                  <w:rFonts w:cs="Arial"/>
                  <w:b/>
                  <w:bCs/>
                  <w:sz w:val="18"/>
                  <w:szCs w:val="18"/>
                </w:rPr>
                <w:t>Loaded Data</w:t>
              </w:r>
            </w:ins>
          </w:p>
        </w:tc>
      </w:tr>
      <w:tr w:rsidR="00723877" w:rsidRPr="00340B0D" w14:paraId="632EFAB1" w14:textId="77777777" w:rsidTr="00541D1A">
        <w:trPr>
          <w:ins w:id="626"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2ECDB77" w14:textId="77777777" w:rsidR="00723877" w:rsidRPr="00340B0D" w:rsidRDefault="00723877" w:rsidP="00541D1A">
            <w:pPr>
              <w:jc w:val="center"/>
              <w:rPr>
                <w:ins w:id="627" w:author="jonathan pritchard" w:date="2025-01-23T13:26:00Z" w16du:dateUtc="2025-01-23T13:26:00Z"/>
                <w:rFonts w:cs="Arial"/>
                <w:b/>
                <w:bCs/>
                <w:sz w:val="18"/>
                <w:szCs w:val="18"/>
              </w:rPr>
            </w:pPr>
            <w:ins w:id="628" w:author="jonathan pritchard" w:date="2025-01-23T13:26:00Z" w16du:dateUtc="2025-01-23T13:2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AC470F" w14:textId="77777777" w:rsidR="00723877" w:rsidRPr="00340B0D" w:rsidRDefault="00723877" w:rsidP="00541D1A">
            <w:pPr>
              <w:jc w:val="center"/>
              <w:rPr>
                <w:ins w:id="629" w:author="jonathan pritchard" w:date="2025-01-23T13:26:00Z" w16du:dateUtc="2025-01-23T13:26:00Z"/>
                <w:rFonts w:cs="Arial"/>
                <w:b/>
                <w:bCs/>
                <w:sz w:val="18"/>
                <w:szCs w:val="18"/>
              </w:rPr>
            </w:pPr>
          </w:p>
        </w:tc>
      </w:tr>
      <w:tr w:rsidR="00723877" w:rsidRPr="00340B0D" w14:paraId="63912DAC" w14:textId="77777777" w:rsidTr="00541D1A">
        <w:trPr>
          <w:ins w:id="630" w:author="jonathan pritchard" w:date="2025-01-23T13:2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C5435E4" w14:textId="77777777" w:rsidR="00723877" w:rsidRPr="00340B0D" w:rsidRDefault="00723877" w:rsidP="00541D1A">
            <w:pPr>
              <w:rPr>
                <w:ins w:id="631"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5A41A48" w14:textId="77777777" w:rsidR="00723877" w:rsidRPr="00340B0D" w:rsidRDefault="00723877" w:rsidP="00541D1A">
            <w:pPr>
              <w:rPr>
                <w:ins w:id="632" w:author="jonathan pritchard" w:date="2025-01-23T13:26:00Z" w16du:dateUtc="2025-01-23T13:26:00Z"/>
                <w:rFonts w:cs="Arial"/>
                <w:sz w:val="18"/>
                <w:szCs w:val="18"/>
              </w:rPr>
            </w:pPr>
          </w:p>
        </w:tc>
      </w:tr>
      <w:tr w:rsidR="00723877" w:rsidRPr="00340B0D" w14:paraId="4891E1A8" w14:textId="77777777" w:rsidTr="00541D1A">
        <w:trPr>
          <w:ins w:id="633" w:author="jonathan pritchard" w:date="2025-01-23T13:2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920071" w14:textId="77777777" w:rsidR="00723877" w:rsidRPr="00340B0D" w:rsidRDefault="00723877" w:rsidP="00541D1A">
            <w:pPr>
              <w:rPr>
                <w:ins w:id="634" w:author="jonathan pritchard" w:date="2025-01-23T13:26:00Z" w16du:dateUtc="2025-01-23T13:2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327CA8A" w14:textId="77777777" w:rsidR="00723877" w:rsidRPr="00340B0D" w:rsidRDefault="00723877" w:rsidP="00541D1A">
            <w:pPr>
              <w:rPr>
                <w:ins w:id="635" w:author="jonathan pritchard" w:date="2025-01-23T13:26:00Z" w16du:dateUtc="2025-01-23T13:26:00Z"/>
                <w:rFonts w:cs="Arial"/>
                <w:sz w:val="18"/>
                <w:szCs w:val="18"/>
              </w:rPr>
            </w:pPr>
          </w:p>
        </w:tc>
      </w:tr>
      <w:tr w:rsidR="00723877" w:rsidRPr="00340B0D" w14:paraId="55F58EF5" w14:textId="77777777" w:rsidTr="00541D1A">
        <w:trPr>
          <w:ins w:id="636" w:author="jonathan pritchard" w:date="2025-01-23T13:2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8AB57D" w14:textId="77777777" w:rsidR="00723877" w:rsidRPr="00340B0D" w:rsidRDefault="00723877" w:rsidP="00541D1A">
            <w:pPr>
              <w:jc w:val="center"/>
              <w:rPr>
                <w:ins w:id="637" w:author="jonathan pritchard" w:date="2025-01-23T13:26:00Z" w16du:dateUtc="2025-01-23T13:26:00Z"/>
                <w:rFonts w:cs="Arial"/>
                <w:b/>
                <w:bCs/>
                <w:sz w:val="18"/>
                <w:szCs w:val="18"/>
              </w:rPr>
            </w:pPr>
            <w:ins w:id="638" w:author="jonathan pritchard" w:date="2025-01-23T13:26:00Z" w16du:dateUtc="2025-01-23T13:2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7612C84" w14:textId="77777777" w:rsidR="00723877" w:rsidRPr="00340B0D" w:rsidRDefault="00723877" w:rsidP="00541D1A">
            <w:pPr>
              <w:jc w:val="center"/>
              <w:rPr>
                <w:ins w:id="639" w:author="jonathan pritchard" w:date="2025-01-23T13:26:00Z" w16du:dateUtc="2025-01-23T13:26:00Z"/>
                <w:rFonts w:cs="Arial"/>
                <w:b/>
                <w:bCs/>
                <w:sz w:val="18"/>
                <w:szCs w:val="18"/>
              </w:rPr>
            </w:pPr>
            <w:ins w:id="640" w:author="jonathan pritchard" w:date="2025-01-23T13:26:00Z" w16du:dateUtc="2025-01-23T13:26: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26D03B5E" w14:textId="77777777" w:rsidTr="00541D1A">
        <w:trPr>
          <w:ins w:id="641" w:author="jonathan pritchard" w:date="2025-01-23T13:26:00Z"/>
        </w:trPr>
        <w:customXmlInsRangeStart w:id="642" w:author="jonathan pritchard" w:date="2025-01-23T13:26:00Z"/>
        <w:sdt>
          <w:sdtPr>
            <w:rPr>
              <w:rFonts w:cs="Arial"/>
              <w:sz w:val="18"/>
              <w:szCs w:val="18"/>
            </w:rPr>
            <w:alias w:val="Diplay Category"/>
            <w:tag w:val="Diplay Categor"/>
            <w:id w:val="-1020457393"/>
            <w:placeholder>
              <w:docPart w:val="17FB748D35724A99B12B41E9C4D5D1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4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87A2006" w14:textId="77777777" w:rsidR="00723877" w:rsidRPr="00340B0D" w:rsidRDefault="00723877" w:rsidP="00541D1A">
                <w:pPr>
                  <w:rPr>
                    <w:ins w:id="643" w:author="jonathan pritchard" w:date="2025-01-23T13:26:00Z" w16du:dateUtc="2025-01-23T13:26:00Z"/>
                    <w:rFonts w:cs="Arial"/>
                    <w:sz w:val="18"/>
                    <w:szCs w:val="18"/>
                  </w:rPr>
                </w:pPr>
                <w:ins w:id="644" w:author="jonathan pritchard" w:date="2025-01-23T13:26:00Z" w16du:dateUtc="2025-01-23T13:26:00Z">
                  <w:r>
                    <w:rPr>
                      <w:rFonts w:cs="Arial"/>
                      <w:sz w:val="18"/>
                      <w:szCs w:val="18"/>
                    </w:rPr>
                    <w:t>Other</w:t>
                  </w:r>
                </w:ins>
              </w:p>
            </w:tc>
            <w:customXmlInsRangeStart w:id="645" w:author="jonathan pritchard" w:date="2025-01-23T13:26:00Z"/>
          </w:sdtContent>
        </w:sdt>
        <w:customXmlInsRangeEnd w:id="645"/>
        <w:tc>
          <w:tcPr>
            <w:tcW w:w="3871" w:type="dxa"/>
            <w:gridSpan w:val="5"/>
            <w:tcBorders>
              <w:left w:val="single" w:sz="12" w:space="0" w:color="auto"/>
              <w:bottom w:val="single" w:sz="4" w:space="0" w:color="auto"/>
              <w:right w:val="single" w:sz="4" w:space="0" w:color="auto"/>
            </w:tcBorders>
            <w:shd w:val="clear" w:color="auto" w:fill="auto"/>
          </w:tcPr>
          <w:p w14:paraId="102B69EA" w14:textId="77777777" w:rsidR="00723877" w:rsidRPr="00340B0D" w:rsidRDefault="00723877" w:rsidP="00541D1A">
            <w:pPr>
              <w:rPr>
                <w:ins w:id="646" w:author="jonathan pritchard" w:date="2025-01-23T13:26:00Z" w16du:dateUtc="2025-01-23T13:26:00Z"/>
                <w:rFonts w:cs="Arial"/>
                <w:sz w:val="18"/>
                <w:szCs w:val="18"/>
              </w:rPr>
            </w:pPr>
            <w:ins w:id="647" w:author="jonathan pritchard" w:date="2025-01-23T13:26:00Z" w16du:dateUtc="2025-01-23T13:2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8AE06A" w14:textId="77777777" w:rsidR="00723877" w:rsidRPr="00340B0D" w:rsidRDefault="00723877" w:rsidP="00541D1A">
            <w:pPr>
              <w:jc w:val="center"/>
              <w:rPr>
                <w:ins w:id="648" w:author="jonathan pritchard" w:date="2025-01-23T13:26:00Z" w16du:dateUtc="2025-01-23T13:26:00Z"/>
                <w:rFonts w:cs="Arial"/>
                <w:sz w:val="18"/>
                <w:szCs w:val="18"/>
              </w:rPr>
            </w:pPr>
          </w:p>
        </w:tc>
      </w:tr>
      <w:tr w:rsidR="00723877" w:rsidRPr="00340B0D" w14:paraId="56ABDD53" w14:textId="77777777" w:rsidTr="00541D1A">
        <w:trPr>
          <w:ins w:id="649" w:author="jonathan pritchard" w:date="2025-01-23T13:2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825E8A" w14:textId="77777777" w:rsidR="00723877" w:rsidRPr="00340B0D" w:rsidRDefault="00723877" w:rsidP="00541D1A">
            <w:pPr>
              <w:jc w:val="center"/>
              <w:rPr>
                <w:ins w:id="650" w:author="jonathan pritchard" w:date="2025-01-23T13:26:00Z" w16du:dateUtc="2025-01-23T13:26:00Z"/>
                <w:rFonts w:cs="Arial"/>
                <w:b/>
                <w:bCs/>
                <w:sz w:val="18"/>
                <w:szCs w:val="18"/>
              </w:rPr>
            </w:pPr>
            <w:ins w:id="651" w:author="jonathan pritchard" w:date="2025-01-23T13:26:00Z" w16du:dateUtc="2025-01-23T13:2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D71A25C" w14:textId="77777777" w:rsidR="00723877" w:rsidRPr="00340B0D" w:rsidRDefault="00723877" w:rsidP="00541D1A">
            <w:pPr>
              <w:rPr>
                <w:ins w:id="652" w:author="jonathan pritchard" w:date="2025-01-23T13:26:00Z" w16du:dateUtc="2025-01-23T13:26:00Z"/>
                <w:rFonts w:cs="Arial"/>
                <w:sz w:val="18"/>
                <w:szCs w:val="18"/>
              </w:rPr>
            </w:pPr>
            <w:ins w:id="653" w:author="jonathan pritchard" w:date="2025-01-23T13:26:00Z" w16du:dateUtc="2025-01-23T13:2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B6E6F2C" w14:textId="77777777" w:rsidR="00723877" w:rsidRPr="00340B0D" w:rsidRDefault="00723877" w:rsidP="00541D1A">
            <w:pPr>
              <w:jc w:val="center"/>
              <w:rPr>
                <w:ins w:id="654" w:author="jonathan pritchard" w:date="2025-01-23T13:26:00Z" w16du:dateUtc="2025-01-23T13:26:00Z"/>
                <w:rFonts w:cs="Arial"/>
                <w:sz w:val="18"/>
                <w:szCs w:val="18"/>
              </w:rPr>
            </w:pPr>
          </w:p>
        </w:tc>
      </w:tr>
      <w:tr w:rsidR="00723877" w:rsidRPr="00340B0D" w14:paraId="2137457E" w14:textId="77777777" w:rsidTr="00541D1A">
        <w:trPr>
          <w:ins w:id="655"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569A30" w14:textId="77777777" w:rsidR="00723877" w:rsidRPr="00340B0D" w:rsidRDefault="00723877" w:rsidP="00541D1A">
            <w:pPr>
              <w:rPr>
                <w:ins w:id="656" w:author="jonathan pritchard" w:date="2025-01-23T13:26:00Z" w16du:dateUtc="2025-01-23T13:26:00Z"/>
                <w:rFonts w:cs="Arial"/>
                <w:sz w:val="18"/>
                <w:szCs w:val="18"/>
              </w:rPr>
            </w:pPr>
            <w:ins w:id="657" w:author="jonathan pritchard" w:date="2025-01-23T13:26:00Z" w16du:dateUtc="2025-01-23T13:2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5DF89" w14:textId="77777777" w:rsidR="00723877" w:rsidRPr="00340B0D" w:rsidRDefault="00723877" w:rsidP="00541D1A">
            <w:pPr>
              <w:rPr>
                <w:ins w:id="658" w:author="jonathan pritchard" w:date="2025-01-23T13:26:00Z" w16du:dateUtc="2025-01-23T13:26:00Z"/>
                <w:rFonts w:cs="Arial"/>
                <w:sz w:val="18"/>
                <w:szCs w:val="18"/>
              </w:rPr>
            </w:pPr>
          </w:p>
        </w:tc>
        <w:tc>
          <w:tcPr>
            <w:tcW w:w="3871" w:type="dxa"/>
            <w:gridSpan w:val="5"/>
            <w:tcBorders>
              <w:left w:val="single" w:sz="12" w:space="0" w:color="auto"/>
            </w:tcBorders>
          </w:tcPr>
          <w:p w14:paraId="6A3D31CE" w14:textId="77777777" w:rsidR="00723877" w:rsidRPr="00340B0D" w:rsidRDefault="00723877" w:rsidP="00541D1A">
            <w:pPr>
              <w:rPr>
                <w:ins w:id="659" w:author="jonathan pritchard" w:date="2025-01-23T13:26:00Z" w16du:dateUtc="2025-01-23T13:26:00Z"/>
                <w:rFonts w:cs="Arial"/>
                <w:sz w:val="18"/>
                <w:szCs w:val="18"/>
              </w:rPr>
            </w:pPr>
            <w:ins w:id="660" w:author="jonathan pritchard" w:date="2025-01-23T13:26:00Z" w16du:dateUtc="2025-01-23T13:26:00Z">
              <w:r w:rsidRPr="00340B0D">
                <w:rPr>
                  <w:rFonts w:cs="Arial"/>
                  <w:sz w:val="18"/>
                  <w:szCs w:val="18"/>
                </w:rPr>
                <w:t>Highlight date dependent</w:t>
              </w:r>
            </w:ins>
          </w:p>
        </w:tc>
        <w:tc>
          <w:tcPr>
            <w:tcW w:w="672" w:type="dxa"/>
            <w:tcBorders>
              <w:right w:val="single" w:sz="12" w:space="0" w:color="auto"/>
            </w:tcBorders>
          </w:tcPr>
          <w:p w14:paraId="48AC9E07" w14:textId="77777777" w:rsidR="00723877" w:rsidRPr="00340B0D" w:rsidRDefault="00723877" w:rsidP="00541D1A">
            <w:pPr>
              <w:jc w:val="center"/>
              <w:rPr>
                <w:ins w:id="661" w:author="jonathan pritchard" w:date="2025-01-23T13:26:00Z" w16du:dateUtc="2025-01-23T13:26:00Z"/>
                <w:rFonts w:cs="Arial"/>
                <w:sz w:val="18"/>
                <w:szCs w:val="18"/>
              </w:rPr>
            </w:pPr>
          </w:p>
        </w:tc>
      </w:tr>
      <w:tr w:rsidR="00723877" w:rsidRPr="00340B0D" w14:paraId="01819858" w14:textId="77777777" w:rsidTr="00541D1A">
        <w:trPr>
          <w:ins w:id="662"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1A92B" w14:textId="77777777" w:rsidR="00723877" w:rsidRPr="00340B0D" w:rsidRDefault="00723877" w:rsidP="00541D1A">
            <w:pPr>
              <w:rPr>
                <w:ins w:id="663" w:author="jonathan pritchard" w:date="2025-01-23T13:26:00Z" w16du:dateUtc="2025-01-23T13:26:00Z"/>
                <w:rFonts w:cs="Arial"/>
                <w:sz w:val="18"/>
                <w:szCs w:val="18"/>
              </w:rPr>
            </w:pPr>
            <w:ins w:id="664" w:author="jonathan pritchard" w:date="2025-01-23T13:26:00Z" w16du:dateUtc="2025-01-23T13:2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73D1E2" w14:textId="77777777" w:rsidR="00723877" w:rsidRPr="00340B0D" w:rsidRDefault="00723877" w:rsidP="00541D1A">
            <w:pPr>
              <w:rPr>
                <w:ins w:id="665" w:author="jonathan pritchard" w:date="2025-01-23T13:26:00Z" w16du:dateUtc="2025-01-23T13:26:00Z"/>
                <w:rFonts w:cs="Arial"/>
                <w:sz w:val="18"/>
                <w:szCs w:val="18"/>
              </w:rPr>
            </w:pPr>
          </w:p>
        </w:tc>
        <w:tc>
          <w:tcPr>
            <w:tcW w:w="3871" w:type="dxa"/>
            <w:gridSpan w:val="5"/>
            <w:tcBorders>
              <w:left w:val="single" w:sz="12" w:space="0" w:color="auto"/>
            </w:tcBorders>
          </w:tcPr>
          <w:p w14:paraId="0D4776DD" w14:textId="77777777" w:rsidR="00723877" w:rsidRPr="00340B0D" w:rsidRDefault="00723877" w:rsidP="00541D1A">
            <w:pPr>
              <w:rPr>
                <w:ins w:id="666" w:author="jonathan pritchard" w:date="2025-01-23T13:26:00Z" w16du:dateUtc="2025-01-23T13:26:00Z"/>
                <w:rFonts w:cs="Arial"/>
                <w:sz w:val="18"/>
                <w:szCs w:val="18"/>
              </w:rPr>
            </w:pPr>
            <w:ins w:id="667" w:author="jonathan pritchard" w:date="2025-01-23T13:26:00Z" w16du:dateUtc="2025-01-23T13:26:00Z">
              <w:r w:rsidRPr="00340B0D">
                <w:rPr>
                  <w:rFonts w:cs="Arial"/>
                  <w:sz w:val="18"/>
                  <w:szCs w:val="18"/>
                </w:rPr>
                <w:t>Highlight document</w:t>
              </w:r>
            </w:ins>
          </w:p>
        </w:tc>
        <w:tc>
          <w:tcPr>
            <w:tcW w:w="672" w:type="dxa"/>
            <w:tcBorders>
              <w:right w:val="single" w:sz="12" w:space="0" w:color="auto"/>
            </w:tcBorders>
          </w:tcPr>
          <w:p w14:paraId="09A7B2C3" w14:textId="77777777" w:rsidR="00723877" w:rsidRPr="00340B0D" w:rsidRDefault="00723877" w:rsidP="00541D1A">
            <w:pPr>
              <w:jc w:val="center"/>
              <w:rPr>
                <w:ins w:id="668" w:author="jonathan pritchard" w:date="2025-01-23T13:26:00Z" w16du:dateUtc="2025-01-23T13:26:00Z"/>
                <w:rFonts w:cs="Arial"/>
                <w:sz w:val="18"/>
                <w:szCs w:val="18"/>
              </w:rPr>
            </w:pPr>
          </w:p>
        </w:tc>
      </w:tr>
      <w:tr w:rsidR="00723877" w:rsidRPr="00340B0D" w14:paraId="33A3F1BD" w14:textId="77777777" w:rsidTr="00541D1A">
        <w:trPr>
          <w:ins w:id="669"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E0F9B" w14:textId="77777777" w:rsidR="00723877" w:rsidRPr="00340B0D" w:rsidRDefault="00723877" w:rsidP="00541D1A">
            <w:pPr>
              <w:rPr>
                <w:ins w:id="670" w:author="jonathan pritchard" w:date="2025-01-23T13:26:00Z" w16du:dateUtc="2025-01-23T13:26:00Z"/>
                <w:rFonts w:cs="Arial"/>
                <w:sz w:val="18"/>
                <w:szCs w:val="18"/>
              </w:rPr>
            </w:pPr>
            <w:ins w:id="671" w:author="jonathan pritchard" w:date="2025-01-23T13:26:00Z" w16du:dateUtc="2025-01-23T13:2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98A86" w14:textId="77777777" w:rsidR="00723877" w:rsidRPr="00340B0D" w:rsidRDefault="00723877" w:rsidP="00541D1A">
            <w:pPr>
              <w:rPr>
                <w:ins w:id="672" w:author="jonathan pritchard" w:date="2025-01-23T13:26:00Z" w16du:dateUtc="2025-01-23T13:26:00Z"/>
                <w:rFonts w:cs="Arial"/>
                <w:sz w:val="18"/>
                <w:szCs w:val="18"/>
              </w:rPr>
            </w:pPr>
          </w:p>
        </w:tc>
        <w:tc>
          <w:tcPr>
            <w:tcW w:w="3871" w:type="dxa"/>
            <w:gridSpan w:val="5"/>
            <w:tcBorders>
              <w:left w:val="single" w:sz="12" w:space="0" w:color="auto"/>
            </w:tcBorders>
          </w:tcPr>
          <w:p w14:paraId="24F3F41F" w14:textId="77777777" w:rsidR="00723877" w:rsidRPr="00340B0D" w:rsidRDefault="00723877" w:rsidP="00541D1A">
            <w:pPr>
              <w:rPr>
                <w:ins w:id="673" w:author="jonathan pritchard" w:date="2025-01-23T13:26:00Z" w16du:dateUtc="2025-01-23T13:26:00Z"/>
                <w:rFonts w:cs="Arial"/>
                <w:b/>
                <w:bCs/>
                <w:sz w:val="18"/>
                <w:szCs w:val="18"/>
              </w:rPr>
            </w:pPr>
            <w:ins w:id="674" w:author="jonathan pritchard" w:date="2025-01-23T13:26:00Z" w16du:dateUtc="2025-01-23T13:26:00Z">
              <w:r w:rsidRPr="00340B0D">
                <w:rPr>
                  <w:rFonts w:cs="Arial"/>
                  <w:sz w:val="18"/>
                  <w:szCs w:val="18"/>
                </w:rPr>
                <w:t>Highlight info</w:t>
              </w:r>
            </w:ins>
          </w:p>
        </w:tc>
        <w:tc>
          <w:tcPr>
            <w:tcW w:w="672" w:type="dxa"/>
            <w:tcBorders>
              <w:right w:val="single" w:sz="12" w:space="0" w:color="auto"/>
            </w:tcBorders>
          </w:tcPr>
          <w:p w14:paraId="3DE92101" w14:textId="77777777" w:rsidR="00723877" w:rsidRPr="00340B0D" w:rsidRDefault="00723877" w:rsidP="00541D1A">
            <w:pPr>
              <w:jc w:val="center"/>
              <w:rPr>
                <w:ins w:id="675" w:author="jonathan pritchard" w:date="2025-01-23T13:26:00Z" w16du:dateUtc="2025-01-23T13:26:00Z"/>
                <w:rFonts w:cs="Arial"/>
                <w:sz w:val="18"/>
                <w:szCs w:val="18"/>
              </w:rPr>
            </w:pPr>
          </w:p>
        </w:tc>
      </w:tr>
      <w:tr w:rsidR="00723877" w:rsidRPr="00340B0D" w14:paraId="225C7155" w14:textId="77777777" w:rsidTr="00541D1A">
        <w:trPr>
          <w:ins w:id="676"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7DB95A" w14:textId="77777777" w:rsidR="00723877" w:rsidRPr="00340B0D" w:rsidRDefault="00723877" w:rsidP="00541D1A">
            <w:pPr>
              <w:rPr>
                <w:ins w:id="677" w:author="jonathan pritchard" w:date="2025-01-23T13:26:00Z" w16du:dateUtc="2025-01-23T13:26:00Z"/>
                <w:rFonts w:cs="Arial"/>
                <w:sz w:val="18"/>
                <w:szCs w:val="18"/>
              </w:rPr>
            </w:pPr>
            <w:ins w:id="678" w:author="jonathan pritchard" w:date="2025-01-23T13:26:00Z" w16du:dateUtc="2025-01-23T13:2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C756D" w14:textId="77777777" w:rsidR="00723877" w:rsidRPr="00340B0D" w:rsidRDefault="00723877" w:rsidP="00541D1A">
            <w:pPr>
              <w:rPr>
                <w:ins w:id="679" w:author="jonathan pritchard" w:date="2025-01-23T13:26:00Z" w16du:dateUtc="2025-01-23T13:26:00Z"/>
                <w:rFonts w:cs="Arial"/>
                <w:sz w:val="18"/>
                <w:szCs w:val="18"/>
              </w:rPr>
            </w:pPr>
          </w:p>
        </w:tc>
        <w:tc>
          <w:tcPr>
            <w:tcW w:w="3871" w:type="dxa"/>
            <w:gridSpan w:val="5"/>
            <w:tcBorders>
              <w:left w:val="single" w:sz="12" w:space="0" w:color="auto"/>
            </w:tcBorders>
          </w:tcPr>
          <w:p w14:paraId="1F71DE98" w14:textId="77777777" w:rsidR="00723877" w:rsidRPr="00340B0D" w:rsidRDefault="00723877" w:rsidP="00541D1A">
            <w:pPr>
              <w:rPr>
                <w:ins w:id="680" w:author="jonathan pritchard" w:date="2025-01-23T13:26:00Z" w16du:dateUtc="2025-01-23T13:26:00Z"/>
                <w:rFonts w:cs="Arial"/>
                <w:sz w:val="18"/>
                <w:szCs w:val="18"/>
              </w:rPr>
            </w:pPr>
            <w:ins w:id="681" w:author="jonathan pritchard" w:date="2025-01-23T13:26:00Z" w16du:dateUtc="2025-01-23T13:26:00Z">
              <w:r w:rsidRPr="00340B0D">
                <w:rPr>
                  <w:rFonts w:cs="Arial"/>
                  <w:sz w:val="18"/>
                  <w:szCs w:val="18"/>
                </w:rPr>
                <w:t>Shallow Pattern</w:t>
              </w:r>
            </w:ins>
          </w:p>
        </w:tc>
        <w:tc>
          <w:tcPr>
            <w:tcW w:w="672" w:type="dxa"/>
            <w:tcBorders>
              <w:right w:val="single" w:sz="12" w:space="0" w:color="auto"/>
            </w:tcBorders>
          </w:tcPr>
          <w:p w14:paraId="6E753AC4" w14:textId="77777777" w:rsidR="00723877" w:rsidRPr="00340B0D" w:rsidRDefault="00723877" w:rsidP="00541D1A">
            <w:pPr>
              <w:jc w:val="center"/>
              <w:rPr>
                <w:ins w:id="682" w:author="jonathan pritchard" w:date="2025-01-23T13:26:00Z" w16du:dateUtc="2025-01-23T13:26:00Z"/>
                <w:rFonts w:cs="Arial"/>
                <w:sz w:val="18"/>
                <w:szCs w:val="18"/>
              </w:rPr>
            </w:pPr>
          </w:p>
        </w:tc>
      </w:tr>
      <w:tr w:rsidR="00723877" w:rsidRPr="00340B0D" w14:paraId="51C4BE1E" w14:textId="77777777" w:rsidTr="00541D1A">
        <w:trPr>
          <w:ins w:id="683"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7494BB" w14:textId="77777777" w:rsidR="00723877" w:rsidRPr="00340B0D" w:rsidRDefault="00723877" w:rsidP="00541D1A">
            <w:pPr>
              <w:rPr>
                <w:ins w:id="684" w:author="jonathan pritchard" w:date="2025-01-23T13:26:00Z" w16du:dateUtc="2025-01-23T13:26:00Z"/>
                <w:rFonts w:cs="Arial"/>
                <w:sz w:val="18"/>
                <w:szCs w:val="18"/>
              </w:rPr>
            </w:pPr>
            <w:ins w:id="685" w:author="jonathan pritchard" w:date="2025-01-23T13:26:00Z" w16du:dateUtc="2025-01-23T13:2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7AB561" w14:textId="77777777" w:rsidR="00723877" w:rsidRPr="00340B0D" w:rsidRDefault="00723877" w:rsidP="00541D1A">
            <w:pPr>
              <w:rPr>
                <w:ins w:id="686" w:author="jonathan pritchard" w:date="2025-01-23T13:26:00Z" w16du:dateUtc="2025-01-23T13:26:00Z"/>
                <w:rFonts w:cs="Arial"/>
                <w:sz w:val="18"/>
                <w:szCs w:val="18"/>
              </w:rPr>
            </w:pPr>
          </w:p>
        </w:tc>
        <w:tc>
          <w:tcPr>
            <w:tcW w:w="3871" w:type="dxa"/>
            <w:gridSpan w:val="5"/>
            <w:tcBorders>
              <w:left w:val="single" w:sz="12" w:space="0" w:color="auto"/>
            </w:tcBorders>
          </w:tcPr>
          <w:p w14:paraId="6C8D3635" w14:textId="77777777" w:rsidR="00723877" w:rsidRPr="00340B0D" w:rsidRDefault="00723877" w:rsidP="00541D1A">
            <w:pPr>
              <w:rPr>
                <w:ins w:id="687" w:author="jonathan pritchard" w:date="2025-01-23T13:26:00Z" w16du:dateUtc="2025-01-23T13:26:00Z"/>
                <w:rFonts w:cs="Arial"/>
                <w:sz w:val="18"/>
                <w:szCs w:val="18"/>
              </w:rPr>
            </w:pPr>
            <w:ins w:id="688" w:author="jonathan pritchard" w:date="2025-01-23T13:26:00Z" w16du:dateUtc="2025-01-23T13:26:00Z">
              <w:r w:rsidRPr="00340B0D">
                <w:rPr>
                  <w:rFonts w:cs="Arial"/>
                  <w:sz w:val="18"/>
                  <w:szCs w:val="18"/>
                </w:rPr>
                <w:t>Unknown</w:t>
              </w:r>
            </w:ins>
          </w:p>
        </w:tc>
        <w:tc>
          <w:tcPr>
            <w:tcW w:w="672" w:type="dxa"/>
            <w:tcBorders>
              <w:right w:val="single" w:sz="12" w:space="0" w:color="auto"/>
            </w:tcBorders>
          </w:tcPr>
          <w:p w14:paraId="006585A5" w14:textId="77777777" w:rsidR="00723877" w:rsidRPr="00340B0D" w:rsidRDefault="00723877" w:rsidP="00541D1A">
            <w:pPr>
              <w:jc w:val="center"/>
              <w:rPr>
                <w:ins w:id="689" w:author="jonathan pritchard" w:date="2025-01-23T13:26:00Z" w16du:dateUtc="2025-01-23T13:26:00Z"/>
                <w:rFonts w:cs="Arial"/>
                <w:sz w:val="18"/>
                <w:szCs w:val="18"/>
              </w:rPr>
            </w:pPr>
          </w:p>
        </w:tc>
      </w:tr>
      <w:tr w:rsidR="00723877" w:rsidRPr="00340B0D" w14:paraId="7BB3ED5E" w14:textId="77777777" w:rsidTr="00541D1A">
        <w:trPr>
          <w:ins w:id="690"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BE6111" w14:textId="77777777" w:rsidR="00723877" w:rsidRPr="00340B0D" w:rsidRDefault="00723877" w:rsidP="00541D1A">
            <w:pPr>
              <w:rPr>
                <w:ins w:id="691" w:author="jonathan pritchard" w:date="2025-01-23T13:26:00Z" w16du:dateUtc="2025-01-23T13:26:00Z"/>
                <w:rFonts w:cs="Arial"/>
                <w:sz w:val="18"/>
                <w:szCs w:val="18"/>
              </w:rPr>
            </w:pPr>
            <w:ins w:id="692" w:author="jonathan pritchard" w:date="2025-01-23T13:26:00Z" w16du:dateUtc="2025-01-23T13:2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E74B6" w14:textId="77777777" w:rsidR="00723877" w:rsidRPr="00340B0D" w:rsidRDefault="00723877" w:rsidP="00541D1A">
            <w:pPr>
              <w:rPr>
                <w:ins w:id="693" w:author="jonathan pritchard" w:date="2025-01-23T13:26:00Z" w16du:dateUtc="2025-01-23T13:26:00Z"/>
                <w:rFonts w:cs="Arial"/>
                <w:sz w:val="18"/>
                <w:szCs w:val="18"/>
              </w:rPr>
            </w:pPr>
          </w:p>
        </w:tc>
        <w:tc>
          <w:tcPr>
            <w:tcW w:w="3871" w:type="dxa"/>
            <w:gridSpan w:val="5"/>
            <w:tcBorders>
              <w:left w:val="single" w:sz="12" w:space="0" w:color="auto"/>
            </w:tcBorders>
          </w:tcPr>
          <w:p w14:paraId="0EF0320D" w14:textId="77777777" w:rsidR="00723877" w:rsidRPr="00340B0D" w:rsidRDefault="00723877" w:rsidP="00541D1A">
            <w:pPr>
              <w:rPr>
                <w:ins w:id="694" w:author="jonathan pritchard" w:date="2025-01-23T13:26:00Z" w16du:dateUtc="2025-01-23T13:26:00Z"/>
                <w:rFonts w:cs="Arial"/>
                <w:sz w:val="18"/>
                <w:szCs w:val="18"/>
              </w:rPr>
            </w:pPr>
            <w:ins w:id="695" w:author="jonathan pritchard" w:date="2025-01-23T13:26:00Z" w16du:dateUtc="2025-01-23T13:26:00Z">
              <w:r w:rsidRPr="00340B0D">
                <w:rPr>
                  <w:rFonts w:cs="Arial"/>
                  <w:sz w:val="18"/>
                  <w:szCs w:val="18"/>
                </w:rPr>
                <w:t>Update Review</w:t>
              </w:r>
            </w:ins>
          </w:p>
        </w:tc>
        <w:tc>
          <w:tcPr>
            <w:tcW w:w="672" w:type="dxa"/>
            <w:tcBorders>
              <w:right w:val="single" w:sz="12" w:space="0" w:color="auto"/>
            </w:tcBorders>
          </w:tcPr>
          <w:p w14:paraId="2FBCDE96" w14:textId="77777777" w:rsidR="00723877" w:rsidRPr="00340B0D" w:rsidRDefault="00723877" w:rsidP="00541D1A">
            <w:pPr>
              <w:jc w:val="center"/>
              <w:rPr>
                <w:ins w:id="696" w:author="jonathan pritchard" w:date="2025-01-23T13:26:00Z" w16du:dateUtc="2025-01-23T13:26:00Z"/>
                <w:rFonts w:cs="Arial"/>
                <w:sz w:val="18"/>
                <w:szCs w:val="18"/>
              </w:rPr>
            </w:pPr>
          </w:p>
        </w:tc>
      </w:tr>
      <w:tr w:rsidR="00723877" w:rsidRPr="00340B0D" w14:paraId="5FC83B28" w14:textId="77777777" w:rsidTr="00541D1A">
        <w:trPr>
          <w:ins w:id="697"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6ED" w14:textId="77777777" w:rsidR="00723877" w:rsidRPr="00340B0D" w:rsidRDefault="00723877" w:rsidP="00541D1A">
            <w:pPr>
              <w:rPr>
                <w:ins w:id="698" w:author="jonathan pritchard" w:date="2025-01-23T13:26:00Z" w16du:dateUtc="2025-01-23T13:26:00Z"/>
                <w:rFonts w:cs="Arial"/>
                <w:sz w:val="18"/>
                <w:szCs w:val="18"/>
              </w:rPr>
            </w:pPr>
            <w:ins w:id="699" w:author="jonathan pritchard" w:date="2025-01-23T13:26:00Z" w16du:dateUtc="2025-01-23T13:2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CA4B9A" w14:textId="77777777" w:rsidR="00723877" w:rsidRPr="00340B0D" w:rsidRDefault="00723877" w:rsidP="00541D1A">
            <w:pPr>
              <w:rPr>
                <w:ins w:id="700" w:author="jonathan pritchard" w:date="2025-01-23T13:26:00Z" w16du:dateUtc="2025-01-23T13:26:00Z"/>
                <w:rFonts w:cs="Arial"/>
                <w:sz w:val="18"/>
                <w:szCs w:val="18"/>
              </w:rPr>
            </w:pPr>
          </w:p>
        </w:tc>
        <w:tc>
          <w:tcPr>
            <w:tcW w:w="3871" w:type="dxa"/>
            <w:gridSpan w:val="5"/>
            <w:tcBorders>
              <w:left w:val="single" w:sz="12" w:space="0" w:color="auto"/>
            </w:tcBorders>
          </w:tcPr>
          <w:p w14:paraId="71C3340D" w14:textId="77777777" w:rsidR="00723877" w:rsidRPr="00340B0D" w:rsidRDefault="00723877" w:rsidP="00541D1A">
            <w:pPr>
              <w:rPr>
                <w:ins w:id="701" w:author="jonathan pritchard" w:date="2025-01-23T13:26:00Z" w16du:dateUtc="2025-01-23T13:26:00Z"/>
                <w:rFonts w:cs="Arial"/>
                <w:sz w:val="18"/>
                <w:szCs w:val="18"/>
              </w:rPr>
            </w:pPr>
            <w:ins w:id="702" w:author="jonathan pritchard" w:date="2025-01-23T13:26:00Z" w16du:dateUtc="2025-01-23T13:26:00Z">
              <w:r w:rsidRPr="00340B0D">
                <w:rPr>
                  <w:rFonts w:cs="Arial"/>
                  <w:b/>
                  <w:bCs/>
                  <w:sz w:val="18"/>
                  <w:szCs w:val="18"/>
                </w:rPr>
                <w:t>Text Groups</w:t>
              </w:r>
            </w:ins>
          </w:p>
        </w:tc>
        <w:tc>
          <w:tcPr>
            <w:tcW w:w="672" w:type="dxa"/>
            <w:tcBorders>
              <w:right w:val="single" w:sz="12" w:space="0" w:color="auto"/>
            </w:tcBorders>
          </w:tcPr>
          <w:p w14:paraId="68B0C025" w14:textId="77777777" w:rsidR="00723877" w:rsidRPr="00340B0D" w:rsidRDefault="00723877" w:rsidP="00541D1A">
            <w:pPr>
              <w:jc w:val="center"/>
              <w:rPr>
                <w:ins w:id="703" w:author="jonathan pritchard" w:date="2025-01-23T13:26:00Z" w16du:dateUtc="2025-01-23T13:26:00Z"/>
                <w:rFonts w:cs="Arial"/>
                <w:sz w:val="18"/>
                <w:szCs w:val="18"/>
              </w:rPr>
            </w:pPr>
          </w:p>
        </w:tc>
      </w:tr>
      <w:tr w:rsidR="00723877" w:rsidRPr="00340B0D" w14:paraId="389BA96B" w14:textId="77777777" w:rsidTr="00541D1A">
        <w:trPr>
          <w:ins w:id="704"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926711" w14:textId="77777777" w:rsidR="00723877" w:rsidRPr="00340B0D" w:rsidRDefault="00723877" w:rsidP="00541D1A">
            <w:pPr>
              <w:rPr>
                <w:ins w:id="705" w:author="jonathan pritchard" w:date="2025-01-23T13:26:00Z" w16du:dateUtc="2025-01-23T13:26:00Z"/>
                <w:rFonts w:cs="Arial"/>
                <w:sz w:val="18"/>
                <w:szCs w:val="18"/>
              </w:rPr>
            </w:pPr>
            <w:ins w:id="706" w:author="jonathan pritchard" w:date="2025-01-23T13:26:00Z" w16du:dateUtc="2025-01-23T13:2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C27A" w14:textId="77777777" w:rsidR="00723877" w:rsidRPr="00340B0D" w:rsidRDefault="00723877" w:rsidP="00541D1A">
            <w:pPr>
              <w:rPr>
                <w:ins w:id="707" w:author="jonathan pritchard" w:date="2025-01-23T13:26:00Z" w16du:dateUtc="2025-01-23T13:26:00Z"/>
                <w:rFonts w:cs="Arial"/>
                <w:sz w:val="18"/>
                <w:szCs w:val="18"/>
              </w:rPr>
            </w:pPr>
          </w:p>
        </w:tc>
        <w:tc>
          <w:tcPr>
            <w:tcW w:w="3871" w:type="dxa"/>
            <w:gridSpan w:val="5"/>
            <w:tcBorders>
              <w:left w:val="single" w:sz="12" w:space="0" w:color="auto"/>
            </w:tcBorders>
          </w:tcPr>
          <w:p w14:paraId="6F99B136" w14:textId="77777777" w:rsidR="00723877" w:rsidRPr="00340B0D" w:rsidRDefault="00723877" w:rsidP="00541D1A">
            <w:pPr>
              <w:rPr>
                <w:ins w:id="708" w:author="jonathan pritchard" w:date="2025-01-23T13:26:00Z" w16du:dateUtc="2025-01-23T13:26:00Z"/>
                <w:rFonts w:cs="Arial"/>
                <w:sz w:val="18"/>
                <w:szCs w:val="18"/>
              </w:rPr>
            </w:pPr>
            <w:ins w:id="709" w:author="jonathan pritchard" w:date="2025-01-23T13:26:00Z" w16du:dateUtc="2025-01-23T13:26:00Z">
              <w:r w:rsidRPr="00340B0D">
                <w:rPr>
                  <w:rFonts w:cs="Arial"/>
                  <w:sz w:val="18"/>
                  <w:szCs w:val="18"/>
                </w:rPr>
                <w:t>Chart Text</w:t>
              </w:r>
            </w:ins>
          </w:p>
        </w:tc>
        <w:tc>
          <w:tcPr>
            <w:tcW w:w="672" w:type="dxa"/>
            <w:tcBorders>
              <w:right w:val="single" w:sz="12" w:space="0" w:color="auto"/>
            </w:tcBorders>
          </w:tcPr>
          <w:p w14:paraId="76305E39" w14:textId="77777777" w:rsidR="00723877" w:rsidRPr="00340B0D" w:rsidRDefault="00723877" w:rsidP="00541D1A">
            <w:pPr>
              <w:jc w:val="center"/>
              <w:rPr>
                <w:ins w:id="710" w:author="jonathan pritchard" w:date="2025-01-23T13:26:00Z" w16du:dateUtc="2025-01-23T13:26:00Z"/>
                <w:rFonts w:cs="Arial"/>
                <w:sz w:val="18"/>
                <w:szCs w:val="18"/>
              </w:rPr>
            </w:pPr>
          </w:p>
        </w:tc>
      </w:tr>
      <w:tr w:rsidR="00723877" w:rsidRPr="00340B0D" w14:paraId="41768D70" w14:textId="77777777" w:rsidTr="00541D1A">
        <w:trPr>
          <w:ins w:id="711"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BF3953" w14:textId="77777777" w:rsidR="00723877" w:rsidRPr="00340B0D" w:rsidRDefault="00723877" w:rsidP="00541D1A">
            <w:pPr>
              <w:rPr>
                <w:ins w:id="712" w:author="jonathan pritchard" w:date="2025-01-23T13:26:00Z" w16du:dateUtc="2025-01-23T13:26:00Z"/>
                <w:rFonts w:cs="Arial"/>
                <w:sz w:val="18"/>
                <w:szCs w:val="18"/>
              </w:rPr>
            </w:pPr>
            <w:ins w:id="713" w:author="jonathan pritchard" w:date="2025-01-23T13:26:00Z" w16du:dateUtc="2025-01-23T13:2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6FB9F" w14:textId="77777777" w:rsidR="00723877" w:rsidRPr="00340B0D" w:rsidRDefault="00723877" w:rsidP="00541D1A">
            <w:pPr>
              <w:rPr>
                <w:ins w:id="714" w:author="jonathan pritchard" w:date="2025-01-23T13:26:00Z" w16du:dateUtc="2025-01-23T13:26:00Z"/>
                <w:rFonts w:cs="Arial"/>
                <w:sz w:val="18"/>
                <w:szCs w:val="18"/>
              </w:rPr>
            </w:pPr>
          </w:p>
        </w:tc>
        <w:tc>
          <w:tcPr>
            <w:tcW w:w="3871" w:type="dxa"/>
            <w:gridSpan w:val="5"/>
            <w:tcBorders>
              <w:left w:val="single" w:sz="12" w:space="0" w:color="auto"/>
            </w:tcBorders>
          </w:tcPr>
          <w:p w14:paraId="73EFCDC3" w14:textId="77777777" w:rsidR="00723877" w:rsidRPr="00340B0D" w:rsidRDefault="00723877" w:rsidP="00541D1A">
            <w:pPr>
              <w:rPr>
                <w:ins w:id="715" w:author="jonathan pritchard" w:date="2025-01-23T13:26:00Z" w16du:dateUtc="2025-01-23T13:26:00Z"/>
                <w:rFonts w:cs="Arial"/>
                <w:sz w:val="18"/>
                <w:szCs w:val="18"/>
              </w:rPr>
            </w:pPr>
            <w:ins w:id="716" w:author="jonathan pritchard" w:date="2025-01-23T13:26:00Z" w16du:dateUtc="2025-01-23T13:26:00Z">
              <w:r w:rsidRPr="00340B0D">
                <w:rPr>
                  <w:rFonts w:cs="Arial"/>
                  <w:sz w:val="18"/>
                  <w:szCs w:val="18"/>
                </w:rPr>
                <w:t xml:space="preserve">    Important text</w:t>
              </w:r>
            </w:ins>
          </w:p>
        </w:tc>
        <w:tc>
          <w:tcPr>
            <w:tcW w:w="672" w:type="dxa"/>
            <w:tcBorders>
              <w:right w:val="single" w:sz="12" w:space="0" w:color="auto"/>
            </w:tcBorders>
          </w:tcPr>
          <w:p w14:paraId="51B5AB39" w14:textId="77777777" w:rsidR="00723877" w:rsidRPr="00340B0D" w:rsidRDefault="00723877" w:rsidP="00541D1A">
            <w:pPr>
              <w:jc w:val="center"/>
              <w:rPr>
                <w:ins w:id="717" w:author="jonathan pritchard" w:date="2025-01-23T13:26:00Z" w16du:dateUtc="2025-01-23T13:26:00Z"/>
                <w:rFonts w:cs="Arial"/>
                <w:sz w:val="18"/>
                <w:szCs w:val="18"/>
              </w:rPr>
            </w:pPr>
          </w:p>
        </w:tc>
      </w:tr>
      <w:tr w:rsidR="00723877" w:rsidRPr="00340B0D" w14:paraId="38DA5707" w14:textId="77777777" w:rsidTr="00541D1A">
        <w:trPr>
          <w:ins w:id="718"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1CD275" w14:textId="77777777" w:rsidR="00723877" w:rsidRPr="00340B0D" w:rsidRDefault="00723877" w:rsidP="00541D1A">
            <w:pPr>
              <w:rPr>
                <w:ins w:id="719" w:author="jonathan pritchard" w:date="2025-01-23T13:26:00Z" w16du:dateUtc="2025-01-23T13:26:00Z"/>
                <w:rFonts w:cs="Arial"/>
                <w:sz w:val="18"/>
                <w:szCs w:val="18"/>
              </w:rPr>
            </w:pPr>
            <w:ins w:id="720" w:author="jonathan pritchard" w:date="2025-01-23T13:26:00Z" w16du:dateUtc="2025-01-23T13:2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C2CB5C" w14:textId="77777777" w:rsidR="00723877" w:rsidRPr="00340B0D" w:rsidRDefault="00723877" w:rsidP="00541D1A">
            <w:pPr>
              <w:rPr>
                <w:ins w:id="721" w:author="jonathan pritchard" w:date="2025-01-23T13:26:00Z" w16du:dateUtc="2025-01-23T13:26:00Z"/>
                <w:rFonts w:cs="Arial"/>
                <w:sz w:val="18"/>
                <w:szCs w:val="18"/>
              </w:rPr>
            </w:pPr>
          </w:p>
        </w:tc>
        <w:tc>
          <w:tcPr>
            <w:tcW w:w="3871" w:type="dxa"/>
            <w:gridSpan w:val="5"/>
            <w:tcBorders>
              <w:left w:val="single" w:sz="12" w:space="0" w:color="auto"/>
            </w:tcBorders>
          </w:tcPr>
          <w:p w14:paraId="6400882C" w14:textId="77777777" w:rsidR="00723877" w:rsidRPr="00340B0D" w:rsidRDefault="00723877" w:rsidP="00541D1A">
            <w:pPr>
              <w:rPr>
                <w:ins w:id="722" w:author="jonathan pritchard" w:date="2025-01-23T13:26:00Z" w16du:dateUtc="2025-01-23T13:26:00Z"/>
                <w:rFonts w:cs="Arial"/>
                <w:b/>
                <w:bCs/>
                <w:sz w:val="18"/>
                <w:szCs w:val="18"/>
              </w:rPr>
            </w:pPr>
            <w:ins w:id="723" w:author="jonathan pritchard" w:date="2025-01-23T13:26:00Z" w16du:dateUtc="2025-01-23T13:26:00Z">
              <w:r w:rsidRPr="00340B0D">
                <w:rPr>
                  <w:rFonts w:cs="Arial"/>
                  <w:b/>
                  <w:bCs/>
                  <w:sz w:val="18"/>
                  <w:szCs w:val="18"/>
                </w:rPr>
                <w:t xml:space="preserve">    Other Text</w:t>
              </w:r>
            </w:ins>
          </w:p>
        </w:tc>
        <w:tc>
          <w:tcPr>
            <w:tcW w:w="672" w:type="dxa"/>
            <w:tcBorders>
              <w:right w:val="single" w:sz="12" w:space="0" w:color="auto"/>
            </w:tcBorders>
          </w:tcPr>
          <w:p w14:paraId="0374F4A7" w14:textId="77777777" w:rsidR="00723877" w:rsidRPr="00340B0D" w:rsidRDefault="00723877" w:rsidP="00541D1A">
            <w:pPr>
              <w:jc w:val="center"/>
              <w:rPr>
                <w:ins w:id="724" w:author="jonathan pritchard" w:date="2025-01-23T13:26:00Z" w16du:dateUtc="2025-01-23T13:26:00Z"/>
                <w:rFonts w:cs="Arial"/>
                <w:sz w:val="18"/>
                <w:szCs w:val="18"/>
              </w:rPr>
            </w:pPr>
          </w:p>
        </w:tc>
      </w:tr>
      <w:tr w:rsidR="00723877" w:rsidRPr="00340B0D" w14:paraId="60DB7525" w14:textId="77777777" w:rsidTr="00541D1A">
        <w:trPr>
          <w:ins w:id="725" w:author="jonathan pritchard" w:date="2025-01-23T13:2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496F67" w14:textId="77777777" w:rsidR="00723877" w:rsidRPr="00340B0D" w:rsidRDefault="00723877" w:rsidP="00541D1A">
            <w:pPr>
              <w:rPr>
                <w:ins w:id="726" w:author="jonathan pritchard" w:date="2025-01-23T13:26:00Z" w16du:dateUtc="2025-01-23T13:26:00Z"/>
                <w:rFonts w:cs="Arial"/>
                <w:sz w:val="18"/>
                <w:szCs w:val="18"/>
              </w:rPr>
            </w:pPr>
            <w:ins w:id="727" w:author="jonathan pritchard" w:date="2025-01-23T13:26:00Z" w16du:dateUtc="2025-01-23T13:2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B437D50" w14:textId="77777777" w:rsidR="00723877" w:rsidRPr="00340B0D" w:rsidRDefault="00723877" w:rsidP="00541D1A">
            <w:pPr>
              <w:rPr>
                <w:ins w:id="728" w:author="jonathan pritchard" w:date="2025-01-23T13:26:00Z" w16du:dateUtc="2025-01-23T13:26:00Z"/>
                <w:rFonts w:cs="Arial"/>
                <w:sz w:val="18"/>
                <w:szCs w:val="18"/>
              </w:rPr>
            </w:pPr>
          </w:p>
        </w:tc>
        <w:tc>
          <w:tcPr>
            <w:tcW w:w="3871" w:type="dxa"/>
            <w:gridSpan w:val="5"/>
            <w:tcBorders>
              <w:left w:val="single" w:sz="12" w:space="0" w:color="auto"/>
            </w:tcBorders>
          </w:tcPr>
          <w:p w14:paraId="272B3710" w14:textId="77777777" w:rsidR="00723877" w:rsidRPr="00340B0D" w:rsidRDefault="00723877" w:rsidP="00541D1A">
            <w:pPr>
              <w:rPr>
                <w:ins w:id="729" w:author="jonathan pritchard" w:date="2025-01-23T13:26:00Z" w16du:dateUtc="2025-01-23T13:26:00Z"/>
                <w:rFonts w:cs="Arial"/>
                <w:sz w:val="18"/>
                <w:szCs w:val="18"/>
              </w:rPr>
            </w:pPr>
            <w:ins w:id="730" w:author="jonathan pritchard" w:date="2025-01-23T13:26:00Z" w16du:dateUtc="2025-01-23T13:26:00Z">
              <w:r w:rsidRPr="00340B0D">
                <w:rPr>
                  <w:rFonts w:cs="Arial"/>
                  <w:sz w:val="18"/>
                  <w:szCs w:val="18"/>
                </w:rPr>
                <w:t xml:space="preserve">        Names</w:t>
              </w:r>
            </w:ins>
          </w:p>
        </w:tc>
        <w:tc>
          <w:tcPr>
            <w:tcW w:w="672" w:type="dxa"/>
            <w:tcBorders>
              <w:right w:val="single" w:sz="12" w:space="0" w:color="auto"/>
            </w:tcBorders>
          </w:tcPr>
          <w:p w14:paraId="3FEC21DA" w14:textId="77777777" w:rsidR="00723877" w:rsidRPr="00340B0D" w:rsidRDefault="00723877" w:rsidP="00541D1A">
            <w:pPr>
              <w:jc w:val="center"/>
              <w:rPr>
                <w:ins w:id="731" w:author="jonathan pritchard" w:date="2025-01-23T13:26:00Z" w16du:dateUtc="2025-01-23T13:26:00Z"/>
                <w:rFonts w:cs="Arial"/>
                <w:sz w:val="18"/>
                <w:szCs w:val="18"/>
              </w:rPr>
            </w:pPr>
          </w:p>
        </w:tc>
      </w:tr>
      <w:tr w:rsidR="00723877" w:rsidRPr="00340B0D" w14:paraId="2E6A6394" w14:textId="77777777" w:rsidTr="00541D1A">
        <w:trPr>
          <w:ins w:id="732" w:author="jonathan pritchard" w:date="2025-01-23T13:2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E29FB2F" w14:textId="77777777" w:rsidR="00723877" w:rsidRPr="00340B0D" w:rsidRDefault="00723877" w:rsidP="00541D1A">
            <w:pPr>
              <w:jc w:val="center"/>
              <w:rPr>
                <w:ins w:id="733" w:author="jonathan pritchard" w:date="2025-01-23T13:26:00Z" w16du:dateUtc="2025-01-23T13:26:00Z"/>
                <w:rFonts w:cs="Arial"/>
                <w:b/>
                <w:bCs/>
                <w:sz w:val="18"/>
                <w:szCs w:val="18"/>
              </w:rPr>
            </w:pPr>
            <w:ins w:id="734" w:author="jonathan pritchard" w:date="2025-01-23T13:26:00Z" w16du:dateUtc="2025-01-23T13:26:00Z">
              <w:r w:rsidRPr="00340B0D">
                <w:rPr>
                  <w:rFonts w:cs="Arial"/>
                  <w:b/>
                  <w:bCs/>
                  <w:sz w:val="18"/>
                  <w:szCs w:val="18"/>
                </w:rPr>
                <w:t>Palette</w:t>
              </w:r>
            </w:ins>
          </w:p>
        </w:tc>
        <w:tc>
          <w:tcPr>
            <w:tcW w:w="3871" w:type="dxa"/>
            <w:gridSpan w:val="5"/>
            <w:tcBorders>
              <w:left w:val="single" w:sz="12" w:space="0" w:color="auto"/>
            </w:tcBorders>
          </w:tcPr>
          <w:p w14:paraId="0B9625C0" w14:textId="77777777" w:rsidR="00723877" w:rsidRPr="00340B0D" w:rsidRDefault="00723877" w:rsidP="00541D1A">
            <w:pPr>
              <w:rPr>
                <w:ins w:id="735" w:author="jonathan pritchard" w:date="2025-01-23T13:26:00Z" w16du:dateUtc="2025-01-23T13:26:00Z"/>
                <w:rFonts w:cs="Arial"/>
                <w:b/>
                <w:bCs/>
                <w:sz w:val="18"/>
                <w:szCs w:val="18"/>
              </w:rPr>
            </w:pPr>
            <w:ins w:id="736" w:author="jonathan pritchard" w:date="2025-01-23T13:26:00Z" w16du:dateUtc="2025-01-23T13:26:00Z">
              <w:r w:rsidRPr="00340B0D">
                <w:rPr>
                  <w:rFonts w:cs="Arial"/>
                  <w:sz w:val="18"/>
                  <w:szCs w:val="18"/>
                </w:rPr>
                <w:t xml:space="preserve">        Light description</w:t>
              </w:r>
            </w:ins>
          </w:p>
        </w:tc>
        <w:tc>
          <w:tcPr>
            <w:tcW w:w="672" w:type="dxa"/>
            <w:tcBorders>
              <w:right w:val="single" w:sz="12" w:space="0" w:color="auto"/>
            </w:tcBorders>
          </w:tcPr>
          <w:p w14:paraId="1A32EAE7" w14:textId="77777777" w:rsidR="00723877" w:rsidRPr="00340B0D" w:rsidRDefault="00723877" w:rsidP="00541D1A">
            <w:pPr>
              <w:jc w:val="center"/>
              <w:rPr>
                <w:ins w:id="737" w:author="jonathan pritchard" w:date="2025-01-23T13:26:00Z" w16du:dateUtc="2025-01-23T13:26:00Z"/>
                <w:rFonts w:cs="Arial"/>
                <w:sz w:val="18"/>
                <w:szCs w:val="18"/>
              </w:rPr>
            </w:pPr>
          </w:p>
        </w:tc>
      </w:tr>
      <w:tr w:rsidR="00723877" w:rsidRPr="00340B0D" w14:paraId="7B85BEDB" w14:textId="77777777" w:rsidTr="00541D1A">
        <w:trPr>
          <w:ins w:id="738" w:author="jonathan pritchard" w:date="2025-01-23T13:26:00Z"/>
        </w:trPr>
        <w:customXmlInsRangeStart w:id="739" w:author="jonathan pritchard" w:date="2025-01-23T13:26:00Z"/>
        <w:sdt>
          <w:sdtPr>
            <w:rPr>
              <w:rFonts w:cs="Arial"/>
              <w:sz w:val="18"/>
              <w:szCs w:val="18"/>
            </w:rPr>
            <w:alias w:val="Palette"/>
            <w:tag w:val="Palette"/>
            <w:id w:val="1174989406"/>
            <w:placeholder>
              <w:docPart w:val="DC3CC4474A044248919897761829786C"/>
            </w:placeholder>
            <w:comboBox>
              <w:listItem w:displayText="Day" w:value="Day"/>
              <w:listItem w:displayText="Dusk" w:value="Dusk"/>
              <w:listItem w:displayText="Night" w:value="Night"/>
            </w:comboBox>
          </w:sdtPr>
          <w:sdtContent>
            <w:customXmlInsRangeEnd w:id="739"/>
            <w:tc>
              <w:tcPr>
                <w:tcW w:w="4656" w:type="dxa"/>
                <w:gridSpan w:val="5"/>
                <w:tcBorders>
                  <w:left w:val="single" w:sz="12" w:space="0" w:color="auto"/>
                  <w:bottom w:val="single" w:sz="12" w:space="0" w:color="auto"/>
                  <w:right w:val="single" w:sz="12" w:space="0" w:color="auto"/>
                </w:tcBorders>
              </w:tcPr>
              <w:p w14:paraId="427AFF6E" w14:textId="77777777" w:rsidR="00723877" w:rsidRPr="00340B0D" w:rsidRDefault="00723877" w:rsidP="00541D1A">
                <w:pPr>
                  <w:rPr>
                    <w:ins w:id="740" w:author="jonathan pritchard" w:date="2025-01-23T13:26:00Z" w16du:dateUtc="2025-01-23T13:26:00Z"/>
                    <w:rFonts w:cs="Arial"/>
                    <w:sz w:val="18"/>
                    <w:szCs w:val="18"/>
                  </w:rPr>
                </w:pPr>
                <w:ins w:id="741" w:author="jonathan pritchard" w:date="2025-01-23T13:26:00Z" w16du:dateUtc="2025-01-23T13:26:00Z">
                  <w:r w:rsidRPr="00340B0D">
                    <w:rPr>
                      <w:rFonts w:cs="Arial"/>
                      <w:sz w:val="18"/>
                      <w:szCs w:val="18"/>
                    </w:rPr>
                    <w:t>Day</w:t>
                  </w:r>
                </w:ins>
              </w:p>
            </w:tc>
            <w:customXmlInsRangeStart w:id="742" w:author="jonathan pritchard" w:date="2025-01-23T13:26:00Z"/>
          </w:sdtContent>
        </w:sdt>
        <w:customXmlInsRangeEnd w:id="742"/>
        <w:tc>
          <w:tcPr>
            <w:tcW w:w="3871" w:type="dxa"/>
            <w:gridSpan w:val="5"/>
            <w:tcBorders>
              <w:left w:val="single" w:sz="12" w:space="0" w:color="auto"/>
            </w:tcBorders>
          </w:tcPr>
          <w:p w14:paraId="03A5F090" w14:textId="77777777" w:rsidR="00723877" w:rsidRPr="00340B0D" w:rsidRDefault="00723877" w:rsidP="00541D1A">
            <w:pPr>
              <w:rPr>
                <w:ins w:id="743" w:author="jonathan pritchard" w:date="2025-01-23T13:26:00Z" w16du:dateUtc="2025-01-23T13:26:00Z"/>
                <w:rFonts w:cs="Arial"/>
                <w:b/>
                <w:bCs/>
                <w:sz w:val="18"/>
                <w:szCs w:val="18"/>
              </w:rPr>
            </w:pPr>
            <w:ins w:id="744" w:author="jonathan pritchard" w:date="2025-01-23T13:26:00Z" w16du:dateUtc="2025-01-23T13:26:00Z">
              <w:r w:rsidRPr="00340B0D">
                <w:rPr>
                  <w:rFonts w:cs="Arial"/>
                  <w:sz w:val="18"/>
                  <w:szCs w:val="18"/>
                </w:rPr>
                <w:t xml:space="preserve">        All other chart text</w:t>
              </w:r>
            </w:ins>
          </w:p>
        </w:tc>
        <w:tc>
          <w:tcPr>
            <w:tcW w:w="672" w:type="dxa"/>
            <w:tcBorders>
              <w:right w:val="single" w:sz="12" w:space="0" w:color="auto"/>
            </w:tcBorders>
          </w:tcPr>
          <w:p w14:paraId="100A7060" w14:textId="77777777" w:rsidR="00723877" w:rsidRPr="00340B0D" w:rsidRDefault="00723877" w:rsidP="00541D1A">
            <w:pPr>
              <w:jc w:val="center"/>
              <w:rPr>
                <w:ins w:id="745" w:author="jonathan pritchard" w:date="2025-01-23T13:26:00Z" w16du:dateUtc="2025-01-23T13:26:00Z"/>
                <w:rFonts w:cs="Arial"/>
                <w:sz w:val="18"/>
                <w:szCs w:val="18"/>
              </w:rPr>
            </w:pPr>
          </w:p>
        </w:tc>
      </w:tr>
      <w:tr w:rsidR="00723877" w:rsidRPr="00340B0D" w14:paraId="7952270E" w14:textId="77777777" w:rsidTr="00541D1A">
        <w:trPr>
          <w:ins w:id="746"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4F7C94C" w14:textId="77777777" w:rsidR="00723877" w:rsidRPr="00340B0D" w:rsidRDefault="00723877" w:rsidP="00541D1A">
            <w:pPr>
              <w:jc w:val="center"/>
              <w:rPr>
                <w:ins w:id="747" w:author="jonathan pritchard" w:date="2025-01-23T13:26:00Z" w16du:dateUtc="2025-01-23T13:26:00Z"/>
                <w:rFonts w:cs="Arial"/>
                <w:b/>
                <w:bCs/>
                <w:sz w:val="18"/>
                <w:szCs w:val="18"/>
              </w:rPr>
            </w:pPr>
          </w:p>
        </w:tc>
        <w:tc>
          <w:tcPr>
            <w:tcW w:w="3871" w:type="dxa"/>
            <w:gridSpan w:val="5"/>
            <w:tcBorders>
              <w:left w:val="single" w:sz="12" w:space="0" w:color="auto"/>
            </w:tcBorders>
          </w:tcPr>
          <w:p w14:paraId="40F25E9F" w14:textId="77777777" w:rsidR="00723877" w:rsidRPr="00340B0D" w:rsidRDefault="00723877" w:rsidP="00541D1A">
            <w:pPr>
              <w:rPr>
                <w:ins w:id="748" w:author="jonathan pritchard" w:date="2025-01-23T13:26:00Z" w16du:dateUtc="2025-01-23T13:26:00Z"/>
                <w:rFonts w:cs="Arial"/>
                <w:sz w:val="18"/>
                <w:szCs w:val="18"/>
              </w:rPr>
            </w:pPr>
          </w:p>
        </w:tc>
        <w:tc>
          <w:tcPr>
            <w:tcW w:w="672" w:type="dxa"/>
            <w:tcBorders>
              <w:right w:val="single" w:sz="12" w:space="0" w:color="auto"/>
            </w:tcBorders>
            <w:vAlign w:val="center"/>
          </w:tcPr>
          <w:p w14:paraId="2D24D6D3" w14:textId="77777777" w:rsidR="00723877" w:rsidRPr="00340B0D" w:rsidRDefault="00723877" w:rsidP="00541D1A">
            <w:pPr>
              <w:jc w:val="center"/>
              <w:rPr>
                <w:ins w:id="749" w:author="jonathan pritchard" w:date="2025-01-23T13:26:00Z" w16du:dateUtc="2025-01-23T13:26:00Z"/>
                <w:rFonts w:cs="Arial"/>
                <w:sz w:val="18"/>
                <w:szCs w:val="18"/>
              </w:rPr>
            </w:pPr>
          </w:p>
        </w:tc>
      </w:tr>
      <w:tr w:rsidR="00723877" w:rsidRPr="00340B0D" w14:paraId="49B22F8D" w14:textId="77777777" w:rsidTr="00541D1A">
        <w:trPr>
          <w:ins w:id="750" w:author="jonathan pritchard" w:date="2025-01-23T13:2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FB12C16" w14:textId="77777777" w:rsidR="00723877" w:rsidRPr="00340B0D" w:rsidRDefault="00723877" w:rsidP="00541D1A">
            <w:pPr>
              <w:rPr>
                <w:ins w:id="751" w:author="jonathan pritchard" w:date="2025-01-23T13:26:00Z" w16du:dateUtc="2025-01-23T13:26:00Z"/>
                <w:rFonts w:cs="Arial"/>
                <w:sz w:val="18"/>
                <w:szCs w:val="18"/>
              </w:rPr>
            </w:pPr>
          </w:p>
        </w:tc>
        <w:tc>
          <w:tcPr>
            <w:tcW w:w="3871" w:type="dxa"/>
            <w:gridSpan w:val="5"/>
            <w:tcBorders>
              <w:left w:val="single" w:sz="12" w:space="0" w:color="auto"/>
              <w:bottom w:val="single" w:sz="12" w:space="0" w:color="auto"/>
            </w:tcBorders>
          </w:tcPr>
          <w:p w14:paraId="2AF52654" w14:textId="77777777" w:rsidR="00723877" w:rsidRPr="00340B0D" w:rsidRDefault="00723877" w:rsidP="00541D1A">
            <w:pPr>
              <w:jc w:val="center"/>
              <w:rPr>
                <w:ins w:id="752" w:author="jonathan pritchard" w:date="2025-01-23T13:26:00Z" w16du:dateUtc="2025-01-23T13:26:00Z"/>
                <w:rFonts w:cs="Arial"/>
                <w:sz w:val="18"/>
                <w:szCs w:val="18"/>
              </w:rPr>
            </w:pPr>
          </w:p>
        </w:tc>
        <w:tc>
          <w:tcPr>
            <w:tcW w:w="672" w:type="dxa"/>
            <w:tcBorders>
              <w:bottom w:val="single" w:sz="12" w:space="0" w:color="auto"/>
              <w:right w:val="single" w:sz="12" w:space="0" w:color="auto"/>
            </w:tcBorders>
            <w:vAlign w:val="center"/>
          </w:tcPr>
          <w:p w14:paraId="19CC324B" w14:textId="77777777" w:rsidR="00723877" w:rsidRPr="00340B0D" w:rsidRDefault="00723877" w:rsidP="00541D1A">
            <w:pPr>
              <w:jc w:val="center"/>
              <w:rPr>
                <w:ins w:id="753" w:author="jonathan pritchard" w:date="2025-01-23T13:26:00Z" w16du:dateUtc="2025-01-23T13:26:00Z"/>
                <w:rFonts w:cs="Arial"/>
                <w:sz w:val="18"/>
                <w:szCs w:val="18"/>
              </w:rPr>
            </w:pPr>
          </w:p>
        </w:tc>
      </w:tr>
      <w:tr w:rsidR="00723877" w:rsidRPr="00340B0D" w14:paraId="32E26195" w14:textId="77777777" w:rsidTr="00541D1A">
        <w:trPr>
          <w:ins w:id="754" w:author="jonathan pritchard" w:date="2025-01-23T13:2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3D718ED" w14:textId="77777777" w:rsidR="00723877" w:rsidRPr="00340B0D" w:rsidRDefault="00723877" w:rsidP="00541D1A">
            <w:pPr>
              <w:jc w:val="center"/>
              <w:rPr>
                <w:ins w:id="755" w:author="jonathan pritchard" w:date="2025-01-23T13:26:00Z" w16du:dateUtc="2025-01-23T13:26:00Z"/>
                <w:rFonts w:cs="Arial"/>
                <w:b/>
                <w:bCs/>
                <w:sz w:val="18"/>
                <w:szCs w:val="18"/>
              </w:rPr>
            </w:pPr>
            <w:ins w:id="756" w:author="jonathan pritchard" w:date="2025-01-23T13:26:00Z" w16du:dateUtc="2025-01-23T13:2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E41ABB" w14:textId="77777777" w:rsidR="00723877" w:rsidRPr="00340B0D" w:rsidRDefault="00723877" w:rsidP="00541D1A">
            <w:pPr>
              <w:jc w:val="center"/>
              <w:rPr>
                <w:ins w:id="757" w:author="jonathan pritchard" w:date="2025-01-23T13:26:00Z" w16du:dateUtc="2025-01-23T13:26:00Z"/>
                <w:rFonts w:cs="Arial"/>
                <w:sz w:val="18"/>
                <w:szCs w:val="18"/>
              </w:rPr>
            </w:pPr>
            <w:ins w:id="758" w:author="jonathan pritchard" w:date="2025-01-23T13:26:00Z" w16du:dateUtc="2025-01-23T13:26:00Z">
              <w:r w:rsidRPr="00340B0D">
                <w:rPr>
                  <w:rFonts w:cs="Arial"/>
                  <w:b/>
                  <w:bCs/>
                  <w:sz w:val="18"/>
                  <w:szCs w:val="18"/>
                </w:rPr>
                <w:t>Display</w:t>
              </w:r>
            </w:ins>
          </w:p>
        </w:tc>
      </w:tr>
      <w:tr w:rsidR="00723877" w:rsidRPr="00340B0D" w14:paraId="410DE54E" w14:textId="77777777" w:rsidTr="00541D1A">
        <w:trPr>
          <w:trHeight w:val="287"/>
          <w:ins w:id="759" w:author="jonathan pritchard" w:date="2025-01-23T13:26:00Z"/>
        </w:trPr>
        <w:tc>
          <w:tcPr>
            <w:tcW w:w="1789" w:type="dxa"/>
            <w:tcBorders>
              <w:left w:val="single" w:sz="12" w:space="0" w:color="auto"/>
              <w:bottom w:val="single" w:sz="4" w:space="0" w:color="auto"/>
            </w:tcBorders>
          </w:tcPr>
          <w:p w14:paraId="31C66F77" w14:textId="77777777" w:rsidR="00723877" w:rsidRPr="00340B0D" w:rsidRDefault="00723877" w:rsidP="00541D1A">
            <w:pPr>
              <w:rPr>
                <w:ins w:id="760" w:author="jonathan pritchard" w:date="2025-01-23T13:26:00Z" w16du:dateUtc="2025-01-23T13:26:00Z"/>
                <w:rFonts w:cs="Arial"/>
                <w:sz w:val="18"/>
                <w:szCs w:val="18"/>
              </w:rPr>
            </w:pPr>
            <w:ins w:id="761" w:author="jonathan pritchard" w:date="2025-01-23T13:26:00Z" w16du:dateUtc="2025-01-23T13:26:00Z">
              <w:r w:rsidRPr="00340B0D">
                <w:rPr>
                  <w:rFonts w:cs="Arial"/>
                  <w:sz w:val="18"/>
                  <w:szCs w:val="18"/>
                </w:rPr>
                <w:t>Start Date</w:t>
              </w:r>
            </w:ins>
          </w:p>
        </w:tc>
        <w:tc>
          <w:tcPr>
            <w:tcW w:w="2867" w:type="dxa"/>
            <w:gridSpan w:val="4"/>
            <w:tcBorders>
              <w:bottom w:val="single" w:sz="4" w:space="0" w:color="auto"/>
              <w:right w:val="single" w:sz="12" w:space="0" w:color="auto"/>
            </w:tcBorders>
          </w:tcPr>
          <w:p w14:paraId="24AEF602" w14:textId="77777777" w:rsidR="00723877" w:rsidRPr="00340B0D" w:rsidRDefault="00723877" w:rsidP="00541D1A">
            <w:pPr>
              <w:rPr>
                <w:ins w:id="762" w:author="jonathan pritchard" w:date="2025-01-23T13:26:00Z" w16du:dateUtc="2025-01-23T13:2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7207308" w14:textId="77777777" w:rsidR="00723877" w:rsidRPr="00340B0D" w:rsidRDefault="00723877" w:rsidP="00541D1A">
            <w:pPr>
              <w:rPr>
                <w:ins w:id="763" w:author="jonathan pritchard" w:date="2025-01-23T13:26:00Z" w16du:dateUtc="2025-01-23T13:26:00Z"/>
                <w:rFonts w:cs="Arial"/>
                <w:sz w:val="18"/>
                <w:szCs w:val="18"/>
              </w:rPr>
            </w:pPr>
            <w:ins w:id="764" w:author="jonathan pritchard" w:date="2025-01-23T13:26:00Z" w16du:dateUtc="2025-01-23T13:2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E9DE9C" w14:textId="77777777" w:rsidR="00723877" w:rsidRPr="00C87169" w:rsidRDefault="00723877" w:rsidP="00541D1A">
            <w:pPr>
              <w:rPr>
                <w:ins w:id="765" w:author="jonathan pritchard" w:date="2025-01-23T13:26:00Z" w16du:dateUtc="2025-01-23T13:26:00Z"/>
                <w:rFonts w:cs="Arial"/>
              </w:rPr>
            </w:pPr>
          </w:p>
        </w:tc>
      </w:tr>
      <w:tr w:rsidR="00723877" w:rsidRPr="00340B0D" w14:paraId="3DAFBC5F" w14:textId="77777777" w:rsidTr="00541D1A">
        <w:trPr>
          <w:ins w:id="766" w:author="jonathan pritchard" w:date="2025-01-23T13:26:00Z"/>
        </w:trPr>
        <w:tc>
          <w:tcPr>
            <w:tcW w:w="1789" w:type="dxa"/>
            <w:tcBorders>
              <w:left w:val="single" w:sz="12" w:space="0" w:color="auto"/>
              <w:bottom w:val="single" w:sz="4" w:space="0" w:color="auto"/>
            </w:tcBorders>
          </w:tcPr>
          <w:p w14:paraId="4D22CAFC" w14:textId="77777777" w:rsidR="00723877" w:rsidRPr="00340B0D" w:rsidRDefault="00723877" w:rsidP="00541D1A">
            <w:pPr>
              <w:rPr>
                <w:ins w:id="767" w:author="jonathan pritchard" w:date="2025-01-23T13:26:00Z" w16du:dateUtc="2025-01-23T13:26:00Z"/>
                <w:rFonts w:cs="Arial"/>
                <w:sz w:val="18"/>
                <w:szCs w:val="18"/>
              </w:rPr>
            </w:pPr>
            <w:ins w:id="768" w:author="jonathan pritchard" w:date="2025-01-23T13:26:00Z" w16du:dateUtc="2025-01-23T13:2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AD203BB" w14:textId="77777777" w:rsidR="00723877" w:rsidRPr="00340B0D" w:rsidRDefault="00723877" w:rsidP="00541D1A">
            <w:pPr>
              <w:rPr>
                <w:ins w:id="769" w:author="jonathan pritchard" w:date="2025-01-23T13:26:00Z" w16du:dateUtc="2025-01-23T13:2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5E60322" w14:textId="77777777" w:rsidR="00723877" w:rsidRPr="00340B0D" w:rsidRDefault="00723877" w:rsidP="00541D1A">
            <w:pPr>
              <w:rPr>
                <w:ins w:id="770" w:author="jonathan pritchard" w:date="2025-01-23T13:26:00Z" w16du:dateUtc="2025-01-23T13:26:00Z"/>
                <w:rFonts w:cs="Arial"/>
                <w:sz w:val="18"/>
                <w:szCs w:val="18"/>
              </w:rPr>
            </w:pPr>
            <w:ins w:id="771" w:author="jonathan pritchard" w:date="2025-01-23T13:26:00Z" w16du:dateUtc="2025-01-23T13:2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4132644" w14:textId="77777777" w:rsidR="00723877" w:rsidRPr="00340B0D" w:rsidRDefault="00723877" w:rsidP="00541D1A">
            <w:pPr>
              <w:rPr>
                <w:ins w:id="772" w:author="jonathan pritchard" w:date="2025-01-23T13:26:00Z" w16du:dateUtc="2025-01-23T13:26:00Z"/>
                <w:rFonts w:cs="Arial"/>
                <w:sz w:val="18"/>
                <w:szCs w:val="18"/>
              </w:rPr>
            </w:pPr>
            <w:ins w:id="773" w:author="jonathan pritchard" w:date="2025-01-23T13:26:00Z" w16du:dateUtc="2025-01-23T13:26:00Z">
              <w:r w:rsidRPr="00340B0D">
                <w:rPr>
                  <w:rFonts w:cs="Arial"/>
                  <w:sz w:val="18"/>
                  <w:szCs w:val="18"/>
                </w:rPr>
                <w:t>1:</w:t>
              </w:r>
              <w:r>
                <w:rPr>
                  <w:rFonts w:cs="Arial"/>
                  <w:sz w:val="18"/>
                  <w:szCs w:val="18"/>
                </w:rPr>
                <w:t>60000</w:t>
              </w:r>
            </w:ins>
          </w:p>
        </w:tc>
      </w:tr>
      <w:tr w:rsidR="00723877" w:rsidRPr="00340B0D" w14:paraId="5FA7B26F" w14:textId="77777777" w:rsidTr="00541D1A">
        <w:trPr>
          <w:ins w:id="774" w:author="jonathan pritchard" w:date="2025-01-23T13:2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9DA4ECC" w14:textId="77777777" w:rsidR="00723877" w:rsidRPr="00340B0D" w:rsidRDefault="00723877" w:rsidP="00541D1A">
            <w:pPr>
              <w:jc w:val="center"/>
              <w:rPr>
                <w:ins w:id="775" w:author="jonathan pritchard" w:date="2025-01-23T13:26:00Z" w16du:dateUtc="2025-01-23T13:2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70DAA1F" w14:textId="77777777" w:rsidR="00723877" w:rsidRPr="00340B0D" w:rsidRDefault="00723877" w:rsidP="00541D1A">
            <w:pPr>
              <w:rPr>
                <w:ins w:id="776" w:author="jonathan pritchard" w:date="2025-01-23T13:26:00Z" w16du:dateUtc="2025-01-23T13:26:00Z"/>
                <w:rFonts w:cs="Arial"/>
                <w:sz w:val="18"/>
                <w:szCs w:val="18"/>
              </w:rPr>
            </w:pPr>
            <w:ins w:id="777" w:author="jonathan pritchard" w:date="2025-01-23T13:26:00Z" w16du:dateUtc="2025-01-23T13:2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2444214" w14:textId="77777777" w:rsidR="00723877" w:rsidRPr="00340B0D" w:rsidRDefault="00723877" w:rsidP="00541D1A">
            <w:pPr>
              <w:rPr>
                <w:ins w:id="778" w:author="jonathan pritchard" w:date="2025-01-23T13:26:00Z" w16du:dateUtc="2025-01-23T13:26:00Z"/>
                <w:rFonts w:cs="Arial"/>
                <w:sz w:val="18"/>
                <w:szCs w:val="18"/>
              </w:rPr>
            </w:pPr>
          </w:p>
        </w:tc>
      </w:tr>
      <w:tr w:rsidR="00723877" w:rsidRPr="00340B0D" w14:paraId="0FACE3BF" w14:textId="77777777" w:rsidTr="00541D1A">
        <w:trPr>
          <w:ins w:id="779"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3F753CDE" w14:textId="77777777" w:rsidR="00723877" w:rsidRPr="00340B0D" w:rsidRDefault="00723877" w:rsidP="00541D1A">
            <w:pPr>
              <w:rPr>
                <w:ins w:id="780" w:author="jonathan pritchard" w:date="2025-01-23T13:26:00Z" w16du:dateUtc="2025-01-23T13:26:00Z"/>
                <w:rFonts w:cs="Arial"/>
                <w:sz w:val="18"/>
                <w:szCs w:val="18"/>
              </w:rPr>
            </w:pPr>
          </w:p>
        </w:tc>
      </w:tr>
      <w:tr w:rsidR="00723877" w:rsidRPr="00340B0D" w14:paraId="6D38B7DB" w14:textId="77777777" w:rsidTr="00541D1A">
        <w:trPr>
          <w:ins w:id="781"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A9DAB8" w14:textId="77777777" w:rsidR="00723877" w:rsidRPr="00340B0D" w:rsidRDefault="00723877" w:rsidP="00541D1A">
            <w:pPr>
              <w:jc w:val="center"/>
              <w:rPr>
                <w:ins w:id="782" w:author="jonathan pritchard" w:date="2025-01-23T13:26:00Z" w16du:dateUtc="2025-01-23T13:26:00Z"/>
                <w:rFonts w:cs="Arial"/>
                <w:b/>
                <w:bCs/>
                <w:sz w:val="18"/>
                <w:szCs w:val="18"/>
              </w:rPr>
            </w:pPr>
            <w:ins w:id="783" w:author="jonathan pritchard" w:date="2025-01-23T13:26:00Z" w16du:dateUtc="2025-01-23T13:26:00Z">
              <w:r w:rsidRPr="00340B0D">
                <w:rPr>
                  <w:rFonts w:cs="Arial"/>
                  <w:b/>
                  <w:bCs/>
                  <w:sz w:val="18"/>
                  <w:szCs w:val="18"/>
                </w:rPr>
                <w:lastRenderedPageBreak/>
                <w:t>Viewing Group</w:t>
              </w:r>
              <w:r>
                <w:rPr>
                  <w:rFonts w:cs="Arial"/>
                  <w:b/>
                  <w:bCs/>
                  <w:sz w:val="18"/>
                  <w:szCs w:val="18"/>
                </w:rPr>
                <w:t>s (Default = On)</w:t>
              </w:r>
            </w:ins>
          </w:p>
        </w:tc>
      </w:tr>
      <w:tr w:rsidR="00723877" w:rsidRPr="00340B0D" w14:paraId="74F09AE8" w14:textId="77777777" w:rsidTr="00541D1A">
        <w:trPr>
          <w:ins w:id="784" w:author="jonathan pritchard" w:date="2025-01-23T13:2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3F245DE" w14:textId="77777777" w:rsidR="00723877" w:rsidRPr="00340B0D" w:rsidRDefault="00723877" w:rsidP="00541D1A">
            <w:pPr>
              <w:jc w:val="center"/>
              <w:rPr>
                <w:ins w:id="785" w:author="jonathan pritchard" w:date="2025-01-23T13:26:00Z" w16du:dateUtc="2025-01-23T13:26:00Z"/>
                <w:rFonts w:cs="Arial"/>
                <w:b/>
                <w:bCs/>
                <w:sz w:val="18"/>
                <w:szCs w:val="18"/>
              </w:rPr>
            </w:pPr>
            <w:ins w:id="786" w:author="jonathan pritchard" w:date="2025-01-23T13:26:00Z" w16du:dateUtc="2025-01-23T13:26: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F327B" w14:textId="77777777" w:rsidR="00723877" w:rsidRPr="00340B0D" w:rsidRDefault="00723877" w:rsidP="00541D1A">
            <w:pPr>
              <w:jc w:val="center"/>
              <w:rPr>
                <w:ins w:id="787" w:author="jonathan pritchard" w:date="2025-01-23T13:26:00Z" w16du:dateUtc="2025-01-23T13:26:00Z"/>
                <w:rFonts w:cs="Arial"/>
                <w:b/>
                <w:bCs/>
                <w:sz w:val="18"/>
                <w:szCs w:val="18"/>
              </w:rPr>
            </w:pPr>
            <w:ins w:id="788" w:author="jonathan pritchard" w:date="2025-01-23T13:26:00Z" w16du:dateUtc="2025-01-23T13:26:00Z">
              <w:r w:rsidRPr="00340B0D">
                <w:rPr>
                  <w:rFonts w:cs="Arial"/>
                  <w:b/>
                  <w:bCs/>
                  <w:sz w:val="18"/>
                  <w:szCs w:val="18"/>
                </w:rPr>
                <w:t>Other</w:t>
              </w:r>
            </w:ins>
          </w:p>
        </w:tc>
      </w:tr>
      <w:tr w:rsidR="00723877" w:rsidRPr="00340B0D" w14:paraId="110140A6" w14:textId="77777777" w:rsidTr="00541D1A">
        <w:trPr>
          <w:ins w:id="789"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73AACB" w14:textId="77777777" w:rsidR="00723877" w:rsidRPr="00340B0D" w:rsidRDefault="00723877" w:rsidP="00541D1A">
            <w:pPr>
              <w:rPr>
                <w:ins w:id="790" w:author="jonathan pritchard" w:date="2025-01-23T13:26:00Z" w16du:dateUtc="2025-01-23T13:26:00Z"/>
                <w:rFonts w:cs="Arial"/>
                <w:sz w:val="18"/>
                <w:szCs w:val="18"/>
              </w:rPr>
            </w:pPr>
            <w:ins w:id="791" w:author="jonathan pritchard" w:date="2025-01-23T13:26:00Z" w16du:dateUtc="2025-01-23T13:2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96C18F7" w14:textId="77777777" w:rsidR="00723877" w:rsidRPr="00340B0D" w:rsidRDefault="00723877" w:rsidP="00541D1A">
            <w:pPr>
              <w:jc w:val="center"/>
              <w:rPr>
                <w:ins w:id="792"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306B928" w14:textId="77777777" w:rsidR="00723877" w:rsidRPr="00340B0D" w:rsidRDefault="00723877" w:rsidP="00541D1A">
            <w:pPr>
              <w:pStyle w:val="Default"/>
              <w:rPr>
                <w:ins w:id="793" w:author="jonathan pritchard" w:date="2025-01-23T13:26:00Z" w16du:dateUtc="2025-01-23T13:26:00Z"/>
                <w:sz w:val="18"/>
                <w:szCs w:val="18"/>
              </w:rPr>
            </w:pPr>
            <w:ins w:id="794" w:author="jonathan pritchard" w:date="2025-01-23T13:26:00Z" w16du:dateUtc="2025-01-23T13:2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3FA3647" w14:textId="77777777" w:rsidR="00723877" w:rsidRPr="00340B0D" w:rsidRDefault="00723877" w:rsidP="00541D1A">
            <w:pPr>
              <w:rPr>
                <w:ins w:id="795" w:author="jonathan pritchard" w:date="2025-01-23T13:26:00Z" w16du:dateUtc="2025-01-23T13:26:00Z"/>
                <w:rFonts w:cs="Arial"/>
                <w:sz w:val="18"/>
                <w:szCs w:val="18"/>
              </w:rPr>
            </w:pPr>
          </w:p>
        </w:tc>
      </w:tr>
      <w:tr w:rsidR="00723877" w:rsidRPr="00340B0D" w14:paraId="796507A7" w14:textId="77777777" w:rsidTr="00541D1A">
        <w:trPr>
          <w:ins w:id="796"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19E7A2" w14:textId="77777777" w:rsidR="00723877" w:rsidRPr="00340B0D" w:rsidRDefault="00723877" w:rsidP="00541D1A">
            <w:pPr>
              <w:pStyle w:val="Default"/>
              <w:rPr>
                <w:ins w:id="797" w:author="jonathan pritchard" w:date="2025-01-23T13:26:00Z" w16du:dateUtc="2025-01-23T13:26:00Z"/>
                <w:sz w:val="18"/>
                <w:szCs w:val="18"/>
              </w:rPr>
            </w:pPr>
            <w:ins w:id="798" w:author="jonathan pritchard" w:date="2025-01-23T13:26:00Z" w16du:dateUtc="2025-01-23T13:2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4D82F0F" w14:textId="77777777" w:rsidR="00723877" w:rsidRPr="00340B0D" w:rsidRDefault="00723877" w:rsidP="00541D1A">
            <w:pPr>
              <w:jc w:val="center"/>
              <w:rPr>
                <w:ins w:id="799"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4921A01" w14:textId="77777777" w:rsidR="00723877" w:rsidRPr="00340B0D" w:rsidRDefault="00723877" w:rsidP="00541D1A">
            <w:pPr>
              <w:pStyle w:val="Default"/>
              <w:rPr>
                <w:ins w:id="800" w:author="jonathan pritchard" w:date="2025-01-23T13:26:00Z" w16du:dateUtc="2025-01-23T13:26:00Z"/>
                <w:sz w:val="18"/>
                <w:szCs w:val="18"/>
              </w:rPr>
            </w:pPr>
            <w:ins w:id="801" w:author="jonathan pritchard" w:date="2025-01-23T13:26:00Z" w16du:dateUtc="2025-01-23T13:2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C841C" w14:textId="77777777" w:rsidR="00723877" w:rsidRPr="00340B0D" w:rsidRDefault="00723877" w:rsidP="00541D1A">
            <w:pPr>
              <w:rPr>
                <w:ins w:id="802" w:author="jonathan pritchard" w:date="2025-01-23T13:26:00Z" w16du:dateUtc="2025-01-23T13:26:00Z"/>
                <w:rFonts w:cs="Arial"/>
                <w:sz w:val="18"/>
                <w:szCs w:val="18"/>
              </w:rPr>
            </w:pPr>
          </w:p>
        </w:tc>
      </w:tr>
      <w:tr w:rsidR="00723877" w:rsidRPr="00340B0D" w14:paraId="09A7D43E" w14:textId="77777777" w:rsidTr="00541D1A">
        <w:trPr>
          <w:ins w:id="80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33E37792" w14:textId="77777777" w:rsidR="00723877" w:rsidRPr="00340B0D" w:rsidRDefault="00723877" w:rsidP="00541D1A">
            <w:pPr>
              <w:pStyle w:val="Default"/>
              <w:ind w:left="720"/>
              <w:rPr>
                <w:ins w:id="804" w:author="jonathan pritchard" w:date="2025-01-23T13:26:00Z" w16du:dateUtc="2025-01-23T13:26:00Z"/>
                <w:sz w:val="18"/>
                <w:szCs w:val="18"/>
              </w:rPr>
            </w:pPr>
            <w:ins w:id="805" w:author="jonathan pritchard" w:date="2025-01-23T13:26:00Z" w16du:dateUtc="2025-01-23T13:2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86EF714" w14:textId="77777777" w:rsidR="00723877" w:rsidRPr="00340B0D" w:rsidRDefault="00723877" w:rsidP="00541D1A">
            <w:pPr>
              <w:jc w:val="center"/>
              <w:rPr>
                <w:ins w:id="806"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4098858" w14:textId="77777777" w:rsidR="00723877" w:rsidRPr="00340B0D" w:rsidRDefault="00723877" w:rsidP="00541D1A">
            <w:pPr>
              <w:pStyle w:val="Default"/>
              <w:rPr>
                <w:ins w:id="807" w:author="jonathan pritchard" w:date="2025-01-23T13:26:00Z" w16du:dateUtc="2025-01-23T13:26:00Z"/>
                <w:sz w:val="18"/>
                <w:szCs w:val="18"/>
              </w:rPr>
            </w:pPr>
            <w:ins w:id="808" w:author="jonathan pritchard" w:date="2025-01-23T13:26:00Z" w16du:dateUtc="2025-01-23T13:2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CC055C9" w14:textId="77777777" w:rsidR="00723877" w:rsidRPr="00340B0D" w:rsidRDefault="00723877" w:rsidP="00541D1A">
            <w:pPr>
              <w:rPr>
                <w:ins w:id="809" w:author="jonathan pritchard" w:date="2025-01-23T13:26:00Z" w16du:dateUtc="2025-01-23T13:26:00Z"/>
                <w:rFonts w:cs="Arial"/>
                <w:sz w:val="18"/>
                <w:szCs w:val="18"/>
              </w:rPr>
            </w:pPr>
          </w:p>
        </w:tc>
      </w:tr>
      <w:tr w:rsidR="00723877" w:rsidRPr="00340B0D" w14:paraId="4B509BB1" w14:textId="77777777" w:rsidTr="00541D1A">
        <w:trPr>
          <w:ins w:id="810"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686084C" w14:textId="77777777" w:rsidR="00723877" w:rsidRPr="00340B0D" w:rsidRDefault="00723877" w:rsidP="00541D1A">
            <w:pPr>
              <w:pStyle w:val="Default"/>
              <w:ind w:left="720"/>
              <w:rPr>
                <w:ins w:id="811" w:author="jonathan pritchard" w:date="2025-01-23T13:26:00Z" w16du:dateUtc="2025-01-23T13:26:00Z"/>
                <w:sz w:val="18"/>
                <w:szCs w:val="18"/>
              </w:rPr>
            </w:pPr>
            <w:ins w:id="812" w:author="jonathan pritchard" w:date="2025-01-23T13:26:00Z" w16du:dateUtc="2025-01-23T13:2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EF900CF" w14:textId="77777777" w:rsidR="00723877" w:rsidRPr="00340B0D" w:rsidRDefault="00723877" w:rsidP="00541D1A">
            <w:pPr>
              <w:jc w:val="center"/>
              <w:rPr>
                <w:ins w:id="813"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11A0DDB1" w14:textId="77777777" w:rsidR="00723877" w:rsidRPr="00340B0D" w:rsidRDefault="00723877" w:rsidP="00541D1A">
            <w:pPr>
              <w:pStyle w:val="Default"/>
              <w:rPr>
                <w:ins w:id="814" w:author="jonathan pritchard" w:date="2025-01-23T13:26:00Z" w16du:dateUtc="2025-01-23T13:26:00Z"/>
                <w:sz w:val="18"/>
                <w:szCs w:val="18"/>
              </w:rPr>
            </w:pPr>
            <w:ins w:id="815" w:author="jonathan pritchard" w:date="2025-01-23T13:26:00Z" w16du:dateUtc="2025-01-23T13:2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36596A1" w14:textId="77777777" w:rsidR="00723877" w:rsidRPr="00340B0D" w:rsidRDefault="00723877" w:rsidP="00541D1A">
            <w:pPr>
              <w:rPr>
                <w:ins w:id="816" w:author="jonathan pritchard" w:date="2025-01-23T13:26:00Z" w16du:dateUtc="2025-01-23T13:26:00Z"/>
                <w:rFonts w:cs="Arial"/>
                <w:sz w:val="18"/>
                <w:szCs w:val="18"/>
              </w:rPr>
            </w:pPr>
          </w:p>
        </w:tc>
      </w:tr>
      <w:tr w:rsidR="00723877" w:rsidRPr="00340B0D" w14:paraId="3722D080" w14:textId="77777777" w:rsidTr="00541D1A">
        <w:trPr>
          <w:ins w:id="817"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6E71C325" w14:textId="77777777" w:rsidR="00723877" w:rsidRPr="00340B0D" w:rsidRDefault="00723877" w:rsidP="00541D1A">
            <w:pPr>
              <w:pStyle w:val="Default"/>
              <w:rPr>
                <w:ins w:id="818" w:author="jonathan pritchard" w:date="2025-01-23T13:26:00Z" w16du:dateUtc="2025-01-23T13:26:00Z"/>
                <w:sz w:val="18"/>
                <w:szCs w:val="18"/>
              </w:rPr>
            </w:pPr>
            <w:ins w:id="819" w:author="jonathan pritchard" w:date="2025-01-23T13:26:00Z" w16du:dateUtc="2025-01-23T13:2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584739" w14:textId="77777777" w:rsidR="00723877" w:rsidRPr="00340B0D" w:rsidRDefault="00723877" w:rsidP="00541D1A">
            <w:pPr>
              <w:jc w:val="center"/>
              <w:rPr>
                <w:ins w:id="820"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EB11505" w14:textId="77777777" w:rsidR="00723877" w:rsidRPr="00340B0D" w:rsidRDefault="00723877" w:rsidP="00541D1A">
            <w:pPr>
              <w:pStyle w:val="Default"/>
              <w:rPr>
                <w:ins w:id="821" w:author="jonathan pritchard" w:date="2025-01-23T13:26:00Z" w16du:dateUtc="2025-01-23T13:26:00Z"/>
                <w:sz w:val="18"/>
                <w:szCs w:val="18"/>
              </w:rPr>
            </w:pPr>
            <w:ins w:id="822" w:author="jonathan pritchard" w:date="2025-01-23T13:26:00Z" w16du:dateUtc="2025-01-23T13:2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A804D50" w14:textId="77777777" w:rsidR="00723877" w:rsidRPr="00340B0D" w:rsidRDefault="00723877" w:rsidP="00541D1A">
            <w:pPr>
              <w:rPr>
                <w:ins w:id="823" w:author="jonathan pritchard" w:date="2025-01-23T13:26:00Z" w16du:dateUtc="2025-01-23T13:26:00Z"/>
                <w:rFonts w:cs="Arial"/>
                <w:sz w:val="18"/>
                <w:szCs w:val="18"/>
              </w:rPr>
            </w:pPr>
          </w:p>
        </w:tc>
      </w:tr>
      <w:tr w:rsidR="00723877" w:rsidRPr="00340B0D" w14:paraId="3278291D" w14:textId="77777777" w:rsidTr="00541D1A">
        <w:trPr>
          <w:ins w:id="824"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DA5A18E" w14:textId="77777777" w:rsidR="00723877" w:rsidRPr="00340B0D" w:rsidRDefault="00723877" w:rsidP="00541D1A">
            <w:pPr>
              <w:pStyle w:val="Default"/>
              <w:rPr>
                <w:ins w:id="825" w:author="jonathan pritchard" w:date="2025-01-23T13:26:00Z" w16du:dateUtc="2025-01-23T13:26:00Z"/>
                <w:sz w:val="18"/>
                <w:szCs w:val="18"/>
              </w:rPr>
            </w:pPr>
            <w:ins w:id="826" w:author="jonathan pritchard" w:date="2025-01-23T13:26:00Z" w16du:dateUtc="2025-01-23T13:2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633A35E" w14:textId="77777777" w:rsidR="00723877" w:rsidRPr="00340B0D" w:rsidRDefault="00723877" w:rsidP="00541D1A">
            <w:pPr>
              <w:jc w:val="center"/>
              <w:rPr>
                <w:ins w:id="827"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660F44BB" w14:textId="77777777" w:rsidR="00723877" w:rsidRPr="00340B0D" w:rsidRDefault="00723877" w:rsidP="00541D1A">
            <w:pPr>
              <w:pStyle w:val="Default"/>
              <w:rPr>
                <w:ins w:id="828" w:author="jonathan pritchard" w:date="2025-01-23T13:26:00Z" w16du:dateUtc="2025-01-23T13:26:00Z"/>
                <w:sz w:val="18"/>
                <w:szCs w:val="18"/>
              </w:rPr>
            </w:pPr>
            <w:ins w:id="829" w:author="jonathan pritchard" w:date="2025-01-23T13:26:00Z" w16du:dateUtc="2025-01-23T13:2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2CCB63D" w14:textId="77777777" w:rsidR="00723877" w:rsidRPr="00340B0D" w:rsidRDefault="00723877" w:rsidP="00541D1A">
            <w:pPr>
              <w:rPr>
                <w:ins w:id="830" w:author="jonathan pritchard" w:date="2025-01-23T13:26:00Z" w16du:dateUtc="2025-01-23T13:26:00Z"/>
                <w:rFonts w:cs="Arial"/>
                <w:sz w:val="18"/>
                <w:szCs w:val="18"/>
              </w:rPr>
            </w:pPr>
          </w:p>
        </w:tc>
      </w:tr>
      <w:tr w:rsidR="00723877" w:rsidRPr="00340B0D" w14:paraId="5E474C5E" w14:textId="77777777" w:rsidTr="00541D1A">
        <w:trPr>
          <w:ins w:id="831"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6CE0731" w14:textId="77777777" w:rsidR="00723877" w:rsidRPr="00340B0D" w:rsidRDefault="00723877" w:rsidP="00541D1A">
            <w:pPr>
              <w:pStyle w:val="Default"/>
              <w:rPr>
                <w:ins w:id="832" w:author="jonathan pritchard" w:date="2025-01-23T13:26:00Z" w16du:dateUtc="2025-01-23T13:26:00Z"/>
                <w:sz w:val="18"/>
                <w:szCs w:val="18"/>
              </w:rPr>
            </w:pPr>
            <w:ins w:id="833" w:author="jonathan pritchard" w:date="2025-01-23T13:26:00Z" w16du:dateUtc="2025-01-23T13:2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F6AB7B" w14:textId="77777777" w:rsidR="00723877" w:rsidRPr="00340B0D" w:rsidRDefault="00723877" w:rsidP="00541D1A">
            <w:pPr>
              <w:jc w:val="center"/>
              <w:rPr>
                <w:ins w:id="834"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A1D6EDD" w14:textId="77777777" w:rsidR="00723877" w:rsidRPr="00340B0D" w:rsidRDefault="00723877" w:rsidP="00541D1A">
            <w:pPr>
              <w:pStyle w:val="Default"/>
              <w:rPr>
                <w:ins w:id="835" w:author="jonathan pritchard" w:date="2025-01-23T13:26:00Z" w16du:dateUtc="2025-01-23T13:26:00Z"/>
                <w:sz w:val="18"/>
                <w:szCs w:val="18"/>
              </w:rPr>
            </w:pPr>
            <w:ins w:id="836" w:author="jonathan pritchard" w:date="2025-01-23T13:26:00Z" w16du:dateUtc="2025-01-23T13:2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363304AE" w14:textId="77777777" w:rsidR="00723877" w:rsidRPr="00340B0D" w:rsidRDefault="00723877" w:rsidP="00541D1A">
            <w:pPr>
              <w:rPr>
                <w:ins w:id="837" w:author="jonathan pritchard" w:date="2025-01-23T13:26:00Z" w16du:dateUtc="2025-01-23T13:26:00Z"/>
                <w:rFonts w:cs="Arial"/>
                <w:sz w:val="18"/>
                <w:szCs w:val="18"/>
              </w:rPr>
            </w:pPr>
          </w:p>
        </w:tc>
      </w:tr>
      <w:tr w:rsidR="00723877" w:rsidRPr="00340B0D" w14:paraId="3492A1C1" w14:textId="77777777" w:rsidTr="00541D1A">
        <w:trPr>
          <w:ins w:id="83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049A516" w14:textId="77777777" w:rsidR="00723877" w:rsidRPr="00340B0D" w:rsidRDefault="00723877" w:rsidP="00541D1A">
            <w:pPr>
              <w:pStyle w:val="Default"/>
              <w:rPr>
                <w:ins w:id="839" w:author="jonathan pritchard" w:date="2025-01-23T13:26:00Z" w16du:dateUtc="2025-01-23T13:26:00Z"/>
                <w:sz w:val="18"/>
                <w:szCs w:val="18"/>
              </w:rPr>
            </w:pPr>
            <w:ins w:id="840" w:author="jonathan pritchard" w:date="2025-01-23T13:26:00Z" w16du:dateUtc="2025-01-23T13:2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44F2F42" w14:textId="77777777" w:rsidR="00723877" w:rsidRPr="00340B0D" w:rsidRDefault="00723877" w:rsidP="00541D1A">
            <w:pPr>
              <w:jc w:val="center"/>
              <w:rPr>
                <w:ins w:id="841"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7CD4D0F6" w14:textId="77777777" w:rsidR="00723877" w:rsidRPr="00340B0D" w:rsidRDefault="00723877" w:rsidP="00541D1A">
            <w:pPr>
              <w:pStyle w:val="Default"/>
              <w:rPr>
                <w:ins w:id="842" w:author="jonathan pritchard" w:date="2025-01-23T13:26:00Z" w16du:dateUtc="2025-01-23T13:26:00Z"/>
                <w:sz w:val="18"/>
                <w:szCs w:val="18"/>
              </w:rPr>
            </w:pPr>
            <w:ins w:id="843" w:author="jonathan pritchard" w:date="2025-01-23T13:26:00Z" w16du:dateUtc="2025-01-23T13:2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B617358" w14:textId="77777777" w:rsidR="00723877" w:rsidRPr="00340B0D" w:rsidRDefault="00723877" w:rsidP="00541D1A">
            <w:pPr>
              <w:rPr>
                <w:ins w:id="844" w:author="jonathan pritchard" w:date="2025-01-23T13:26:00Z" w16du:dateUtc="2025-01-23T13:26:00Z"/>
                <w:rFonts w:cs="Arial"/>
                <w:sz w:val="18"/>
                <w:szCs w:val="18"/>
              </w:rPr>
            </w:pPr>
          </w:p>
        </w:tc>
      </w:tr>
      <w:tr w:rsidR="00723877" w:rsidRPr="00340B0D" w14:paraId="29BB914A" w14:textId="77777777" w:rsidTr="00541D1A">
        <w:trPr>
          <w:ins w:id="845"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78543816" w14:textId="77777777" w:rsidR="00723877" w:rsidRPr="00340B0D" w:rsidRDefault="00723877" w:rsidP="00541D1A">
            <w:pPr>
              <w:pStyle w:val="Default"/>
              <w:rPr>
                <w:ins w:id="846" w:author="jonathan pritchard" w:date="2025-01-23T13:26:00Z" w16du:dateUtc="2025-01-23T13:26:00Z"/>
                <w:sz w:val="18"/>
                <w:szCs w:val="18"/>
              </w:rPr>
            </w:pPr>
            <w:ins w:id="847" w:author="jonathan pritchard" w:date="2025-01-23T13:26:00Z" w16du:dateUtc="2025-01-23T13:2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1F88F10" w14:textId="77777777" w:rsidR="00723877" w:rsidRPr="00340B0D" w:rsidRDefault="00723877" w:rsidP="00541D1A">
            <w:pPr>
              <w:jc w:val="center"/>
              <w:rPr>
                <w:ins w:id="848"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47954861" w14:textId="77777777" w:rsidR="00723877" w:rsidRPr="00340B0D" w:rsidRDefault="00723877" w:rsidP="00541D1A">
            <w:pPr>
              <w:rPr>
                <w:ins w:id="849"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069CD6" w14:textId="77777777" w:rsidR="00723877" w:rsidRPr="00340B0D" w:rsidRDefault="00723877" w:rsidP="00541D1A">
            <w:pPr>
              <w:rPr>
                <w:ins w:id="850" w:author="jonathan pritchard" w:date="2025-01-23T13:26:00Z" w16du:dateUtc="2025-01-23T13:26:00Z"/>
                <w:rFonts w:cs="Arial"/>
                <w:sz w:val="18"/>
                <w:szCs w:val="18"/>
              </w:rPr>
            </w:pPr>
          </w:p>
        </w:tc>
      </w:tr>
      <w:tr w:rsidR="00723877" w:rsidRPr="00340B0D" w14:paraId="5E10C1CE" w14:textId="77777777" w:rsidTr="00541D1A">
        <w:trPr>
          <w:ins w:id="851"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1BC18BAB" w14:textId="77777777" w:rsidR="00723877" w:rsidRPr="00340B0D" w:rsidRDefault="00723877" w:rsidP="00541D1A">
            <w:pPr>
              <w:pStyle w:val="Default"/>
              <w:rPr>
                <w:ins w:id="852" w:author="jonathan pritchard" w:date="2025-01-23T13:26:00Z" w16du:dateUtc="2025-01-23T13:26:00Z"/>
                <w:sz w:val="18"/>
                <w:szCs w:val="18"/>
              </w:rPr>
            </w:pPr>
            <w:ins w:id="853" w:author="jonathan pritchard" w:date="2025-01-23T13:26:00Z" w16du:dateUtc="2025-01-23T13:2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B17D30B" w14:textId="77777777" w:rsidR="00723877" w:rsidRPr="00340B0D" w:rsidRDefault="00723877" w:rsidP="00541D1A">
            <w:pPr>
              <w:jc w:val="center"/>
              <w:rPr>
                <w:ins w:id="854"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0C08487B" w14:textId="77777777" w:rsidR="00723877" w:rsidRPr="00340B0D" w:rsidRDefault="00723877" w:rsidP="00541D1A">
            <w:pPr>
              <w:rPr>
                <w:ins w:id="855"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4D15759" w14:textId="77777777" w:rsidR="00723877" w:rsidRPr="00340B0D" w:rsidRDefault="00723877" w:rsidP="00541D1A">
            <w:pPr>
              <w:rPr>
                <w:ins w:id="856" w:author="jonathan pritchard" w:date="2025-01-23T13:26:00Z" w16du:dateUtc="2025-01-23T13:26:00Z"/>
                <w:rFonts w:cs="Arial"/>
                <w:sz w:val="18"/>
                <w:szCs w:val="18"/>
              </w:rPr>
            </w:pPr>
          </w:p>
        </w:tc>
      </w:tr>
      <w:tr w:rsidR="00723877" w:rsidRPr="00340B0D" w14:paraId="3215B16F" w14:textId="77777777" w:rsidTr="00541D1A">
        <w:trPr>
          <w:ins w:id="857"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43E7D8D2" w14:textId="77777777" w:rsidR="00723877" w:rsidRPr="00340B0D" w:rsidRDefault="00723877" w:rsidP="00541D1A">
            <w:pPr>
              <w:pStyle w:val="Default"/>
              <w:rPr>
                <w:ins w:id="858" w:author="jonathan pritchard" w:date="2025-01-23T13:26:00Z" w16du:dateUtc="2025-01-23T13:26:00Z"/>
                <w:sz w:val="18"/>
                <w:szCs w:val="18"/>
              </w:rPr>
            </w:pPr>
            <w:ins w:id="859" w:author="jonathan pritchard" w:date="2025-01-23T13:26:00Z" w16du:dateUtc="2025-01-23T13:2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075DA17" w14:textId="77777777" w:rsidR="00723877" w:rsidRPr="00340B0D" w:rsidRDefault="00723877" w:rsidP="00541D1A">
            <w:pPr>
              <w:jc w:val="center"/>
              <w:rPr>
                <w:ins w:id="860"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343C6A1D" w14:textId="77777777" w:rsidR="00723877" w:rsidRPr="00340B0D" w:rsidRDefault="00723877" w:rsidP="00541D1A">
            <w:pPr>
              <w:rPr>
                <w:ins w:id="861"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BFB880" w14:textId="77777777" w:rsidR="00723877" w:rsidRPr="00340B0D" w:rsidRDefault="00723877" w:rsidP="00541D1A">
            <w:pPr>
              <w:rPr>
                <w:ins w:id="862" w:author="jonathan pritchard" w:date="2025-01-23T13:26:00Z" w16du:dateUtc="2025-01-23T13:26:00Z"/>
                <w:rFonts w:cs="Arial"/>
                <w:sz w:val="18"/>
                <w:szCs w:val="18"/>
              </w:rPr>
            </w:pPr>
          </w:p>
        </w:tc>
      </w:tr>
      <w:tr w:rsidR="00723877" w:rsidRPr="00340B0D" w14:paraId="546EEE1D" w14:textId="77777777" w:rsidTr="00541D1A">
        <w:trPr>
          <w:ins w:id="86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544CC3D" w14:textId="77777777" w:rsidR="00723877" w:rsidRPr="00340B0D" w:rsidRDefault="00723877" w:rsidP="00541D1A">
            <w:pPr>
              <w:pStyle w:val="Default"/>
              <w:ind w:left="720"/>
              <w:rPr>
                <w:ins w:id="864" w:author="jonathan pritchard" w:date="2025-01-23T13:26:00Z" w16du:dateUtc="2025-01-23T13:26:00Z"/>
                <w:sz w:val="18"/>
                <w:szCs w:val="18"/>
              </w:rPr>
            </w:pPr>
            <w:ins w:id="865" w:author="jonathan pritchard" w:date="2025-01-23T13:26:00Z" w16du:dateUtc="2025-01-23T13:2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B5BFCA1" w14:textId="77777777" w:rsidR="00723877" w:rsidRPr="00340B0D" w:rsidRDefault="00723877" w:rsidP="00541D1A">
            <w:pPr>
              <w:jc w:val="center"/>
              <w:rPr>
                <w:ins w:id="866"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4" w:space="0" w:color="auto"/>
            </w:tcBorders>
          </w:tcPr>
          <w:p w14:paraId="52F7765E" w14:textId="77777777" w:rsidR="00723877" w:rsidRPr="00340B0D" w:rsidRDefault="00723877" w:rsidP="00541D1A">
            <w:pPr>
              <w:rPr>
                <w:ins w:id="867"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7A84D1BB" w14:textId="77777777" w:rsidR="00723877" w:rsidRPr="00340B0D" w:rsidRDefault="00723877" w:rsidP="00541D1A">
            <w:pPr>
              <w:rPr>
                <w:ins w:id="868" w:author="jonathan pritchard" w:date="2025-01-23T13:26:00Z" w16du:dateUtc="2025-01-23T13:26:00Z"/>
                <w:rFonts w:cs="Arial"/>
                <w:sz w:val="18"/>
                <w:szCs w:val="18"/>
              </w:rPr>
            </w:pPr>
          </w:p>
        </w:tc>
      </w:tr>
      <w:tr w:rsidR="00723877" w:rsidRPr="00340B0D" w14:paraId="34A73DAD" w14:textId="77777777" w:rsidTr="00541D1A">
        <w:trPr>
          <w:ins w:id="869" w:author="jonathan pritchard" w:date="2025-01-23T13:26:00Z"/>
        </w:trPr>
        <w:tc>
          <w:tcPr>
            <w:tcW w:w="4375" w:type="dxa"/>
            <w:gridSpan w:val="4"/>
            <w:tcBorders>
              <w:top w:val="single" w:sz="4" w:space="0" w:color="auto"/>
              <w:left w:val="single" w:sz="12" w:space="0" w:color="auto"/>
              <w:bottom w:val="single" w:sz="12" w:space="0" w:color="auto"/>
              <w:right w:val="single" w:sz="4" w:space="0" w:color="auto"/>
            </w:tcBorders>
          </w:tcPr>
          <w:p w14:paraId="3EB1C00D" w14:textId="77777777" w:rsidR="00723877" w:rsidRPr="00340B0D" w:rsidRDefault="00723877" w:rsidP="00541D1A">
            <w:pPr>
              <w:pStyle w:val="Default"/>
              <w:ind w:left="720"/>
              <w:rPr>
                <w:ins w:id="870" w:author="jonathan pritchard" w:date="2025-01-23T13:26:00Z" w16du:dateUtc="2025-01-23T13:26:00Z"/>
                <w:sz w:val="18"/>
                <w:szCs w:val="18"/>
              </w:rPr>
            </w:pPr>
            <w:ins w:id="871" w:author="jonathan pritchard" w:date="2025-01-23T13:26:00Z" w16du:dateUtc="2025-01-23T13:2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42193AE" w14:textId="77777777" w:rsidR="00723877" w:rsidRPr="00340B0D" w:rsidRDefault="00723877" w:rsidP="00541D1A">
            <w:pPr>
              <w:jc w:val="center"/>
              <w:rPr>
                <w:ins w:id="872" w:author="jonathan pritchard" w:date="2025-01-23T13:26:00Z" w16du:dateUtc="2025-01-23T13:26:00Z"/>
                <w:rFonts w:cs="Arial"/>
                <w:sz w:val="18"/>
                <w:szCs w:val="18"/>
              </w:rPr>
            </w:pPr>
          </w:p>
        </w:tc>
        <w:tc>
          <w:tcPr>
            <w:tcW w:w="3598" w:type="dxa"/>
            <w:gridSpan w:val="4"/>
            <w:tcBorders>
              <w:top w:val="single" w:sz="4" w:space="0" w:color="auto"/>
              <w:left w:val="single" w:sz="12" w:space="0" w:color="auto"/>
              <w:bottom w:val="single" w:sz="12" w:space="0" w:color="auto"/>
            </w:tcBorders>
          </w:tcPr>
          <w:p w14:paraId="572B55B3" w14:textId="77777777" w:rsidR="00723877" w:rsidRPr="00340B0D" w:rsidRDefault="00723877" w:rsidP="00541D1A">
            <w:pPr>
              <w:rPr>
                <w:ins w:id="873" w:author="jonathan pritchard" w:date="2025-01-23T13:26:00Z" w16du:dateUtc="2025-01-23T13:26: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83858D" w14:textId="77777777" w:rsidR="00723877" w:rsidRPr="00340B0D" w:rsidRDefault="00723877" w:rsidP="00541D1A">
            <w:pPr>
              <w:rPr>
                <w:ins w:id="874" w:author="jonathan pritchard" w:date="2025-01-23T13:26:00Z" w16du:dateUtc="2025-01-23T13:26:00Z"/>
                <w:rFonts w:cs="Arial"/>
                <w:sz w:val="18"/>
                <w:szCs w:val="18"/>
              </w:rPr>
            </w:pPr>
          </w:p>
        </w:tc>
      </w:tr>
      <w:tr w:rsidR="00723877" w:rsidRPr="00340B0D" w14:paraId="0B77AA6F" w14:textId="77777777" w:rsidTr="00541D1A">
        <w:trPr>
          <w:ins w:id="875"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F5EC51" w14:textId="77777777" w:rsidR="00723877" w:rsidRPr="00EF63B4" w:rsidRDefault="00723877" w:rsidP="00541D1A">
            <w:pPr>
              <w:jc w:val="center"/>
              <w:rPr>
                <w:ins w:id="876" w:author="jonathan pritchard" w:date="2025-01-23T13:26:00Z" w16du:dateUtc="2025-01-23T13:26:00Z"/>
                <w:rFonts w:cs="Arial"/>
                <w:sz w:val="18"/>
                <w:szCs w:val="18"/>
              </w:rPr>
            </w:pPr>
            <w:ins w:id="877" w:author="jonathan pritchard" w:date="2025-01-23T13:26:00Z" w16du:dateUtc="2025-01-23T13:26:00Z">
              <w:r>
                <w:rPr>
                  <w:rFonts w:cs="Arial"/>
                  <w:b/>
                  <w:bCs/>
                  <w:sz w:val="18"/>
                  <w:szCs w:val="18"/>
                </w:rPr>
                <w:t>Additional</w:t>
              </w:r>
            </w:ins>
          </w:p>
        </w:tc>
      </w:tr>
      <w:tr w:rsidR="00723877" w:rsidRPr="00340B0D" w14:paraId="1866694D" w14:textId="77777777" w:rsidTr="00541D1A">
        <w:trPr>
          <w:ins w:id="878"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08D210FC" w14:textId="77777777" w:rsidR="00723877" w:rsidRPr="00340B0D" w:rsidRDefault="00723877" w:rsidP="00541D1A">
            <w:pPr>
              <w:pStyle w:val="Default"/>
              <w:ind w:left="720"/>
              <w:rPr>
                <w:ins w:id="879"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E250E9" w14:textId="77777777" w:rsidR="00723877" w:rsidRPr="00340B0D" w:rsidRDefault="00723877" w:rsidP="00541D1A">
            <w:pPr>
              <w:jc w:val="center"/>
              <w:rPr>
                <w:ins w:id="880"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6E46F1C7" w14:textId="77777777" w:rsidR="00723877" w:rsidRPr="00340B0D" w:rsidRDefault="00723877" w:rsidP="00541D1A">
            <w:pPr>
              <w:rPr>
                <w:ins w:id="881"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32B6584E" w14:textId="77777777" w:rsidR="00723877" w:rsidRPr="00340B0D" w:rsidRDefault="00723877" w:rsidP="00541D1A">
            <w:pPr>
              <w:rPr>
                <w:ins w:id="882" w:author="jonathan pritchard" w:date="2025-01-23T13:26:00Z" w16du:dateUtc="2025-01-23T13:26:00Z"/>
                <w:rFonts w:cs="Arial"/>
                <w:sz w:val="18"/>
                <w:szCs w:val="18"/>
              </w:rPr>
            </w:pPr>
          </w:p>
        </w:tc>
      </w:tr>
      <w:tr w:rsidR="00723877" w:rsidRPr="00340B0D" w14:paraId="3ED2BFBA" w14:textId="77777777" w:rsidTr="00541D1A">
        <w:trPr>
          <w:ins w:id="883" w:author="jonathan pritchard" w:date="2025-01-23T13:26:00Z"/>
        </w:trPr>
        <w:tc>
          <w:tcPr>
            <w:tcW w:w="4375" w:type="dxa"/>
            <w:gridSpan w:val="4"/>
            <w:tcBorders>
              <w:top w:val="single" w:sz="4" w:space="0" w:color="auto"/>
              <w:left w:val="single" w:sz="12" w:space="0" w:color="auto"/>
              <w:bottom w:val="single" w:sz="4" w:space="0" w:color="auto"/>
              <w:right w:val="single" w:sz="4" w:space="0" w:color="auto"/>
            </w:tcBorders>
          </w:tcPr>
          <w:p w14:paraId="2BE274F5" w14:textId="77777777" w:rsidR="00723877" w:rsidRPr="00340B0D" w:rsidRDefault="00723877" w:rsidP="00541D1A">
            <w:pPr>
              <w:pStyle w:val="Default"/>
              <w:ind w:left="720"/>
              <w:rPr>
                <w:ins w:id="884" w:author="jonathan pritchard" w:date="2025-01-23T13:26:00Z" w16du:dateUtc="2025-01-23T13:2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9ADA782" w14:textId="77777777" w:rsidR="00723877" w:rsidRPr="00340B0D" w:rsidRDefault="00723877" w:rsidP="00541D1A">
            <w:pPr>
              <w:jc w:val="center"/>
              <w:rPr>
                <w:ins w:id="885" w:author="jonathan pritchard" w:date="2025-01-23T13:26:00Z" w16du:dateUtc="2025-01-23T13:26:00Z"/>
                <w:rFonts w:cs="Arial"/>
                <w:sz w:val="18"/>
                <w:szCs w:val="18"/>
              </w:rPr>
            </w:pPr>
          </w:p>
        </w:tc>
        <w:tc>
          <w:tcPr>
            <w:tcW w:w="3598" w:type="dxa"/>
            <w:gridSpan w:val="4"/>
            <w:tcBorders>
              <w:top w:val="single" w:sz="4" w:space="0" w:color="auto"/>
              <w:left w:val="double" w:sz="4" w:space="0" w:color="auto"/>
              <w:bottom w:val="single" w:sz="4" w:space="0" w:color="auto"/>
            </w:tcBorders>
          </w:tcPr>
          <w:p w14:paraId="05FFEB2A" w14:textId="77777777" w:rsidR="00723877" w:rsidRPr="00340B0D" w:rsidRDefault="00723877" w:rsidP="00541D1A">
            <w:pPr>
              <w:rPr>
                <w:ins w:id="886" w:author="jonathan pritchard" w:date="2025-01-23T13:26:00Z" w16du:dateUtc="2025-01-23T13:26:00Z"/>
                <w:rFonts w:cs="Arial"/>
                <w:sz w:val="18"/>
                <w:szCs w:val="18"/>
              </w:rPr>
            </w:pPr>
          </w:p>
        </w:tc>
        <w:tc>
          <w:tcPr>
            <w:tcW w:w="672" w:type="dxa"/>
            <w:tcBorders>
              <w:top w:val="single" w:sz="4" w:space="0" w:color="auto"/>
              <w:bottom w:val="single" w:sz="4" w:space="0" w:color="auto"/>
              <w:right w:val="single" w:sz="12" w:space="0" w:color="auto"/>
            </w:tcBorders>
            <w:vAlign w:val="center"/>
          </w:tcPr>
          <w:p w14:paraId="45ED61EE" w14:textId="77777777" w:rsidR="00723877" w:rsidRPr="00340B0D" w:rsidRDefault="00723877" w:rsidP="00541D1A">
            <w:pPr>
              <w:rPr>
                <w:ins w:id="887" w:author="jonathan pritchard" w:date="2025-01-23T13:26:00Z" w16du:dateUtc="2025-01-23T13:26:00Z"/>
                <w:rFonts w:cs="Arial"/>
                <w:sz w:val="18"/>
                <w:szCs w:val="18"/>
              </w:rPr>
            </w:pPr>
          </w:p>
        </w:tc>
      </w:tr>
      <w:tr w:rsidR="00723877" w:rsidRPr="00340B0D" w14:paraId="6FB07BA0" w14:textId="77777777" w:rsidTr="00541D1A">
        <w:trPr>
          <w:ins w:id="888" w:author="jonathan pritchard" w:date="2025-01-23T13:2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121B5C" w14:textId="77777777" w:rsidR="00723877" w:rsidRPr="00340B0D" w:rsidRDefault="00723877" w:rsidP="00541D1A">
            <w:pPr>
              <w:jc w:val="center"/>
              <w:rPr>
                <w:ins w:id="889" w:author="jonathan pritchard" w:date="2025-01-23T13:26:00Z" w16du:dateUtc="2025-01-23T13:26:00Z"/>
                <w:rFonts w:cs="Arial"/>
                <w:b/>
                <w:bCs/>
                <w:sz w:val="18"/>
                <w:szCs w:val="18"/>
              </w:rPr>
            </w:pPr>
            <w:ins w:id="890" w:author="jonathan pritchard" w:date="2025-01-23T13:26:00Z" w16du:dateUtc="2025-01-23T13:26:00Z">
              <w:r w:rsidRPr="00340B0D">
                <w:rPr>
                  <w:rFonts w:cs="Arial"/>
                  <w:b/>
                  <w:bCs/>
                  <w:sz w:val="18"/>
                  <w:szCs w:val="18"/>
                </w:rPr>
                <w:t>Setup</w:t>
              </w:r>
            </w:ins>
          </w:p>
        </w:tc>
      </w:tr>
      <w:tr w:rsidR="00723877" w:rsidRPr="00340B0D" w14:paraId="2A0A1F6A" w14:textId="77777777" w:rsidTr="00541D1A">
        <w:trPr>
          <w:ins w:id="891" w:author="jonathan pritchard" w:date="2025-01-23T13:26:00Z"/>
        </w:trPr>
        <w:tc>
          <w:tcPr>
            <w:tcW w:w="9199" w:type="dxa"/>
            <w:gridSpan w:val="11"/>
            <w:tcBorders>
              <w:top w:val="single" w:sz="4" w:space="0" w:color="auto"/>
              <w:left w:val="single" w:sz="12" w:space="0" w:color="auto"/>
              <w:bottom w:val="single" w:sz="4" w:space="0" w:color="auto"/>
              <w:right w:val="single" w:sz="12" w:space="0" w:color="auto"/>
            </w:tcBorders>
          </w:tcPr>
          <w:p w14:paraId="608395D8" w14:textId="77777777" w:rsidR="00723877" w:rsidRDefault="00723877" w:rsidP="00541D1A">
            <w:pPr>
              <w:rPr>
                <w:ins w:id="892" w:author="jonathan pritchard" w:date="2025-01-23T13:26:00Z" w16du:dateUtc="2025-01-23T13:26:00Z"/>
                <w:rFonts w:cs="Arial"/>
                <w:sz w:val="18"/>
                <w:szCs w:val="18"/>
              </w:rPr>
            </w:pPr>
          </w:p>
          <w:p w14:paraId="3B9CCFEA" w14:textId="77777777" w:rsidR="00714E71" w:rsidRDefault="00714E71" w:rsidP="00714E71">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09E111C9" w14:textId="77777777" w:rsidR="00714E71" w:rsidRDefault="00714E71" w:rsidP="00714E71">
            <w:pPr>
              <w:rPr>
                <w:i/>
              </w:rPr>
            </w:pPr>
          </w:p>
          <w:p w14:paraId="1A741454" w14:textId="77777777" w:rsidR="00714E71" w:rsidRPr="00635587" w:rsidRDefault="00714E71" w:rsidP="00714E71">
            <w:pPr>
              <w:rPr>
                <w:i/>
              </w:rPr>
            </w:pPr>
            <w:r w:rsidRPr="00635587">
              <w:rPr>
                <w:i/>
              </w:rPr>
              <w:t>Load the following 5 updates one by one and check the plots after each successfully applied update</w:t>
            </w:r>
            <w:r>
              <w:rPr>
                <w:i/>
              </w:rPr>
              <w:t xml:space="preserve"> t</w:t>
            </w:r>
            <w:r w:rsidRPr="00635587">
              <w:rPr>
                <w:i/>
              </w:rPr>
              <w:t>o create the same results as the S-</w:t>
            </w:r>
            <w:r>
              <w:rPr>
                <w:i/>
              </w:rPr>
              <w:t>1</w:t>
            </w:r>
            <w:r w:rsidRPr="00635587">
              <w:rPr>
                <w:i/>
              </w:rPr>
              <w:t>64 plots.</w:t>
            </w:r>
          </w:p>
          <w:p w14:paraId="723C98DA" w14:textId="77777777" w:rsidR="00714E71" w:rsidRPr="00635587" w:rsidRDefault="00714E71" w:rsidP="00714E71">
            <w:pPr>
              <w:rPr>
                <w:i/>
              </w:rPr>
            </w:pPr>
          </w:p>
          <w:p w14:paraId="19C0E832" w14:textId="77777777" w:rsidR="00714E71" w:rsidRPr="00635587" w:rsidRDefault="00714E71" w:rsidP="00714E71">
            <w:pPr>
              <w:rPr>
                <w:i/>
              </w:rPr>
            </w:pPr>
            <w:r w:rsidRPr="00635587">
              <w:rPr>
                <w:i/>
              </w:rPr>
              <w:t>.001</w:t>
            </w:r>
          </w:p>
          <w:p w14:paraId="18988987" w14:textId="77777777" w:rsidR="00714E71" w:rsidRPr="00635587" w:rsidRDefault="00714E71" w:rsidP="00714E71">
            <w:pPr>
              <w:rPr>
                <w:i/>
              </w:rPr>
            </w:pPr>
            <w:r w:rsidRPr="00635587">
              <w:rPr>
                <w:i/>
              </w:rPr>
              <w:t>Update review date range: 1st May 20</w:t>
            </w:r>
            <w:r>
              <w:rPr>
                <w:i/>
              </w:rPr>
              <w:t>1</w:t>
            </w:r>
            <w:r w:rsidRPr="00635587">
              <w:rPr>
                <w:i/>
              </w:rPr>
              <w:t>1 – 21st May 20</w:t>
            </w:r>
            <w:r>
              <w:rPr>
                <w:i/>
              </w:rPr>
              <w:t>1</w:t>
            </w:r>
            <w:r w:rsidRPr="00635587">
              <w:rPr>
                <w:i/>
              </w:rPr>
              <w:t>1</w:t>
            </w:r>
          </w:p>
          <w:p w14:paraId="2EE0BED6" w14:textId="77777777" w:rsidR="00714E71" w:rsidRPr="00635587" w:rsidRDefault="00714E71" w:rsidP="00714E71">
            <w:pPr>
              <w:rPr>
                <w:i/>
              </w:rPr>
            </w:pPr>
          </w:p>
          <w:p w14:paraId="7F05D375" w14:textId="77777777" w:rsidR="00714E71" w:rsidRPr="00635587" w:rsidRDefault="00714E71" w:rsidP="00714E71">
            <w:pPr>
              <w:rPr>
                <w:i/>
              </w:rPr>
            </w:pPr>
            <w:r w:rsidRPr="00635587">
              <w:rPr>
                <w:i/>
              </w:rPr>
              <w:t>.002</w:t>
            </w:r>
          </w:p>
          <w:p w14:paraId="1D8E26CB" w14:textId="77777777" w:rsidR="00714E71" w:rsidRPr="00635587" w:rsidRDefault="00714E71" w:rsidP="00714E71">
            <w:pPr>
              <w:rPr>
                <w:i/>
              </w:rPr>
            </w:pPr>
            <w:r w:rsidRPr="00635587">
              <w:rPr>
                <w:i/>
              </w:rPr>
              <w:t>Update review date range: 1st Dec 20</w:t>
            </w:r>
            <w:r>
              <w:rPr>
                <w:i/>
              </w:rPr>
              <w:t>1</w:t>
            </w:r>
            <w:r w:rsidRPr="00635587">
              <w:rPr>
                <w:i/>
              </w:rPr>
              <w:t>4 – 1st Mar 20</w:t>
            </w:r>
            <w:r>
              <w:rPr>
                <w:i/>
              </w:rPr>
              <w:t>1</w:t>
            </w:r>
            <w:r w:rsidRPr="00635587">
              <w:rPr>
                <w:i/>
              </w:rPr>
              <w:t>5</w:t>
            </w:r>
          </w:p>
          <w:p w14:paraId="7172F3D0" w14:textId="77777777" w:rsidR="00714E71" w:rsidRPr="00635587" w:rsidRDefault="00714E71" w:rsidP="00714E71">
            <w:pPr>
              <w:rPr>
                <w:i/>
              </w:rPr>
            </w:pPr>
          </w:p>
          <w:p w14:paraId="620069FF" w14:textId="77777777" w:rsidR="00714E71" w:rsidRPr="00635587" w:rsidRDefault="00714E71" w:rsidP="00714E71">
            <w:pPr>
              <w:rPr>
                <w:i/>
              </w:rPr>
            </w:pPr>
            <w:r w:rsidRPr="00635587">
              <w:rPr>
                <w:i/>
              </w:rPr>
              <w:t>.003</w:t>
            </w:r>
          </w:p>
          <w:p w14:paraId="44EF4A28" w14:textId="77777777" w:rsidR="00714E71" w:rsidRPr="00635587" w:rsidRDefault="00714E71" w:rsidP="00714E71">
            <w:pPr>
              <w:rPr>
                <w:i/>
              </w:rPr>
            </w:pPr>
            <w:r w:rsidRPr="00635587">
              <w:rPr>
                <w:i/>
              </w:rPr>
              <w:t>Update review date range: 1st Sep 20</w:t>
            </w:r>
            <w:r>
              <w:rPr>
                <w:i/>
              </w:rPr>
              <w:t>1</w:t>
            </w:r>
            <w:r w:rsidRPr="00635587">
              <w:rPr>
                <w:i/>
              </w:rPr>
              <w:t>5 – 14th Sep 20</w:t>
            </w:r>
            <w:r>
              <w:rPr>
                <w:i/>
              </w:rPr>
              <w:t>1</w:t>
            </w:r>
            <w:r w:rsidRPr="00635587">
              <w:rPr>
                <w:i/>
              </w:rPr>
              <w:t>5</w:t>
            </w:r>
          </w:p>
          <w:p w14:paraId="2AFCB74D" w14:textId="77777777" w:rsidR="00714E71" w:rsidRPr="00635587" w:rsidRDefault="00714E71" w:rsidP="00714E71">
            <w:pPr>
              <w:rPr>
                <w:i/>
              </w:rPr>
            </w:pPr>
          </w:p>
          <w:p w14:paraId="3C10C57D" w14:textId="77777777" w:rsidR="00714E71" w:rsidRPr="00635587" w:rsidRDefault="00714E71" w:rsidP="00714E71">
            <w:pPr>
              <w:rPr>
                <w:i/>
              </w:rPr>
            </w:pPr>
            <w:r w:rsidRPr="00635587">
              <w:rPr>
                <w:i/>
              </w:rPr>
              <w:t>.004</w:t>
            </w:r>
          </w:p>
          <w:p w14:paraId="6A750EF2" w14:textId="77777777" w:rsidR="00714E71" w:rsidRPr="00635587" w:rsidRDefault="00714E71" w:rsidP="00714E71">
            <w:pPr>
              <w:rPr>
                <w:i/>
              </w:rPr>
            </w:pPr>
            <w:r w:rsidRPr="00635587">
              <w:rPr>
                <w:i/>
              </w:rPr>
              <w:t>Update review date range: 15th Sep 20</w:t>
            </w:r>
            <w:r>
              <w:rPr>
                <w:i/>
              </w:rPr>
              <w:t>1</w:t>
            </w:r>
            <w:r w:rsidRPr="00635587">
              <w:rPr>
                <w:i/>
              </w:rPr>
              <w:t>5 – 30th Sep 20</w:t>
            </w:r>
            <w:r>
              <w:rPr>
                <w:i/>
              </w:rPr>
              <w:t>1</w:t>
            </w:r>
            <w:r w:rsidRPr="00635587">
              <w:rPr>
                <w:i/>
              </w:rPr>
              <w:t>5</w:t>
            </w:r>
          </w:p>
          <w:p w14:paraId="27CB3F25" w14:textId="77777777" w:rsidR="00714E71" w:rsidRPr="00635587" w:rsidRDefault="00714E71" w:rsidP="00714E71">
            <w:pPr>
              <w:rPr>
                <w:i/>
              </w:rPr>
            </w:pPr>
          </w:p>
          <w:p w14:paraId="3B423121" w14:textId="77777777" w:rsidR="00714E71" w:rsidRPr="00A93B85" w:rsidRDefault="00714E71" w:rsidP="00714E71">
            <w:pPr>
              <w:rPr>
                <w:i/>
              </w:rPr>
            </w:pPr>
            <w:r w:rsidRPr="00A93B85">
              <w:rPr>
                <w:i/>
              </w:rPr>
              <w:t>.005</w:t>
            </w:r>
          </w:p>
          <w:p w14:paraId="33186EE3" w14:textId="75638BC9" w:rsidR="00723877" w:rsidRPr="00110428" w:rsidRDefault="00714E71" w:rsidP="00714E71">
            <w:pPr>
              <w:rPr>
                <w:ins w:id="893" w:author="jonathan pritchard" w:date="2025-01-23T13:26:00Z" w16du:dateUtc="2025-01-23T13:26:00Z"/>
                <w:rFonts w:cs="Arial"/>
              </w:rPr>
            </w:pPr>
            <w:r w:rsidRPr="00A93B85">
              <w:rPr>
                <w:i/>
              </w:rPr>
              <w:t>Update review date range: 1</w:t>
            </w:r>
            <w:r w:rsidRPr="00A93B85">
              <w:rPr>
                <w:i/>
                <w:vertAlign w:val="superscript"/>
              </w:rPr>
              <w:t>st</w:t>
            </w:r>
            <w:r w:rsidRPr="00A93B85">
              <w:rPr>
                <w:i/>
              </w:rPr>
              <w:t xml:space="preserve"> Oct 2015 – 14</w:t>
            </w:r>
            <w:r w:rsidRPr="00A93B85">
              <w:rPr>
                <w:i/>
                <w:vertAlign w:val="superscript"/>
              </w:rPr>
              <w:t>th</w:t>
            </w:r>
            <w:r w:rsidRPr="00A93B85">
              <w:rPr>
                <w:i/>
              </w:rPr>
              <w:t xml:space="preserve"> Oct 2015</w:t>
            </w:r>
          </w:p>
          <w:p w14:paraId="4B62D820" w14:textId="77777777" w:rsidR="00723877" w:rsidRPr="00340B0D" w:rsidRDefault="00723877" w:rsidP="00541D1A">
            <w:pPr>
              <w:rPr>
                <w:ins w:id="894" w:author="jonathan pritchard" w:date="2025-01-23T13:26:00Z" w16du:dateUtc="2025-01-23T13:26:00Z"/>
                <w:rFonts w:cs="Arial"/>
                <w:sz w:val="18"/>
                <w:szCs w:val="18"/>
              </w:rPr>
            </w:pPr>
          </w:p>
        </w:tc>
      </w:tr>
      <w:tr w:rsidR="00723877" w:rsidRPr="00340B0D" w14:paraId="51764B77" w14:textId="77777777" w:rsidTr="00541D1A">
        <w:trPr>
          <w:ins w:id="895"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63EC8A" w14:textId="77777777" w:rsidR="00723877" w:rsidRPr="00340B0D" w:rsidRDefault="00723877" w:rsidP="00541D1A">
            <w:pPr>
              <w:jc w:val="center"/>
              <w:rPr>
                <w:ins w:id="896" w:author="jonathan pritchard" w:date="2025-01-23T13:26:00Z" w16du:dateUtc="2025-01-23T13:26:00Z"/>
                <w:rFonts w:cs="Arial"/>
                <w:b/>
                <w:bCs/>
                <w:sz w:val="18"/>
                <w:szCs w:val="18"/>
              </w:rPr>
            </w:pPr>
            <w:ins w:id="897" w:author="jonathan pritchard" w:date="2025-01-23T13:26:00Z" w16du:dateUtc="2025-01-23T13:26:00Z">
              <w:r w:rsidRPr="00340B0D">
                <w:rPr>
                  <w:rFonts w:cs="Arial"/>
                  <w:b/>
                  <w:bCs/>
                  <w:sz w:val="18"/>
                  <w:szCs w:val="18"/>
                </w:rPr>
                <w:t>Action</w:t>
              </w:r>
            </w:ins>
          </w:p>
        </w:tc>
      </w:tr>
      <w:tr w:rsidR="00723877" w:rsidRPr="00340B0D" w14:paraId="43271D72" w14:textId="77777777" w:rsidTr="00541D1A">
        <w:trPr>
          <w:ins w:id="898" w:author="jonathan pritchard" w:date="2025-01-23T13:2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09D9A2E" w14:textId="77777777" w:rsidR="00723877" w:rsidRDefault="00723877" w:rsidP="00541D1A">
            <w:pPr>
              <w:rPr>
                <w:rFonts w:cs="Arial"/>
                <w:b/>
                <w:bCs/>
              </w:rPr>
            </w:pPr>
          </w:p>
          <w:p w14:paraId="3187B6B9" w14:textId="77777777" w:rsidR="00714E71" w:rsidRPr="005D2431" w:rsidRDefault="00714E71" w:rsidP="00714E71">
            <w:pPr>
              <w:rPr>
                <w:i/>
              </w:rPr>
            </w:pPr>
            <w:r w:rsidRPr="005D2431">
              <w:rPr>
                <w:i/>
              </w:rPr>
              <w:t>Load the following five updates</w:t>
            </w:r>
            <w:r>
              <w:rPr>
                <w:i/>
              </w:rPr>
              <w:t xml:space="preserve"> from the exchange set(s)</w:t>
            </w:r>
            <w:r w:rsidRPr="005D2431">
              <w:rPr>
                <w:i/>
              </w:rPr>
              <w:t>:</w:t>
            </w:r>
          </w:p>
          <w:p w14:paraId="2734D979" w14:textId="406272D8" w:rsidR="00714E71" w:rsidRPr="00714E71" w:rsidRDefault="00714E71" w:rsidP="00541D1A">
            <w:pPr>
              <w:pStyle w:val="ListParagraph"/>
              <w:numPr>
                <w:ilvl w:val="0"/>
                <w:numId w:val="48"/>
              </w:numPr>
              <w:rPr>
                <w:b/>
                <w:bCs/>
              </w:rPr>
            </w:pPr>
            <w:commentRangeStart w:id="899"/>
            <w:proofErr w:type="spellStart"/>
            <w:r w:rsidRPr="00C5422C">
              <w:rPr>
                <w:b/>
                <w:bCs/>
                <w:i/>
              </w:rPr>
              <w:t>SequentialUpdate</w:t>
            </w:r>
            <w:proofErr w:type="spellEnd"/>
            <w:r>
              <w:rPr>
                <w:b/>
                <w:bCs/>
                <w:i/>
              </w:rPr>
              <w:t>(1-5)</w:t>
            </w:r>
            <w:commentRangeEnd w:id="899"/>
            <w:r>
              <w:rPr>
                <w:rStyle w:val="CommentReference"/>
                <w:snapToGrid/>
                <w:color w:val="000000"/>
              </w:rPr>
              <w:commentReference w:id="899"/>
            </w:r>
          </w:p>
          <w:p w14:paraId="4239EC32" w14:textId="77777777" w:rsidR="00714E71" w:rsidRPr="00110428" w:rsidRDefault="00714E71" w:rsidP="00541D1A">
            <w:pPr>
              <w:rPr>
                <w:ins w:id="900" w:author="jonathan pritchard" w:date="2025-01-23T13:26:00Z" w16du:dateUtc="2025-01-23T13:26:00Z"/>
                <w:rFonts w:cs="Arial"/>
                <w:b/>
                <w:bCs/>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5247B" w14:paraId="07088F13" w14:textId="77777777" w:rsidTr="00714E71">
        <w:trPr>
          <w:cantSplit/>
        </w:trPr>
        <w:tc>
          <w:tcPr>
            <w:tcW w:w="9526" w:type="dxa"/>
            <w:shd w:val="clear" w:color="auto" w:fill="BFBFBF" w:themeFill="background1" w:themeFillShade="BF"/>
            <w:vAlign w:val="center"/>
          </w:tcPr>
          <w:p w14:paraId="0CD5F444" w14:textId="77777777" w:rsidR="0015247B" w:rsidRPr="004065B1" w:rsidRDefault="0015247B" w:rsidP="00714E71">
            <w:pPr>
              <w:keepNext/>
              <w:keepLines/>
              <w:jc w:val="center"/>
            </w:pPr>
            <w:r w:rsidRPr="000A066E">
              <w:rPr>
                <w:b/>
              </w:rPr>
              <w:lastRenderedPageBreak/>
              <w:t>Results</w:t>
            </w:r>
          </w:p>
        </w:tc>
      </w:tr>
      <w:tr w:rsidR="0015247B" w14:paraId="6580E315" w14:textId="77777777" w:rsidTr="004246A1">
        <w:trPr>
          <w:cantSplit/>
        </w:trPr>
        <w:tc>
          <w:tcPr>
            <w:tcW w:w="9526" w:type="dxa"/>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w:t>
            </w:r>
            <w:r w:rsidRPr="00793CF2">
              <w:rPr>
                <w:i/>
                <w:highlight w:val="yellow"/>
                <w:rPrChange w:id="901" w:author="jonathan pritchard" w:date="2024-10-04T14:00:00Z" w16du:dateUtc="2024-10-04T13:00:00Z">
                  <w:rPr>
                    <w:i/>
                  </w:rPr>
                </w:rPrChange>
              </w:rPr>
              <w:t>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commentRangeStart w:id="902"/>
      <w:commentRangeStart w:id="903"/>
      <w:r w:rsidRPr="008A1BCC">
        <w:t>Loading update in an invalid sequence</w:t>
      </w:r>
      <w:commentRangeEnd w:id="902"/>
      <w:r w:rsidR="00AC75FD">
        <w:rPr>
          <w:rStyle w:val="CommentReference"/>
          <w:b w:val="0"/>
          <w:snapToGrid/>
          <w:color w:val="000000"/>
        </w:rPr>
        <w:commentReference w:id="902"/>
      </w:r>
      <w:commentRangeEnd w:id="903"/>
      <w:r w:rsidR="00206A10">
        <w:rPr>
          <w:rStyle w:val="CommentReference"/>
          <w:b w:val="0"/>
          <w:snapToGrid/>
          <w:color w:val="000000"/>
        </w:rPr>
        <w:commentReference w:id="903"/>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04" w:author="jonathan pritchard" w:date="2025-01-23T13:26:00Z" w16du:dateUtc="2025-01-23T13:2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05">
          <w:tblGrid>
            <w:gridCol w:w="2381"/>
            <w:gridCol w:w="2381"/>
            <w:gridCol w:w="2382"/>
            <w:gridCol w:w="2382"/>
          </w:tblGrid>
        </w:tblGridChange>
      </w:tblGrid>
      <w:tr w:rsidR="0015247B" w14:paraId="02B8AFF3" w14:textId="77777777" w:rsidTr="00BF7BC9">
        <w:trPr>
          <w:trHeight w:val="454"/>
          <w:tblHeader/>
          <w:trPrChange w:id="906" w:author="jonathan pritchard" w:date="2025-01-23T13:26:00Z" w16du:dateUtc="2025-01-23T13:26:00Z">
            <w:trPr>
              <w:trHeight w:val="454"/>
              <w:tblHeader/>
            </w:trPr>
          </w:trPrChange>
        </w:trPr>
        <w:tc>
          <w:tcPr>
            <w:tcW w:w="2381" w:type="dxa"/>
            <w:shd w:val="clear" w:color="auto" w:fill="BFBFBF" w:themeFill="background1" w:themeFillShade="BF"/>
            <w:vAlign w:val="center"/>
            <w:tcPrChange w:id="907" w:author="jonathan pritchard" w:date="2025-01-23T13:26:00Z" w16du:dateUtc="2025-01-23T13:26:00Z">
              <w:tcPr>
                <w:tcW w:w="2381" w:type="dxa"/>
                <w:shd w:val="clear" w:color="auto" w:fill="CCFFCC"/>
                <w:vAlign w:val="center"/>
              </w:tcPr>
            </w:tcPrChange>
          </w:tcPr>
          <w:p w14:paraId="2917C3DF" w14:textId="77777777" w:rsidR="0015247B" w:rsidRPr="004065B1" w:rsidRDefault="0015247B" w:rsidP="0015247B">
            <w:r w:rsidRPr="000A066E">
              <w:rPr>
                <w:b/>
              </w:rPr>
              <w:t>Test Reference</w:t>
            </w:r>
          </w:p>
        </w:tc>
        <w:tc>
          <w:tcPr>
            <w:tcW w:w="2381" w:type="dxa"/>
            <w:shd w:val="clear" w:color="auto" w:fill="FFFFFF" w:themeFill="background1"/>
            <w:vAlign w:val="center"/>
            <w:tcPrChange w:id="908" w:author="jonathan pritchard" w:date="2025-01-23T13:26:00Z" w16du:dateUtc="2025-01-23T13:26:00Z">
              <w:tcPr>
                <w:tcW w:w="2381" w:type="dxa"/>
                <w:shd w:val="clear" w:color="auto" w:fill="CCFFCC"/>
                <w:vAlign w:val="center"/>
              </w:tcPr>
            </w:tcPrChange>
          </w:tcPr>
          <w:p w14:paraId="0FC21363" w14:textId="771993E7" w:rsidR="0015247B" w:rsidRPr="004065B1" w:rsidRDefault="008F067A" w:rsidP="0015247B">
            <w:proofErr w:type="spellStart"/>
            <w:r>
              <w:t>InvalidSequence</w:t>
            </w:r>
            <w:proofErr w:type="spellEnd"/>
          </w:p>
        </w:tc>
        <w:tc>
          <w:tcPr>
            <w:tcW w:w="2382" w:type="dxa"/>
            <w:shd w:val="clear" w:color="auto" w:fill="BFBFBF" w:themeFill="background1" w:themeFillShade="BF"/>
            <w:vAlign w:val="center"/>
            <w:tcPrChange w:id="909" w:author="jonathan pritchard" w:date="2025-01-23T13:26:00Z" w16du:dateUtc="2025-01-23T13:26:00Z">
              <w:tcPr>
                <w:tcW w:w="2382" w:type="dxa"/>
                <w:shd w:val="clear" w:color="auto" w:fill="CCFFCC"/>
                <w:vAlign w:val="center"/>
              </w:tcPr>
            </w:tcPrChange>
          </w:tcPr>
          <w:p w14:paraId="236E7A7C" w14:textId="77777777" w:rsidR="0015247B" w:rsidRPr="004065B1" w:rsidRDefault="0015247B" w:rsidP="0015247B">
            <w:r w:rsidRPr="000A066E">
              <w:rPr>
                <w:b/>
              </w:rPr>
              <w:t>IHO Reference</w:t>
            </w:r>
          </w:p>
        </w:tc>
        <w:tc>
          <w:tcPr>
            <w:tcW w:w="2382" w:type="dxa"/>
            <w:shd w:val="clear" w:color="auto" w:fill="FFFFFF" w:themeFill="background1"/>
            <w:vAlign w:val="center"/>
            <w:tcPrChange w:id="910" w:author="jonathan pritchard" w:date="2025-01-23T13:26:00Z" w16du:dateUtc="2025-01-23T13:26:00Z">
              <w:tcPr>
                <w:tcW w:w="2382" w:type="dxa"/>
                <w:shd w:val="clear" w:color="auto" w:fill="CCFFCC"/>
                <w:vAlign w:val="center"/>
              </w:tcPr>
            </w:tcPrChange>
          </w:tcPr>
          <w:p w14:paraId="67C3ED38" w14:textId="77777777" w:rsidR="00BF7BC9" w:rsidRDefault="00BF7BC9" w:rsidP="00BF7BC9">
            <w:r>
              <w:t>IEC 61174/ 4.4.2</w:t>
            </w:r>
          </w:p>
          <w:p w14:paraId="605D9F64" w14:textId="62706AAA" w:rsidR="0015247B" w:rsidRPr="004065B1" w:rsidRDefault="00BF7BC9" w:rsidP="00BF7BC9">
            <w:r>
              <w:t>S-98 20.4.3</w:t>
            </w:r>
          </w:p>
        </w:tc>
      </w:tr>
      <w:tr w:rsidR="0015247B" w14:paraId="538C4D66" w14:textId="77777777" w:rsidTr="00723877">
        <w:trPr>
          <w:tblHeader/>
          <w:trPrChange w:id="911" w:author="jonathan pritchard" w:date="2025-01-23T13:26:00Z" w16du:dateUtc="2025-01-23T13:26:00Z">
            <w:trPr>
              <w:tblHeader/>
            </w:trPr>
          </w:trPrChange>
        </w:trPr>
        <w:tc>
          <w:tcPr>
            <w:tcW w:w="9526" w:type="dxa"/>
            <w:gridSpan w:val="4"/>
            <w:shd w:val="clear" w:color="auto" w:fill="BFBFBF" w:themeFill="background1" w:themeFillShade="BF"/>
            <w:vAlign w:val="center"/>
            <w:tcPrChange w:id="912" w:author="jonathan pritchard" w:date="2025-01-23T13:26:00Z" w16du:dateUtc="2025-01-23T13:26:00Z">
              <w:tcPr>
                <w:tcW w:w="9526" w:type="dxa"/>
                <w:gridSpan w:val="4"/>
                <w:shd w:val="clear" w:color="auto" w:fill="CCFFCC"/>
                <w:vAlign w:val="center"/>
              </w:tcPr>
            </w:tcPrChange>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723877">
        <w:trPr>
          <w:tblHeader/>
          <w:trPrChange w:id="913" w:author="jonathan pritchard" w:date="2025-01-23T13:26:00Z" w16du:dateUtc="2025-01-23T13:26:00Z">
            <w:trPr>
              <w:tblHeader/>
            </w:trPr>
          </w:trPrChange>
        </w:trPr>
        <w:tc>
          <w:tcPr>
            <w:tcW w:w="9526" w:type="dxa"/>
            <w:gridSpan w:val="4"/>
            <w:shd w:val="clear" w:color="auto" w:fill="BFBFBF" w:themeFill="background1" w:themeFillShade="BF"/>
            <w:vAlign w:val="center"/>
            <w:tcPrChange w:id="914" w:author="jonathan pritchard" w:date="2025-01-23T13:26:00Z" w16du:dateUtc="2025-01-23T13:26:00Z">
              <w:tcPr>
                <w:tcW w:w="9526" w:type="dxa"/>
                <w:gridSpan w:val="4"/>
                <w:shd w:val="clear" w:color="auto" w:fill="CCFFCC"/>
                <w:vAlign w:val="center"/>
              </w:tcPr>
            </w:tcPrChange>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723877">
        <w:trPr>
          <w:tblHeader/>
          <w:trPrChange w:id="915" w:author="jonathan pritchard" w:date="2025-01-23T13:26:00Z" w16du:dateUtc="2025-01-23T13:26:00Z">
            <w:trPr>
              <w:tblHeader/>
            </w:trPr>
          </w:trPrChange>
        </w:trPr>
        <w:tc>
          <w:tcPr>
            <w:tcW w:w="9526" w:type="dxa"/>
            <w:gridSpan w:val="4"/>
            <w:shd w:val="clear" w:color="auto" w:fill="BFBFBF" w:themeFill="background1" w:themeFillShade="BF"/>
            <w:vAlign w:val="center"/>
            <w:tcPrChange w:id="916" w:author="jonathan pritchard" w:date="2025-01-23T13:26:00Z" w16du:dateUtc="2025-01-23T13:26:00Z">
              <w:tcPr>
                <w:tcW w:w="9526" w:type="dxa"/>
                <w:gridSpan w:val="4"/>
                <w:shd w:val="clear" w:color="auto" w:fill="CCFFCC"/>
                <w:vAlign w:val="center"/>
              </w:tcPr>
            </w:tcPrChange>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rsidRPr="00BF7BC9" w14:paraId="5EE2E146" w14:textId="77777777" w:rsidTr="00723877">
        <w:trPr>
          <w:tblHeader/>
          <w:trPrChange w:id="917" w:author="jonathan pritchard" w:date="2025-01-23T13:26:00Z" w16du:dateUtc="2025-01-23T13:26:00Z">
            <w:trPr>
              <w:tblHeader/>
            </w:trPr>
          </w:trPrChange>
        </w:trPr>
        <w:tc>
          <w:tcPr>
            <w:tcW w:w="9526" w:type="dxa"/>
            <w:gridSpan w:val="4"/>
            <w:shd w:val="clear" w:color="auto" w:fill="BFBFBF" w:themeFill="background1" w:themeFillShade="BF"/>
            <w:vAlign w:val="center"/>
            <w:tcPrChange w:id="918" w:author="jonathan pritchard" w:date="2025-01-23T13:26:00Z" w16du:dateUtc="2025-01-23T13:26:00Z">
              <w:tcPr>
                <w:tcW w:w="9526" w:type="dxa"/>
                <w:gridSpan w:val="4"/>
                <w:shd w:val="clear" w:color="auto" w:fill="CCFFCC"/>
                <w:vAlign w:val="center"/>
              </w:tcPr>
            </w:tcPrChange>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Pr="00714E71" w:rsidRDefault="001C6AFF" w:rsidP="00E30B8F">
      <w:pPr>
        <w:pStyle w:val="Heading3"/>
        <w:rPr>
          <w:rPrChange w:id="919" w:author="jonathan pritchard" w:date="2025-01-23T13:27:00Z" w16du:dateUtc="2025-01-23T13:27:00Z">
            <w:rPr/>
          </w:rPrChange>
        </w:rPr>
      </w:pPr>
      <w:r>
        <w:br w:type="page"/>
      </w:r>
      <w:r w:rsidR="008A1BCC" w:rsidRPr="00714E71">
        <w:rPr>
          <w:rPrChange w:id="920" w:author="jonathan pritchard" w:date="2025-01-23T13:27:00Z" w16du:dateUtc="2025-01-23T13:27:00Z">
            <w:rPr/>
          </w:rPrChange>
        </w:rPr>
        <w:lastRenderedPageBreak/>
        <w:t>Loading update of newer edition</w:t>
      </w:r>
    </w:p>
    <w:p w14:paraId="326C51A1"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32E5DC4A" w14:textId="77777777" w:rsidTr="00264CF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FC9101"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53893C" w14:textId="364A6C00" w:rsidR="00723877" w:rsidRPr="00C87169" w:rsidRDefault="00264CFF" w:rsidP="00541D1A">
            <w:pPr>
              <w:jc w:val="center"/>
              <w:rPr>
                <w:rFonts w:cs="Arial"/>
                <w:bCs/>
              </w:rPr>
            </w:pPr>
            <w:proofErr w:type="spellStart"/>
            <w:r w:rsidRPr="00264CFF">
              <w:rPr>
                <w:rFonts w:cs="Arial"/>
                <w:bCs/>
              </w:rPr>
              <w:t>NewerEdition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C4B3A3"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52C6330" w14:textId="273CA52E" w:rsidR="00723877" w:rsidRPr="00340B0D" w:rsidRDefault="00264CFF" w:rsidP="00541D1A">
            <w:pPr>
              <w:jc w:val="center"/>
              <w:rPr>
                <w:rFonts w:cs="Arial"/>
                <w:sz w:val="18"/>
                <w:szCs w:val="18"/>
              </w:rPr>
            </w:pPr>
            <w:r w:rsidRPr="00264CFF">
              <w:rPr>
                <w:rFonts w:cs="Arial"/>
                <w:sz w:val="18"/>
                <w:szCs w:val="18"/>
              </w:rPr>
              <w:t>IEC 61174/ 6.8.16.1</w:t>
            </w:r>
          </w:p>
        </w:tc>
      </w:tr>
      <w:tr w:rsidR="00723877" w:rsidRPr="00340B0D" w14:paraId="4CA00B0E"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40D109"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16B3B32C"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2D4E82F" w14:textId="07E4FB23" w:rsidR="00723877" w:rsidRPr="009C22F4" w:rsidRDefault="00264CFF" w:rsidP="00541D1A">
            <w:pPr>
              <w:rPr>
                <w:rFonts w:cs="Arial"/>
                <w:i/>
              </w:rPr>
            </w:pPr>
            <w:r w:rsidRPr="00264CFF">
              <w:rPr>
                <w:rFonts w:cs="Arial"/>
                <w:i/>
              </w:rPr>
              <w:t>Loading update file of a newer edition than base dataset installed.</w:t>
            </w:r>
          </w:p>
          <w:p w14:paraId="2CDC3395" w14:textId="77777777" w:rsidR="00723877" w:rsidRPr="009C22F4" w:rsidRDefault="00723877" w:rsidP="00541D1A">
            <w:pPr>
              <w:rPr>
                <w:rFonts w:cs="Arial"/>
                <w:i/>
              </w:rPr>
            </w:pPr>
          </w:p>
        </w:tc>
      </w:tr>
      <w:tr w:rsidR="00723877" w:rsidRPr="00340B0D" w14:paraId="5BF6CE37"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ED62E0"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9A58D9"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51FF94"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C6A450" w14:textId="77777777" w:rsidR="00723877" w:rsidRPr="00340B0D" w:rsidRDefault="00723877" w:rsidP="00541D1A">
            <w:pPr>
              <w:jc w:val="center"/>
              <w:rPr>
                <w:rFonts w:cs="Arial"/>
                <w:b/>
                <w:bCs/>
                <w:sz w:val="18"/>
                <w:szCs w:val="18"/>
              </w:rPr>
            </w:pPr>
          </w:p>
        </w:tc>
      </w:tr>
      <w:tr w:rsidR="00723877" w:rsidRPr="00340B0D" w14:paraId="7F43493E"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4F30C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60E5798" w14:textId="77777777" w:rsidR="00723877" w:rsidRPr="00340B0D" w:rsidRDefault="00723877" w:rsidP="00541D1A">
            <w:pPr>
              <w:rPr>
                <w:rFonts w:cs="Arial"/>
                <w:sz w:val="18"/>
                <w:szCs w:val="18"/>
              </w:rPr>
            </w:pPr>
          </w:p>
        </w:tc>
      </w:tr>
      <w:tr w:rsidR="00723877" w:rsidRPr="00340B0D" w14:paraId="3A556CB9" w14:textId="77777777" w:rsidTr="00264CF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5DD1D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14760B2" w14:textId="77777777" w:rsidR="00723877" w:rsidRPr="00340B0D" w:rsidRDefault="00723877" w:rsidP="00541D1A">
            <w:pPr>
              <w:rPr>
                <w:rFonts w:cs="Arial"/>
                <w:sz w:val="18"/>
                <w:szCs w:val="18"/>
              </w:rPr>
            </w:pPr>
          </w:p>
        </w:tc>
      </w:tr>
      <w:tr w:rsidR="00723877" w:rsidRPr="00340B0D" w14:paraId="4BFE04F3" w14:textId="77777777" w:rsidTr="00264CF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38C9CC"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29A15"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407A85A0" w14:textId="77777777" w:rsidTr="00264CFF">
        <w:sdt>
          <w:sdtPr>
            <w:rPr>
              <w:rFonts w:cs="Arial"/>
              <w:sz w:val="18"/>
              <w:szCs w:val="18"/>
            </w:rPr>
            <w:alias w:val="Diplay Category"/>
            <w:tag w:val="Diplay Categor"/>
            <w:id w:val="-1106809881"/>
            <w:placeholder>
              <w:docPart w:val="054AE0415D364837AF7CA177BD953A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B10B8B7"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B8B2788"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47891B5" w14:textId="77777777" w:rsidR="00723877" w:rsidRPr="00340B0D" w:rsidRDefault="00723877" w:rsidP="00541D1A">
            <w:pPr>
              <w:jc w:val="center"/>
              <w:rPr>
                <w:rFonts w:cs="Arial"/>
                <w:sz w:val="18"/>
                <w:szCs w:val="18"/>
              </w:rPr>
            </w:pPr>
          </w:p>
        </w:tc>
      </w:tr>
      <w:tr w:rsidR="00723877" w:rsidRPr="00340B0D" w14:paraId="180B4E70" w14:textId="77777777" w:rsidTr="00264CF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7651FCB"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D819254"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D7635A" w14:textId="77777777" w:rsidR="00723877" w:rsidRPr="00340B0D" w:rsidRDefault="00723877" w:rsidP="00541D1A">
            <w:pPr>
              <w:jc w:val="center"/>
              <w:rPr>
                <w:rFonts w:cs="Arial"/>
                <w:sz w:val="18"/>
                <w:szCs w:val="18"/>
              </w:rPr>
            </w:pPr>
          </w:p>
        </w:tc>
      </w:tr>
      <w:tr w:rsidR="00723877" w:rsidRPr="00340B0D" w14:paraId="4DAC7BB7"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CCD0E5"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76892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7789B6"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EAD2F9" w14:textId="77777777" w:rsidR="00723877" w:rsidRPr="00340B0D" w:rsidRDefault="00723877" w:rsidP="00541D1A">
            <w:pPr>
              <w:jc w:val="center"/>
              <w:rPr>
                <w:rFonts w:cs="Arial"/>
                <w:sz w:val="18"/>
                <w:szCs w:val="18"/>
              </w:rPr>
            </w:pPr>
          </w:p>
        </w:tc>
      </w:tr>
      <w:tr w:rsidR="00723877" w:rsidRPr="00340B0D" w14:paraId="2C6DD19F"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12ECA0"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0CAB77"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31AB917"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33B7E6C" w14:textId="77777777" w:rsidR="00723877" w:rsidRPr="00340B0D" w:rsidRDefault="00723877" w:rsidP="00541D1A">
            <w:pPr>
              <w:jc w:val="center"/>
              <w:rPr>
                <w:rFonts w:cs="Arial"/>
                <w:sz w:val="18"/>
                <w:szCs w:val="18"/>
              </w:rPr>
            </w:pPr>
          </w:p>
        </w:tc>
      </w:tr>
      <w:tr w:rsidR="00723877" w:rsidRPr="00340B0D" w14:paraId="5295807D"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0F992E"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43A13"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EE4C5DD"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9879CC2" w14:textId="77777777" w:rsidR="00723877" w:rsidRPr="00340B0D" w:rsidRDefault="00723877" w:rsidP="00541D1A">
            <w:pPr>
              <w:jc w:val="center"/>
              <w:rPr>
                <w:rFonts w:cs="Arial"/>
                <w:sz w:val="18"/>
                <w:szCs w:val="18"/>
              </w:rPr>
            </w:pPr>
          </w:p>
        </w:tc>
      </w:tr>
      <w:tr w:rsidR="00723877" w:rsidRPr="00340B0D" w14:paraId="56BC57B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6F1639"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B4683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00FDCB5"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B92B87C" w14:textId="77777777" w:rsidR="00723877" w:rsidRPr="00340B0D" w:rsidRDefault="00723877" w:rsidP="00541D1A">
            <w:pPr>
              <w:jc w:val="center"/>
              <w:rPr>
                <w:rFonts w:cs="Arial"/>
                <w:sz w:val="18"/>
                <w:szCs w:val="18"/>
              </w:rPr>
            </w:pPr>
          </w:p>
        </w:tc>
      </w:tr>
      <w:tr w:rsidR="00723877" w:rsidRPr="00340B0D" w14:paraId="60E3171B"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7F070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3DDD8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66773A9"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9CCCD0C" w14:textId="77777777" w:rsidR="00723877" w:rsidRPr="00340B0D" w:rsidRDefault="00723877" w:rsidP="00541D1A">
            <w:pPr>
              <w:jc w:val="center"/>
              <w:rPr>
                <w:rFonts w:cs="Arial"/>
                <w:sz w:val="18"/>
                <w:szCs w:val="18"/>
              </w:rPr>
            </w:pPr>
          </w:p>
        </w:tc>
      </w:tr>
      <w:tr w:rsidR="00723877" w:rsidRPr="00340B0D" w14:paraId="7A81899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FA472C"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8906B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1D3D9B3"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3877D" w14:textId="77777777" w:rsidR="00723877" w:rsidRPr="00340B0D" w:rsidRDefault="00723877" w:rsidP="00541D1A">
            <w:pPr>
              <w:jc w:val="center"/>
              <w:rPr>
                <w:rFonts w:cs="Arial"/>
                <w:sz w:val="18"/>
                <w:szCs w:val="18"/>
              </w:rPr>
            </w:pPr>
          </w:p>
        </w:tc>
      </w:tr>
      <w:tr w:rsidR="00723877" w:rsidRPr="00340B0D" w14:paraId="3BEF2240"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896FFA"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99B424"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0A0BF9E"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E3D1AA" w14:textId="77777777" w:rsidR="00723877" w:rsidRPr="00340B0D" w:rsidRDefault="00723877" w:rsidP="00541D1A">
            <w:pPr>
              <w:jc w:val="center"/>
              <w:rPr>
                <w:rFonts w:cs="Arial"/>
                <w:sz w:val="18"/>
                <w:szCs w:val="18"/>
              </w:rPr>
            </w:pPr>
          </w:p>
        </w:tc>
      </w:tr>
      <w:tr w:rsidR="00723877" w:rsidRPr="00340B0D" w14:paraId="4481458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01D3A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20B44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B12478"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CD0E22B" w14:textId="77777777" w:rsidR="00723877" w:rsidRPr="00340B0D" w:rsidRDefault="00723877" w:rsidP="00541D1A">
            <w:pPr>
              <w:jc w:val="center"/>
              <w:rPr>
                <w:rFonts w:cs="Arial"/>
                <w:sz w:val="18"/>
                <w:szCs w:val="18"/>
              </w:rPr>
            </w:pPr>
          </w:p>
        </w:tc>
      </w:tr>
      <w:tr w:rsidR="00723877" w:rsidRPr="00340B0D" w14:paraId="41B2352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5A8A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331F1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3CF086"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FE43AD8" w14:textId="77777777" w:rsidR="00723877" w:rsidRPr="00340B0D" w:rsidRDefault="00723877" w:rsidP="00541D1A">
            <w:pPr>
              <w:jc w:val="center"/>
              <w:rPr>
                <w:rFonts w:cs="Arial"/>
                <w:sz w:val="18"/>
                <w:szCs w:val="18"/>
              </w:rPr>
            </w:pPr>
          </w:p>
        </w:tc>
      </w:tr>
      <w:tr w:rsidR="00723877" w:rsidRPr="00340B0D" w14:paraId="5C4F7A6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AEEED7"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0D92B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9C30E0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AFE6403" w14:textId="77777777" w:rsidR="00723877" w:rsidRPr="00340B0D" w:rsidRDefault="00723877" w:rsidP="00541D1A">
            <w:pPr>
              <w:jc w:val="center"/>
              <w:rPr>
                <w:rFonts w:cs="Arial"/>
                <w:sz w:val="18"/>
                <w:szCs w:val="18"/>
              </w:rPr>
            </w:pPr>
          </w:p>
        </w:tc>
      </w:tr>
      <w:tr w:rsidR="00723877" w:rsidRPr="00340B0D" w14:paraId="2DFACD52"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181E9B"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5B01F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666481B"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CE8E736" w14:textId="77777777" w:rsidR="00723877" w:rsidRPr="00340B0D" w:rsidRDefault="00723877" w:rsidP="00541D1A">
            <w:pPr>
              <w:jc w:val="center"/>
              <w:rPr>
                <w:rFonts w:cs="Arial"/>
                <w:sz w:val="18"/>
                <w:szCs w:val="18"/>
              </w:rPr>
            </w:pPr>
          </w:p>
        </w:tc>
      </w:tr>
      <w:tr w:rsidR="00723877" w:rsidRPr="00340B0D" w14:paraId="1F0B6CAF" w14:textId="77777777" w:rsidTr="00264CF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9A3A04E"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54977D2"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E86A8ED" w14:textId="77777777" w:rsidR="00723877" w:rsidRPr="00340B0D" w:rsidRDefault="00723877" w:rsidP="00541D1A">
            <w:pPr>
              <w:jc w:val="center"/>
              <w:rPr>
                <w:rFonts w:cs="Arial"/>
                <w:sz w:val="18"/>
                <w:szCs w:val="18"/>
              </w:rPr>
            </w:pPr>
          </w:p>
        </w:tc>
      </w:tr>
      <w:tr w:rsidR="00723877" w:rsidRPr="00340B0D" w14:paraId="1931CED9" w14:textId="77777777" w:rsidTr="00264CFF">
        <w:sdt>
          <w:sdtPr>
            <w:rPr>
              <w:rFonts w:cs="Arial"/>
              <w:sz w:val="18"/>
              <w:szCs w:val="18"/>
            </w:rPr>
            <w:alias w:val="Palette"/>
            <w:tag w:val="Palette"/>
            <w:id w:val="-983688874"/>
            <w:placeholder>
              <w:docPart w:val="8A0FA5303CD84ED4B64E7779CD91435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4552E39"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2DB0079"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ADEB89" w14:textId="77777777" w:rsidR="00723877" w:rsidRPr="00340B0D" w:rsidRDefault="00723877" w:rsidP="00541D1A">
            <w:pPr>
              <w:jc w:val="center"/>
              <w:rPr>
                <w:rFonts w:cs="Arial"/>
                <w:sz w:val="18"/>
                <w:szCs w:val="18"/>
              </w:rPr>
            </w:pPr>
          </w:p>
        </w:tc>
      </w:tr>
      <w:tr w:rsidR="00723877" w:rsidRPr="00340B0D" w14:paraId="23512A51" w14:textId="77777777" w:rsidTr="00264CF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6D919C6"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71BE8A95"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35D7652C" w14:textId="77777777" w:rsidR="00723877" w:rsidRPr="00340B0D" w:rsidRDefault="00723877" w:rsidP="00541D1A">
            <w:pPr>
              <w:jc w:val="center"/>
              <w:rPr>
                <w:rFonts w:cs="Arial"/>
                <w:sz w:val="18"/>
                <w:szCs w:val="18"/>
              </w:rPr>
            </w:pPr>
          </w:p>
        </w:tc>
      </w:tr>
      <w:tr w:rsidR="00723877" w:rsidRPr="00340B0D" w14:paraId="3D4BA2BB" w14:textId="77777777" w:rsidTr="00264CFF">
        <w:tc>
          <w:tcPr>
            <w:tcW w:w="4656" w:type="dxa"/>
            <w:gridSpan w:val="5"/>
            <w:tcBorders>
              <w:left w:val="single" w:sz="12" w:space="0" w:color="auto"/>
              <w:bottom w:val="single" w:sz="12" w:space="0" w:color="auto"/>
              <w:right w:val="single" w:sz="12" w:space="0" w:color="auto"/>
            </w:tcBorders>
            <w:shd w:val="clear" w:color="auto" w:fill="FFFFFF" w:themeFill="background1"/>
          </w:tcPr>
          <w:p w14:paraId="7BD13D63"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52D089C"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4BB01613" w14:textId="77777777" w:rsidR="00723877" w:rsidRPr="00340B0D" w:rsidRDefault="00723877" w:rsidP="00541D1A">
            <w:pPr>
              <w:jc w:val="center"/>
              <w:rPr>
                <w:rFonts w:cs="Arial"/>
                <w:sz w:val="18"/>
                <w:szCs w:val="18"/>
              </w:rPr>
            </w:pPr>
          </w:p>
        </w:tc>
      </w:tr>
      <w:tr w:rsidR="00723877" w:rsidRPr="00340B0D" w14:paraId="56978965" w14:textId="77777777" w:rsidTr="00264CF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9AEB2E2"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113E7F"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7FF75FCB" w14:textId="77777777" w:rsidTr="00264CFF">
        <w:trPr>
          <w:trHeight w:val="287"/>
        </w:trPr>
        <w:tc>
          <w:tcPr>
            <w:tcW w:w="1789" w:type="dxa"/>
            <w:tcBorders>
              <w:left w:val="single" w:sz="12" w:space="0" w:color="auto"/>
              <w:bottom w:val="single" w:sz="4" w:space="0" w:color="auto"/>
            </w:tcBorders>
          </w:tcPr>
          <w:p w14:paraId="0E7EB9D1"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EAB3D66"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A5F4DEA"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53CFE5F" w14:textId="77777777" w:rsidR="00723877" w:rsidRPr="00C87169" w:rsidRDefault="00723877" w:rsidP="00541D1A">
            <w:pPr>
              <w:rPr>
                <w:rFonts w:cs="Arial"/>
              </w:rPr>
            </w:pPr>
          </w:p>
        </w:tc>
      </w:tr>
      <w:tr w:rsidR="00723877" w:rsidRPr="00340B0D" w14:paraId="1EBA9206" w14:textId="77777777" w:rsidTr="00264CFF">
        <w:tc>
          <w:tcPr>
            <w:tcW w:w="1789" w:type="dxa"/>
            <w:tcBorders>
              <w:left w:val="single" w:sz="12" w:space="0" w:color="auto"/>
              <w:bottom w:val="single" w:sz="4" w:space="0" w:color="auto"/>
            </w:tcBorders>
          </w:tcPr>
          <w:p w14:paraId="5022F46B"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78882"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0CC2B0"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8959D25"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F9E5A3B" w14:textId="77777777" w:rsidTr="00264CF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680B423"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8B9940"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08313E1" w14:textId="77777777" w:rsidR="00723877" w:rsidRPr="00340B0D" w:rsidRDefault="00723877" w:rsidP="00541D1A">
            <w:pPr>
              <w:rPr>
                <w:rFonts w:cs="Arial"/>
                <w:sz w:val="18"/>
                <w:szCs w:val="18"/>
              </w:rPr>
            </w:pPr>
          </w:p>
        </w:tc>
      </w:tr>
      <w:tr w:rsidR="00723877" w:rsidRPr="00340B0D" w14:paraId="2D4D02D3"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38F86BD1" w14:textId="77777777" w:rsidR="00723877" w:rsidRPr="00340B0D" w:rsidRDefault="00723877" w:rsidP="00541D1A">
            <w:pPr>
              <w:rPr>
                <w:rFonts w:cs="Arial"/>
                <w:sz w:val="18"/>
                <w:szCs w:val="18"/>
              </w:rPr>
            </w:pPr>
          </w:p>
        </w:tc>
      </w:tr>
      <w:tr w:rsidR="00723877" w:rsidRPr="00340B0D" w14:paraId="7B58DC5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72209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6AC07222" w14:textId="77777777" w:rsidTr="00264CF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0A5C03"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78A78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0784D654"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73E77F41"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09D8F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D4B153"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9A3AF32" w14:textId="77777777" w:rsidR="00723877" w:rsidRPr="00340B0D" w:rsidRDefault="00723877" w:rsidP="00541D1A">
            <w:pPr>
              <w:rPr>
                <w:rFonts w:cs="Arial"/>
                <w:sz w:val="18"/>
                <w:szCs w:val="18"/>
              </w:rPr>
            </w:pPr>
          </w:p>
        </w:tc>
      </w:tr>
      <w:tr w:rsidR="00723877" w:rsidRPr="00340B0D" w14:paraId="5D6C1EC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E1EFABC"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85A3D6"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EB22A9"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19D5FAD" w14:textId="77777777" w:rsidR="00723877" w:rsidRPr="00340B0D" w:rsidRDefault="00723877" w:rsidP="00541D1A">
            <w:pPr>
              <w:rPr>
                <w:rFonts w:cs="Arial"/>
                <w:sz w:val="18"/>
                <w:szCs w:val="18"/>
              </w:rPr>
            </w:pPr>
          </w:p>
        </w:tc>
      </w:tr>
      <w:tr w:rsidR="00723877" w:rsidRPr="00340B0D" w14:paraId="0C57F1D6"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17E4B7B8"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C68CD0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8DA44A"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3E46734" w14:textId="77777777" w:rsidR="00723877" w:rsidRPr="00340B0D" w:rsidRDefault="00723877" w:rsidP="00541D1A">
            <w:pPr>
              <w:rPr>
                <w:rFonts w:cs="Arial"/>
                <w:sz w:val="18"/>
                <w:szCs w:val="18"/>
              </w:rPr>
            </w:pPr>
          </w:p>
        </w:tc>
      </w:tr>
      <w:tr w:rsidR="00723877" w:rsidRPr="00340B0D" w14:paraId="4B27917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4E55E35"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5BEB5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5FA158"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ABDB723" w14:textId="77777777" w:rsidR="00723877" w:rsidRPr="00340B0D" w:rsidRDefault="00723877" w:rsidP="00541D1A">
            <w:pPr>
              <w:rPr>
                <w:rFonts w:cs="Arial"/>
                <w:sz w:val="18"/>
                <w:szCs w:val="18"/>
              </w:rPr>
            </w:pPr>
          </w:p>
        </w:tc>
      </w:tr>
      <w:tr w:rsidR="00723877" w:rsidRPr="00340B0D" w14:paraId="6EB0861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80403E1"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D15A86D"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B47B3"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72A594C" w14:textId="77777777" w:rsidR="00723877" w:rsidRPr="00340B0D" w:rsidRDefault="00723877" w:rsidP="00541D1A">
            <w:pPr>
              <w:rPr>
                <w:rFonts w:cs="Arial"/>
                <w:sz w:val="18"/>
                <w:szCs w:val="18"/>
              </w:rPr>
            </w:pPr>
          </w:p>
        </w:tc>
      </w:tr>
      <w:tr w:rsidR="00723877" w:rsidRPr="00340B0D" w14:paraId="18ED2E1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514CCCB"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A01304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A61E42"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1E3BD98" w14:textId="77777777" w:rsidR="00723877" w:rsidRPr="00340B0D" w:rsidRDefault="00723877" w:rsidP="00541D1A">
            <w:pPr>
              <w:rPr>
                <w:rFonts w:cs="Arial"/>
                <w:sz w:val="18"/>
                <w:szCs w:val="18"/>
              </w:rPr>
            </w:pPr>
          </w:p>
        </w:tc>
      </w:tr>
      <w:tr w:rsidR="00723877" w:rsidRPr="00340B0D" w14:paraId="5028FAC7"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5E0EC35C"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769936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4A028F"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A50FDE5" w14:textId="77777777" w:rsidR="00723877" w:rsidRPr="00340B0D" w:rsidRDefault="00723877" w:rsidP="00541D1A">
            <w:pPr>
              <w:rPr>
                <w:rFonts w:cs="Arial"/>
                <w:sz w:val="18"/>
                <w:szCs w:val="18"/>
              </w:rPr>
            </w:pPr>
          </w:p>
        </w:tc>
      </w:tr>
      <w:tr w:rsidR="00723877" w:rsidRPr="00340B0D" w14:paraId="14EB4CF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299429"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25CA0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C34B6E"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4315DE1" w14:textId="77777777" w:rsidR="00723877" w:rsidRPr="00340B0D" w:rsidRDefault="00723877" w:rsidP="00541D1A">
            <w:pPr>
              <w:rPr>
                <w:rFonts w:cs="Arial"/>
                <w:sz w:val="18"/>
                <w:szCs w:val="18"/>
              </w:rPr>
            </w:pPr>
          </w:p>
        </w:tc>
      </w:tr>
      <w:tr w:rsidR="00723877" w:rsidRPr="00340B0D" w14:paraId="3DA7EF0C"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1F388FA"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6DAA6F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449B96"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11B05F" w14:textId="77777777" w:rsidR="00723877" w:rsidRPr="00340B0D" w:rsidRDefault="00723877" w:rsidP="00541D1A">
            <w:pPr>
              <w:rPr>
                <w:rFonts w:cs="Arial"/>
                <w:sz w:val="18"/>
                <w:szCs w:val="18"/>
              </w:rPr>
            </w:pPr>
          </w:p>
        </w:tc>
      </w:tr>
      <w:tr w:rsidR="00723877" w:rsidRPr="00340B0D" w14:paraId="6A117A33"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6E8A8496"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30D578A"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43C7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EFD028" w14:textId="77777777" w:rsidR="00723877" w:rsidRPr="00340B0D" w:rsidRDefault="00723877" w:rsidP="00541D1A">
            <w:pPr>
              <w:rPr>
                <w:rFonts w:cs="Arial"/>
                <w:sz w:val="18"/>
                <w:szCs w:val="18"/>
              </w:rPr>
            </w:pPr>
          </w:p>
        </w:tc>
      </w:tr>
      <w:tr w:rsidR="00723877" w:rsidRPr="00340B0D" w14:paraId="3D64643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B89F77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6E7F45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94779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4749" w14:textId="77777777" w:rsidR="00723877" w:rsidRPr="00340B0D" w:rsidRDefault="00723877" w:rsidP="00541D1A">
            <w:pPr>
              <w:rPr>
                <w:rFonts w:cs="Arial"/>
                <w:sz w:val="18"/>
                <w:szCs w:val="18"/>
              </w:rPr>
            </w:pPr>
          </w:p>
        </w:tc>
      </w:tr>
      <w:tr w:rsidR="00723877" w:rsidRPr="00340B0D" w14:paraId="6BA6588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6510EE"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34765D5"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1A816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E260BF" w14:textId="77777777" w:rsidR="00723877" w:rsidRPr="00340B0D" w:rsidRDefault="00723877" w:rsidP="00541D1A">
            <w:pPr>
              <w:rPr>
                <w:rFonts w:cs="Arial"/>
                <w:sz w:val="18"/>
                <w:szCs w:val="18"/>
              </w:rPr>
            </w:pPr>
          </w:p>
        </w:tc>
      </w:tr>
      <w:tr w:rsidR="00723877" w:rsidRPr="00340B0D" w14:paraId="07031DC0" w14:textId="77777777" w:rsidTr="00264CFF">
        <w:tc>
          <w:tcPr>
            <w:tcW w:w="4375" w:type="dxa"/>
            <w:gridSpan w:val="4"/>
            <w:tcBorders>
              <w:top w:val="single" w:sz="4" w:space="0" w:color="auto"/>
              <w:left w:val="single" w:sz="12" w:space="0" w:color="auto"/>
              <w:bottom w:val="single" w:sz="12" w:space="0" w:color="auto"/>
              <w:right w:val="single" w:sz="4" w:space="0" w:color="auto"/>
            </w:tcBorders>
          </w:tcPr>
          <w:p w14:paraId="679FF8E7"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F1CB478"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B4457C8"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E8549E" w14:textId="77777777" w:rsidR="00723877" w:rsidRPr="00340B0D" w:rsidRDefault="00723877" w:rsidP="00541D1A">
            <w:pPr>
              <w:rPr>
                <w:rFonts w:cs="Arial"/>
                <w:sz w:val="18"/>
                <w:szCs w:val="18"/>
              </w:rPr>
            </w:pPr>
          </w:p>
        </w:tc>
      </w:tr>
      <w:tr w:rsidR="00723877" w:rsidRPr="00340B0D" w14:paraId="0FF793C4" w14:textId="77777777" w:rsidTr="00264CFF">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98F4E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2D47C46B"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7EC7DE0"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A5D2A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28EB65F"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7F7175B" w14:textId="77777777" w:rsidR="00723877" w:rsidRPr="00340B0D" w:rsidRDefault="00723877" w:rsidP="00541D1A">
            <w:pPr>
              <w:rPr>
                <w:rFonts w:cs="Arial"/>
                <w:sz w:val="18"/>
                <w:szCs w:val="18"/>
              </w:rPr>
            </w:pPr>
          </w:p>
        </w:tc>
      </w:tr>
      <w:tr w:rsidR="00723877" w:rsidRPr="00340B0D" w14:paraId="27E3D4BA"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54705DA"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0B852E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A50AE60"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3E5F89" w14:textId="77777777" w:rsidR="00723877" w:rsidRPr="00340B0D" w:rsidRDefault="00723877" w:rsidP="00541D1A">
            <w:pPr>
              <w:rPr>
                <w:rFonts w:cs="Arial"/>
                <w:sz w:val="18"/>
                <w:szCs w:val="18"/>
              </w:rPr>
            </w:pPr>
          </w:p>
        </w:tc>
      </w:tr>
      <w:tr w:rsidR="00723877" w:rsidRPr="00340B0D" w14:paraId="319E868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64A1C2"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62AFFABC"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66AA5BD4" w14:textId="501BB4F2" w:rsidR="00723877" w:rsidRDefault="00723877" w:rsidP="00541D1A">
            <w:pPr>
              <w:rPr>
                <w:rFonts w:cs="Arial"/>
                <w:sz w:val="18"/>
                <w:szCs w:val="18"/>
              </w:rPr>
            </w:pPr>
          </w:p>
          <w:p w14:paraId="79452764" w14:textId="77777777" w:rsidR="00264CFF" w:rsidRPr="00264CFF" w:rsidRDefault="00264CFF" w:rsidP="00264CFF">
            <w:pPr>
              <w:rPr>
                <w:rFonts w:cs="Arial"/>
              </w:rPr>
            </w:pPr>
            <w:r w:rsidRPr="00264CFF">
              <w:rPr>
                <w:rFonts w:cs="Arial"/>
              </w:rPr>
              <w:t>As result of test 2.2.3</w:t>
            </w:r>
          </w:p>
          <w:p w14:paraId="6D052967" w14:textId="77777777" w:rsidR="00264CFF" w:rsidRPr="00264CFF" w:rsidRDefault="00264CFF" w:rsidP="00264CFF">
            <w:pPr>
              <w:rPr>
                <w:rFonts w:cs="Arial"/>
              </w:rPr>
            </w:pPr>
            <w:r w:rsidRPr="00264CFF">
              <w:rPr>
                <w:rFonts w:cs="Arial"/>
              </w:rPr>
              <w:t>Note: Following dataset is already loaded:</w:t>
            </w:r>
          </w:p>
          <w:p w14:paraId="6DF063E4" w14:textId="7A123AD7" w:rsidR="00264CFF" w:rsidRPr="00110428" w:rsidRDefault="00264CFF" w:rsidP="00264CFF">
            <w:pPr>
              <w:rPr>
                <w:rFonts w:cs="Arial"/>
              </w:rPr>
            </w:pPr>
            <w:r w:rsidRPr="00264CFF">
              <w:rPr>
                <w:rFonts w:cs="Arial"/>
              </w:rPr>
              <w:t>-</w:t>
            </w:r>
            <w:r w:rsidRPr="00264CFF">
              <w:rPr>
                <w:rFonts w:cs="Arial"/>
              </w:rPr>
              <w:tab/>
              <w:t>101AA00X01SW.000 (edition 1)</w:t>
            </w:r>
          </w:p>
          <w:p w14:paraId="3091C143" w14:textId="77777777" w:rsidR="00723877" w:rsidRPr="00340B0D" w:rsidRDefault="00723877" w:rsidP="00541D1A">
            <w:pPr>
              <w:rPr>
                <w:rFonts w:cs="Arial"/>
                <w:sz w:val="18"/>
                <w:szCs w:val="18"/>
              </w:rPr>
            </w:pPr>
          </w:p>
        </w:tc>
      </w:tr>
      <w:tr w:rsidR="00723877" w:rsidRPr="00340B0D" w14:paraId="7E8EDD64"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2DE82" w14:textId="77777777" w:rsidR="00723877" w:rsidRPr="00340B0D" w:rsidRDefault="00723877" w:rsidP="00541D1A">
            <w:pPr>
              <w:jc w:val="center"/>
              <w:rPr>
                <w:rFonts w:cs="Arial"/>
                <w:b/>
                <w:bCs/>
                <w:sz w:val="18"/>
                <w:szCs w:val="18"/>
              </w:rPr>
            </w:pPr>
            <w:r w:rsidRPr="00340B0D">
              <w:rPr>
                <w:rFonts w:cs="Arial"/>
                <w:b/>
                <w:bCs/>
                <w:sz w:val="18"/>
                <w:szCs w:val="18"/>
              </w:rPr>
              <w:lastRenderedPageBreak/>
              <w:t>Action</w:t>
            </w:r>
          </w:p>
        </w:tc>
      </w:tr>
      <w:tr w:rsidR="00723877" w:rsidRPr="00340B0D" w14:paraId="55366DAB"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3A1A30B" w14:textId="77777777" w:rsidR="00723877" w:rsidRDefault="00723877" w:rsidP="00541D1A">
            <w:pPr>
              <w:rPr>
                <w:rFonts w:cs="Arial"/>
                <w:b/>
                <w:bCs/>
              </w:rPr>
            </w:pPr>
          </w:p>
          <w:p w14:paraId="0DA1322A" w14:textId="77777777" w:rsidR="00264CFF" w:rsidRPr="005D2431" w:rsidRDefault="00264CFF" w:rsidP="00264CFF">
            <w:pPr>
              <w:rPr>
                <w:i/>
              </w:rPr>
            </w:pPr>
            <w:r w:rsidRPr="005D2431">
              <w:rPr>
                <w:i/>
              </w:rPr>
              <w:t>1. Load the following update</w:t>
            </w:r>
            <w:r>
              <w:rPr>
                <w:i/>
              </w:rPr>
              <w:t xml:space="preserve"> exchange set</w:t>
            </w:r>
            <w:r w:rsidRPr="005D2431">
              <w:rPr>
                <w:i/>
              </w:rPr>
              <w:t>:</w:t>
            </w:r>
          </w:p>
          <w:p w14:paraId="7C0E1C11" w14:textId="77777777" w:rsidR="00264CFF" w:rsidRPr="005D2431" w:rsidRDefault="00264CFF" w:rsidP="00264CFF">
            <w:pPr>
              <w:ind w:left="720"/>
              <w:rPr>
                <w:i/>
              </w:rPr>
            </w:pPr>
            <w:proofErr w:type="spellStart"/>
            <w:r w:rsidRPr="0073047C">
              <w:rPr>
                <w:b/>
                <w:bCs/>
                <w:i/>
              </w:rPr>
              <w:t>NewUpdate</w:t>
            </w:r>
            <w:proofErr w:type="spellEnd"/>
            <w:r>
              <w:rPr>
                <w:i/>
              </w:rPr>
              <w:t>, contains 101AA00</w:t>
            </w:r>
            <w:r w:rsidRPr="005D2431">
              <w:rPr>
                <w:i/>
              </w:rPr>
              <w:t>X01SW.001 (</w:t>
            </w:r>
            <w:r>
              <w:rPr>
                <w:i/>
              </w:rPr>
              <w:t xml:space="preserve">update 1 of </w:t>
            </w:r>
            <w:r w:rsidRPr="005D2431">
              <w:rPr>
                <w:i/>
              </w:rPr>
              <w:t>edition 2)</w:t>
            </w:r>
          </w:p>
          <w:p w14:paraId="4457BBD3" w14:textId="77777777" w:rsidR="00264CFF" w:rsidRPr="005D2431" w:rsidRDefault="00264CFF" w:rsidP="00264CFF">
            <w:pPr>
              <w:rPr>
                <w:i/>
              </w:rPr>
            </w:pPr>
            <w:r w:rsidRPr="005D2431">
              <w:rPr>
                <w:i/>
              </w:rPr>
              <w:t>2. Display installed chart.</w:t>
            </w:r>
          </w:p>
          <w:p w14:paraId="74CD6D08" w14:textId="77777777" w:rsidR="00264CFF" w:rsidRPr="005D2431" w:rsidRDefault="00264CFF" w:rsidP="00264CFF">
            <w:pPr>
              <w:rPr>
                <w:i/>
              </w:rPr>
            </w:pPr>
            <w:r w:rsidRPr="005D2431">
              <w:rPr>
                <w:i/>
              </w:rPr>
              <w:t xml:space="preserve">3. Install the following </w:t>
            </w:r>
            <w:r>
              <w:rPr>
                <w:i/>
              </w:rPr>
              <w:t>exchange sets</w:t>
            </w:r>
            <w:r w:rsidRPr="005D2431">
              <w:rPr>
                <w:i/>
              </w:rPr>
              <w:t>:</w:t>
            </w:r>
          </w:p>
          <w:p w14:paraId="07DCD4E1" w14:textId="77777777" w:rsidR="00264CFF" w:rsidRPr="005D2431" w:rsidRDefault="00264CFF" w:rsidP="00264CFF">
            <w:pPr>
              <w:ind w:left="720"/>
              <w:rPr>
                <w:i/>
              </w:rPr>
            </w:pPr>
            <w:proofErr w:type="spellStart"/>
            <w:r w:rsidRPr="0073047C">
              <w:rPr>
                <w:b/>
                <w:bCs/>
                <w:i/>
              </w:rPr>
              <w:t>GoodBaseCells</w:t>
            </w:r>
            <w:proofErr w:type="spellEnd"/>
            <w:r>
              <w:rPr>
                <w:i/>
              </w:rPr>
              <w:t xml:space="preserve"> 101AA00</w:t>
            </w:r>
            <w:r w:rsidRPr="005D2431">
              <w:rPr>
                <w:i/>
              </w:rPr>
              <w:t>X01SW.000 (edition 2)</w:t>
            </w:r>
          </w:p>
          <w:p w14:paraId="3DDF70B7" w14:textId="77777777" w:rsidR="00264CFF" w:rsidRPr="005D2431" w:rsidRDefault="00264CFF" w:rsidP="00264CFF">
            <w:pPr>
              <w:ind w:left="720"/>
              <w:rPr>
                <w:i/>
              </w:rPr>
            </w:pPr>
            <w:proofErr w:type="spellStart"/>
            <w:r w:rsidRPr="0073047C">
              <w:rPr>
                <w:b/>
                <w:bCs/>
                <w:i/>
              </w:rPr>
              <w:t>NewUpdate</w:t>
            </w:r>
            <w:proofErr w:type="spellEnd"/>
            <w:r>
              <w:rPr>
                <w:i/>
              </w:rPr>
              <w:t xml:space="preserve"> 101AA00</w:t>
            </w:r>
            <w:r w:rsidRPr="005D2431">
              <w:rPr>
                <w:i/>
              </w:rPr>
              <w:t>X01SW.001 (edition 2)</w:t>
            </w:r>
          </w:p>
          <w:p w14:paraId="70323C71" w14:textId="3FF3E011" w:rsidR="00264CFF" w:rsidRDefault="00264CFF" w:rsidP="00264CFF">
            <w:pPr>
              <w:rPr>
                <w:rFonts w:cs="Arial"/>
                <w:b/>
                <w:bCs/>
              </w:rPr>
            </w:pPr>
            <w:r w:rsidRPr="005D2431">
              <w:rPr>
                <w:i/>
              </w:rPr>
              <w:t>4. Display installed chart.</w:t>
            </w:r>
          </w:p>
          <w:p w14:paraId="49D0400F" w14:textId="77777777" w:rsidR="00264CFF" w:rsidRPr="00110428" w:rsidRDefault="00264CFF" w:rsidP="00541D1A">
            <w:pPr>
              <w:rPr>
                <w:rFonts w:cs="Arial"/>
                <w:b/>
                <w:bCs/>
              </w:rPr>
            </w:pPr>
          </w:p>
        </w:tc>
      </w:tr>
      <w:tr w:rsidR="00723877" w:rsidRPr="00340B0D" w14:paraId="1872CC3D"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1A1A61" w14:textId="77777777" w:rsidR="00723877" w:rsidRPr="00340B0D" w:rsidRDefault="00723877" w:rsidP="00541D1A">
            <w:pPr>
              <w:jc w:val="center"/>
              <w:rPr>
                <w:rFonts w:cs="Arial"/>
                <w:sz w:val="18"/>
                <w:szCs w:val="18"/>
              </w:rPr>
            </w:pPr>
            <w:r w:rsidRPr="00340B0D">
              <w:rPr>
                <w:rFonts w:cs="Arial"/>
                <w:b/>
                <w:bCs/>
                <w:sz w:val="18"/>
                <w:szCs w:val="18"/>
              </w:rPr>
              <w:t>Results</w:t>
            </w:r>
          </w:p>
        </w:tc>
      </w:tr>
      <w:tr w:rsidR="00264CFF" w:rsidRPr="0015247B" w14:paraId="3045C1BF" w14:textId="77777777" w:rsidTr="00264CFF">
        <w:tc>
          <w:tcPr>
            <w:tcW w:w="9199" w:type="dxa"/>
            <w:gridSpan w:val="11"/>
          </w:tcPr>
          <w:p w14:paraId="426681FE" w14:textId="77777777" w:rsidR="00264CFF" w:rsidRPr="005D2431" w:rsidRDefault="00264CFF" w:rsidP="00087740">
            <w:pPr>
              <w:numPr>
                <w:ilvl w:val="0"/>
                <w:numId w:val="4"/>
              </w:numPr>
              <w:ind w:hanging="218"/>
              <w:jc w:val="left"/>
              <w:rPr>
                <w:i/>
              </w:rPr>
            </w:pPr>
            <w:r w:rsidRPr="005D2431">
              <w:rPr>
                <w:i/>
              </w:rPr>
              <w:t>The update process shall refuse to install the update and inform the user that chart data of a newer edition are available.</w:t>
            </w:r>
          </w:p>
          <w:p w14:paraId="7195BF3E" w14:textId="77777777" w:rsidR="00264CFF" w:rsidRPr="005D2431" w:rsidRDefault="00264CFF" w:rsidP="00087740">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18D6A2CA" w14:textId="77777777" w:rsidR="00264CFF" w:rsidRPr="005D2431" w:rsidRDefault="00264CFF" w:rsidP="00087740">
            <w:pPr>
              <w:numPr>
                <w:ilvl w:val="0"/>
                <w:numId w:val="4"/>
              </w:numPr>
              <w:ind w:hanging="218"/>
              <w:jc w:val="left"/>
              <w:rPr>
                <w:i/>
              </w:rPr>
            </w:pPr>
            <w:r w:rsidRPr="005D2431">
              <w:rPr>
                <w:i/>
              </w:rPr>
              <w:t>Base cell and update shall be installed without any warning or error.</w:t>
            </w:r>
          </w:p>
          <w:p w14:paraId="7D2FDD32" w14:textId="77777777" w:rsidR="00264CFF" w:rsidRPr="0015247B" w:rsidRDefault="00264CFF" w:rsidP="00087740">
            <w:pPr>
              <w:numPr>
                <w:ilvl w:val="0"/>
                <w:numId w:val="4"/>
              </w:numPr>
              <w:ind w:hanging="218"/>
              <w:jc w:val="left"/>
            </w:pPr>
            <w:r w:rsidRPr="005D2431">
              <w:rPr>
                <w:i/>
              </w:rPr>
              <w:t>The “Chart information not up to date” message no longer displayed.</w:t>
            </w:r>
          </w:p>
        </w:tc>
      </w:tr>
      <w:tr w:rsidR="00264CFF" w:rsidRPr="0015247B" w14:paraId="074F75E2" w14:textId="77777777" w:rsidTr="00264CFF">
        <w:tc>
          <w:tcPr>
            <w:tcW w:w="9199" w:type="dxa"/>
            <w:gridSpan w:val="11"/>
          </w:tcPr>
          <w:p w14:paraId="7F269C84" w14:textId="77777777" w:rsidR="00264CFF" w:rsidRPr="0015247B" w:rsidRDefault="00264CFF" w:rsidP="00087740">
            <w:pPr>
              <w:jc w:val="center"/>
            </w:pPr>
            <w:r>
              <w:rPr>
                <w:noProof/>
                <w:lang w:eastAsia="en-GB"/>
              </w:rPr>
              <w:drawing>
                <wp:inline distT="0" distB="0" distL="0" distR="0" wp14:anchorId="7FE4B7BA" wp14:editId="033F5628">
                  <wp:extent cx="4817688" cy="3903980"/>
                  <wp:effectExtent l="0" t="0" r="2540" b="1270"/>
                  <wp:docPr id="955814767"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4767" name="Kuva 1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264CFF" w:rsidRPr="00EF287F" w14:paraId="52D9C8D3" w14:textId="77777777" w:rsidTr="00264CFF">
        <w:tc>
          <w:tcPr>
            <w:tcW w:w="9199" w:type="dxa"/>
            <w:gridSpan w:val="11"/>
          </w:tcPr>
          <w:p w14:paraId="0E6A1162"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X01SW.000 2nd edition, displayed scale 1:20 000</w:t>
            </w:r>
          </w:p>
          <w:p w14:paraId="16298B82" w14:textId="77777777" w:rsidR="00264CFF" w:rsidRPr="00EF287F" w:rsidRDefault="00264CFF" w:rsidP="00087740">
            <w:pPr>
              <w:jc w:val="left"/>
            </w:pPr>
            <w:r w:rsidRPr="0073047C">
              <w:rPr>
                <w:i/>
                <w:color w:val="D9D9D9" w:themeColor="background1" w:themeShade="D9"/>
              </w:rPr>
              <w:t xml:space="preserve">Note: Screen plot is based on the full text NATSUR attribute.  To reduce undue clutter in the ECDIS chart display, the use of the abbreviations of the NATSUR attribute is recommended. </w:t>
            </w:r>
          </w:p>
        </w:tc>
      </w:tr>
      <w:tr w:rsidR="00264CFF" w:rsidRPr="0015247B" w14:paraId="24D98FA0" w14:textId="77777777" w:rsidTr="00264CFF">
        <w:tc>
          <w:tcPr>
            <w:tcW w:w="9199" w:type="dxa"/>
            <w:gridSpan w:val="11"/>
          </w:tcPr>
          <w:p w14:paraId="07FA3540" w14:textId="77777777" w:rsidR="00264CFF" w:rsidRPr="0015247B" w:rsidRDefault="00264CFF" w:rsidP="00087740">
            <w:pPr>
              <w:jc w:val="center"/>
            </w:pPr>
            <w:r w:rsidRPr="00F9633B">
              <w:rPr>
                <w:noProof/>
                <w:lang w:eastAsia="en-GB"/>
              </w:rPr>
              <w:lastRenderedPageBreak/>
              <w:drawing>
                <wp:inline distT="0" distB="0" distL="0" distR="0" wp14:anchorId="5A3C1F1F" wp14:editId="4F82D236">
                  <wp:extent cx="3411471" cy="4252823"/>
                  <wp:effectExtent l="0" t="0" r="0" b="0"/>
                  <wp:docPr id="359330553" name="Picture 359330553"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264CFF" w:rsidRPr="005D2431" w14:paraId="28DF163B" w14:textId="77777777" w:rsidTr="00264CFF">
        <w:tc>
          <w:tcPr>
            <w:tcW w:w="9199" w:type="dxa"/>
            <w:gridSpan w:val="11"/>
          </w:tcPr>
          <w:p w14:paraId="4967A984"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all features and their geometries being subject to this update review are highlighted</w:t>
            </w:r>
          </w:p>
        </w:tc>
      </w:tr>
      <w:tr w:rsidR="00264CFF" w:rsidRPr="00F9633B" w14:paraId="5A12F6BC" w14:textId="77777777" w:rsidTr="00264CFF">
        <w:tc>
          <w:tcPr>
            <w:tcW w:w="9199" w:type="dxa"/>
            <w:gridSpan w:val="11"/>
          </w:tcPr>
          <w:p w14:paraId="116490C8" w14:textId="77777777" w:rsidR="00264CFF" w:rsidRPr="00F9633B" w:rsidRDefault="00264CFF" w:rsidP="00087740">
            <w:pPr>
              <w:jc w:val="center"/>
              <w:rPr>
                <w:i/>
              </w:rPr>
            </w:pPr>
            <w:r w:rsidRPr="00210A8F">
              <w:rPr>
                <w:i/>
                <w:noProof/>
                <w:lang w:eastAsia="en-GB"/>
              </w:rPr>
              <w:drawing>
                <wp:inline distT="0" distB="0" distL="0" distR="0" wp14:anchorId="68C7354F" wp14:editId="3D5513C8">
                  <wp:extent cx="3203550" cy="3806717"/>
                  <wp:effectExtent l="0" t="0" r="0" b="3810"/>
                  <wp:docPr id="173799751" name="Picture 17379975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264CFF" w:rsidRPr="005D2431" w14:paraId="5671D571" w14:textId="77777777" w:rsidTr="00264CFF">
        <w:tc>
          <w:tcPr>
            <w:tcW w:w="9199" w:type="dxa"/>
            <w:gridSpan w:val="11"/>
          </w:tcPr>
          <w:p w14:paraId="24907F56"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1)</w:t>
            </w:r>
          </w:p>
        </w:tc>
      </w:tr>
      <w:tr w:rsidR="00264CFF" w:rsidRPr="00F9633B" w14:paraId="354941E4" w14:textId="77777777" w:rsidTr="00264CFF">
        <w:tc>
          <w:tcPr>
            <w:tcW w:w="9199" w:type="dxa"/>
            <w:gridSpan w:val="11"/>
          </w:tcPr>
          <w:p w14:paraId="681629AA" w14:textId="77777777" w:rsidR="00264CFF" w:rsidRPr="00F9633B" w:rsidRDefault="00264CFF" w:rsidP="00087740">
            <w:pPr>
              <w:jc w:val="center"/>
              <w:rPr>
                <w:i/>
              </w:rPr>
            </w:pPr>
            <w:r>
              <w:rPr>
                <w:noProof/>
                <w:lang w:eastAsia="en-GB"/>
              </w:rPr>
              <w:lastRenderedPageBreak/>
              <w:drawing>
                <wp:inline distT="0" distB="0" distL="0" distR="0" wp14:anchorId="03E4B1B5" wp14:editId="2FD8FFF8">
                  <wp:extent cx="5144309" cy="4156710"/>
                  <wp:effectExtent l="0" t="0" r="0" b="0"/>
                  <wp:docPr id="860020314"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314" name="Kuva 1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264CFF" w:rsidRPr="005D2431" w14:paraId="5C5D3C72" w14:textId="77777777" w:rsidTr="00264CFF">
        <w:tc>
          <w:tcPr>
            <w:tcW w:w="9199" w:type="dxa"/>
            <w:gridSpan w:val="11"/>
          </w:tcPr>
          <w:p w14:paraId="56718737"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2)</w:t>
            </w:r>
          </w:p>
        </w:tc>
      </w:tr>
    </w:tbl>
    <w:p w14:paraId="3E1810DC" w14:textId="77777777" w:rsidR="00723877" w:rsidRDefault="00723877" w:rsidP="00723877">
      <w:pPr>
        <w:rPr>
          <w:ins w:id="921" w:author="jonathan pritchard" w:date="2025-01-23T13:27:00Z" w16du:dateUtc="2025-01-23T13:27:00Z"/>
        </w:rPr>
      </w:pPr>
    </w:p>
    <w:p w14:paraId="74268E67" w14:textId="77777777" w:rsidR="00723877" w:rsidRPr="00723877" w:rsidRDefault="00723877">
      <w:pPr>
        <w:pPrChange w:id="922" w:author="jonathan pritchard" w:date="2025-01-23T13:26:00Z" w16du:dateUtc="2025-01-23T13:26:00Z">
          <w:pPr>
            <w:pStyle w:val="Heading3"/>
          </w:pPr>
        </w:pPrChange>
      </w:pPr>
    </w:p>
    <w:p w14:paraId="21B9A783" w14:textId="77777777" w:rsidR="0015247B" w:rsidRDefault="0015247B" w:rsidP="0015247B"/>
    <w:p w14:paraId="0BADC81B" w14:textId="7A5772BD" w:rsidR="00793CF2" w:rsidRDefault="00793CF2" w:rsidP="00E30B8F">
      <w:pPr>
        <w:pStyle w:val="Heading3"/>
        <w:rPr>
          <w:ins w:id="923" w:author="jonathan pritchard" w:date="2024-10-04T14:00:00Z" w16du:dateUtc="2024-10-04T13:00:00Z"/>
        </w:rPr>
      </w:pPr>
      <w:bookmarkStart w:id="924" w:name="_Hlk178946427"/>
      <w:ins w:id="925" w:author="jonathan pritchard" w:date="2024-10-04T14:01:00Z" w16du:dateUtc="2024-10-04T13:01:00Z">
        <w:r>
          <w:t>Update Information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926" w:author="jonathan pritchard" w:date="2024-10-04T14:55:00Z" w16du:dateUtc="2024-10-04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927">
          <w:tblGrid>
            <w:gridCol w:w="2381"/>
            <w:gridCol w:w="2381"/>
            <w:gridCol w:w="2382"/>
            <w:gridCol w:w="2382"/>
          </w:tblGrid>
        </w:tblGridChange>
      </w:tblGrid>
      <w:tr w:rsidR="00793CF2" w:rsidRPr="004065B1" w14:paraId="2F53B016" w14:textId="77777777" w:rsidTr="00BF7BC9">
        <w:trPr>
          <w:trHeight w:val="454"/>
          <w:tblHeader/>
          <w:ins w:id="928" w:author="jonathan pritchard" w:date="2024-10-04T14:01:00Z"/>
          <w:trPrChange w:id="929" w:author="jonathan pritchard" w:date="2024-10-04T14:55:00Z" w16du:dateUtc="2024-10-04T13:55:00Z">
            <w:trPr>
              <w:trHeight w:val="454"/>
              <w:tblHeader/>
            </w:trPr>
          </w:trPrChange>
        </w:trPr>
        <w:tc>
          <w:tcPr>
            <w:tcW w:w="2381" w:type="dxa"/>
            <w:shd w:val="clear" w:color="auto" w:fill="E5B8B7" w:themeFill="accent2" w:themeFillTint="66"/>
            <w:vAlign w:val="center"/>
            <w:tcPrChange w:id="930" w:author="jonathan pritchard" w:date="2024-10-04T14:55:00Z" w16du:dateUtc="2024-10-04T13:55:00Z">
              <w:tcPr>
                <w:tcW w:w="2381" w:type="dxa"/>
                <w:shd w:val="clear" w:color="auto" w:fill="CCFFCC"/>
                <w:vAlign w:val="center"/>
              </w:tcPr>
            </w:tcPrChange>
          </w:tcPr>
          <w:p w14:paraId="5FB39933" w14:textId="77777777" w:rsidR="00793CF2" w:rsidRPr="004065B1" w:rsidRDefault="00793CF2" w:rsidP="00460494">
            <w:pPr>
              <w:rPr>
                <w:ins w:id="931" w:author="jonathan pritchard" w:date="2024-10-04T14:01:00Z" w16du:dateUtc="2024-10-04T13:01:00Z"/>
              </w:rPr>
            </w:pPr>
            <w:ins w:id="932" w:author="jonathan pritchard" w:date="2024-10-04T14:01:00Z" w16du:dateUtc="2024-10-04T13:01:00Z">
              <w:r w:rsidRPr="000A066E">
                <w:rPr>
                  <w:b/>
                </w:rPr>
                <w:t>Test Reference</w:t>
              </w:r>
            </w:ins>
          </w:p>
        </w:tc>
        <w:tc>
          <w:tcPr>
            <w:tcW w:w="2381" w:type="dxa"/>
            <w:shd w:val="clear" w:color="auto" w:fill="FFFFFF" w:themeFill="background1"/>
            <w:vAlign w:val="center"/>
            <w:tcPrChange w:id="933" w:author="jonathan pritchard" w:date="2024-10-04T14:55:00Z" w16du:dateUtc="2024-10-04T13:55:00Z">
              <w:tcPr>
                <w:tcW w:w="2381" w:type="dxa"/>
                <w:shd w:val="clear" w:color="auto" w:fill="CCFFCC"/>
                <w:vAlign w:val="center"/>
              </w:tcPr>
            </w:tcPrChange>
          </w:tcPr>
          <w:p w14:paraId="080914B8" w14:textId="634BB7B7" w:rsidR="00793CF2" w:rsidRPr="004065B1" w:rsidRDefault="00793CF2" w:rsidP="00460494">
            <w:pPr>
              <w:rPr>
                <w:ins w:id="934" w:author="jonathan pritchard" w:date="2024-10-04T14:01:00Z" w16du:dateUtc="2024-10-04T13:01:00Z"/>
              </w:rPr>
            </w:pPr>
            <w:proofErr w:type="spellStart"/>
            <w:ins w:id="935" w:author="jonathan pritchard" w:date="2024-10-04T14:01:00Z" w16du:dateUtc="2024-10-04T13:01:00Z">
              <w:r>
                <w:t>UpdateInformation</w:t>
              </w:r>
              <w:proofErr w:type="spellEnd"/>
            </w:ins>
          </w:p>
        </w:tc>
        <w:tc>
          <w:tcPr>
            <w:tcW w:w="2382" w:type="dxa"/>
            <w:shd w:val="clear" w:color="auto" w:fill="E5B8B7" w:themeFill="accent2" w:themeFillTint="66"/>
            <w:vAlign w:val="center"/>
            <w:tcPrChange w:id="936" w:author="jonathan pritchard" w:date="2024-10-04T14:55:00Z" w16du:dateUtc="2024-10-04T13:55:00Z">
              <w:tcPr>
                <w:tcW w:w="2382" w:type="dxa"/>
                <w:shd w:val="clear" w:color="auto" w:fill="CCFFCC"/>
                <w:vAlign w:val="center"/>
              </w:tcPr>
            </w:tcPrChange>
          </w:tcPr>
          <w:p w14:paraId="5F6C8C7E" w14:textId="77777777" w:rsidR="00793CF2" w:rsidRPr="004065B1" w:rsidRDefault="00793CF2" w:rsidP="00460494">
            <w:pPr>
              <w:rPr>
                <w:ins w:id="937" w:author="jonathan pritchard" w:date="2024-10-04T14:01:00Z" w16du:dateUtc="2024-10-04T13:01:00Z"/>
              </w:rPr>
            </w:pPr>
            <w:ins w:id="938" w:author="jonathan pritchard" w:date="2024-10-04T14:01:00Z" w16du:dateUtc="2024-10-04T13:01:00Z">
              <w:r w:rsidRPr="000A066E">
                <w:rPr>
                  <w:b/>
                </w:rPr>
                <w:t>IHO Reference</w:t>
              </w:r>
            </w:ins>
          </w:p>
        </w:tc>
        <w:tc>
          <w:tcPr>
            <w:tcW w:w="2382" w:type="dxa"/>
            <w:shd w:val="clear" w:color="auto" w:fill="FFFFFF" w:themeFill="background1"/>
            <w:vAlign w:val="center"/>
            <w:tcPrChange w:id="939" w:author="jonathan pritchard" w:date="2024-10-04T14:55:00Z" w16du:dateUtc="2024-10-04T13:55:00Z">
              <w:tcPr>
                <w:tcW w:w="2382" w:type="dxa"/>
                <w:shd w:val="clear" w:color="auto" w:fill="CCFFCC"/>
                <w:vAlign w:val="center"/>
              </w:tcPr>
            </w:tcPrChange>
          </w:tcPr>
          <w:p w14:paraId="0DB8D620" w14:textId="77777777" w:rsidR="00BF7BC9" w:rsidRDefault="00BF7BC9" w:rsidP="00BF7BC9">
            <w:r>
              <w:t>IEC 61174/ 4.4.2</w:t>
            </w:r>
          </w:p>
          <w:p w14:paraId="625699B5" w14:textId="06FB3F5A" w:rsidR="00793CF2" w:rsidRPr="004065B1" w:rsidRDefault="00BF7BC9" w:rsidP="00BF7BC9">
            <w:pPr>
              <w:jc w:val="left"/>
              <w:rPr>
                <w:ins w:id="940" w:author="jonathan pritchard" w:date="2024-10-04T14:01:00Z" w16du:dateUtc="2024-10-04T13:01:00Z"/>
              </w:rPr>
            </w:pPr>
            <w:r>
              <w:t>S-98 20.4.3</w:t>
            </w:r>
          </w:p>
        </w:tc>
      </w:tr>
      <w:tr w:rsidR="00793CF2" w14:paraId="17109F59" w14:textId="77777777" w:rsidTr="00793CF2">
        <w:trPr>
          <w:tblHeader/>
          <w:ins w:id="941" w:author="jonathan pritchard" w:date="2024-10-04T14:01:00Z"/>
          <w:trPrChange w:id="942" w:author="jonathan pritchard" w:date="2024-10-04T14:01:00Z" w16du:dateUtc="2024-10-04T13:01:00Z">
            <w:trPr>
              <w:tblHeader/>
            </w:trPr>
          </w:trPrChange>
        </w:trPr>
        <w:tc>
          <w:tcPr>
            <w:tcW w:w="9526" w:type="dxa"/>
            <w:gridSpan w:val="4"/>
            <w:shd w:val="clear" w:color="auto" w:fill="E5B8B7" w:themeFill="accent2" w:themeFillTint="66"/>
            <w:vAlign w:val="center"/>
            <w:tcPrChange w:id="943" w:author="jonathan pritchard" w:date="2024-10-04T14:01:00Z" w16du:dateUtc="2024-10-04T13:01:00Z">
              <w:tcPr>
                <w:tcW w:w="9526" w:type="dxa"/>
                <w:gridSpan w:val="4"/>
                <w:shd w:val="clear" w:color="auto" w:fill="CCFFCC"/>
                <w:vAlign w:val="center"/>
              </w:tcPr>
            </w:tcPrChange>
          </w:tcPr>
          <w:p w14:paraId="38971515" w14:textId="77777777" w:rsidR="00793CF2" w:rsidRDefault="00793CF2" w:rsidP="00460494">
            <w:pPr>
              <w:rPr>
                <w:ins w:id="944" w:author="jonathan pritchard" w:date="2024-10-04T14:01:00Z" w16du:dateUtc="2024-10-04T13:01:00Z"/>
              </w:rPr>
            </w:pPr>
            <w:ins w:id="945" w:author="jonathan pritchard" w:date="2024-10-04T14:01:00Z" w16du:dateUtc="2024-10-04T13:01:00Z">
              <w:r w:rsidRPr="000A066E">
                <w:rPr>
                  <w:b/>
                </w:rPr>
                <w:t>Test description</w:t>
              </w:r>
            </w:ins>
          </w:p>
        </w:tc>
      </w:tr>
      <w:tr w:rsidR="00793CF2" w:rsidRPr="005D2431" w14:paraId="53C2EEBB" w14:textId="77777777" w:rsidTr="00460494">
        <w:trPr>
          <w:tblHeader/>
          <w:ins w:id="946" w:author="jonathan pritchard" w:date="2024-10-04T14:01:00Z"/>
        </w:trPr>
        <w:tc>
          <w:tcPr>
            <w:tcW w:w="9526" w:type="dxa"/>
            <w:gridSpan w:val="4"/>
            <w:vAlign w:val="center"/>
          </w:tcPr>
          <w:p w14:paraId="760E8D8D" w14:textId="77777777" w:rsidR="00264CFF" w:rsidRDefault="00264CFF" w:rsidP="00264CFF">
            <w:pPr>
              <w:pStyle w:val="ListParagraph"/>
              <w:rPr>
                <w:i/>
              </w:rPr>
            </w:pPr>
          </w:p>
          <w:p w14:paraId="4E349533" w14:textId="77777777" w:rsidR="00714E71" w:rsidRPr="00714E71" w:rsidRDefault="00714E71" w:rsidP="00714E71">
            <w:pPr>
              <w:rPr>
                <w:iCs/>
              </w:rPr>
            </w:pPr>
          </w:p>
          <w:p w14:paraId="7B29950C" w14:textId="22ECEB60" w:rsidR="00793CF2" w:rsidRDefault="00793CF2" w:rsidP="00CF00C7">
            <w:pPr>
              <w:pStyle w:val="ListParagraph"/>
              <w:numPr>
                <w:ilvl w:val="0"/>
                <w:numId w:val="84"/>
              </w:numPr>
              <w:rPr>
                <w:ins w:id="947" w:author="jonathan pritchard" w:date="2024-10-22T11:33:00Z" w16du:dateUtc="2024-10-22T10:33:00Z"/>
                <w:i/>
              </w:rPr>
            </w:pPr>
            <w:ins w:id="948" w:author="jonathan pritchard" w:date="2024-10-04T14:01:00Z" w16du:dateUtc="2024-10-04T13:01:00Z">
              <w:r w:rsidRPr="00CF00C7">
                <w:rPr>
                  <w:i/>
                  <w:rPrChange w:id="949" w:author="jonathan pritchard" w:date="2024-10-22T11:33:00Z" w16du:dateUtc="2024-10-22T10:33:00Z">
                    <w:rPr/>
                  </w:rPrChange>
                </w:rPr>
                <w:t>Test load and portrayal of ENC with Update Information and correct portrayal.</w:t>
              </w:r>
            </w:ins>
          </w:p>
          <w:p w14:paraId="18928253" w14:textId="77777777" w:rsidR="00CF00C7" w:rsidRDefault="00CF00C7" w:rsidP="00CF00C7">
            <w:pPr>
              <w:pStyle w:val="ListParagraph"/>
              <w:numPr>
                <w:ilvl w:val="0"/>
                <w:numId w:val="84"/>
              </w:numPr>
              <w:rPr>
                <w:ins w:id="950" w:author="jonathan pritchard" w:date="2024-10-22T11:34:00Z" w16du:dateUtc="2024-10-22T10:34:00Z"/>
                <w:i/>
              </w:rPr>
            </w:pPr>
            <w:ins w:id="951" w:author="jonathan pritchard" w:date="2024-10-22T11:33:00Z" w16du:dateUtc="2024-10-22T10:33:00Z">
              <w:r>
                <w:rPr>
                  <w:i/>
                </w:rPr>
                <w:t>Also test that new editions contain update information</w:t>
              </w:r>
            </w:ins>
          </w:p>
          <w:p w14:paraId="20038A38" w14:textId="2CAFC965" w:rsidR="00CF00C7" w:rsidRDefault="00CF00C7" w:rsidP="00CF00C7">
            <w:pPr>
              <w:pStyle w:val="ListParagraph"/>
              <w:numPr>
                <w:ilvl w:val="0"/>
                <w:numId w:val="84"/>
              </w:numPr>
              <w:rPr>
                <w:ins w:id="952" w:author="jonathan pritchard" w:date="2024-10-22T11:33:00Z" w16du:dateUtc="2024-10-22T10:33:00Z"/>
                <w:i/>
              </w:rPr>
            </w:pPr>
            <w:ins w:id="953" w:author="jonathan pritchard" w:date="2024-10-22T11:34:00Z" w16du:dateUtc="2024-10-22T10:34:00Z">
              <w:r>
                <w:rPr>
                  <w:i/>
                </w:rPr>
                <w:t>Need examples of all update information representations</w:t>
              </w:r>
            </w:ins>
            <w:r w:rsidR="00714E71">
              <w:rPr>
                <w:i/>
              </w:rPr>
              <w:t xml:space="preserve"> and different attribute combinations. </w:t>
            </w:r>
          </w:p>
          <w:p w14:paraId="26CFBD4D" w14:textId="7D62D0E5" w:rsidR="00CF00C7" w:rsidRDefault="00CF00C7">
            <w:pPr>
              <w:pStyle w:val="ListParagraph"/>
              <w:numPr>
                <w:ilvl w:val="0"/>
                <w:numId w:val="84"/>
              </w:numPr>
              <w:rPr>
                <w:i/>
              </w:rPr>
            </w:pPr>
            <w:ins w:id="954" w:author="jonathan pritchard" w:date="2024-10-22T11:33:00Z" w16du:dateUtc="2024-10-22T10:33:00Z">
              <w:r>
                <w:rPr>
                  <w:i/>
                </w:rPr>
                <w:t>Test the ability to choose one way or the othe</w:t>
              </w:r>
            </w:ins>
            <w:r w:rsidR="00714E71">
              <w:rPr>
                <w:i/>
              </w:rPr>
              <w:t xml:space="preserve">r if this is required ECDIS functionality. </w:t>
            </w:r>
          </w:p>
          <w:p w14:paraId="196EBAE2" w14:textId="441668EB" w:rsidR="00714E71" w:rsidRDefault="00714E71" w:rsidP="00714E71">
            <w:pPr>
              <w:pStyle w:val="ListParagraph"/>
              <w:numPr>
                <w:ilvl w:val="0"/>
                <w:numId w:val="84"/>
              </w:numPr>
              <w:rPr>
                <w:i/>
              </w:rPr>
            </w:pPr>
            <w:r>
              <w:rPr>
                <w:i/>
              </w:rPr>
              <w:t>Should the updates be switched off by default?</w:t>
            </w:r>
          </w:p>
          <w:p w14:paraId="73BDCF34" w14:textId="3E714AEB" w:rsidR="00264CFF" w:rsidRPr="00CF00C7" w:rsidRDefault="00264CFF" w:rsidP="00264CFF">
            <w:pPr>
              <w:pStyle w:val="ListParagraph"/>
              <w:rPr>
                <w:ins w:id="955" w:author="jonathan pritchard" w:date="2024-10-04T14:01:00Z" w16du:dateUtc="2024-10-04T13:01:00Z"/>
                <w:i/>
                <w:rPrChange w:id="956" w:author="jonathan pritchard" w:date="2024-10-22T11:33:00Z" w16du:dateUtc="2024-10-22T10:33:00Z">
                  <w:rPr>
                    <w:ins w:id="957" w:author="jonathan pritchard" w:date="2024-10-04T14:01:00Z" w16du:dateUtc="2024-10-04T13:01:00Z"/>
                  </w:rPr>
                </w:rPrChange>
              </w:rPr>
            </w:pPr>
          </w:p>
        </w:tc>
      </w:tr>
      <w:bookmarkEnd w:id="924"/>
    </w:tbl>
    <w:p w14:paraId="30B197F6" w14:textId="77777777" w:rsidR="00793CF2" w:rsidRPr="00793CF2" w:rsidRDefault="00793CF2">
      <w:pPr>
        <w:rPr>
          <w:ins w:id="958" w:author="jonathan pritchard" w:date="2024-10-04T14:00:00Z" w16du:dateUtc="2024-10-04T13:00:00Z"/>
        </w:rPr>
        <w:pPrChange w:id="959" w:author="jonathan pritchard" w:date="2024-10-04T14:00:00Z" w16du:dateUtc="2024-10-04T13:00:00Z">
          <w:pPr>
            <w:pStyle w:val="Heading3"/>
          </w:pPr>
        </w:pPrChange>
      </w:pPr>
    </w:p>
    <w:p w14:paraId="6A5C0023" w14:textId="322D3743" w:rsidR="0015247B" w:rsidRDefault="008A1BCC" w:rsidP="00E30B8F">
      <w:pPr>
        <w:pStyle w:val="Heading3"/>
      </w:pPr>
      <w:r w:rsidRPr="008A1BCC">
        <w:lastRenderedPageBreak/>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960" w:author="jonathan pritchard" w:date="2025-01-23T13:27:00Z" w16du:dateUtc="2025-01-23T13:2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961">
          <w:tblGrid>
            <w:gridCol w:w="2381"/>
            <w:gridCol w:w="2381"/>
            <w:gridCol w:w="2382"/>
            <w:gridCol w:w="2382"/>
          </w:tblGrid>
        </w:tblGridChange>
      </w:tblGrid>
      <w:tr w:rsidR="0015247B" w14:paraId="0988C3A7" w14:textId="77777777" w:rsidTr="00BF7BC9">
        <w:trPr>
          <w:trHeight w:val="454"/>
          <w:tblHeader/>
          <w:trPrChange w:id="962" w:author="jonathan pritchard" w:date="2025-01-23T13:27:00Z" w16du:dateUtc="2025-01-23T13:27:00Z">
            <w:trPr>
              <w:trHeight w:val="454"/>
              <w:tblHeader/>
            </w:trPr>
          </w:trPrChange>
        </w:trPr>
        <w:tc>
          <w:tcPr>
            <w:tcW w:w="2381" w:type="dxa"/>
            <w:shd w:val="clear" w:color="auto" w:fill="BFBFBF" w:themeFill="background1" w:themeFillShade="BF"/>
            <w:vAlign w:val="center"/>
            <w:tcPrChange w:id="963" w:author="jonathan pritchard" w:date="2025-01-23T13:27:00Z" w16du:dateUtc="2025-01-23T13:27:00Z">
              <w:tcPr>
                <w:tcW w:w="2381" w:type="dxa"/>
                <w:shd w:val="clear" w:color="auto" w:fill="CCFFCC"/>
                <w:vAlign w:val="center"/>
              </w:tcPr>
            </w:tcPrChange>
          </w:tcPr>
          <w:p w14:paraId="667E3DB7" w14:textId="77777777" w:rsidR="0015247B" w:rsidRPr="004065B1" w:rsidRDefault="0015247B" w:rsidP="0015247B">
            <w:r w:rsidRPr="000A066E">
              <w:rPr>
                <w:b/>
              </w:rPr>
              <w:t>Test Reference</w:t>
            </w:r>
          </w:p>
        </w:tc>
        <w:tc>
          <w:tcPr>
            <w:tcW w:w="2381" w:type="dxa"/>
            <w:shd w:val="clear" w:color="auto" w:fill="FFFFFF" w:themeFill="background1"/>
            <w:vAlign w:val="center"/>
            <w:tcPrChange w:id="964" w:author="jonathan pritchard" w:date="2025-01-23T13:27:00Z" w16du:dateUtc="2025-01-23T13:27:00Z">
              <w:tcPr>
                <w:tcW w:w="2381" w:type="dxa"/>
                <w:shd w:val="clear" w:color="auto" w:fill="CCFFCC"/>
                <w:vAlign w:val="center"/>
              </w:tcPr>
            </w:tcPrChange>
          </w:tcPr>
          <w:p w14:paraId="1412911D" w14:textId="34F42358" w:rsidR="0015247B" w:rsidRPr="004065B1" w:rsidRDefault="00400356" w:rsidP="0015247B">
            <w:proofErr w:type="spellStart"/>
            <w:r>
              <w:t>OlderEdition</w:t>
            </w:r>
            <w:proofErr w:type="spellEnd"/>
          </w:p>
        </w:tc>
        <w:tc>
          <w:tcPr>
            <w:tcW w:w="2382" w:type="dxa"/>
            <w:shd w:val="clear" w:color="auto" w:fill="BFBFBF" w:themeFill="background1" w:themeFillShade="BF"/>
            <w:vAlign w:val="center"/>
            <w:tcPrChange w:id="965" w:author="jonathan pritchard" w:date="2025-01-23T13:27:00Z" w16du:dateUtc="2025-01-23T13:27:00Z">
              <w:tcPr>
                <w:tcW w:w="2382" w:type="dxa"/>
                <w:shd w:val="clear" w:color="auto" w:fill="CCFFCC"/>
                <w:vAlign w:val="center"/>
              </w:tcPr>
            </w:tcPrChange>
          </w:tcPr>
          <w:p w14:paraId="2755D423" w14:textId="77777777" w:rsidR="0015247B" w:rsidRPr="004065B1" w:rsidRDefault="0015247B" w:rsidP="0015247B">
            <w:r w:rsidRPr="000A066E">
              <w:rPr>
                <w:b/>
              </w:rPr>
              <w:t>IHO Reference</w:t>
            </w:r>
          </w:p>
        </w:tc>
        <w:tc>
          <w:tcPr>
            <w:tcW w:w="2382" w:type="dxa"/>
            <w:shd w:val="clear" w:color="auto" w:fill="FFFFFF" w:themeFill="background1"/>
            <w:vAlign w:val="center"/>
            <w:tcPrChange w:id="966" w:author="jonathan pritchard" w:date="2025-01-23T13:27:00Z" w16du:dateUtc="2025-01-23T13:27:00Z">
              <w:tcPr>
                <w:tcW w:w="2382" w:type="dxa"/>
                <w:shd w:val="clear" w:color="auto" w:fill="CCFFCC"/>
                <w:vAlign w:val="center"/>
              </w:tcPr>
            </w:tcPrChange>
          </w:tcPr>
          <w:p w14:paraId="51DA2102" w14:textId="77777777" w:rsidR="00BF7BC9" w:rsidRDefault="00BF7BC9" w:rsidP="00BF7BC9">
            <w:r>
              <w:t>IEC 61174/ 4.4.2</w:t>
            </w:r>
          </w:p>
          <w:p w14:paraId="22B80AF3" w14:textId="38312344" w:rsidR="0015247B" w:rsidRPr="004065B1" w:rsidRDefault="00BF7BC9" w:rsidP="00BF7BC9">
            <w:pPr>
              <w:jc w:val="left"/>
            </w:pPr>
            <w:r>
              <w:t>S-98 20.4.3</w:t>
            </w:r>
          </w:p>
        </w:tc>
      </w:tr>
      <w:tr w:rsidR="0015247B" w14:paraId="04111ABA" w14:textId="77777777" w:rsidTr="00723877">
        <w:trPr>
          <w:tblHeader/>
          <w:trPrChange w:id="967" w:author="jonathan pritchard" w:date="2025-01-23T13:27:00Z" w16du:dateUtc="2025-01-23T13:27:00Z">
            <w:trPr>
              <w:tblHeader/>
            </w:trPr>
          </w:trPrChange>
        </w:trPr>
        <w:tc>
          <w:tcPr>
            <w:tcW w:w="9526" w:type="dxa"/>
            <w:gridSpan w:val="4"/>
            <w:shd w:val="clear" w:color="auto" w:fill="BFBFBF" w:themeFill="background1" w:themeFillShade="BF"/>
            <w:vAlign w:val="center"/>
            <w:tcPrChange w:id="968" w:author="jonathan pritchard" w:date="2025-01-23T13:27:00Z" w16du:dateUtc="2025-01-23T13:27:00Z">
              <w:tcPr>
                <w:tcW w:w="9526" w:type="dxa"/>
                <w:gridSpan w:val="4"/>
                <w:shd w:val="clear" w:color="auto" w:fill="CCFFCC"/>
                <w:vAlign w:val="center"/>
              </w:tcPr>
            </w:tcPrChange>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723877">
        <w:trPr>
          <w:tblHeader/>
          <w:trPrChange w:id="969" w:author="jonathan pritchard" w:date="2025-01-23T13:27:00Z" w16du:dateUtc="2025-01-23T13:27:00Z">
            <w:trPr>
              <w:tblHeader/>
            </w:trPr>
          </w:trPrChange>
        </w:trPr>
        <w:tc>
          <w:tcPr>
            <w:tcW w:w="9526" w:type="dxa"/>
            <w:gridSpan w:val="4"/>
            <w:shd w:val="clear" w:color="auto" w:fill="BFBFBF" w:themeFill="background1" w:themeFillShade="BF"/>
            <w:vAlign w:val="center"/>
            <w:tcPrChange w:id="970" w:author="jonathan pritchard" w:date="2025-01-23T13:27:00Z" w16du:dateUtc="2025-01-23T13:27:00Z">
              <w:tcPr>
                <w:tcW w:w="9526" w:type="dxa"/>
                <w:gridSpan w:val="4"/>
                <w:shd w:val="clear" w:color="auto" w:fill="CCFFCC"/>
                <w:vAlign w:val="center"/>
              </w:tcPr>
            </w:tcPrChange>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commentRangeStart w:id="971"/>
            <w:commentRangeStart w:id="972"/>
            <w:r>
              <w:rPr>
                <w:i/>
              </w:rPr>
              <w:t xml:space="preserve">and </w:t>
            </w:r>
            <w:r w:rsidRPr="004E25D2">
              <w:rPr>
                <w:i/>
              </w:rPr>
              <w:t>124AA00X01SW.GML (</w:t>
            </w:r>
            <w:commentRangeEnd w:id="971"/>
            <w:r w:rsidR="00AC75FD">
              <w:rPr>
                <w:rStyle w:val="CommentReference"/>
                <w:snapToGrid/>
                <w:color w:val="000000"/>
              </w:rPr>
              <w:commentReference w:id="971"/>
            </w:r>
            <w:r w:rsidR="00464E94">
              <w:rPr>
                <w:i/>
              </w:rPr>
              <w:t xml:space="preserve">both datasets </w:t>
            </w:r>
            <w:r w:rsidRPr="004E25D2">
              <w:rPr>
                <w:i/>
              </w:rPr>
              <w:t xml:space="preserve">edition </w:t>
            </w:r>
            <w:commentRangeEnd w:id="972"/>
            <w:r w:rsidR="00464E94">
              <w:rPr>
                <w:rStyle w:val="CommentReference"/>
                <w:snapToGrid/>
                <w:color w:val="000000"/>
              </w:rPr>
              <w:commentReference w:id="972"/>
            </w:r>
            <w:r w:rsidRPr="004E25D2">
              <w:rPr>
                <w:i/>
              </w:rPr>
              <w:t>2)</w:t>
            </w:r>
          </w:p>
        </w:tc>
      </w:tr>
      <w:tr w:rsidR="0015247B" w14:paraId="11B151BF" w14:textId="77777777" w:rsidTr="00723877">
        <w:trPr>
          <w:tblHeader/>
          <w:trPrChange w:id="973" w:author="jonathan pritchard" w:date="2025-01-23T13:27:00Z" w16du:dateUtc="2025-01-23T13:27:00Z">
            <w:trPr>
              <w:tblHeader/>
            </w:trPr>
          </w:trPrChange>
        </w:trPr>
        <w:tc>
          <w:tcPr>
            <w:tcW w:w="9526" w:type="dxa"/>
            <w:gridSpan w:val="4"/>
            <w:shd w:val="clear" w:color="auto" w:fill="BFBFBF" w:themeFill="background1" w:themeFillShade="BF"/>
            <w:vAlign w:val="center"/>
            <w:tcPrChange w:id="974" w:author="jonathan pritchard" w:date="2025-01-23T13:27:00Z" w16du:dateUtc="2025-01-23T13:27:00Z">
              <w:tcPr>
                <w:tcW w:w="9526" w:type="dxa"/>
                <w:gridSpan w:val="4"/>
                <w:shd w:val="clear" w:color="auto" w:fill="CCFFCC"/>
                <w:vAlign w:val="center"/>
              </w:tcPr>
            </w:tcPrChange>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commentRangeStart w:id="975"/>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commentRangeEnd w:id="975"/>
            <w:r w:rsidR="00AC75FD">
              <w:rPr>
                <w:rStyle w:val="CommentReference"/>
                <w:snapToGrid/>
                <w:color w:val="000000"/>
              </w:rPr>
              <w:commentReference w:id="975"/>
            </w:r>
          </w:p>
        </w:tc>
      </w:tr>
      <w:tr w:rsidR="0015247B" w14:paraId="66978C5A" w14:textId="77777777" w:rsidTr="00723877">
        <w:trPr>
          <w:tblHeader/>
          <w:trPrChange w:id="976" w:author="jonathan pritchard" w:date="2025-01-23T13:27:00Z" w16du:dateUtc="2025-01-23T13:27:00Z">
            <w:trPr>
              <w:tblHeader/>
            </w:trPr>
          </w:trPrChange>
        </w:trPr>
        <w:tc>
          <w:tcPr>
            <w:tcW w:w="9526" w:type="dxa"/>
            <w:gridSpan w:val="4"/>
            <w:shd w:val="clear" w:color="auto" w:fill="BFBFBF" w:themeFill="background1" w:themeFillShade="BF"/>
            <w:vAlign w:val="center"/>
            <w:tcPrChange w:id="977" w:author="jonathan pritchard" w:date="2025-01-23T13:27:00Z" w16du:dateUtc="2025-01-23T13:27:00Z">
              <w:tcPr>
                <w:tcW w:w="9526" w:type="dxa"/>
                <w:gridSpan w:val="4"/>
                <w:shd w:val="clear" w:color="auto" w:fill="CCFFCC"/>
                <w:vAlign w:val="center"/>
              </w:tcPr>
            </w:tcPrChange>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Pr="00714E71" w:rsidRDefault="008A1BCC" w:rsidP="00E30B8F">
      <w:pPr>
        <w:pStyle w:val="Heading3"/>
        <w:rPr>
          <w:ins w:id="978" w:author="jonathan pritchard" w:date="2025-01-23T13:27:00Z" w16du:dateUtc="2025-01-23T13:27:00Z"/>
        </w:rPr>
      </w:pPr>
      <w:r w:rsidRPr="00714E71">
        <w:rPr>
          <w:rPrChange w:id="979" w:author="jonathan pritchard" w:date="2025-01-23T13:27:00Z" w16du:dateUtc="2025-01-23T13:27:00Z">
            <w:rPr/>
          </w:rPrChange>
        </w:rPr>
        <w:t>Loading a re-issue of a data set</w:t>
      </w:r>
    </w:p>
    <w:tbl>
      <w:tblPr>
        <w:tblW w:w="9526" w:type="dxa"/>
        <w:tblCellMar>
          <w:top w:w="28" w:type="dxa"/>
          <w:bottom w:w="28" w:type="dxa"/>
        </w:tblCellMar>
        <w:tblLook w:val="04A0" w:firstRow="1" w:lastRow="0" w:firstColumn="1" w:lastColumn="0" w:noHBand="0" w:noVBand="1"/>
      </w:tblPr>
      <w:tblGrid>
        <w:gridCol w:w="2381"/>
        <w:gridCol w:w="2381"/>
        <w:gridCol w:w="2382"/>
        <w:gridCol w:w="2382"/>
      </w:tblGrid>
      <w:tr w:rsidR="00723877" w:rsidRPr="00340B0D" w14:paraId="24C27D79" w14:textId="77777777" w:rsidTr="00BF7BC9">
        <w:trPr>
          <w:cantSplit/>
          <w:trHeight w:val="454"/>
          <w:ins w:id="980" w:author="jonathan pritchard" w:date="2025-01-23T13:27:00Z"/>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F4E9" w14:textId="77777777" w:rsidR="00723877" w:rsidRPr="00723877" w:rsidRDefault="00723877" w:rsidP="00723877">
            <w:pPr>
              <w:rPr>
                <w:ins w:id="981" w:author="jonathan pritchard" w:date="2025-01-23T13:27:00Z" w16du:dateUtc="2025-01-23T13:27:00Z"/>
                <w:b/>
              </w:rPr>
            </w:pPr>
            <w:ins w:id="982" w:author="jonathan pritchard" w:date="2025-01-23T13:27:00Z" w16du:dateUtc="2025-01-23T13:27:00Z">
              <w:r w:rsidRPr="00723877">
                <w:rPr>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38795980" w14:textId="406B6C4F" w:rsidR="00723877" w:rsidRPr="00723877" w:rsidRDefault="00264CFF" w:rsidP="00723877">
            <w:pPr>
              <w:rPr>
                <w:ins w:id="983" w:author="jonathan pritchard" w:date="2025-01-23T13:27:00Z" w16du:dateUtc="2025-01-23T13:27:00Z"/>
              </w:rPr>
            </w:pPr>
            <w:proofErr w:type="spellStart"/>
            <w:r>
              <w:t>ReIssue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B4896" w14:textId="77777777" w:rsidR="00723877" w:rsidRPr="00723877" w:rsidRDefault="00723877" w:rsidP="00723877">
            <w:pPr>
              <w:rPr>
                <w:ins w:id="984" w:author="jonathan pritchard" w:date="2025-01-23T13:27:00Z" w16du:dateUtc="2025-01-23T13:27:00Z"/>
                <w:b/>
              </w:rPr>
            </w:pPr>
            <w:ins w:id="985" w:author="jonathan pritchard" w:date="2025-01-23T13:27:00Z" w16du:dateUtc="2025-01-23T13:27:00Z">
              <w:r w:rsidRPr="00723877">
                <w:rPr>
                  <w:b/>
                </w:rPr>
                <w:t>IHO Reference</w:t>
              </w:r>
            </w:ins>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C681B" w14:textId="0A9BBC1B" w:rsidR="00723877" w:rsidRPr="00723877" w:rsidRDefault="00264CFF" w:rsidP="00723877">
            <w:pPr>
              <w:jc w:val="left"/>
              <w:rPr>
                <w:ins w:id="986" w:author="jonathan pritchard" w:date="2025-01-23T13:27:00Z" w16du:dateUtc="2025-01-23T13:27:00Z"/>
              </w:rPr>
            </w:pPr>
            <w:r>
              <w:t>IEC 61174/ 4.4.2</w:t>
            </w:r>
          </w:p>
        </w:tc>
      </w:tr>
    </w:tbl>
    <w:tbl>
      <w:tblPr>
        <w:tblStyle w:val="TableGrid"/>
        <w:tblW w:w="9483" w:type="dxa"/>
        <w:tblLayout w:type="fixed"/>
        <w:tblLook w:val="04A0" w:firstRow="1" w:lastRow="0" w:firstColumn="1" w:lastColumn="0" w:noHBand="0" w:noVBand="1"/>
      </w:tblPr>
      <w:tblGrid>
        <w:gridCol w:w="1789"/>
        <w:gridCol w:w="560"/>
        <w:gridCol w:w="2026"/>
        <w:gridCol w:w="281"/>
        <w:gridCol w:w="273"/>
        <w:gridCol w:w="1301"/>
        <w:gridCol w:w="347"/>
        <w:gridCol w:w="1950"/>
        <w:gridCol w:w="956"/>
      </w:tblGrid>
      <w:tr w:rsidR="00723877" w:rsidRPr="00340B0D" w14:paraId="3EE07A84" w14:textId="77777777" w:rsidTr="00264CFF">
        <w:trPr>
          <w:ins w:id="987"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543E22" w14:textId="77777777" w:rsidR="00723877" w:rsidRPr="00340B0D" w:rsidRDefault="00723877" w:rsidP="00541D1A">
            <w:pPr>
              <w:rPr>
                <w:ins w:id="988" w:author="jonathan pritchard" w:date="2025-01-23T13:27:00Z" w16du:dateUtc="2025-01-23T13:27:00Z"/>
                <w:rFonts w:cs="Arial"/>
                <w:b/>
                <w:bCs/>
                <w:sz w:val="18"/>
                <w:szCs w:val="18"/>
              </w:rPr>
            </w:pPr>
            <w:ins w:id="989" w:author="jonathan pritchard" w:date="2025-01-23T13:27:00Z" w16du:dateUtc="2025-01-23T13:27:00Z">
              <w:r w:rsidRPr="00340B0D">
                <w:rPr>
                  <w:rFonts w:cs="Arial"/>
                  <w:b/>
                  <w:bCs/>
                  <w:sz w:val="18"/>
                  <w:szCs w:val="18"/>
                </w:rPr>
                <w:t>Test Description</w:t>
              </w:r>
            </w:ins>
          </w:p>
        </w:tc>
      </w:tr>
      <w:tr w:rsidR="00723877" w:rsidRPr="00340B0D" w14:paraId="311692D8" w14:textId="77777777" w:rsidTr="00264CFF">
        <w:trPr>
          <w:ins w:id="990"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4C8DD77" w14:textId="77777777" w:rsidR="00723877" w:rsidRPr="009C22F4" w:rsidRDefault="00723877" w:rsidP="00541D1A">
            <w:pPr>
              <w:rPr>
                <w:ins w:id="991" w:author="jonathan pritchard" w:date="2025-01-23T13:27:00Z" w16du:dateUtc="2025-01-23T13:27:00Z"/>
                <w:rFonts w:cs="Arial"/>
                <w:i/>
              </w:rPr>
            </w:pPr>
          </w:p>
          <w:p w14:paraId="555E2AFD" w14:textId="77777777" w:rsidR="00723877" w:rsidRDefault="00264CFF" w:rsidP="00541D1A">
            <w:pPr>
              <w:rPr>
                <w:i/>
              </w:rPr>
            </w:pPr>
            <w:r w:rsidRPr="005D2431">
              <w:rPr>
                <w:i/>
              </w:rPr>
              <w:t>Loading a re-issue of a</w:t>
            </w:r>
            <w:r>
              <w:rPr>
                <w:i/>
              </w:rPr>
              <w:t>n unencrypted</w:t>
            </w:r>
            <w:r w:rsidRPr="005D2431">
              <w:rPr>
                <w:i/>
              </w:rPr>
              <w:t xml:space="preserve"> data set.</w:t>
            </w:r>
          </w:p>
          <w:p w14:paraId="68E4EAF4" w14:textId="1EBF218C" w:rsidR="00264CFF" w:rsidRPr="009C22F4" w:rsidRDefault="00264CFF" w:rsidP="00541D1A">
            <w:pPr>
              <w:rPr>
                <w:ins w:id="992" w:author="jonathan pritchard" w:date="2025-01-23T13:27:00Z" w16du:dateUtc="2025-01-23T13:27:00Z"/>
                <w:rFonts w:cs="Arial"/>
                <w:i/>
              </w:rPr>
            </w:pPr>
          </w:p>
        </w:tc>
      </w:tr>
      <w:tr w:rsidR="00723877" w:rsidRPr="00340B0D" w14:paraId="521F5078" w14:textId="77777777" w:rsidTr="00264CFF">
        <w:trPr>
          <w:ins w:id="993"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C3A24" w14:textId="77777777" w:rsidR="00723877" w:rsidRPr="00340B0D" w:rsidRDefault="00723877" w:rsidP="00541D1A">
            <w:pPr>
              <w:jc w:val="center"/>
              <w:rPr>
                <w:ins w:id="994" w:author="jonathan pritchard" w:date="2025-01-23T13:27:00Z" w16du:dateUtc="2025-01-23T13:27:00Z"/>
                <w:rFonts w:cs="Arial"/>
                <w:b/>
                <w:bCs/>
                <w:sz w:val="18"/>
                <w:szCs w:val="18"/>
              </w:rPr>
            </w:pPr>
            <w:ins w:id="995" w:author="jonathan pritchard" w:date="2025-01-23T13:27:00Z" w16du:dateUtc="2025-01-23T13:27:00Z">
              <w:r w:rsidRPr="00340B0D">
                <w:rPr>
                  <w:rFonts w:cs="Arial"/>
                  <w:b/>
                  <w:bCs/>
                  <w:sz w:val="18"/>
                  <w:szCs w:val="18"/>
                </w:rPr>
                <w:t>Loaded Data</w:t>
              </w:r>
            </w:ins>
          </w:p>
        </w:tc>
      </w:tr>
      <w:tr w:rsidR="00723877" w:rsidRPr="00340B0D" w14:paraId="09E886FA" w14:textId="77777777" w:rsidTr="00264CFF">
        <w:trPr>
          <w:ins w:id="996"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5ED9D2" w14:textId="77777777" w:rsidR="00723877" w:rsidRPr="00340B0D" w:rsidRDefault="00723877" w:rsidP="00541D1A">
            <w:pPr>
              <w:jc w:val="center"/>
              <w:rPr>
                <w:ins w:id="997" w:author="jonathan pritchard" w:date="2025-01-23T13:27:00Z" w16du:dateUtc="2025-01-23T13:27:00Z"/>
                <w:rFonts w:cs="Arial"/>
                <w:b/>
                <w:bCs/>
                <w:sz w:val="18"/>
                <w:szCs w:val="18"/>
              </w:rPr>
            </w:pPr>
            <w:ins w:id="998" w:author="jonathan pritchard" w:date="2025-01-23T13:27:00Z" w16du:dateUtc="2025-01-23T13:27:00Z">
              <w:r w:rsidRPr="00340B0D">
                <w:rPr>
                  <w:rFonts w:cs="Arial"/>
                  <w:b/>
                  <w:bCs/>
                  <w:sz w:val="18"/>
                  <w:szCs w:val="18"/>
                </w:rPr>
                <w:t>Exchange Set Name</w:t>
              </w:r>
            </w:ins>
          </w:p>
        </w:tc>
        <w:tc>
          <w:tcPr>
            <w:tcW w:w="290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FD7190A" w14:textId="77777777" w:rsidR="00723877" w:rsidRPr="00340B0D" w:rsidRDefault="00723877" w:rsidP="00541D1A">
            <w:pPr>
              <w:jc w:val="center"/>
              <w:rPr>
                <w:ins w:id="999" w:author="jonathan pritchard" w:date="2025-01-23T13:27:00Z" w16du:dateUtc="2025-01-23T13:27:00Z"/>
                <w:rFonts w:cs="Arial"/>
                <w:b/>
                <w:bCs/>
                <w:sz w:val="18"/>
                <w:szCs w:val="18"/>
              </w:rPr>
            </w:pPr>
          </w:p>
        </w:tc>
      </w:tr>
      <w:tr w:rsidR="00723877" w:rsidRPr="00340B0D" w14:paraId="0E3B5E45" w14:textId="77777777" w:rsidTr="00264CFF">
        <w:trPr>
          <w:ins w:id="1000" w:author="jonathan pritchard" w:date="2025-01-23T13:27: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88EDF57" w14:textId="77777777" w:rsidR="00723877" w:rsidRPr="00340B0D" w:rsidRDefault="00723877" w:rsidP="00541D1A">
            <w:pPr>
              <w:rPr>
                <w:ins w:id="1001"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4" w:space="0" w:color="auto"/>
              <w:right w:val="single" w:sz="12" w:space="0" w:color="auto"/>
            </w:tcBorders>
            <w:shd w:val="clear" w:color="auto" w:fill="auto"/>
          </w:tcPr>
          <w:p w14:paraId="5C1AE120" w14:textId="77777777" w:rsidR="00723877" w:rsidRPr="00340B0D" w:rsidRDefault="00723877" w:rsidP="00541D1A">
            <w:pPr>
              <w:rPr>
                <w:ins w:id="1002" w:author="jonathan pritchard" w:date="2025-01-23T13:27:00Z" w16du:dateUtc="2025-01-23T13:27:00Z"/>
                <w:rFonts w:cs="Arial"/>
                <w:sz w:val="18"/>
                <w:szCs w:val="18"/>
              </w:rPr>
            </w:pPr>
          </w:p>
        </w:tc>
      </w:tr>
      <w:tr w:rsidR="00723877" w:rsidRPr="00340B0D" w14:paraId="05A69493" w14:textId="77777777" w:rsidTr="00264CFF">
        <w:trPr>
          <w:ins w:id="1003" w:author="jonathan pritchard" w:date="2025-01-23T13:27: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169C4826" w14:textId="77777777" w:rsidR="00723877" w:rsidRPr="00340B0D" w:rsidRDefault="00723877" w:rsidP="00541D1A">
            <w:pPr>
              <w:rPr>
                <w:ins w:id="1004" w:author="jonathan pritchard" w:date="2025-01-23T13:27:00Z" w16du:dateUtc="2025-01-23T13:27:00Z"/>
                <w:rFonts w:cs="Arial"/>
                <w:sz w:val="18"/>
                <w:szCs w:val="18"/>
              </w:rPr>
            </w:pPr>
          </w:p>
        </w:tc>
        <w:tc>
          <w:tcPr>
            <w:tcW w:w="2906" w:type="dxa"/>
            <w:gridSpan w:val="2"/>
            <w:tcBorders>
              <w:top w:val="single" w:sz="4" w:space="0" w:color="auto"/>
              <w:left w:val="single" w:sz="12" w:space="0" w:color="auto"/>
              <w:bottom w:val="single" w:sz="12" w:space="0" w:color="auto"/>
              <w:right w:val="single" w:sz="12" w:space="0" w:color="auto"/>
            </w:tcBorders>
            <w:shd w:val="clear" w:color="auto" w:fill="auto"/>
          </w:tcPr>
          <w:p w14:paraId="04888D6F" w14:textId="77777777" w:rsidR="00723877" w:rsidRPr="00340B0D" w:rsidRDefault="00723877" w:rsidP="00541D1A">
            <w:pPr>
              <w:rPr>
                <w:ins w:id="1005" w:author="jonathan pritchard" w:date="2025-01-23T13:27:00Z" w16du:dateUtc="2025-01-23T13:27:00Z"/>
                <w:rFonts w:cs="Arial"/>
                <w:sz w:val="18"/>
                <w:szCs w:val="18"/>
              </w:rPr>
            </w:pPr>
          </w:p>
        </w:tc>
      </w:tr>
      <w:tr w:rsidR="00723877" w:rsidRPr="00340B0D" w14:paraId="5EE94D37" w14:textId="77777777" w:rsidTr="00264CFF">
        <w:trPr>
          <w:ins w:id="1006" w:author="jonathan pritchard" w:date="2025-01-23T13:27: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9E762F" w14:textId="77777777" w:rsidR="00723877" w:rsidRPr="00340B0D" w:rsidRDefault="00723877" w:rsidP="00541D1A">
            <w:pPr>
              <w:jc w:val="center"/>
              <w:rPr>
                <w:ins w:id="1007" w:author="jonathan pritchard" w:date="2025-01-23T13:27:00Z" w16du:dateUtc="2025-01-23T13:27:00Z"/>
                <w:rFonts w:cs="Arial"/>
                <w:b/>
                <w:bCs/>
                <w:sz w:val="18"/>
                <w:szCs w:val="18"/>
              </w:rPr>
            </w:pPr>
            <w:ins w:id="1008" w:author="jonathan pritchard" w:date="2025-01-23T13:27:00Z" w16du:dateUtc="2025-01-23T13:27:00Z">
              <w:r w:rsidRPr="00340B0D">
                <w:rPr>
                  <w:rFonts w:cs="Arial"/>
                  <w:b/>
                  <w:bCs/>
                  <w:sz w:val="18"/>
                  <w:szCs w:val="18"/>
                </w:rPr>
                <w:t>Display Mode</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28DE69" w14:textId="77777777" w:rsidR="00723877" w:rsidRPr="00340B0D" w:rsidRDefault="00723877" w:rsidP="00541D1A">
            <w:pPr>
              <w:jc w:val="center"/>
              <w:rPr>
                <w:ins w:id="1009" w:author="jonathan pritchard" w:date="2025-01-23T13:27:00Z" w16du:dateUtc="2025-01-23T13:27:00Z"/>
                <w:rFonts w:cs="Arial"/>
                <w:b/>
                <w:bCs/>
                <w:sz w:val="18"/>
                <w:szCs w:val="18"/>
              </w:rPr>
            </w:pPr>
            <w:ins w:id="1010" w:author="jonathan pritchard" w:date="2025-01-23T13:27:00Z" w16du:dateUtc="2025-01-23T13:27:00Z">
              <w:r w:rsidRPr="00340B0D">
                <w:rPr>
                  <w:rFonts w:cs="Arial"/>
                  <w:b/>
                  <w:bCs/>
                  <w:sz w:val="18"/>
                  <w:szCs w:val="18"/>
                </w:rPr>
                <w:t>Independent Mariner’s Selections</w:t>
              </w:r>
              <w:r>
                <w:rPr>
                  <w:rFonts w:cs="Arial"/>
                  <w:b/>
                  <w:bCs/>
                  <w:sz w:val="18"/>
                  <w:szCs w:val="18"/>
                </w:rPr>
                <w:t xml:space="preserve"> (default=On)</w:t>
              </w:r>
            </w:ins>
          </w:p>
        </w:tc>
      </w:tr>
      <w:tr w:rsidR="00723877" w:rsidRPr="00340B0D" w14:paraId="092E7A82" w14:textId="77777777" w:rsidTr="00264CFF">
        <w:trPr>
          <w:ins w:id="1011" w:author="jonathan pritchard" w:date="2025-01-23T13:27:00Z"/>
        </w:trPr>
        <w:customXmlInsRangeStart w:id="1012" w:author="jonathan pritchard" w:date="2025-01-23T13:27:00Z"/>
        <w:sdt>
          <w:sdtPr>
            <w:rPr>
              <w:rFonts w:cs="Arial"/>
              <w:sz w:val="18"/>
              <w:szCs w:val="18"/>
            </w:rPr>
            <w:alias w:val="Diplay Category"/>
            <w:tag w:val="Diplay Categor"/>
            <w:id w:val="-1653436009"/>
            <w:placeholder>
              <w:docPart w:val="E9222AB0EBF6467993EA92ADACB24A6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012"/>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3744268D" w14:textId="77777777" w:rsidR="00723877" w:rsidRPr="00340B0D" w:rsidRDefault="00723877" w:rsidP="00541D1A">
                <w:pPr>
                  <w:rPr>
                    <w:ins w:id="1013" w:author="jonathan pritchard" w:date="2025-01-23T13:27:00Z" w16du:dateUtc="2025-01-23T13:27:00Z"/>
                    <w:rFonts w:cs="Arial"/>
                    <w:sz w:val="18"/>
                    <w:szCs w:val="18"/>
                  </w:rPr>
                </w:pPr>
                <w:ins w:id="1014" w:author="jonathan pritchard" w:date="2025-01-23T13:27:00Z" w16du:dateUtc="2025-01-23T13:27:00Z">
                  <w:r>
                    <w:rPr>
                      <w:rFonts w:cs="Arial"/>
                      <w:sz w:val="18"/>
                      <w:szCs w:val="18"/>
                    </w:rPr>
                    <w:t>Other</w:t>
                  </w:r>
                </w:ins>
              </w:p>
            </w:tc>
            <w:customXmlInsRangeStart w:id="1015" w:author="jonathan pritchard" w:date="2025-01-23T13:27:00Z"/>
          </w:sdtContent>
        </w:sdt>
        <w:customXmlInsRangeEnd w:id="1015"/>
        <w:tc>
          <w:tcPr>
            <w:tcW w:w="3871" w:type="dxa"/>
            <w:gridSpan w:val="4"/>
            <w:tcBorders>
              <w:left w:val="single" w:sz="12" w:space="0" w:color="auto"/>
              <w:bottom w:val="single" w:sz="4" w:space="0" w:color="auto"/>
              <w:right w:val="single" w:sz="4" w:space="0" w:color="auto"/>
            </w:tcBorders>
            <w:shd w:val="clear" w:color="auto" w:fill="auto"/>
          </w:tcPr>
          <w:p w14:paraId="4C87B475" w14:textId="77777777" w:rsidR="00723877" w:rsidRPr="00340B0D" w:rsidRDefault="00723877" w:rsidP="00541D1A">
            <w:pPr>
              <w:rPr>
                <w:ins w:id="1016" w:author="jonathan pritchard" w:date="2025-01-23T13:27:00Z" w16du:dateUtc="2025-01-23T13:27:00Z"/>
                <w:rFonts w:cs="Arial"/>
                <w:sz w:val="18"/>
                <w:szCs w:val="18"/>
              </w:rPr>
            </w:pPr>
            <w:ins w:id="1017" w:author="jonathan pritchard" w:date="2025-01-23T13:27:00Z" w16du:dateUtc="2025-01-23T13:27:00Z">
              <w:r w:rsidRPr="00340B0D">
                <w:rPr>
                  <w:rFonts w:cs="Arial"/>
                  <w:sz w:val="18"/>
                  <w:szCs w:val="18"/>
                </w:rPr>
                <w:t>Accuracy</w:t>
              </w:r>
            </w:ins>
          </w:p>
        </w:tc>
        <w:tc>
          <w:tcPr>
            <w:tcW w:w="956" w:type="dxa"/>
            <w:tcBorders>
              <w:left w:val="single" w:sz="4" w:space="0" w:color="auto"/>
              <w:right w:val="single" w:sz="12" w:space="0" w:color="auto"/>
            </w:tcBorders>
            <w:shd w:val="clear" w:color="auto" w:fill="auto"/>
            <w:vAlign w:val="center"/>
          </w:tcPr>
          <w:p w14:paraId="0D22C00D" w14:textId="77777777" w:rsidR="00723877" w:rsidRPr="00340B0D" w:rsidRDefault="00723877" w:rsidP="00541D1A">
            <w:pPr>
              <w:jc w:val="center"/>
              <w:rPr>
                <w:ins w:id="1018" w:author="jonathan pritchard" w:date="2025-01-23T13:27:00Z" w16du:dateUtc="2025-01-23T13:27:00Z"/>
                <w:rFonts w:cs="Arial"/>
                <w:sz w:val="18"/>
                <w:szCs w:val="18"/>
              </w:rPr>
            </w:pPr>
          </w:p>
        </w:tc>
      </w:tr>
      <w:tr w:rsidR="00723877" w:rsidRPr="00340B0D" w14:paraId="76784054" w14:textId="77777777" w:rsidTr="00264CFF">
        <w:trPr>
          <w:ins w:id="1019" w:author="jonathan pritchard" w:date="2025-01-23T13:27: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1E8127" w14:textId="77777777" w:rsidR="00723877" w:rsidRPr="00340B0D" w:rsidRDefault="00723877" w:rsidP="00541D1A">
            <w:pPr>
              <w:jc w:val="center"/>
              <w:rPr>
                <w:ins w:id="1020" w:author="jonathan pritchard" w:date="2025-01-23T13:27:00Z" w16du:dateUtc="2025-01-23T13:27:00Z"/>
                <w:rFonts w:cs="Arial"/>
                <w:b/>
                <w:bCs/>
                <w:sz w:val="18"/>
                <w:szCs w:val="18"/>
              </w:rPr>
            </w:pPr>
            <w:ins w:id="1021" w:author="jonathan pritchard" w:date="2025-01-23T13:27:00Z" w16du:dateUtc="2025-01-23T13:27: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484D8A49" w14:textId="77777777" w:rsidR="00723877" w:rsidRPr="00340B0D" w:rsidRDefault="00723877" w:rsidP="00541D1A">
            <w:pPr>
              <w:rPr>
                <w:ins w:id="1022" w:author="jonathan pritchard" w:date="2025-01-23T13:27:00Z" w16du:dateUtc="2025-01-23T13:27:00Z"/>
                <w:rFonts w:cs="Arial"/>
                <w:sz w:val="18"/>
                <w:szCs w:val="18"/>
              </w:rPr>
            </w:pPr>
            <w:ins w:id="1023" w:author="jonathan pritchard" w:date="2025-01-23T13:27:00Z" w16du:dateUtc="2025-01-23T13:27:00Z">
              <w:r w:rsidRPr="00340B0D">
                <w:rPr>
                  <w:rFonts w:cs="Arial"/>
                  <w:sz w:val="18"/>
                  <w:szCs w:val="18"/>
                </w:rPr>
                <w:t>Contour label</w:t>
              </w:r>
            </w:ins>
          </w:p>
        </w:tc>
        <w:tc>
          <w:tcPr>
            <w:tcW w:w="956" w:type="dxa"/>
            <w:tcBorders>
              <w:left w:val="single" w:sz="4" w:space="0" w:color="auto"/>
              <w:right w:val="single" w:sz="12" w:space="0" w:color="auto"/>
            </w:tcBorders>
            <w:shd w:val="clear" w:color="auto" w:fill="auto"/>
            <w:vAlign w:val="center"/>
          </w:tcPr>
          <w:p w14:paraId="61BEF98B" w14:textId="77777777" w:rsidR="00723877" w:rsidRPr="00340B0D" w:rsidRDefault="00723877" w:rsidP="00541D1A">
            <w:pPr>
              <w:jc w:val="center"/>
              <w:rPr>
                <w:ins w:id="1024" w:author="jonathan pritchard" w:date="2025-01-23T13:27:00Z" w16du:dateUtc="2025-01-23T13:27:00Z"/>
                <w:rFonts w:cs="Arial"/>
                <w:sz w:val="18"/>
                <w:szCs w:val="18"/>
              </w:rPr>
            </w:pPr>
          </w:p>
        </w:tc>
      </w:tr>
      <w:tr w:rsidR="00723877" w:rsidRPr="00340B0D" w14:paraId="0325B283" w14:textId="77777777" w:rsidTr="00264CFF">
        <w:trPr>
          <w:ins w:id="1025"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E48D9DD" w14:textId="77777777" w:rsidR="00723877" w:rsidRPr="00340B0D" w:rsidRDefault="00723877" w:rsidP="00541D1A">
            <w:pPr>
              <w:rPr>
                <w:ins w:id="1026" w:author="jonathan pritchard" w:date="2025-01-23T13:27:00Z" w16du:dateUtc="2025-01-23T13:27:00Z"/>
                <w:rFonts w:cs="Arial"/>
                <w:sz w:val="18"/>
                <w:szCs w:val="18"/>
              </w:rPr>
            </w:pPr>
            <w:ins w:id="1027" w:author="jonathan pritchard" w:date="2025-01-23T13:27:00Z" w16du:dateUtc="2025-01-23T13:2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ADD29" w14:textId="77777777" w:rsidR="00723877" w:rsidRPr="00340B0D" w:rsidRDefault="00723877" w:rsidP="00541D1A">
            <w:pPr>
              <w:rPr>
                <w:ins w:id="1028" w:author="jonathan pritchard" w:date="2025-01-23T13:27:00Z" w16du:dateUtc="2025-01-23T13:27:00Z"/>
                <w:rFonts w:cs="Arial"/>
                <w:sz w:val="18"/>
                <w:szCs w:val="18"/>
              </w:rPr>
            </w:pPr>
          </w:p>
        </w:tc>
        <w:tc>
          <w:tcPr>
            <w:tcW w:w="3871" w:type="dxa"/>
            <w:gridSpan w:val="4"/>
            <w:tcBorders>
              <w:left w:val="single" w:sz="12" w:space="0" w:color="auto"/>
            </w:tcBorders>
          </w:tcPr>
          <w:p w14:paraId="26633AB3" w14:textId="77777777" w:rsidR="00723877" w:rsidRPr="00340B0D" w:rsidRDefault="00723877" w:rsidP="00541D1A">
            <w:pPr>
              <w:rPr>
                <w:ins w:id="1029" w:author="jonathan pritchard" w:date="2025-01-23T13:27:00Z" w16du:dateUtc="2025-01-23T13:27:00Z"/>
                <w:rFonts w:cs="Arial"/>
                <w:sz w:val="18"/>
                <w:szCs w:val="18"/>
              </w:rPr>
            </w:pPr>
            <w:ins w:id="1030" w:author="jonathan pritchard" w:date="2025-01-23T13:27:00Z" w16du:dateUtc="2025-01-23T13:27:00Z">
              <w:r w:rsidRPr="00340B0D">
                <w:rPr>
                  <w:rFonts w:cs="Arial"/>
                  <w:sz w:val="18"/>
                  <w:szCs w:val="18"/>
                </w:rPr>
                <w:t>Highlight date dependent</w:t>
              </w:r>
            </w:ins>
          </w:p>
        </w:tc>
        <w:tc>
          <w:tcPr>
            <w:tcW w:w="956" w:type="dxa"/>
            <w:tcBorders>
              <w:right w:val="single" w:sz="12" w:space="0" w:color="auto"/>
            </w:tcBorders>
          </w:tcPr>
          <w:p w14:paraId="47CF9F79" w14:textId="77777777" w:rsidR="00723877" w:rsidRPr="00340B0D" w:rsidRDefault="00723877" w:rsidP="00541D1A">
            <w:pPr>
              <w:jc w:val="center"/>
              <w:rPr>
                <w:ins w:id="1031" w:author="jonathan pritchard" w:date="2025-01-23T13:27:00Z" w16du:dateUtc="2025-01-23T13:27:00Z"/>
                <w:rFonts w:cs="Arial"/>
                <w:sz w:val="18"/>
                <w:szCs w:val="18"/>
              </w:rPr>
            </w:pPr>
          </w:p>
        </w:tc>
      </w:tr>
      <w:tr w:rsidR="00723877" w:rsidRPr="00340B0D" w14:paraId="570187A4" w14:textId="77777777" w:rsidTr="00264CFF">
        <w:trPr>
          <w:ins w:id="1032"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3DFEFD" w14:textId="77777777" w:rsidR="00723877" w:rsidRPr="00340B0D" w:rsidRDefault="00723877" w:rsidP="00541D1A">
            <w:pPr>
              <w:rPr>
                <w:ins w:id="1033" w:author="jonathan pritchard" w:date="2025-01-23T13:27:00Z" w16du:dateUtc="2025-01-23T13:27:00Z"/>
                <w:rFonts w:cs="Arial"/>
                <w:sz w:val="18"/>
                <w:szCs w:val="18"/>
              </w:rPr>
            </w:pPr>
            <w:ins w:id="1034" w:author="jonathan pritchard" w:date="2025-01-23T13:27:00Z" w16du:dateUtc="2025-01-23T13:2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C20FA" w14:textId="77777777" w:rsidR="00723877" w:rsidRPr="00340B0D" w:rsidRDefault="00723877" w:rsidP="00541D1A">
            <w:pPr>
              <w:rPr>
                <w:ins w:id="1035" w:author="jonathan pritchard" w:date="2025-01-23T13:27:00Z" w16du:dateUtc="2025-01-23T13:27:00Z"/>
                <w:rFonts w:cs="Arial"/>
                <w:sz w:val="18"/>
                <w:szCs w:val="18"/>
              </w:rPr>
            </w:pPr>
          </w:p>
        </w:tc>
        <w:tc>
          <w:tcPr>
            <w:tcW w:w="3871" w:type="dxa"/>
            <w:gridSpan w:val="4"/>
            <w:tcBorders>
              <w:left w:val="single" w:sz="12" w:space="0" w:color="auto"/>
            </w:tcBorders>
          </w:tcPr>
          <w:p w14:paraId="183A0B56" w14:textId="77777777" w:rsidR="00723877" w:rsidRPr="00340B0D" w:rsidRDefault="00723877" w:rsidP="00541D1A">
            <w:pPr>
              <w:rPr>
                <w:ins w:id="1036" w:author="jonathan pritchard" w:date="2025-01-23T13:27:00Z" w16du:dateUtc="2025-01-23T13:27:00Z"/>
                <w:rFonts w:cs="Arial"/>
                <w:sz w:val="18"/>
                <w:szCs w:val="18"/>
              </w:rPr>
            </w:pPr>
            <w:ins w:id="1037" w:author="jonathan pritchard" w:date="2025-01-23T13:27:00Z" w16du:dateUtc="2025-01-23T13:27:00Z">
              <w:r w:rsidRPr="00340B0D">
                <w:rPr>
                  <w:rFonts w:cs="Arial"/>
                  <w:sz w:val="18"/>
                  <w:szCs w:val="18"/>
                </w:rPr>
                <w:t>Highlight document</w:t>
              </w:r>
            </w:ins>
          </w:p>
        </w:tc>
        <w:tc>
          <w:tcPr>
            <w:tcW w:w="956" w:type="dxa"/>
            <w:tcBorders>
              <w:right w:val="single" w:sz="12" w:space="0" w:color="auto"/>
            </w:tcBorders>
          </w:tcPr>
          <w:p w14:paraId="05D1A708" w14:textId="77777777" w:rsidR="00723877" w:rsidRPr="00340B0D" w:rsidRDefault="00723877" w:rsidP="00541D1A">
            <w:pPr>
              <w:jc w:val="center"/>
              <w:rPr>
                <w:ins w:id="1038" w:author="jonathan pritchard" w:date="2025-01-23T13:27:00Z" w16du:dateUtc="2025-01-23T13:27:00Z"/>
                <w:rFonts w:cs="Arial"/>
                <w:sz w:val="18"/>
                <w:szCs w:val="18"/>
              </w:rPr>
            </w:pPr>
          </w:p>
        </w:tc>
      </w:tr>
      <w:tr w:rsidR="00723877" w:rsidRPr="00340B0D" w14:paraId="6D87F4C9" w14:textId="77777777" w:rsidTr="00264CFF">
        <w:trPr>
          <w:ins w:id="1039"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0BD7F15" w14:textId="77777777" w:rsidR="00723877" w:rsidRPr="00340B0D" w:rsidRDefault="00723877" w:rsidP="00541D1A">
            <w:pPr>
              <w:rPr>
                <w:ins w:id="1040" w:author="jonathan pritchard" w:date="2025-01-23T13:27:00Z" w16du:dateUtc="2025-01-23T13:27:00Z"/>
                <w:rFonts w:cs="Arial"/>
                <w:sz w:val="18"/>
                <w:szCs w:val="18"/>
              </w:rPr>
            </w:pPr>
            <w:ins w:id="1041" w:author="jonathan pritchard" w:date="2025-01-23T13:27:00Z" w16du:dateUtc="2025-01-23T13:2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C14709" w14:textId="77777777" w:rsidR="00723877" w:rsidRPr="00340B0D" w:rsidRDefault="00723877" w:rsidP="00541D1A">
            <w:pPr>
              <w:rPr>
                <w:ins w:id="1042" w:author="jonathan pritchard" w:date="2025-01-23T13:27:00Z" w16du:dateUtc="2025-01-23T13:27:00Z"/>
                <w:rFonts w:cs="Arial"/>
                <w:sz w:val="18"/>
                <w:szCs w:val="18"/>
              </w:rPr>
            </w:pPr>
          </w:p>
        </w:tc>
        <w:tc>
          <w:tcPr>
            <w:tcW w:w="3871" w:type="dxa"/>
            <w:gridSpan w:val="4"/>
            <w:tcBorders>
              <w:left w:val="single" w:sz="12" w:space="0" w:color="auto"/>
            </w:tcBorders>
          </w:tcPr>
          <w:p w14:paraId="01CEE83C" w14:textId="77777777" w:rsidR="00723877" w:rsidRPr="00340B0D" w:rsidRDefault="00723877" w:rsidP="00541D1A">
            <w:pPr>
              <w:rPr>
                <w:ins w:id="1043" w:author="jonathan pritchard" w:date="2025-01-23T13:27:00Z" w16du:dateUtc="2025-01-23T13:27:00Z"/>
                <w:rFonts w:cs="Arial"/>
                <w:b/>
                <w:bCs/>
                <w:sz w:val="18"/>
                <w:szCs w:val="18"/>
              </w:rPr>
            </w:pPr>
            <w:ins w:id="1044" w:author="jonathan pritchard" w:date="2025-01-23T13:27:00Z" w16du:dateUtc="2025-01-23T13:27:00Z">
              <w:r w:rsidRPr="00340B0D">
                <w:rPr>
                  <w:rFonts w:cs="Arial"/>
                  <w:sz w:val="18"/>
                  <w:szCs w:val="18"/>
                </w:rPr>
                <w:t>Highlight info</w:t>
              </w:r>
            </w:ins>
          </w:p>
        </w:tc>
        <w:tc>
          <w:tcPr>
            <w:tcW w:w="956" w:type="dxa"/>
            <w:tcBorders>
              <w:right w:val="single" w:sz="12" w:space="0" w:color="auto"/>
            </w:tcBorders>
          </w:tcPr>
          <w:p w14:paraId="79AFEF9B" w14:textId="77777777" w:rsidR="00723877" w:rsidRPr="00340B0D" w:rsidRDefault="00723877" w:rsidP="00541D1A">
            <w:pPr>
              <w:jc w:val="center"/>
              <w:rPr>
                <w:ins w:id="1045" w:author="jonathan pritchard" w:date="2025-01-23T13:27:00Z" w16du:dateUtc="2025-01-23T13:27:00Z"/>
                <w:rFonts w:cs="Arial"/>
                <w:sz w:val="18"/>
                <w:szCs w:val="18"/>
              </w:rPr>
            </w:pPr>
          </w:p>
        </w:tc>
      </w:tr>
      <w:tr w:rsidR="00723877" w:rsidRPr="00340B0D" w14:paraId="42A302A4" w14:textId="77777777" w:rsidTr="00264CFF">
        <w:trPr>
          <w:ins w:id="1046"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3C6ADF2" w14:textId="77777777" w:rsidR="00723877" w:rsidRPr="00340B0D" w:rsidRDefault="00723877" w:rsidP="00541D1A">
            <w:pPr>
              <w:rPr>
                <w:ins w:id="1047" w:author="jonathan pritchard" w:date="2025-01-23T13:27:00Z" w16du:dateUtc="2025-01-23T13:27:00Z"/>
                <w:rFonts w:cs="Arial"/>
                <w:sz w:val="18"/>
                <w:szCs w:val="18"/>
              </w:rPr>
            </w:pPr>
            <w:ins w:id="1048" w:author="jonathan pritchard" w:date="2025-01-23T13:27:00Z" w16du:dateUtc="2025-01-23T13:2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0BD82F" w14:textId="77777777" w:rsidR="00723877" w:rsidRPr="00340B0D" w:rsidRDefault="00723877" w:rsidP="00541D1A">
            <w:pPr>
              <w:rPr>
                <w:ins w:id="1049" w:author="jonathan pritchard" w:date="2025-01-23T13:27:00Z" w16du:dateUtc="2025-01-23T13:27:00Z"/>
                <w:rFonts w:cs="Arial"/>
                <w:sz w:val="18"/>
                <w:szCs w:val="18"/>
              </w:rPr>
            </w:pPr>
          </w:p>
        </w:tc>
        <w:tc>
          <w:tcPr>
            <w:tcW w:w="3871" w:type="dxa"/>
            <w:gridSpan w:val="4"/>
            <w:tcBorders>
              <w:left w:val="single" w:sz="12" w:space="0" w:color="auto"/>
            </w:tcBorders>
          </w:tcPr>
          <w:p w14:paraId="0971508E" w14:textId="77777777" w:rsidR="00723877" w:rsidRPr="00340B0D" w:rsidRDefault="00723877" w:rsidP="00541D1A">
            <w:pPr>
              <w:rPr>
                <w:ins w:id="1050" w:author="jonathan pritchard" w:date="2025-01-23T13:27:00Z" w16du:dateUtc="2025-01-23T13:27:00Z"/>
                <w:rFonts w:cs="Arial"/>
                <w:sz w:val="18"/>
                <w:szCs w:val="18"/>
              </w:rPr>
            </w:pPr>
            <w:ins w:id="1051" w:author="jonathan pritchard" w:date="2025-01-23T13:27:00Z" w16du:dateUtc="2025-01-23T13:27:00Z">
              <w:r w:rsidRPr="00340B0D">
                <w:rPr>
                  <w:rFonts w:cs="Arial"/>
                  <w:sz w:val="18"/>
                  <w:szCs w:val="18"/>
                </w:rPr>
                <w:t>Shallow Pattern</w:t>
              </w:r>
            </w:ins>
          </w:p>
        </w:tc>
        <w:tc>
          <w:tcPr>
            <w:tcW w:w="956" w:type="dxa"/>
            <w:tcBorders>
              <w:right w:val="single" w:sz="12" w:space="0" w:color="auto"/>
            </w:tcBorders>
          </w:tcPr>
          <w:p w14:paraId="5B2C0404" w14:textId="77777777" w:rsidR="00723877" w:rsidRPr="00340B0D" w:rsidRDefault="00723877" w:rsidP="00541D1A">
            <w:pPr>
              <w:jc w:val="center"/>
              <w:rPr>
                <w:ins w:id="1052" w:author="jonathan pritchard" w:date="2025-01-23T13:27:00Z" w16du:dateUtc="2025-01-23T13:27:00Z"/>
                <w:rFonts w:cs="Arial"/>
                <w:sz w:val="18"/>
                <w:szCs w:val="18"/>
              </w:rPr>
            </w:pPr>
          </w:p>
        </w:tc>
      </w:tr>
      <w:tr w:rsidR="00723877" w:rsidRPr="00340B0D" w14:paraId="2D410696" w14:textId="77777777" w:rsidTr="00264CFF">
        <w:trPr>
          <w:ins w:id="1053"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A92AB8" w14:textId="77777777" w:rsidR="00723877" w:rsidRPr="00340B0D" w:rsidRDefault="00723877" w:rsidP="00541D1A">
            <w:pPr>
              <w:rPr>
                <w:ins w:id="1054" w:author="jonathan pritchard" w:date="2025-01-23T13:27:00Z" w16du:dateUtc="2025-01-23T13:27:00Z"/>
                <w:rFonts w:cs="Arial"/>
                <w:sz w:val="18"/>
                <w:szCs w:val="18"/>
              </w:rPr>
            </w:pPr>
            <w:ins w:id="1055" w:author="jonathan pritchard" w:date="2025-01-23T13:27:00Z" w16du:dateUtc="2025-01-23T13:2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D87FDB" w14:textId="77777777" w:rsidR="00723877" w:rsidRPr="00340B0D" w:rsidRDefault="00723877" w:rsidP="00541D1A">
            <w:pPr>
              <w:rPr>
                <w:ins w:id="1056" w:author="jonathan pritchard" w:date="2025-01-23T13:27:00Z" w16du:dateUtc="2025-01-23T13:27:00Z"/>
                <w:rFonts w:cs="Arial"/>
                <w:sz w:val="18"/>
                <w:szCs w:val="18"/>
              </w:rPr>
            </w:pPr>
          </w:p>
        </w:tc>
        <w:tc>
          <w:tcPr>
            <w:tcW w:w="3871" w:type="dxa"/>
            <w:gridSpan w:val="4"/>
            <w:tcBorders>
              <w:left w:val="single" w:sz="12" w:space="0" w:color="auto"/>
            </w:tcBorders>
          </w:tcPr>
          <w:p w14:paraId="42ADB214" w14:textId="77777777" w:rsidR="00723877" w:rsidRPr="00340B0D" w:rsidRDefault="00723877" w:rsidP="00541D1A">
            <w:pPr>
              <w:rPr>
                <w:ins w:id="1057" w:author="jonathan pritchard" w:date="2025-01-23T13:27:00Z" w16du:dateUtc="2025-01-23T13:27:00Z"/>
                <w:rFonts w:cs="Arial"/>
                <w:sz w:val="18"/>
                <w:szCs w:val="18"/>
              </w:rPr>
            </w:pPr>
            <w:ins w:id="1058" w:author="jonathan pritchard" w:date="2025-01-23T13:27:00Z" w16du:dateUtc="2025-01-23T13:27:00Z">
              <w:r w:rsidRPr="00340B0D">
                <w:rPr>
                  <w:rFonts w:cs="Arial"/>
                  <w:sz w:val="18"/>
                  <w:szCs w:val="18"/>
                </w:rPr>
                <w:t>Unknown</w:t>
              </w:r>
            </w:ins>
          </w:p>
        </w:tc>
        <w:tc>
          <w:tcPr>
            <w:tcW w:w="956" w:type="dxa"/>
            <w:tcBorders>
              <w:right w:val="single" w:sz="12" w:space="0" w:color="auto"/>
            </w:tcBorders>
          </w:tcPr>
          <w:p w14:paraId="1C95789E" w14:textId="77777777" w:rsidR="00723877" w:rsidRPr="00340B0D" w:rsidRDefault="00723877" w:rsidP="00541D1A">
            <w:pPr>
              <w:jc w:val="center"/>
              <w:rPr>
                <w:ins w:id="1059" w:author="jonathan pritchard" w:date="2025-01-23T13:27:00Z" w16du:dateUtc="2025-01-23T13:27:00Z"/>
                <w:rFonts w:cs="Arial"/>
                <w:sz w:val="18"/>
                <w:szCs w:val="18"/>
              </w:rPr>
            </w:pPr>
          </w:p>
        </w:tc>
      </w:tr>
      <w:tr w:rsidR="00723877" w:rsidRPr="00340B0D" w14:paraId="42A0B069" w14:textId="77777777" w:rsidTr="00264CFF">
        <w:trPr>
          <w:ins w:id="1060"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2A68362" w14:textId="77777777" w:rsidR="00723877" w:rsidRPr="00340B0D" w:rsidRDefault="00723877" w:rsidP="00541D1A">
            <w:pPr>
              <w:rPr>
                <w:ins w:id="1061" w:author="jonathan pritchard" w:date="2025-01-23T13:27:00Z" w16du:dateUtc="2025-01-23T13:27:00Z"/>
                <w:rFonts w:cs="Arial"/>
                <w:sz w:val="18"/>
                <w:szCs w:val="18"/>
              </w:rPr>
            </w:pPr>
            <w:ins w:id="1062" w:author="jonathan pritchard" w:date="2025-01-23T13:27:00Z" w16du:dateUtc="2025-01-23T13:2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0B06BE" w14:textId="77777777" w:rsidR="00723877" w:rsidRPr="00340B0D" w:rsidRDefault="00723877" w:rsidP="00541D1A">
            <w:pPr>
              <w:rPr>
                <w:ins w:id="1063" w:author="jonathan pritchard" w:date="2025-01-23T13:27:00Z" w16du:dateUtc="2025-01-23T13:27:00Z"/>
                <w:rFonts w:cs="Arial"/>
                <w:sz w:val="18"/>
                <w:szCs w:val="18"/>
              </w:rPr>
            </w:pPr>
          </w:p>
        </w:tc>
        <w:tc>
          <w:tcPr>
            <w:tcW w:w="3871" w:type="dxa"/>
            <w:gridSpan w:val="4"/>
            <w:tcBorders>
              <w:left w:val="single" w:sz="12" w:space="0" w:color="auto"/>
            </w:tcBorders>
          </w:tcPr>
          <w:p w14:paraId="770E6D14" w14:textId="77777777" w:rsidR="00723877" w:rsidRPr="00340B0D" w:rsidRDefault="00723877" w:rsidP="00541D1A">
            <w:pPr>
              <w:rPr>
                <w:ins w:id="1064" w:author="jonathan pritchard" w:date="2025-01-23T13:27:00Z" w16du:dateUtc="2025-01-23T13:27:00Z"/>
                <w:rFonts w:cs="Arial"/>
                <w:sz w:val="18"/>
                <w:szCs w:val="18"/>
              </w:rPr>
            </w:pPr>
            <w:ins w:id="1065" w:author="jonathan pritchard" w:date="2025-01-23T13:27:00Z" w16du:dateUtc="2025-01-23T13:27:00Z">
              <w:r w:rsidRPr="00340B0D">
                <w:rPr>
                  <w:rFonts w:cs="Arial"/>
                  <w:sz w:val="18"/>
                  <w:szCs w:val="18"/>
                </w:rPr>
                <w:t>Update Review</w:t>
              </w:r>
            </w:ins>
          </w:p>
        </w:tc>
        <w:tc>
          <w:tcPr>
            <w:tcW w:w="956" w:type="dxa"/>
            <w:tcBorders>
              <w:right w:val="single" w:sz="12" w:space="0" w:color="auto"/>
            </w:tcBorders>
          </w:tcPr>
          <w:p w14:paraId="7F7B9218" w14:textId="77777777" w:rsidR="00723877" w:rsidRPr="00340B0D" w:rsidRDefault="00723877" w:rsidP="00541D1A">
            <w:pPr>
              <w:jc w:val="center"/>
              <w:rPr>
                <w:ins w:id="1066" w:author="jonathan pritchard" w:date="2025-01-23T13:27:00Z" w16du:dateUtc="2025-01-23T13:27:00Z"/>
                <w:rFonts w:cs="Arial"/>
                <w:sz w:val="18"/>
                <w:szCs w:val="18"/>
              </w:rPr>
            </w:pPr>
          </w:p>
        </w:tc>
      </w:tr>
      <w:tr w:rsidR="00723877" w:rsidRPr="00340B0D" w14:paraId="1AAADBE4" w14:textId="77777777" w:rsidTr="00264CFF">
        <w:trPr>
          <w:ins w:id="1067"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99C7234" w14:textId="77777777" w:rsidR="00723877" w:rsidRPr="00340B0D" w:rsidRDefault="00723877" w:rsidP="00541D1A">
            <w:pPr>
              <w:rPr>
                <w:ins w:id="1068" w:author="jonathan pritchard" w:date="2025-01-23T13:27:00Z" w16du:dateUtc="2025-01-23T13:27:00Z"/>
                <w:rFonts w:cs="Arial"/>
                <w:sz w:val="18"/>
                <w:szCs w:val="18"/>
              </w:rPr>
            </w:pPr>
            <w:ins w:id="1069" w:author="jonathan pritchard" w:date="2025-01-23T13:27:00Z" w16du:dateUtc="2025-01-23T13:2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D6085C" w14:textId="77777777" w:rsidR="00723877" w:rsidRPr="00340B0D" w:rsidRDefault="00723877" w:rsidP="00541D1A">
            <w:pPr>
              <w:rPr>
                <w:ins w:id="1070" w:author="jonathan pritchard" w:date="2025-01-23T13:27:00Z" w16du:dateUtc="2025-01-23T13:27:00Z"/>
                <w:rFonts w:cs="Arial"/>
                <w:sz w:val="18"/>
                <w:szCs w:val="18"/>
              </w:rPr>
            </w:pPr>
          </w:p>
        </w:tc>
        <w:tc>
          <w:tcPr>
            <w:tcW w:w="3871" w:type="dxa"/>
            <w:gridSpan w:val="4"/>
            <w:tcBorders>
              <w:left w:val="single" w:sz="12" w:space="0" w:color="auto"/>
            </w:tcBorders>
          </w:tcPr>
          <w:p w14:paraId="3B0B9899" w14:textId="77777777" w:rsidR="00723877" w:rsidRPr="00340B0D" w:rsidRDefault="00723877" w:rsidP="00541D1A">
            <w:pPr>
              <w:rPr>
                <w:ins w:id="1071" w:author="jonathan pritchard" w:date="2025-01-23T13:27:00Z" w16du:dateUtc="2025-01-23T13:27:00Z"/>
                <w:rFonts w:cs="Arial"/>
                <w:sz w:val="18"/>
                <w:szCs w:val="18"/>
              </w:rPr>
            </w:pPr>
            <w:ins w:id="1072" w:author="jonathan pritchard" w:date="2025-01-23T13:27:00Z" w16du:dateUtc="2025-01-23T13:27:00Z">
              <w:r w:rsidRPr="00340B0D">
                <w:rPr>
                  <w:rFonts w:cs="Arial"/>
                  <w:b/>
                  <w:bCs/>
                  <w:sz w:val="18"/>
                  <w:szCs w:val="18"/>
                </w:rPr>
                <w:t>Text Groups</w:t>
              </w:r>
            </w:ins>
          </w:p>
        </w:tc>
        <w:tc>
          <w:tcPr>
            <w:tcW w:w="956" w:type="dxa"/>
            <w:tcBorders>
              <w:right w:val="single" w:sz="12" w:space="0" w:color="auto"/>
            </w:tcBorders>
          </w:tcPr>
          <w:p w14:paraId="46EA0411" w14:textId="77777777" w:rsidR="00723877" w:rsidRPr="00340B0D" w:rsidRDefault="00723877" w:rsidP="00541D1A">
            <w:pPr>
              <w:jc w:val="center"/>
              <w:rPr>
                <w:ins w:id="1073" w:author="jonathan pritchard" w:date="2025-01-23T13:27:00Z" w16du:dateUtc="2025-01-23T13:27:00Z"/>
                <w:rFonts w:cs="Arial"/>
                <w:sz w:val="18"/>
                <w:szCs w:val="18"/>
              </w:rPr>
            </w:pPr>
          </w:p>
        </w:tc>
      </w:tr>
      <w:tr w:rsidR="00723877" w:rsidRPr="00340B0D" w14:paraId="4A5A233D" w14:textId="77777777" w:rsidTr="00264CFF">
        <w:trPr>
          <w:ins w:id="1074"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7C279E5" w14:textId="77777777" w:rsidR="00723877" w:rsidRPr="00340B0D" w:rsidRDefault="00723877" w:rsidP="00541D1A">
            <w:pPr>
              <w:rPr>
                <w:ins w:id="1075" w:author="jonathan pritchard" w:date="2025-01-23T13:27:00Z" w16du:dateUtc="2025-01-23T13:27:00Z"/>
                <w:rFonts w:cs="Arial"/>
                <w:sz w:val="18"/>
                <w:szCs w:val="18"/>
              </w:rPr>
            </w:pPr>
            <w:ins w:id="1076" w:author="jonathan pritchard" w:date="2025-01-23T13:27:00Z" w16du:dateUtc="2025-01-23T13:2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CB0547" w14:textId="77777777" w:rsidR="00723877" w:rsidRPr="00340B0D" w:rsidRDefault="00723877" w:rsidP="00541D1A">
            <w:pPr>
              <w:rPr>
                <w:ins w:id="1077" w:author="jonathan pritchard" w:date="2025-01-23T13:27:00Z" w16du:dateUtc="2025-01-23T13:27:00Z"/>
                <w:rFonts w:cs="Arial"/>
                <w:sz w:val="18"/>
                <w:szCs w:val="18"/>
              </w:rPr>
            </w:pPr>
          </w:p>
        </w:tc>
        <w:tc>
          <w:tcPr>
            <w:tcW w:w="3871" w:type="dxa"/>
            <w:gridSpan w:val="4"/>
            <w:tcBorders>
              <w:left w:val="single" w:sz="12" w:space="0" w:color="auto"/>
            </w:tcBorders>
          </w:tcPr>
          <w:p w14:paraId="099672C0" w14:textId="77777777" w:rsidR="00723877" w:rsidRPr="00340B0D" w:rsidRDefault="00723877" w:rsidP="00541D1A">
            <w:pPr>
              <w:rPr>
                <w:ins w:id="1078" w:author="jonathan pritchard" w:date="2025-01-23T13:27:00Z" w16du:dateUtc="2025-01-23T13:27:00Z"/>
                <w:rFonts w:cs="Arial"/>
                <w:sz w:val="18"/>
                <w:szCs w:val="18"/>
              </w:rPr>
            </w:pPr>
            <w:ins w:id="1079" w:author="jonathan pritchard" w:date="2025-01-23T13:27:00Z" w16du:dateUtc="2025-01-23T13:27:00Z">
              <w:r w:rsidRPr="00340B0D">
                <w:rPr>
                  <w:rFonts w:cs="Arial"/>
                  <w:sz w:val="18"/>
                  <w:szCs w:val="18"/>
                </w:rPr>
                <w:t>Chart Text</w:t>
              </w:r>
            </w:ins>
          </w:p>
        </w:tc>
        <w:tc>
          <w:tcPr>
            <w:tcW w:w="956" w:type="dxa"/>
            <w:tcBorders>
              <w:right w:val="single" w:sz="12" w:space="0" w:color="auto"/>
            </w:tcBorders>
          </w:tcPr>
          <w:p w14:paraId="6BBCF043" w14:textId="77777777" w:rsidR="00723877" w:rsidRPr="00340B0D" w:rsidRDefault="00723877" w:rsidP="00541D1A">
            <w:pPr>
              <w:jc w:val="center"/>
              <w:rPr>
                <w:ins w:id="1080" w:author="jonathan pritchard" w:date="2025-01-23T13:27:00Z" w16du:dateUtc="2025-01-23T13:27:00Z"/>
                <w:rFonts w:cs="Arial"/>
                <w:sz w:val="18"/>
                <w:szCs w:val="18"/>
              </w:rPr>
            </w:pPr>
          </w:p>
        </w:tc>
      </w:tr>
      <w:tr w:rsidR="00723877" w:rsidRPr="00340B0D" w14:paraId="73ADC790" w14:textId="77777777" w:rsidTr="00264CFF">
        <w:trPr>
          <w:ins w:id="1081"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F06C062" w14:textId="77777777" w:rsidR="00723877" w:rsidRPr="00340B0D" w:rsidRDefault="00723877" w:rsidP="00541D1A">
            <w:pPr>
              <w:rPr>
                <w:ins w:id="1082" w:author="jonathan pritchard" w:date="2025-01-23T13:27:00Z" w16du:dateUtc="2025-01-23T13:27:00Z"/>
                <w:rFonts w:cs="Arial"/>
                <w:sz w:val="18"/>
                <w:szCs w:val="18"/>
              </w:rPr>
            </w:pPr>
            <w:ins w:id="1083" w:author="jonathan pritchard" w:date="2025-01-23T13:27:00Z" w16du:dateUtc="2025-01-23T13:2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0F7F04" w14:textId="77777777" w:rsidR="00723877" w:rsidRPr="00340B0D" w:rsidRDefault="00723877" w:rsidP="00541D1A">
            <w:pPr>
              <w:rPr>
                <w:ins w:id="1084" w:author="jonathan pritchard" w:date="2025-01-23T13:27:00Z" w16du:dateUtc="2025-01-23T13:27:00Z"/>
                <w:rFonts w:cs="Arial"/>
                <w:sz w:val="18"/>
                <w:szCs w:val="18"/>
              </w:rPr>
            </w:pPr>
          </w:p>
        </w:tc>
        <w:tc>
          <w:tcPr>
            <w:tcW w:w="3871" w:type="dxa"/>
            <w:gridSpan w:val="4"/>
            <w:tcBorders>
              <w:left w:val="single" w:sz="12" w:space="0" w:color="auto"/>
            </w:tcBorders>
          </w:tcPr>
          <w:p w14:paraId="0A888968" w14:textId="77777777" w:rsidR="00723877" w:rsidRPr="00340B0D" w:rsidRDefault="00723877" w:rsidP="00541D1A">
            <w:pPr>
              <w:rPr>
                <w:ins w:id="1085" w:author="jonathan pritchard" w:date="2025-01-23T13:27:00Z" w16du:dateUtc="2025-01-23T13:27:00Z"/>
                <w:rFonts w:cs="Arial"/>
                <w:sz w:val="18"/>
                <w:szCs w:val="18"/>
              </w:rPr>
            </w:pPr>
            <w:ins w:id="1086" w:author="jonathan pritchard" w:date="2025-01-23T13:27:00Z" w16du:dateUtc="2025-01-23T13:27:00Z">
              <w:r w:rsidRPr="00340B0D">
                <w:rPr>
                  <w:rFonts w:cs="Arial"/>
                  <w:sz w:val="18"/>
                  <w:szCs w:val="18"/>
                </w:rPr>
                <w:t xml:space="preserve">    Important text</w:t>
              </w:r>
            </w:ins>
          </w:p>
        </w:tc>
        <w:tc>
          <w:tcPr>
            <w:tcW w:w="956" w:type="dxa"/>
            <w:tcBorders>
              <w:right w:val="single" w:sz="12" w:space="0" w:color="auto"/>
            </w:tcBorders>
          </w:tcPr>
          <w:p w14:paraId="330C232A" w14:textId="77777777" w:rsidR="00723877" w:rsidRPr="00340B0D" w:rsidRDefault="00723877" w:rsidP="00541D1A">
            <w:pPr>
              <w:jc w:val="center"/>
              <w:rPr>
                <w:ins w:id="1087" w:author="jonathan pritchard" w:date="2025-01-23T13:27:00Z" w16du:dateUtc="2025-01-23T13:27:00Z"/>
                <w:rFonts w:cs="Arial"/>
                <w:sz w:val="18"/>
                <w:szCs w:val="18"/>
              </w:rPr>
            </w:pPr>
          </w:p>
        </w:tc>
      </w:tr>
      <w:tr w:rsidR="00723877" w:rsidRPr="00340B0D" w14:paraId="05C3E1D4" w14:textId="77777777" w:rsidTr="00264CFF">
        <w:trPr>
          <w:ins w:id="1088"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CCDE030" w14:textId="77777777" w:rsidR="00723877" w:rsidRPr="00340B0D" w:rsidRDefault="00723877" w:rsidP="00541D1A">
            <w:pPr>
              <w:rPr>
                <w:ins w:id="1089" w:author="jonathan pritchard" w:date="2025-01-23T13:27:00Z" w16du:dateUtc="2025-01-23T13:27:00Z"/>
                <w:rFonts w:cs="Arial"/>
                <w:sz w:val="18"/>
                <w:szCs w:val="18"/>
              </w:rPr>
            </w:pPr>
            <w:ins w:id="1090" w:author="jonathan pritchard" w:date="2025-01-23T13:27:00Z" w16du:dateUtc="2025-01-23T13:2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1E7B76" w14:textId="77777777" w:rsidR="00723877" w:rsidRPr="00340B0D" w:rsidRDefault="00723877" w:rsidP="00541D1A">
            <w:pPr>
              <w:rPr>
                <w:ins w:id="1091" w:author="jonathan pritchard" w:date="2025-01-23T13:27:00Z" w16du:dateUtc="2025-01-23T13:27:00Z"/>
                <w:rFonts w:cs="Arial"/>
                <w:sz w:val="18"/>
                <w:szCs w:val="18"/>
              </w:rPr>
            </w:pPr>
          </w:p>
        </w:tc>
        <w:tc>
          <w:tcPr>
            <w:tcW w:w="3871" w:type="dxa"/>
            <w:gridSpan w:val="4"/>
            <w:tcBorders>
              <w:left w:val="single" w:sz="12" w:space="0" w:color="auto"/>
            </w:tcBorders>
          </w:tcPr>
          <w:p w14:paraId="7973389A" w14:textId="77777777" w:rsidR="00723877" w:rsidRPr="00340B0D" w:rsidRDefault="00723877" w:rsidP="00541D1A">
            <w:pPr>
              <w:rPr>
                <w:ins w:id="1092" w:author="jonathan pritchard" w:date="2025-01-23T13:27:00Z" w16du:dateUtc="2025-01-23T13:27:00Z"/>
                <w:rFonts w:cs="Arial"/>
                <w:b/>
                <w:bCs/>
                <w:sz w:val="18"/>
                <w:szCs w:val="18"/>
              </w:rPr>
            </w:pPr>
            <w:ins w:id="1093" w:author="jonathan pritchard" w:date="2025-01-23T13:27:00Z" w16du:dateUtc="2025-01-23T13:27:00Z">
              <w:r w:rsidRPr="00340B0D">
                <w:rPr>
                  <w:rFonts w:cs="Arial"/>
                  <w:b/>
                  <w:bCs/>
                  <w:sz w:val="18"/>
                  <w:szCs w:val="18"/>
                </w:rPr>
                <w:t xml:space="preserve">    Other Text</w:t>
              </w:r>
            </w:ins>
          </w:p>
        </w:tc>
        <w:tc>
          <w:tcPr>
            <w:tcW w:w="956" w:type="dxa"/>
            <w:tcBorders>
              <w:right w:val="single" w:sz="12" w:space="0" w:color="auto"/>
            </w:tcBorders>
          </w:tcPr>
          <w:p w14:paraId="544F6ADF" w14:textId="77777777" w:rsidR="00723877" w:rsidRPr="00340B0D" w:rsidRDefault="00723877" w:rsidP="00541D1A">
            <w:pPr>
              <w:jc w:val="center"/>
              <w:rPr>
                <w:ins w:id="1094" w:author="jonathan pritchard" w:date="2025-01-23T13:27:00Z" w16du:dateUtc="2025-01-23T13:27:00Z"/>
                <w:rFonts w:cs="Arial"/>
                <w:sz w:val="18"/>
                <w:szCs w:val="18"/>
              </w:rPr>
            </w:pPr>
          </w:p>
        </w:tc>
      </w:tr>
      <w:tr w:rsidR="00723877" w:rsidRPr="00340B0D" w14:paraId="4B9D3B25" w14:textId="77777777" w:rsidTr="00264CFF">
        <w:trPr>
          <w:ins w:id="1095" w:author="jonathan pritchard" w:date="2025-01-23T13:27: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BB3C4F" w14:textId="77777777" w:rsidR="00723877" w:rsidRPr="00340B0D" w:rsidRDefault="00723877" w:rsidP="00541D1A">
            <w:pPr>
              <w:rPr>
                <w:ins w:id="1096" w:author="jonathan pritchard" w:date="2025-01-23T13:27:00Z" w16du:dateUtc="2025-01-23T13:27:00Z"/>
                <w:rFonts w:cs="Arial"/>
                <w:sz w:val="18"/>
                <w:szCs w:val="18"/>
              </w:rPr>
            </w:pPr>
            <w:ins w:id="1097" w:author="jonathan pritchard" w:date="2025-01-23T13:27:00Z" w16du:dateUtc="2025-01-23T13:2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80588AE" w14:textId="77777777" w:rsidR="00723877" w:rsidRPr="00340B0D" w:rsidRDefault="00723877" w:rsidP="00541D1A">
            <w:pPr>
              <w:rPr>
                <w:ins w:id="1098" w:author="jonathan pritchard" w:date="2025-01-23T13:27:00Z" w16du:dateUtc="2025-01-23T13:27:00Z"/>
                <w:rFonts w:cs="Arial"/>
                <w:sz w:val="18"/>
                <w:szCs w:val="18"/>
              </w:rPr>
            </w:pPr>
          </w:p>
        </w:tc>
        <w:tc>
          <w:tcPr>
            <w:tcW w:w="3871" w:type="dxa"/>
            <w:gridSpan w:val="4"/>
            <w:tcBorders>
              <w:left w:val="single" w:sz="12" w:space="0" w:color="auto"/>
            </w:tcBorders>
          </w:tcPr>
          <w:p w14:paraId="275936DB" w14:textId="77777777" w:rsidR="00723877" w:rsidRPr="00340B0D" w:rsidRDefault="00723877" w:rsidP="00541D1A">
            <w:pPr>
              <w:rPr>
                <w:ins w:id="1099" w:author="jonathan pritchard" w:date="2025-01-23T13:27:00Z" w16du:dateUtc="2025-01-23T13:27:00Z"/>
                <w:rFonts w:cs="Arial"/>
                <w:sz w:val="18"/>
                <w:szCs w:val="18"/>
              </w:rPr>
            </w:pPr>
            <w:ins w:id="1100" w:author="jonathan pritchard" w:date="2025-01-23T13:27:00Z" w16du:dateUtc="2025-01-23T13:27:00Z">
              <w:r w:rsidRPr="00340B0D">
                <w:rPr>
                  <w:rFonts w:cs="Arial"/>
                  <w:sz w:val="18"/>
                  <w:szCs w:val="18"/>
                </w:rPr>
                <w:t xml:space="preserve">        Names</w:t>
              </w:r>
            </w:ins>
          </w:p>
        </w:tc>
        <w:tc>
          <w:tcPr>
            <w:tcW w:w="956" w:type="dxa"/>
            <w:tcBorders>
              <w:right w:val="single" w:sz="12" w:space="0" w:color="auto"/>
            </w:tcBorders>
          </w:tcPr>
          <w:p w14:paraId="249A3984" w14:textId="77777777" w:rsidR="00723877" w:rsidRPr="00340B0D" w:rsidRDefault="00723877" w:rsidP="00541D1A">
            <w:pPr>
              <w:jc w:val="center"/>
              <w:rPr>
                <w:ins w:id="1101" w:author="jonathan pritchard" w:date="2025-01-23T13:27:00Z" w16du:dateUtc="2025-01-23T13:27:00Z"/>
                <w:rFonts w:cs="Arial"/>
                <w:sz w:val="18"/>
                <w:szCs w:val="18"/>
              </w:rPr>
            </w:pPr>
          </w:p>
        </w:tc>
      </w:tr>
      <w:tr w:rsidR="00723877" w:rsidRPr="00340B0D" w14:paraId="62BD6844" w14:textId="77777777" w:rsidTr="00264CFF">
        <w:trPr>
          <w:ins w:id="1102" w:author="jonathan pritchard" w:date="2025-01-23T13:27: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9F2CB23" w14:textId="77777777" w:rsidR="00723877" w:rsidRPr="00340B0D" w:rsidRDefault="00723877" w:rsidP="00541D1A">
            <w:pPr>
              <w:jc w:val="center"/>
              <w:rPr>
                <w:ins w:id="1103" w:author="jonathan pritchard" w:date="2025-01-23T13:27:00Z" w16du:dateUtc="2025-01-23T13:27:00Z"/>
                <w:rFonts w:cs="Arial"/>
                <w:b/>
                <w:bCs/>
                <w:sz w:val="18"/>
                <w:szCs w:val="18"/>
              </w:rPr>
            </w:pPr>
            <w:ins w:id="1104" w:author="jonathan pritchard" w:date="2025-01-23T13:27:00Z" w16du:dateUtc="2025-01-23T13:27:00Z">
              <w:r w:rsidRPr="00340B0D">
                <w:rPr>
                  <w:rFonts w:cs="Arial"/>
                  <w:b/>
                  <w:bCs/>
                  <w:sz w:val="18"/>
                  <w:szCs w:val="18"/>
                </w:rPr>
                <w:t>Palette</w:t>
              </w:r>
            </w:ins>
          </w:p>
        </w:tc>
        <w:tc>
          <w:tcPr>
            <w:tcW w:w="3871" w:type="dxa"/>
            <w:gridSpan w:val="4"/>
            <w:tcBorders>
              <w:left w:val="single" w:sz="12" w:space="0" w:color="auto"/>
            </w:tcBorders>
          </w:tcPr>
          <w:p w14:paraId="2267EF9C" w14:textId="77777777" w:rsidR="00723877" w:rsidRPr="00340B0D" w:rsidRDefault="00723877" w:rsidP="00541D1A">
            <w:pPr>
              <w:rPr>
                <w:ins w:id="1105" w:author="jonathan pritchard" w:date="2025-01-23T13:27:00Z" w16du:dateUtc="2025-01-23T13:27:00Z"/>
                <w:rFonts w:cs="Arial"/>
                <w:b/>
                <w:bCs/>
                <w:sz w:val="18"/>
                <w:szCs w:val="18"/>
              </w:rPr>
            </w:pPr>
            <w:ins w:id="1106" w:author="jonathan pritchard" w:date="2025-01-23T13:27:00Z" w16du:dateUtc="2025-01-23T13:27:00Z">
              <w:r w:rsidRPr="00340B0D">
                <w:rPr>
                  <w:rFonts w:cs="Arial"/>
                  <w:sz w:val="18"/>
                  <w:szCs w:val="18"/>
                </w:rPr>
                <w:t xml:space="preserve">        Light description</w:t>
              </w:r>
            </w:ins>
          </w:p>
        </w:tc>
        <w:tc>
          <w:tcPr>
            <w:tcW w:w="956" w:type="dxa"/>
            <w:tcBorders>
              <w:right w:val="single" w:sz="12" w:space="0" w:color="auto"/>
            </w:tcBorders>
          </w:tcPr>
          <w:p w14:paraId="085FEABF" w14:textId="77777777" w:rsidR="00723877" w:rsidRPr="00340B0D" w:rsidRDefault="00723877" w:rsidP="00541D1A">
            <w:pPr>
              <w:jc w:val="center"/>
              <w:rPr>
                <w:ins w:id="1107" w:author="jonathan pritchard" w:date="2025-01-23T13:27:00Z" w16du:dateUtc="2025-01-23T13:27:00Z"/>
                <w:rFonts w:cs="Arial"/>
                <w:sz w:val="18"/>
                <w:szCs w:val="18"/>
              </w:rPr>
            </w:pPr>
          </w:p>
        </w:tc>
      </w:tr>
      <w:tr w:rsidR="00723877" w:rsidRPr="00340B0D" w14:paraId="60E566B1" w14:textId="77777777" w:rsidTr="00264CFF">
        <w:trPr>
          <w:ins w:id="1108" w:author="jonathan pritchard" w:date="2025-01-23T13:27:00Z"/>
        </w:trPr>
        <w:customXmlInsRangeStart w:id="1109" w:author="jonathan pritchard" w:date="2025-01-23T13:27:00Z"/>
        <w:sdt>
          <w:sdtPr>
            <w:rPr>
              <w:rFonts w:cs="Arial"/>
              <w:sz w:val="18"/>
              <w:szCs w:val="18"/>
            </w:rPr>
            <w:alias w:val="Palette"/>
            <w:tag w:val="Palette"/>
            <w:id w:val="-1172183976"/>
            <w:placeholder>
              <w:docPart w:val="E6C4A74D5DC14C8BA5A14E3FF60F05B9"/>
            </w:placeholder>
            <w:comboBox>
              <w:listItem w:displayText="Day" w:value="Day"/>
              <w:listItem w:displayText="Dusk" w:value="Dusk"/>
              <w:listItem w:displayText="Night" w:value="Night"/>
            </w:comboBox>
          </w:sdtPr>
          <w:sdtContent>
            <w:customXmlInsRangeEnd w:id="1109"/>
            <w:tc>
              <w:tcPr>
                <w:tcW w:w="4656" w:type="dxa"/>
                <w:gridSpan w:val="4"/>
                <w:tcBorders>
                  <w:left w:val="single" w:sz="12" w:space="0" w:color="auto"/>
                  <w:bottom w:val="single" w:sz="12" w:space="0" w:color="auto"/>
                  <w:right w:val="single" w:sz="12" w:space="0" w:color="auto"/>
                </w:tcBorders>
              </w:tcPr>
              <w:p w14:paraId="1755F277" w14:textId="77777777" w:rsidR="00723877" w:rsidRPr="00340B0D" w:rsidRDefault="00723877" w:rsidP="00541D1A">
                <w:pPr>
                  <w:rPr>
                    <w:ins w:id="1110" w:author="jonathan pritchard" w:date="2025-01-23T13:27:00Z" w16du:dateUtc="2025-01-23T13:27:00Z"/>
                    <w:rFonts w:cs="Arial"/>
                    <w:sz w:val="18"/>
                    <w:szCs w:val="18"/>
                  </w:rPr>
                </w:pPr>
                <w:ins w:id="1111" w:author="jonathan pritchard" w:date="2025-01-23T13:27:00Z" w16du:dateUtc="2025-01-23T13:27:00Z">
                  <w:r w:rsidRPr="00340B0D">
                    <w:rPr>
                      <w:rFonts w:cs="Arial"/>
                      <w:sz w:val="18"/>
                      <w:szCs w:val="18"/>
                    </w:rPr>
                    <w:t>Day</w:t>
                  </w:r>
                </w:ins>
              </w:p>
            </w:tc>
            <w:customXmlInsRangeStart w:id="1112" w:author="jonathan pritchard" w:date="2025-01-23T13:27:00Z"/>
          </w:sdtContent>
        </w:sdt>
        <w:customXmlInsRangeEnd w:id="1112"/>
        <w:tc>
          <w:tcPr>
            <w:tcW w:w="3871" w:type="dxa"/>
            <w:gridSpan w:val="4"/>
            <w:tcBorders>
              <w:left w:val="single" w:sz="12" w:space="0" w:color="auto"/>
            </w:tcBorders>
          </w:tcPr>
          <w:p w14:paraId="57437913" w14:textId="77777777" w:rsidR="00723877" w:rsidRPr="00340B0D" w:rsidRDefault="00723877" w:rsidP="00541D1A">
            <w:pPr>
              <w:rPr>
                <w:ins w:id="1113" w:author="jonathan pritchard" w:date="2025-01-23T13:27:00Z" w16du:dateUtc="2025-01-23T13:27:00Z"/>
                <w:rFonts w:cs="Arial"/>
                <w:b/>
                <w:bCs/>
                <w:sz w:val="18"/>
                <w:szCs w:val="18"/>
              </w:rPr>
            </w:pPr>
            <w:ins w:id="1114" w:author="jonathan pritchard" w:date="2025-01-23T13:27:00Z" w16du:dateUtc="2025-01-23T13:27:00Z">
              <w:r w:rsidRPr="00340B0D">
                <w:rPr>
                  <w:rFonts w:cs="Arial"/>
                  <w:sz w:val="18"/>
                  <w:szCs w:val="18"/>
                </w:rPr>
                <w:t xml:space="preserve">        All other chart text</w:t>
              </w:r>
            </w:ins>
          </w:p>
        </w:tc>
        <w:tc>
          <w:tcPr>
            <w:tcW w:w="956" w:type="dxa"/>
            <w:tcBorders>
              <w:right w:val="single" w:sz="12" w:space="0" w:color="auto"/>
            </w:tcBorders>
          </w:tcPr>
          <w:p w14:paraId="5288B06F" w14:textId="77777777" w:rsidR="00723877" w:rsidRPr="00340B0D" w:rsidRDefault="00723877" w:rsidP="00541D1A">
            <w:pPr>
              <w:jc w:val="center"/>
              <w:rPr>
                <w:ins w:id="1115" w:author="jonathan pritchard" w:date="2025-01-23T13:27:00Z" w16du:dateUtc="2025-01-23T13:27:00Z"/>
                <w:rFonts w:cs="Arial"/>
                <w:sz w:val="18"/>
                <w:szCs w:val="18"/>
              </w:rPr>
            </w:pPr>
          </w:p>
        </w:tc>
      </w:tr>
      <w:tr w:rsidR="00723877" w:rsidRPr="00340B0D" w14:paraId="3089190D" w14:textId="77777777" w:rsidTr="00264CFF">
        <w:trPr>
          <w:ins w:id="1116"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5BA1825E" w14:textId="77777777" w:rsidR="00723877" w:rsidRPr="00340B0D" w:rsidRDefault="00723877" w:rsidP="00541D1A">
            <w:pPr>
              <w:jc w:val="center"/>
              <w:rPr>
                <w:ins w:id="1117" w:author="jonathan pritchard" w:date="2025-01-23T13:27:00Z" w16du:dateUtc="2025-01-23T13:27:00Z"/>
                <w:rFonts w:cs="Arial"/>
                <w:b/>
                <w:bCs/>
                <w:sz w:val="18"/>
                <w:szCs w:val="18"/>
              </w:rPr>
            </w:pPr>
          </w:p>
        </w:tc>
        <w:tc>
          <w:tcPr>
            <w:tcW w:w="3871" w:type="dxa"/>
            <w:gridSpan w:val="4"/>
            <w:tcBorders>
              <w:left w:val="single" w:sz="12" w:space="0" w:color="auto"/>
            </w:tcBorders>
          </w:tcPr>
          <w:p w14:paraId="5E1349D5" w14:textId="77777777" w:rsidR="00723877" w:rsidRPr="00340B0D" w:rsidRDefault="00723877" w:rsidP="00541D1A">
            <w:pPr>
              <w:rPr>
                <w:ins w:id="1118" w:author="jonathan pritchard" w:date="2025-01-23T13:27:00Z" w16du:dateUtc="2025-01-23T13:27:00Z"/>
                <w:rFonts w:cs="Arial"/>
                <w:sz w:val="18"/>
                <w:szCs w:val="18"/>
              </w:rPr>
            </w:pPr>
          </w:p>
        </w:tc>
        <w:tc>
          <w:tcPr>
            <w:tcW w:w="956" w:type="dxa"/>
            <w:tcBorders>
              <w:right w:val="single" w:sz="12" w:space="0" w:color="auto"/>
            </w:tcBorders>
            <w:vAlign w:val="center"/>
          </w:tcPr>
          <w:p w14:paraId="2504499F" w14:textId="77777777" w:rsidR="00723877" w:rsidRPr="00340B0D" w:rsidRDefault="00723877" w:rsidP="00541D1A">
            <w:pPr>
              <w:jc w:val="center"/>
              <w:rPr>
                <w:ins w:id="1119" w:author="jonathan pritchard" w:date="2025-01-23T13:27:00Z" w16du:dateUtc="2025-01-23T13:27:00Z"/>
                <w:rFonts w:cs="Arial"/>
                <w:sz w:val="18"/>
                <w:szCs w:val="18"/>
              </w:rPr>
            </w:pPr>
          </w:p>
        </w:tc>
      </w:tr>
      <w:tr w:rsidR="00723877" w:rsidRPr="00340B0D" w14:paraId="2FB3B399" w14:textId="77777777" w:rsidTr="00264CFF">
        <w:trPr>
          <w:ins w:id="1120" w:author="jonathan pritchard" w:date="2025-01-23T13:27: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692DBB8" w14:textId="77777777" w:rsidR="00723877" w:rsidRPr="00340B0D" w:rsidRDefault="00723877" w:rsidP="00541D1A">
            <w:pPr>
              <w:rPr>
                <w:ins w:id="1121" w:author="jonathan pritchard" w:date="2025-01-23T13:27:00Z" w16du:dateUtc="2025-01-23T13:27:00Z"/>
                <w:rFonts w:cs="Arial"/>
                <w:sz w:val="18"/>
                <w:szCs w:val="18"/>
              </w:rPr>
            </w:pPr>
          </w:p>
        </w:tc>
        <w:tc>
          <w:tcPr>
            <w:tcW w:w="3871" w:type="dxa"/>
            <w:gridSpan w:val="4"/>
            <w:tcBorders>
              <w:left w:val="single" w:sz="12" w:space="0" w:color="auto"/>
              <w:bottom w:val="single" w:sz="12" w:space="0" w:color="auto"/>
            </w:tcBorders>
          </w:tcPr>
          <w:p w14:paraId="1B03ED13" w14:textId="77777777" w:rsidR="00723877" w:rsidRPr="00340B0D" w:rsidRDefault="00723877" w:rsidP="00541D1A">
            <w:pPr>
              <w:jc w:val="center"/>
              <w:rPr>
                <w:ins w:id="1122" w:author="jonathan pritchard" w:date="2025-01-23T13:27:00Z" w16du:dateUtc="2025-01-23T13:27:00Z"/>
                <w:rFonts w:cs="Arial"/>
                <w:sz w:val="18"/>
                <w:szCs w:val="18"/>
              </w:rPr>
            </w:pPr>
          </w:p>
        </w:tc>
        <w:tc>
          <w:tcPr>
            <w:tcW w:w="956" w:type="dxa"/>
            <w:tcBorders>
              <w:bottom w:val="single" w:sz="12" w:space="0" w:color="auto"/>
              <w:right w:val="single" w:sz="12" w:space="0" w:color="auto"/>
            </w:tcBorders>
            <w:vAlign w:val="center"/>
          </w:tcPr>
          <w:p w14:paraId="00AAB378" w14:textId="77777777" w:rsidR="00723877" w:rsidRPr="00340B0D" w:rsidRDefault="00723877" w:rsidP="00541D1A">
            <w:pPr>
              <w:jc w:val="center"/>
              <w:rPr>
                <w:ins w:id="1123" w:author="jonathan pritchard" w:date="2025-01-23T13:27:00Z" w16du:dateUtc="2025-01-23T13:27:00Z"/>
                <w:rFonts w:cs="Arial"/>
                <w:sz w:val="18"/>
                <w:szCs w:val="18"/>
              </w:rPr>
            </w:pPr>
          </w:p>
        </w:tc>
      </w:tr>
      <w:tr w:rsidR="00723877" w:rsidRPr="00340B0D" w14:paraId="28A6BF69" w14:textId="77777777" w:rsidTr="00264CFF">
        <w:trPr>
          <w:ins w:id="1124" w:author="jonathan pritchard" w:date="2025-01-23T13:27: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BFDC67B" w14:textId="77777777" w:rsidR="00723877" w:rsidRPr="00340B0D" w:rsidRDefault="00723877" w:rsidP="00541D1A">
            <w:pPr>
              <w:jc w:val="center"/>
              <w:rPr>
                <w:ins w:id="1125" w:author="jonathan pritchard" w:date="2025-01-23T13:27:00Z" w16du:dateUtc="2025-01-23T13:27:00Z"/>
                <w:rFonts w:cs="Arial"/>
                <w:b/>
                <w:bCs/>
                <w:sz w:val="18"/>
                <w:szCs w:val="18"/>
              </w:rPr>
            </w:pPr>
            <w:ins w:id="1126" w:author="jonathan pritchard" w:date="2025-01-23T13:27:00Z" w16du:dateUtc="2025-01-23T13:27:00Z">
              <w:r w:rsidRPr="00340B0D">
                <w:rPr>
                  <w:rFonts w:cs="Arial"/>
                  <w:b/>
                  <w:bCs/>
                  <w:sz w:val="18"/>
                  <w:szCs w:val="18"/>
                </w:rPr>
                <w:t>Date Dependent Objects</w:t>
              </w:r>
            </w:ins>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B4301D" w14:textId="77777777" w:rsidR="00723877" w:rsidRPr="00340B0D" w:rsidRDefault="00723877" w:rsidP="00541D1A">
            <w:pPr>
              <w:jc w:val="center"/>
              <w:rPr>
                <w:ins w:id="1127" w:author="jonathan pritchard" w:date="2025-01-23T13:27:00Z" w16du:dateUtc="2025-01-23T13:27:00Z"/>
                <w:rFonts w:cs="Arial"/>
                <w:sz w:val="18"/>
                <w:szCs w:val="18"/>
              </w:rPr>
            </w:pPr>
            <w:ins w:id="1128" w:author="jonathan pritchard" w:date="2025-01-23T13:27:00Z" w16du:dateUtc="2025-01-23T13:27:00Z">
              <w:r w:rsidRPr="00340B0D">
                <w:rPr>
                  <w:rFonts w:cs="Arial"/>
                  <w:b/>
                  <w:bCs/>
                  <w:sz w:val="18"/>
                  <w:szCs w:val="18"/>
                </w:rPr>
                <w:t>Display</w:t>
              </w:r>
            </w:ins>
          </w:p>
        </w:tc>
      </w:tr>
      <w:tr w:rsidR="00723877" w:rsidRPr="00340B0D" w14:paraId="3CDA512E" w14:textId="77777777" w:rsidTr="00264CFF">
        <w:trPr>
          <w:trHeight w:val="287"/>
          <w:ins w:id="1129" w:author="jonathan pritchard" w:date="2025-01-23T13:27:00Z"/>
        </w:trPr>
        <w:tc>
          <w:tcPr>
            <w:tcW w:w="1789" w:type="dxa"/>
            <w:tcBorders>
              <w:left w:val="single" w:sz="12" w:space="0" w:color="auto"/>
              <w:bottom w:val="single" w:sz="4" w:space="0" w:color="auto"/>
            </w:tcBorders>
          </w:tcPr>
          <w:p w14:paraId="2009EC8C" w14:textId="77777777" w:rsidR="00723877" w:rsidRPr="00340B0D" w:rsidRDefault="00723877" w:rsidP="00541D1A">
            <w:pPr>
              <w:rPr>
                <w:ins w:id="1130" w:author="jonathan pritchard" w:date="2025-01-23T13:27:00Z" w16du:dateUtc="2025-01-23T13:27:00Z"/>
                <w:rFonts w:cs="Arial"/>
                <w:sz w:val="18"/>
                <w:szCs w:val="18"/>
              </w:rPr>
            </w:pPr>
            <w:ins w:id="1131" w:author="jonathan pritchard" w:date="2025-01-23T13:27:00Z" w16du:dateUtc="2025-01-23T13:27:00Z">
              <w:r w:rsidRPr="00340B0D">
                <w:rPr>
                  <w:rFonts w:cs="Arial"/>
                  <w:sz w:val="18"/>
                  <w:szCs w:val="18"/>
                </w:rPr>
                <w:t>Start Date</w:t>
              </w:r>
            </w:ins>
          </w:p>
        </w:tc>
        <w:tc>
          <w:tcPr>
            <w:tcW w:w="2867" w:type="dxa"/>
            <w:gridSpan w:val="3"/>
            <w:tcBorders>
              <w:bottom w:val="single" w:sz="4" w:space="0" w:color="auto"/>
              <w:right w:val="single" w:sz="12" w:space="0" w:color="auto"/>
            </w:tcBorders>
          </w:tcPr>
          <w:p w14:paraId="37C482B0" w14:textId="77777777" w:rsidR="00723877" w:rsidRPr="00340B0D" w:rsidRDefault="00723877" w:rsidP="00541D1A">
            <w:pPr>
              <w:rPr>
                <w:ins w:id="1132" w:author="jonathan pritchard" w:date="2025-01-23T13:27:00Z" w16du:dateUtc="2025-01-23T13:2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D66CE3" w14:textId="77777777" w:rsidR="00723877" w:rsidRPr="00340B0D" w:rsidRDefault="00723877" w:rsidP="00541D1A">
            <w:pPr>
              <w:rPr>
                <w:ins w:id="1133" w:author="jonathan pritchard" w:date="2025-01-23T13:27:00Z" w16du:dateUtc="2025-01-23T13:27:00Z"/>
                <w:rFonts w:cs="Arial"/>
                <w:sz w:val="18"/>
                <w:szCs w:val="18"/>
              </w:rPr>
            </w:pPr>
            <w:ins w:id="1134" w:author="jonathan pritchard" w:date="2025-01-23T13:27:00Z" w16du:dateUtc="2025-01-23T13:27:00Z">
              <w:r w:rsidRPr="00340B0D">
                <w:rPr>
                  <w:rFonts w:cs="Arial"/>
                  <w:sz w:val="18"/>
                  <w:szCs w:val="18"/>
                </w:rPr>
                <w:t>Centre</w:t>
              </w:r>
            </w:ins>
          </w:p>
        </w:tc>
        <w:tc>
          <w:tcPr>
            <w:tcW w:w="3253" w:type="dxa"/>
            <w:gridSpan w:val="3"/>
            <w:tcBorders>
              <w:left w:val="single" w:sz="4" w:space="0" w:color="auto"/>
              <w:bottom w:val="single" w:sz="4" w:space="0" w:color="auto"/>
              <w:right w:val="single" w:sz="12" w:space="0" w:color="auto"/>
            </w:tcBorders>
            <w:vAlign w:val="center"/>
          </w:tcPr>
          <w:p w14:paraId="251BF6DD" w14:textId="77777777" w:rsidR="00723877" w:rsidRPr="00C87169" w:rsidRDefault="00723877" w:rsidP="00541D1A">
            <w:pPr>
              <w:rPr>
                <w:ins w:id="1135" w:author="jonathan pritchard" w:date="2025-01-23T13:27:00Z" w16du:dateUtc="2025-01-23T13:27:00Z"/>
                <w:rFonts w:cs="Arial"/>
              </w:rPr>
            </w:pPr>
          </w:p>
        </w:tc>
      </w:tr>
      <w:tr w:rsidR="00723877" w:rsidRPr="00340B0D" w14:paraId="0A1FF0CF" w14:textId="77777777" w:rsidTr="00264CFF">
        <w:trPr>
          <w:ins w:id="1136" w:author="jonathan pritchard" w:date="2025-01-23T13:27:00Z"/>
        </w:trPr>
        <w:tc>
          <w:tcPr>
            <w:tcW w:w="1789" w:type="dxa"/>
            <w:tcBorders>
              <w:left w:val="single" w:sz="12" w:space="0" w:color="auto"/>
              <w:bottom w:val="single" w:sz="4" w:space="0" w:color="auto"/>
            </w:tcBorders>
          </w:tcPr>
          <w:p w14:paraId="1E6923D6" w14:textId="77777777" w:rsidR="00723877" w:rsidRPr="00340B0D" w:rsidRDefault="00723877" w:rsidP="00541D1A">
            <w:pPr>
              <w:rPr>
                <w:ins w:id="1137" w:author="jonathan pritchard" w:date="2025-01-23T13:27:00Z" w16du:dateUtc="2025-01-23T13:27:00Z"/>
                <w:rFonts w:cs="Arial"/>
                <w:sz w:val="18"/>
                <w:szCs w:val="18"/>
              </w:rPr>
            </w:pPr>
            <w:ins w:id="1138" w:author="jonathan pritchard" w:date="2025-01-23T13:27:00Z" w16du:dateUtc="2025-01-23T13:27: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42907F37" w14:textId="77777777" w:rsidR="00723877" w:rsidRPr="00340B0D" w:rsidRDefault="00723877" w:rsidP="00541D1A">
            <w:pPr>
              <w:rPr>
                <w:ins w:id="1139" w:author="jonathan pritchard" w:date="2025-01-23T13:27:00Z" w16du:dateUtc="2025-01-23T13:2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C6D3CD8" w14:textId="77777777" w:rsidR="00723877" w:rsidRPr="00340B0D" w:rsidRDefault="00723877" w:rsidP="00541D1A">
            <w:pPr>
              <w:rPr>
                <w:ins w:id="1140" w:author="jonathan pritchard" w:date="2025-01-23T13:27:00Z" w16du:dateUtc="2025-01-23T13:27:00Z"/>
                <w:rFonts w:cs="Arial"/>
                <w:sz w:val="18"/>
                <w:szCs w:val="18"/>
              </w:rPr>
            </w:pPr>
            <w:ins w:id="1141" w:author="jonathan pritchard" w:date="2025-01-23T13:27:00Z" w16du:dateUtc="2025-01-23T13:27:00Z">
              <w:r w:rsidRPr="00340B0D">
                <w:rPr>
                  <w:rFonts w:cs="Arial"/>
                  <w:sz w:val="18"/>
                  <w:szCs w:val="18"/>
                </w:rPr>
                <w:t>Scale</w:t>
              </w:r>
            </w:ins>
          </w:p>
        </w:tc>
        <w:tc>
          <w:tcPr>
            <w:tcW w:w="3253"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5C3F878" w14:textId="77777777" w:rsidR="00723877" w:rsidRPr="00340B0D" w:rsidRDefault="00723877" w:rsidP="00541D1A">
            <w:pPr>
              <w:rPr>
                <w:ins w:id="1142" w:author="jonathan pritchard" w:date="2025-01-23T13:27:00Z" w16du:dateUtc="2025-01-23T13:27:00Z"/>
                <w:rFonts w:cs="Arial"/>
                <w:sz w:val="18"/>
                <w:szCs w:val="18"/>
              </w:rPr>
            </w:pPr>
            <w:ins w:id="1143" w:author="jonathan pritchard" w:date="2025-01-23T13:27:00Z" w16du:dateUtc="2025-01-23T13:27:00Z">
              <w:r w:rsidRPr="00340B0D">
                <w:rPr>
                  <w:rFonts w:cs="Arial"/>
                  <w:sz w:val="18"/>
                  <w:szCs w:val="18"/>
                </w:rPr>
                <w:t>1:</w:t>
              </w:r>
              <w:r>
                <w:rPr>
                  <w:rFonts w:cs="Arial"/>
                  <w:sz w:val="18"/>
                  <w:szCs w:val="18"/>
                </w:rPr>
                <w:t>60000</w:t>
              </w:r>
            </w:ins>
          </w:p>
        </w:tc>
      </w:tr>
      <w:tr w:rsidR="00723877" w:rsidRPr="00340B0D" w14:paraId="3492AAED" w14:textId="77777777" w:rsidTr="00264CFF">
        <w:trPr>
          <w:ins w:id="1144" w:author="jonathan pritchard" w:date="2025-01-23T13:27: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665E72E" w14:textId="77777777" w:rsidR="00723877" w:rsidRPr="00340B0D" w:rsidRDefault="00723877" w:rsidP="00541D1A">
            <w:pPr>
              <w:jc w:val="center"/>
              <w:rPr>
                <w:ins w:id="1145" w:author="jonathan pritchard" w:date="2025-01-23T13:27:00Z" w16du:dateUtc="2025-01-23T13:2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891C" w14:textId="77777777" w:rsidR="00723877" w:rsidRPr="00340B0D" w:rsidRDefault="00723877" w:rsidP="00541D1A">
            <w:pPr>
              <w:rPr>
                <w:ins w:id="1146" w:author="jonathan pritchard" w:date="2025-01-23T13:27:00Z" w16du:dateUtc="2025-01-23T13:27:00Z"/>
                <w:rFonts w:cs="Arial"/>
                <w:sz w:val="18"/>
                <w:szCs w:val="18"/>
              </w:rPr>
            </w:pPr>
            <w:ins w:id="1147" w:author="jonathan pritchard" w:date="2025-01-23T13:27:00Z" w16du:dateUtc="2025-01-23T13:27:00Z">
              <w:r w:rsidRPr="00340B0D">
                <w:rPr>
                  <w:rFonts w:cs="Arial"/>
                  <w:sz w:val="18"/>
                  <w:szCs w:val="18"/>
                </w:rPr>
                <w:t xml:space="preserve">Orientation </w:t>
              </w:r>
            </w:ins>
          </w:p>
        </w:tc>
        <w:tc>
          <w:tcPr>
            <w:tcW w:w="3253"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7532AFE4" w14:textId="77777777" w:rsidR="00723877" w:rsidRPr="00340B0D" w:rsidRDefault="00723877" w:rsidP="00541D1A">
            <w:pPr>
              <w:rPr>
                <w:ins w:id="1148" w:author="jonathan pritchard" w:date="2025-01-23T13:27:00Z" w16du:dateUtc="2025-01-23T13:27:00Z"/>
                <w:rFonts w:cs="Arial"/>
                <w:sz w:val="18"/>
                <w:szCs w:val="18"/>
              </w:rPr>
            </w:pPr>
          </w:p>
        </w:tc>
      </w:tr>
      <w:tr w:rsidR="00723877" w:rsidRPr="00340B0D" w14:paraId="0B2C2F0A" w14:textId="77777777" w:rsidTr="00264CFF">
        <w:trPr>
          <w:ins w:id="1149"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79B40B8E" w14:textId="77777777" w:rsidR="00723877" w:rsidRPr="00340B0D" w:rsidRDefault="00723877" w:rsidP="00541D1A">
            <w:pPr>
              <w:rPr>
                <w:ins w:id="1150" w:author="jonathan pritchard" w:date="2025-01-23T13:27:00Z" w16du:dateUtc="2025-01-23T13:27:00Z"/>
                <w:rFonts w:cs="Arial"/>
                <w:sz w:val="18"/>
                <w:szCs w:val="18"/>
              </w:rPr>
            </w:pPr>
          </w:p>
        </w:tc>
      </w:tr>
      <w:tr w:rsidR="00723877" w:rsidRPr="00340B0D" w14:paraId="0165E3E1" w14:textId="77777777" w:rsidTr="00264CFF">
        <w:trPr>
          <w:ins w:id="1151"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54E34" w14:textId="77777777" w:rsidR="00723877" w:rsidRPr="00340B0D" w:rsidRDefault="00723877" w:rsidP="00541D1A">
            <w:pPr>
              <w:jc w:val="center"/>
              <w:rPr>
                <w:ins w:id="1152" w:author="jonathan pritchard" w:date="2025-01-23T13:27:00Z" w16du:dateUtc="2025-01-23T13:27:00Z"/>
                <w:rFonts w:cs="Arial"/>
                <w:b/>
                <w:bCs/>
                <w:sz w:val="18"/>
                <w:szCs w:val="18"/>
              </w:rPr>
            </w:pPr>
            <w:ins w:id="1153" w:author="jonathan pritchard" w:date="2025-01-23T13:27:00Z" w16du:dateUtc="2025-01-23T13:27:00Z">
              <w:r w:rsidRPr="00340B0D">
                <w:rPr>
                  <w:rFonts w:cs="Arial"/>
                  <w:b/>
                  <w:bCs/>
                  <w:sz w:val="18"/>
                  <w:szCs w:val="18"/>
                </w:rPr>
                <w:t>Viewing Group</w:t>
              </w:r>
              <w:r>
                <w:rPr>
                  <w:rFonts w:cs="Arial"/>
                  <w:b/>
                  <w:bCs/>
                  <w:sz w:val="18"/>
                  <w:szCs w:val="18"/>
                </w:rPr>
                <w:t>s (Default = On)</w:t>
              </w:r>
            </w:ins>
          </w:p>
        </w:tc>
      </w:tr>
      <w:tr w:rsidR="00723877" w:rsidRPr="00340B0D" w14:paraId="0742B6E0" w14:textId="77777777" w:rsidTr="00264CFF">
        <w:trPr>
          <w:ins w:id="1154" w:author="jonathan pritchard" w:date="2025-01-23T13:27: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E3F10D" w14:textId="77777777" w:rsidR="00723877" w:rsidRPr="00340B0D" w:rsidRDefault="00723877" w:rsidP="00541D1A">
            <w:pPr>
              <w:jc w:val="center"/>
              <w:rPr>
                <w:ins w:id="1155" w:author="jonathan pritchard" w:date="2025-01-23T13:27:00Z" w16du:dateUtc="2025-01-23T13:27:00Z"/>
                <w:rFonts w:cs="Arial"/>
                <w:b/>
                <w:bCs/>
                <w:sz w:val="18"/>
                <w:szCs w:val="18"/>
              </w:rPr>
            </w:pPr>
            <w:ins w:id="1156" w:author="jonathan pritchard" w:date="2025-01-23T13:27:00Z" w16du:dateUtc="2025-01-23T13:27:00Z">
              <w:r w:rsidRPr="00340B0D">
                <w:rPr>
                  <w:rFonts w:cs="Arial"/>
                  <w:b/>
                  <w:bCs/>
                  <w:sz w:val="18"/>
                  <w:szCs w:val="18"/>
                </w:rPr>
                <w:t>Standard Display</w:t>
              </w:r>
            </w:ins>
          </w:p>
        </w:tc>
        <w:tc>
          <w:tcPr>
            <w:tcW w:w="4554"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A3500D" w14:textId="77777777" w:rsidR="00723877" w:rsidRPr="00340B0D" w:rsidRDefault="00723877" w:rsidP="00541D1A">
            <w:pPr>
              <w:jc w:val="center"/>
              <w:rPr>
                <w:ins w:id="1157" w:author="jonathan pritchard" w:date="2025-01-23T13:27:00Z" w16du:dateUtc="2025-01-23T13:27:00Z"/>
                <w:rFonts w:cs="Arial"/>
                <w:b/>
                <w:bCs/>
                <w:sz w:val="18"/>
                <w:szCs w:val="18"/>
              </w:rPr>
            </w:pPr>
            <w:ins w:id="1158" w:author="jonathan pritchard" w:date="2025-01-23T13:27:00Z" w16du:dateUtc="2025-01-23T13:27:00Z">
              <w:r w:rsidRPr="00340B0D">
                <w:rPr>
                  <w:rFonts w:cs="Arial"/>
                  <w:b/>
                  <w:bCs/>
                  <w:sz w:val="18"/>
                  <w:szCs w:val="18"/>
                </w:rPr>
                <w:t>Other</w:t>
              </w:r>
            </w:ins>
          </w:p>
        </w:tc>
      </w:tr>
      <w:tr w:rsidR="00723877" w:rsidRPr="00340B0D" w14:paraId="692E7060" w14:textId="77777777" w:rsidTr="00264CFF">
        <w:trPr>
          <w:ins w:id="1159"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256E730A" w14:textId="77777777" w:rsidR="00723877" w:rsidRPr="00340B0D" w:rsidRDefault="00723877" w:rsidP="00541D1A">
            <w:pPr>
              <w:rPr>
                <w:ins w:id="1160" w:author="jonathan pritchard" w:date="2025-01-23T13:27:00Z" w16du:dateUtc="2025-01-23T13:27:00Z"/>
                <w:rFonts w:cs="Arial"/>
                <w:sz w:val="18"/>
                <w:szCs w:val="18"/>
              </w:rPr>
            </w:pPr>
            <w:ins w:id="1161" w:author="jonathan pritchard" w:date="2025-01-23T13:27:00Z" w16du:dateUtc="2025-01-23T13:2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93FFAEF" w14:textId="77777777" w:rsidR="00723877" w:rsidRPr="00340B0D" w:rsidRDefault="00723877" w:rsidP="00541D1A">
            <w:pPr>
              <w:jc w:val="center"/>
              <w:rPr>
                <w:ins w:id="1162"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68A746C" w14:textId="77777777" w:rsidR="00723877" w:rsidRPr="00340B0D" w:rsidRDefault="00723877" w:rsidP="00541D1A">
            <w:pPr>
              <w:pStyle w:val="Default"/>
              <w:rPr>
                <w:ins w:id="1163" w:author="jonathan pritchard" w:date="2025-01-23T13:27:00Z" w16du:dateUtc="2025-01-23T13:27:00Z"/>
                <w:sz w:val="18"/>
                <w:szCs w:val="18"/>
              </w:rPr>
            </w:pPr>
            <w:ins w:id="1164" w:author="jonathan pritchard" w:date="2025-01-23T13:27:00Z" w16du:dateUtc="2025-01-23T13:27:00Z">
              <w:r w:rsidRPr="00340B0D">
                <w:rPr>
                  <w:sz w:val="18"/>
                  <w:szCs w:val="18"/>
                </w:rPr>
                <w:t>Spot soundings</w:t>
              </w:r>
            </w:ins>
          </w:p>
        </w:tc>
        <w:tc>
          <w:tcPr>
            <w:tcW w:w="956" w:type="dxa"/>
            <w:tcBorders>
              <w:top w:val="single" w:sz="4" w:space="0" w:color="auto"/>
              <w:bottom w:val="single" w:sz="4" w:space="0" w:color="auto"/>
              <w:right w:val="single" w:sz="12" w:space="0" w:color="auto"/>
            </w:tcBorders>
            <w:vAlign w:val="center"/>
          </w:tcPr>
          <w:p w14:paraId="48A125A8" w14:textId="77777777" w:rsidR="00723877" w:rsidRPr="00340B0D" w:rsidRDefault="00723877" w:rsidP="00541D1A">
            <w:pPr>
              <w:rPr>
                <w:ins w:id="1165" w:author="jonathan pritchard" w:date="2025-01-23T13:27:00Z" w16du:dateUtc="2025-01-23T13:27:00Z"/>
                <w:rFonts w:cs="Arial"/>
                <w:sz w:val="18"/>
                <w:szCs w:val="18"/>
              </w:rPr>
            </w:pPr>
          </w:p>
        </w:tc>
      </w:tr>
      <w:tr w:rsidR="00723877" w:rsidRPr="00340B0D" w14:paraId="2E088FD0" w14:textId="77777777" w:rsidTr="00264CFF">
        <w:trPr>
          <w:ins w:id="1166"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59A049E" w14:textId="77777777" w:rsidR="00723877" w:rsidRPr="00340B0D" w:rsidRDefault="00723877" w:rsidP="00541D1A">
            <w:pPr>
              <w:pStyle w:val="Default"/>
              <w:rPr>
                <w:ins w:id="1167" w:author="jonathan pritchard" w:date="2025-01-23T13:27:00Z" w16du:dateUtc="2025-01-23T13:27:00Z"/>
                <w:sz w:val="18"/>
                <w:szCs w:val="18"/>
              </w:rPr>
            </w:pPr>
            <w:ins w:id="1168" w:author="jonathan pritchard" w:date="2025-01-23T13:27:00Z" w16du:dateUtc="2025-01-23T13:2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0AFF0E5" w14:textId="77777777" w:rsidR="00723877" w:rsidRPr="00340B0D" w:rsidRDefault="00723877" w:rsidP="00541D1A">
            <w:pPr>
              <w:jc w:val="center"/>
              <w:rPr>
                <w:ins w:id="1169"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28B976AE" w14:textId="77777777" w:rsidR="00723877" w:rsidRPr="00340B0D" w:rsidRDefault="00723877" w:rsidP="00541D1A">
            <w:pPr>
              <w:pStyle w:val="Default"/>
              <w:rPr>
                <w:ins w:id="1170" w:author="jonathan pritchard" w:date="2025-01-23T13:27:00Z" w16du:dateUtc="2025-01-23T13:27:00Z"/>
                <w:sz w:val="18"/>
                <w:szCs w:val="18"/>
              </w:rPr>
            </w:pPr>
            <w:ins w:id="1171" w:author="jonathan pritchard" w:date="2025-01-23T13:27:00Z" w16du:dateUtc="2025-01-23T13:27:00Z">
              <w:r w:rsidRPr="00340B0D">
                <w:rPr>
                  <w:sz w:val="18"/>
                  <w:szCs w:val="18"/>
                </w:rPr>
                <w:t>Submarine cables and pipelines</w:t>
              </w:r>
            </w:ins>
          </w:p>
        </w:tc>
        <w:tc>
          <w:tcPr>
            <w:tcW w:w="956" w:type="dxa"/>
            <w:tcBorders>
              <w:top w:val="single" w:sz="4" w:space="0" w:color="auto"/>
              <w:bottom w:val="single" w:sz="4" w:space="0" w:color="auto"/>
              <w:right w:val="single" w:sz="12" w:space="0" w:color="auto"/>
            </w:tcBorders>
            <w:vAlign w:val="center"/>
          </w:tcPr>
          <w:p w14:paraId="6E0AC3DB" w14:textId="77777777" w:rsidR="00723877" w:rsidRPr="00340B0D" w:rsidRDefault="00723877" w:rsidP="00541D1A">
            <w:pPr>
              <w:rPr>
                <w:ins w:id="1172" w:author="jonathan pritchard" w:date="2025-01-23T13:27:00Z" w16du:dateUtc="2025-01-23T13:27:00Z"/>
                <w:rFonts w:cs="Arial"/>
                <w:sz w:val="18"/>
                <w:szCs w:val="18"/>
              </w:rPr>
            </w:pPr>
          </w:p>
        </w:tc>
      </w:tr>
      <w:tr w:rsidR="00723877" w:rsidRPr="00340B0D" w14:paraId="6F160C6C" w14:textId="77777777" w:rsidTr="00264CFF">
        <w:trPr>
          <w:ins w:id="117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981DDBB" w14:textId="77777777" w:rsidR="00723877" w:rsidRPr="00340B0D" w:rsidRDefault="00723877" w:rsidP="00541D1A">
            <w:pPr>
              <w:pStyle w:val="Default"/>
              <w:ind w:left="720"/>
              <w:rPr>
                <w:ins w:id="1174" w:author="jonathan pritchard" w:date="2025-01-23T13:27:00Z" w16du:dateUtc="2025-01-23T13:27:00Z"/>
                <w:sz w:val="18"/>
                <w:szCs w:val="18"/>
              </w:rPr>
            </w:pPr>
            <w:ins w:id="1175" w:author="jonathan pritchard" w:date="2025-01-23T13:27:00Z" w16du:dateUtc="2025-01-23T13:27:00Z">
              <w:r w:rsidRPr="00340B0D">
                <w:rPr>
                  <w:sz w:val="18"/>
                  <w:szCs w:val="18"/>
                </w:rPr>
                <w:lastRenderedPageBreak/>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6240722" w14:textId="77777777" w:rsidR="00723877" w:rsidRPr="00340B0D" w:rsidRDefault="00723877" w:rsidP="00541D1A">
            <w:pPr>
              <w:jc w:val="center"/>
              <w:rPr>
                <w:ins w:id="1176"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F325FAB" w14:textId="77777777" w:rsidR="00723877" w:rsidRPr="00340B0D" w:rsidRDefault="00723877" w:rsidP="00541D1A">
            <w:pPr>
              <w:pStyle w:val="Default"/>
              <w:rPr>
                <w:ins w:id="1177" w:author="jonathan pritchard" w:date="2025-01-23T13:27:00Z" w16du:dateUtc="2025-01-23T13:27:00Z"/>
                <w:sz w:val="18"/>
                <w:szCs w:val="18"/>
              </w:rPr>
            </w:pPr>
            <w:ins w:id="1178" w:author="jonathan pritchard" w:date="2025-01-23T13:27:00Z" w16du:dateUtc="2025-01-23T13:27:00Z">
              <w:r w:rsidRPr="00340B0D">
                <w:rPr>
                  <w:sz w:val="18"/>
                  <w:szCs w:val="18"/>
                </w:rPr>
                <w:t>All isolated dangers</w:t>
              </w:r>
            </w:ins>
          </w:p>
        </w:tc>
        <w:tc>
          <w:tcPr>
            <w:tcW w:w="956" w:type="dxa"/>
            <w:tcBorders>
              <w:top w:val="single" w:sz="4" w:space="0" w:color="auto"/>
              <w:bottom w:val="single" w:sz="4" w:space="0" w:color="auto"/>
              <w:right w:val="single" w:sz="12" w:space="0" w:color="auto"/>
            </w:tcBorders>
            <w:vAlign w:val="center"/>
          </w:tcPr>
          <w:p w14:paraId="5A8D056D" w14:textId="77777777" w:rsidR="00723877" w:rsidRPr="00340B0D" w:rsidRDefault="00723877" w:rsidP="00541D1A">
            <w:pPr>
              <w:rPr>
                <w:ins w:id="1179" w:author="jonathan pritchard" w:date="2025-01-23T13:27:00Z" w16du:dateUtc="2025-01-23T13:27:00Z"/>
                <w:rFonts w:cs="Arial"/>
                <w:sz w:val="18"/>
                <w:szCs w:val="18"/>
              </w:rPr>
            </w:pPr>
          </w:p>
        </w:tc>
      </w:tr>
      <w:tr w:rsidR="00723877" w:rsidRPr="00340B0D" w14:paraId="5FAF0E20" w14:textId="77777777" w:rsidTr="00264CFF">
        <w:trPr>
          <w:ins w:id="1180"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BE785AB" w14:textId="77777777" w:rsidR="00723877" w:rsidRPr="00340B0D" w:rsidRDefault="00723877" w:rsidP="00541D1A">
            <w:pPr>
              <w:pStyle w:val="Default"/>
              <w:ind w:left="720"/>
              <w:rPr>
                <w:ins w:id="1181" w:author="jonathan pritchard" w:date="2025-01-23T13:27:00Z" w16du:dateUtc="2025-01-23T13:27:00Z"/>
                <w:sz w:val="18"/>
                <w:szCs w:val="18"/>
              </w:rPr>
            </w:pPr>
            <w:ins w:id="1182" w:author="jonathan pritchard" w:date="2025-01-23T13:27:00Z" w16du:dateUtc="2025-01-23T13:2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3BFFC378" w14:textId="77777777" w:rsidR="00723877" w:rsidRPr="00340B0D" w:rsidRDefault="00723877" w:rsidP="00541D1A">
            <w:pPr>
              <w:jc w:val="center"/>
              <w:rPr>
                <w:ins w:id="1183"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5DFA9DF8" w14:textId="77777777" w:rsidR="00723877" w:rsidRPr="00340B0D" w:rsidRDefault="00723877" w:rsidP="00541D1A">
            <w:pPr>
              <w:pStyle w:val="Default"/>
              <w:rPr>
                <w:ins w:id="1184" w:author="jonathan pritchard" w:date="2025-01-23T13:27:00Z" w16du:dateUtc="2025-01-23T13:27:00Z"/>
                <w:sz w:val="18"/>
                <w:szCs w:val="18"/>
              </w:rPr>
            </w:pPr>
            <w:ins w:id="1185" w:author="jonathan pritchard" w:date="2025-01-23T13:27:00Z" w16du:dateUtc="2025-01-23T13:27:00Z">
              <w:r w:rsidRPr="00340B0D">
                <w:rPr>
                  <w:sz w:val="18"/>
                  <w:szCs w:val="18"/>
                </w:rPr>
                <w:t>Magnetic variation</w:t>
              </w:r>
            </w:ins>
          </w:p>
        </w:tc>
        <w:tc>
          <w:tcPr>
            <w:tcW w:w="956" w:type="dxa"/>
            <w:tcBorders>
              <w:top w:val="single" w:sz="4" w:space="0" w:color="auto"/>
              <w:bottom w:val="single" w:sz="4" w:space="0" w:color="auto"/>
              <w:right w:val="single" w:sz="12" w:space="0" w:color="auto"/>
            </w:tcBorders>
            <w:vAlign w:val="center"/>
          </w:tcPr>
          <w:p w14:paraId="728B28F4" w14:textId="77777777" w:rsidR="00723877" w:rsidRPr="00340B0D" w:rsidRDefault="00723877" w:rsidP="00541D1A">
            <w:pPr>
              <w:rPr>
                <w:ins w:id="1186" w:author="jonathan pritchard" w:date="2025-01-23T13:27:00Z" w16du:dateUtc="2025-01-23T13:27:00Z"/>
                <w:rFonts w:cs="Arial"/>
                <w:sz w:val="18"/>
                <w:szCs w:val="18"/>
              </w:rPr>
            </w:pPr>
          </w:p>
        </w:tc>
      </w:tr>
      <w:tr w:rsidR="00723877" w:rsidRPr="00340B0D" w14:paraId="5265355A" w14:textId="77777777" w:rsidTr="00264CFF">
        <w:trPr>
          <w:ins w:id="1187"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BDDAA2" w14:textId="77777777" w:rsidR="00723877" w:rsidRPr="00340B0D" w:rsidRDefault="00723877" w:rsidP="00541D1A">
            <w:pPr>
              <w:pStyle w:val="Default"/>
              <w:rPr>
                <w:ins w:id="1188" w:author="jonathan pritchard" w:date="2025-01-23T13:27:00Z" w16du:dateUtc="2025-01-23T13:27:00Z"/>
                <w:sz w:val="18"/>
                <w:szCs w:val="18"/>
              </w:rPr>
            </w:pPr>
            <w:ins w:id="1189" w:author="jonathan pritchard" w:date="2025-01-23T13:27:00Z" w16du:dateUtc="2025-01-23T13:2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379601A" w14:textId="77777777" w:rsidR="00723877" w:rsidRPr="00340B0D" w:rsidRDefault="00723877" w:rsidP="00541D1A">
            <w:pPr>
              <w:jc w:val="center"/>
              <w:rPr>
                <w:ins w:id="1190"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4268AAD3" w14:textId="77777777" w:rsidR="00723877" w:rsidRPr="00340B0D" w:rsidRDefault="00723877" w:rsidP="00541D1A">
            <w:pPr>
              <w:pStyle w:val="Default"/>
              <w:rPr>
                <w:ins w:id="1191" w:author="jonathan pritchard" w:date="2025-01-23T13:27:00Z" w16du:dateUtc="2025-01-23T13:27:00Z"/>
                <w:sz w:val="18"/>
                <w:szCs w:val="18"/>
              </w:rPr>
            </w:pPr>
            <w:ins w:id="1192" w:author="jonathan pritchard" w:date="2025-01-23T13:27:00Z" w16du:dateUtc="2025-01-23T13:27:00Z">
              <w:r w:rsidRPr="00340B0D">
                <w:rPr>
                  <w:sz w:val="18"/>
                  <w:szCs w:val="18"/>
                </w:rPr>
                <w:t>Depth contours</w:t>
              </w:r>
            </w:ins>
          </w:p>
        </w:tc>
        <w:tc>
          <w:tcPr>
            <w:tcW w:w="956" w:type="dxa"/>
            <w:tcBorders>
              <w:top w:val="single" w:sz="4" w:space="0" w:color="auto"/>
              <w:bottom w:val="single" w:sz="4" w:space="0" w:color="auto"/>
              <w:right w:val="single" w:sz="12" w:space="0" w:color="auto"/>
            </w:tcBorders>
            <w:vAlign w:val="center"/>
          </w:tcPr>
          <w:p w14:paraId="446E3146" w14:textId="77777777" w:rsidR="00723877" w:rsidRPr="00340B0D" w:rsidRDefault="00723877" w:rsidP="00541D1A">
            <w:pPr>
              <w:rPr>
                <w:ins w:id="1193" w:author="jonathan pritchard" w:date="2025-01-23T13:27:00Z" w16du:dateUtc="2025-01-23T13:27:00Z"/>
                <w:rFonts w:cs="Arial"/>
                <w:sz w:val="18"/>
                <w:szCs w:val="18"/>
              </w:rPr>
            </w:pPr>
          </w:p>
        </w:tc>
      </w:tr>
      <w:tr w:rsidR="00723877" w:rsidRPr="00340B0D" w14:paraId="129ACB8E" w14:textId="77777777" w:rsidTr="00264CFF">
        <w:trPr>
          <w:ins w:id="1194"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FBC9F41" w14:textId="77777777" w:rsidR="00723877" w:rsidRPr="00340B0D" w:rsidRDefault="00723877" w:rsidP="00541D1A">
            <w:pPr>
              <w:pStyle w:val="Default"/>
              <w:rPr>
                <w:ins w:id="1195" w:author="jonathan pritchard" w:date="2025-01-23T13:27:00Z" w16du:dateUtc="2025-01-23T13:27:00Z"/>
                <w:sz w:val="18"/>
                <w:szCs w:val="18"/>
              </w:rPr>
            </w:pPr>
            <w:ins w:id="1196" w:author="jonathan pritchard" w:date="2025-01-23T13:27:00Z" w16du:dateUtc="2025-01-23T13:2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6471F" w14:textId="77777777" w:rsidR="00723877" w:rsidRPr="00340B0D" w:rsidRDefault="00723877" w:rsidP="00541D1A">
            <w:pPr>
              <w:jc w:val="center"/>
              <w:rPr>
                <w:ins w:id="1197"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753472F" w14:textId="77777777" w:rsidR="00723877" w:rsidRPr="00340B0D" w:rsidRDefault="00723877" w:rsidP="00541D1A">
            <w:pPr>
              <w:pStyle w:val="Default"/>
              <w:rPr>
                <w:ins w:id="1198" w:author="jonathan pritchard" w:date="2025-01-23T13:27:00Z" w16du:dateUtc="2025-01-23T13:27:00Z"/>
                <w:sz w:val="18"/>
                <w:szCs w:val="18"/>
              </w:rPr>
            </w:pPr>
            <w:ins w:id="1199" w:author="jonathan pritchard" w:date="2025-01-23T13:27:00Z" w16du:dateUtc="2025-01-23T13:27:00Z">
              <w:r w:rsidRPr="00340B0D">
                <w:rPr>
                  <w:sz w:val="18"/>
                  <w:szCs w:val="18"/>
                </w:rPr>
                <w:t>Seabed</w:t>
              </w:r>
            </w:ins>
          </w:p>
        </w:tc>
        <w:tc>
          <w:tcPr>
            <w:tcW w:w="956" w:type="dxa"/>
            <w:tcBorders>
              <w:top w:val="single" w:sz="4" w:space="0" w:color="auto"/>
              <w:bottom w:val="single" w:sz="4" w:space="0" w:color="auto"/>
              <w:right w:val="single" w:sz="12" w:space="0" w:color="auto"/>
            </w:tcBorders>
            <w:vAlign w:val="center"/>
          </w:tcPr>
          <w:p w14:paraId="20DE7E2A" w14:textId="77777777" w:rsidR="00723877" w:rsidRPr="00340B0D" w:rsidRDefault="00723877" w:rsidP="00541D1A">
            <w:pPr>
              <w:rPr>
                <w:ins w:id="1200" w:author="jonathan pritchard" w:date="2025-01-23T13:27:00Z" w16du:dateUtc="2025-01-23T13:27:00Z"/>
                <w:rFonts w:cs="Arial"/>
                <w:sz w:val="18"/>
                <w:szCs w:val="18"/>
              </w:rPr>
            </w:pPr>
          </w:p>
        </w:tc>
      </w:tr>
      <w:tr w:rsidR="00723877" w:rsidRPr="00340B0D" w14:paraId="6F3FEF89" w14:textId="77777777" w:rsidTr="00264CFF">
        <w:trPr>
          <w:ins w:id="1201"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77FC633" w14:textId="77777777" w:rsidR="00723877" w:rsidRPr="00340B0D" w:rsidRDefault="00723877" w:rsidP="00541D1A">
            <w:pPr>
              <w:pStyle w:val="Default"/>
              <w:rPr>
                <w:ins w:id="1202" w:author="jonathan pritchard" w:date="2025-01-23T13:27:00Z" w16du:dateUtc="2025-01-23T13:27:00Z"/>
                <w:sz w:val="18"/>
                <w:szCs w:val="18"/>
              </w:rPr>
            </w:pPr>
            <w:ins w:id="1203" w:author="jonathan pritchard" w:date="2025-01-23T13:27:00Z" w16du:dateUtc="2025-01-23T13:2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BE37488" w14:textId="77777777" w:rsidR="00723877" w:rsidRPr="00340B0D" w:rsidRDefault="00723877" w:rsidP="00541D1A">
            <w:pPr>
              <w:jc w:val="center"/>
              <w:rPr>
                <w:ins w:id="1204"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FA75B9" w14:textId="77777777" w:rsidR="00723877" w:rsidRPr="00340B0D" w:rsidRDefault="00723877" w:rsidP="00541D1A">
            <w:pPr>
              <w:pStyle w:val="Default"/>
              <w:rPr>
                <w:ins w:id="1205" w:author="jonathan pritchard" w:date="2025-01-23T13:27:00Z" w16du:dateUtc="2025-01-23T13:27:00Z"/>
                <w:sz w:val="18"/>
                <w:szCs w:val="18"/>
              </w:rPr>
            </w:pPr>
            <w:ins w:id="1206" w:author="jonathan pritchard" w:date="2025-01-23T13:27:00Z" w16du:dateUtc="2025-01-23T13:27:00Z">
              <w:r w:rsidRPr="00340B0D">
                <w:rPr>
                  <w:sz w:val="18"/>
                  <w:szCs w:val="18"/>
                </w:rPr>
                <w:t>Tidal</w:t>
              </w:r>
            </w:ins>
          </w:p>
        </w:tc>
        <w:tc>
          <w:tcPr>
            <w:tcW w:w="956" w:type="dxa"/>
            <w:tcBorders>
              <w:top w:val="single" w:sz="4" w:space="0" w:color="auto"/>
              <w:bottom w:val="single" w:sz="4" w:space="0" w:color="auto"/>
              <w:right w:val="single" w:sz="12" w:space="0" w:color="auto"/>
            </w:tcBorders>
            <w:vAlign w:val="center"/>
          </w:tcPr>
          <w:p w14:paraId="06831EC4" w14:textId="77777777" w:rsidR="00723877" w:rsidRPr="00340B0D" w:rsidRDefault="00723877" w:rsidP="00541D1A">
            <w:pPr>
              <w:rPr>
                <w:ins w:id="1207" w:author="jonathan pritchard" w:date="2025-01-23T13:27:00Z" w16du:dateUtc="2025-01-23T13:27:00Z"/>
                <w:rFonts w:cs="Arial"/>
                <w:sz w:val="18"/>
                <w:szCs w:val="18"/>
              </w:rPr>
            </w:pPr>
          </w:p>
        </w:tc>
      </w:tr>
      <w:tr w:rsidR="00723877" w:rsidRPr="00340B0D" w14:paraId="0D2F8BCE" w14:textId="77777777" w:rsidTr="00264CFF">
        <w:trPr>
          <w:ins w:id="120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02D54CAA" w14:textId="77777777" w:rsidR="00723877" w:rsidRPr="00340B0D" w:rsidRDefault="00723877" w:rsidP="00541D1A">
            <w:pPr>
              <w:pStyle w:val="Default"/>
              <w:rPr>
                <w:ins w:id="1209" w:author="jonathan pritchard" w:date="2025-01-23T13:27:00Z" w16du:dateUtc="2025-01-23T13:27:00Z"/>
                <w:sz w:val="18"/>
                <w:szCs w:val="18"/>
              </w:rPr>
            </w:pPr>
            <w:ins w:id="1210" w:author="jonathan pritchard" w:date="2025-01-23T13:27:00Z" w16du:dateUtc="2025-01-23T13:2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BEACCD4" w14:textId="77777777" w:rsidR="00723877" w:rsidRPr="00340B0D" w:rsidRDefault="00723877" w:rsidP="00541D1A">
            <w:pPr>
              <w:jc w:val="center"/>
              <w:rPr>
                <w:ins w:id="1211"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09C0CE44" w14:textId="77777777" w:rsidR="00723877" w:rsidRPr="00340B0D" w:rsidRDefault="00723877" w:rsidP="00541D1A">
            <w:pPr>
              <w:pStyle w:val="Default"/>
              <w:rPr>
                <w:ins w:id="1212" w:author="jonathan pritchard" w:date="2025-01-23T13:27:00Z" w16du:dateUtc="2025-01-23T13:27:00Z"/>
                <w:sz w:val="18"/>
                <w:szCs w:val="18"/>
              </w:rPr>
            </w:pPr>
            <w:ins w:id="1213" w:author="jonathan pritchard" w:date="2025-01-23T13:27:00Z" w16du:dateUtc="2025-01-23T13:27:00Z">
              <w:r w:rsidRPr="00340B0D">
                <w:rPr>
                  <w:sz w:val="18"/>
                  <w:szCs w:val="18"/>
                </w:rPr>
                <w:t>Miscellaneous (Other)</w:t>
              </w:r>
            </w:ins>
          </w:p>
        </w:tc>
        <w:tc>
          <w:tcPr>
            <w:tcW w:w="956" w:type="dxa"/>
            <w:tcBorders>
              <w:top w:val="single" w:sz="4" w:space="0" w:color="auto"/>
              <w:bottom w:val="single" w:sz="4" w:space="0" w:color="auto"/>
              <w:right w:val="single" w:sz="12" w:space="0" w:color="auto"/>
            </w:tcBorders>
            <w:vAlign w:val="center"/>
          </w:tcPr>
          <w:p w14:paraId="44B5CABD" w14:textId="77777777" w:rsidR="00723877" w:rsidRPr="00340B0D" w:rsidRDefault="00723877" w:rsidP="00541D1A">
            <w:pPr>
              <w:rPr>
                <w:ins w:id="1214" w:author="jonathan pritchard" w:date="2025-01-23T13:27:00Z" w16du:dateUtc="2025-01-23T13:27:00Z"/>
                <w:rFonts w:cs="Arial"/>
                <w:sz w:val="18"/>
                <w:szCs w:val="18"/>
              </w:rPr>
            </w:pPr>
          </w:p>
        </w:tc>
      </w:tr>
      <w:tr w:rsidR="00723877" w:rsidRPr="00340B0D" w14:paraId="19EDE2C4" w14:textId="77777777" w:rsidTr="00264CFF">
        <w:trPr>
          <w:ins w:id="1215"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74131AD3" w14:textId="77777777" w:rsidR="00723877" w:rsidRPr="00340B0D" w:rsidRDefault="00723877" w:rsidP="00541D1A">
            <w:pPr>
              <w:pStyle w:val="Default"/>
              <w:rPr>
                <w:ins w:id="1216" w:author="jonathan pritchard" w:date="2025-01-23T13:27:00Z" w16du:dateUtc="2025-01-23T13:27:00Z"/>
                <w:sz w:val="18"/>
                <w:szCs w:val="18"/>
              </w:rPr>
            </w:pPr>
            <w:ins w:id="1217" w:author="jonathan pritchard" w:date="2025-01-23T13:27:00Z" w16du:dateUtc="2025-01-23T13:2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BF90B50" w14:textId="77777777" w:rsidR="00723877" w:rsidRPr="00340B0D" w:rsidRDefault="00723877" w:rsidP="00541D1A">
            <w:pPr>
              <w:jc w:val="center"/>
              <w:rPr>
                <w:ins w:id="1218"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C33BCE0" w14:textId="77777777" w:rsidR="00723877" w:rsidRPr="00340B0D" w:rsidRDefault="00723877" w:rsidP="00541D1A">
            <w:pPr>
              <w:rPr>
                <w:ins w:id="1219"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27E1BBC9" w14:textId="77777777" w:rsidR="00723877" w:rsidRPr="00340B0D" w:rsidRDefault="00723877" w:rsidP="00541D1A">
            <w:pPr>
              <w:rPr>
                <w:ins w:id="1220" w:author="jonathan pritchard" w:date="2025-01-23T13:27:00Z" w16du:dateUtc="2025-01-23T13:27:00Z"/>
                <w:rFonts w:cs="Arial"/>
                <w:sz w:val="18"/>
                <w:szCs w:val="18"/>
              </w:rPr>
            </w:pPr>
          </w:p>
        </w:tc>
      </w:tr>
      <w:tr w:rsidR="00723877" w:rsidRPr="00340B0D" w14:paraId="4D3F660A" w14:textId="77777777" w:rsidTr="00264CFF">
        <w:trPr>
          <w:ins w:id="1221"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6213D63" w14:textId="77777777" w:rsidR="00723877" w:rsidRPr="00340B0D" w:rsidRDefault="00723877" w:rsidP="00541D1A">
            <w:pPr>
              <w:pStyle w:val="Default"/>
              <w:rPr>
                <w:ins w:id="1222" w:author="jonathan pritchard" w:date="2025-01-23T13:27:00Z" w16du:dateUtc="2025-01-23T13:27:00Z"/>
                <w:sz w:val="18"/>
                <w:szCs w:val="18"/>
              </w:rPr>
            </w:pPr>
            <w:ins w:id="1223" w:author="jonathan pritchard" w:date="2025-01-23T13:27:00Z" w16du:dateUtc="2025-01-23T13:2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3CE40B" w14:textId="77777777" w:rsidR="00723877" w:rsidRPr="00340B0D" w:rsidRDefault="00723877" w:rsidP="00541D1A">
            <w:pPr>
              <w:jc w:val="center"/>
              <w:rPr>
                <w:ins w:id="1224"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05551C" w14:textId="77777777" w:rsidR="00723877" w:rsidRPr="00340B0D" w:rsidRDefault="00723877" w:rsidP="00541D1A">
            <w:pPr>
              <w:rPr>
                <w:ins w:id="1225"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A9EE837" w14:textId="77777777" w:rsidR="00723877" w:rsidRPr="00340B0D" w:rsidRDefault="00723877" w:rsidP="00541D1A">
            <w:pPr>
              <w:rPr>
                <w:ins w:id="1226" w:author="jonathan pritchard" w:date="2025-01-23T13:27:00Z" w16du:dateUtc="2025-01-23T13:27:00Z"/>
                <w:rFonts w:cs="Arial"/>
                <w:sz w:val="18"/>
                <w:szCs w:val="18"/>
              </w:rPr>
            </w:pPr>
          </w:p>
        </w:tc>
      </w:tr>
      <w:tr w:rsidR="00723877" w:rsidRPr="00340B0D" w14:paraId="574993A7" w14:textId="77777777" w:rsidTr="00264CFF">
        <w:trPr>
          <w:ins w:id="1227"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143A623B" w14:textId="77777777" w:rsidR="00723877" w:rsidRPr="00340B0D" w:rsidRDefault="00723877" w:rsidP="00541D1A">
            <w:pPr>
              <w:pStyle w:val="Default"/>
              <w:rPr>
                <w:ins w:id="1228" w:author="jonathan pritchard" w:date="2025-01-23T13:27:00Z" w16du:dateUtc="2025-01-23T13:27:00Z"/>
                <w:sz w:val="18"/>
                <w:szCs w:val="18"/>
              </w:rPr>
            </w:pPr>
            <w:ins w:id="1229" w:author="jonathan pritchard" w:date="2025-01-23T13:27:00Z" w16du:dateUtc="2025-01-23T13:2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ED727AF" w14:textId="77777777" w:rsidR="00723877" w:rsidRPr="00340B0D" w:rsidRDefault="00723877" w:rsidP="00541D1A">
            <w:pPr>
              <w:jc w:val="center"/>
              <w:rPr>
                <w:ins w:id="1230"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3F1A2B88" w14:textId="77777777" w:rsidR="00723877" w:rsidRPr="00340B0D" w:rsidRDefault="00723877" w:rsidP="00541D1A">
            <w:pPr>
              <w:rPr>
                <w:ins w:id="1231"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A04DAC4" w14:textId="77777777" w:rsidR="00723877" w:rsidRPr="00340B0D" w:rsidRDefault="00723877" w:rsidP="00541D1A">
            <w:pPr>
              <w:rPr>
                <w:ins w:id="1232" w:author="jonathan pritchard" w:date="2025-01-23T13:27:00Z" w16du:dateUtc="2025-01-23T13:27:00Z"/>
                <w:rFonts w:cs="Arial"/>
                <w:sz w:val="18"/>
                <w:szCs w:val="18"/>
              </w:rPr>
            </w:pPr>
          </w:p>
        </w:tc>
      </w:tr>
      <w:tr w:rsidR="00723877" w:rsidRPr="00340B0D" w14:paraId="6BEBC97A" w14:textId="77777777" w:rsidTr="00264CFF">
        <w:trPr>
          <w:ins w:id="123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3CB25093" w14:textId="77777777" w:rsidR="00723877" w:rsidRPr="00340B0D" w:rsidRDefault="00723877" w:rsidP="00541D1A">
            <w:pPr>
              <w:pStyle w:val="Default"/>
              <w:ind w:left="720"/>
              <w:rPr>
                <w:ins w:id="1234" w:author="jonathan pritchard" w:date="2025-01-23T13:27:00Z" w16du:dateUtc="2025-01-23T13:27:00Z"/>
                <w:sz w:val="18"/>
                <w:szCs w:val="18"/>
              </w:rPr>
            </w:pPr>
            <w:ins w:id="1235" w:author="jonathan pritchard" w:date="2025-01-23T13:27:00Z" w16du:dateUtc="2025-01-23T13:2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C9E841" w14:textId="77777777" w:rsidR="00723877" w:rsidRPr="00340B0D" w:rsidRDefault="00723877" w:rsidP="00541D1A">
            <w:pPr>
              <w:jc w:val="center"/>
              <w:rPr>
                <w:ins w:id="1236"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4" w:space="0" w:color="auto"/>
            </w:tcBorders>
          </w:tcPr>
          <w:p w14:paraId="1FDFB8B7" w14:textId="77777777" w:rsidR="00723877" w:rsidRPr="00340B0D" w:rsidRDefault="00723877" w:rsidP="00541D1A">
            <w:pPr>
              <w:rPr>
                <w:ins w:id="1237"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64BE19AC" w14:textId="77777777" w:rsidR="00723877" w:rsidRPr="00340B0D" w:rsidRDefault="00723877" w:rsidP="00541D1A">
            <w:pPr>
              <w:rPr>
                <w:ins w:id="1238" w:author="jonathan pritchard" w:date="2025-01-23T13:27:00Z" w16du:dateUtc="2025-01-23T13:27:00Z"/>
                <w:rFonts w:cs="Arial"/>
                <w:sz w:val="18"/>
                <w:szCs w:val="18"/>
              </w:rPr>
            </w:pPr>
          </w:p>
        </w:tc>
      </w:tr>
      <w:tr w:rsidR="00723877" w:rsidRPr="00340B0D" w14:paraId="47E664E1" w14:textId="77777777" w:rsidTr="00264CFF">
        <w:trPr>
          <w:ins w:id="1239" w:author="jonathan pritchard" w:date="2025-01-23T13:27:00Z"/>
        </w:trPr>
        <w:tc>
          <w:tcPr>
            <w:tcW w:w="4375" w:type="dxa"/>
            <w:gridSpan w:val="3"/>
            <w:tcBorders>
              <w:top w:val="single" w:sz="4" w:space="0" w:color="auto"/>
              <w:left w:val="single" w:sz="12" w:space="0" w:color="auto"/>
              <w:bottom w:val="single" w:sz="12" w:space="0" w:color="auto"/>
              <w:right w:val="single" w:sz="4" w:space="0" w:color="auto"/>
            </w:tcBorders>
          </w:tcPr>
          <w:p w14:paraId="4F9D4009" w14:textId="77777777" w:rsidR="00723877" w:rsidRPr="00340B0D" w:rsidRDefault="00723877" w:rsidP="00541D1A">
            <w:pPr>
              <w:pStyle w:val="Default"/>
              <w:ind w:left="720"/>
              <w:rPr>
                <w:ins w:id="1240" w:author="jonathan pritchard" w:date="2025-01-23T13:27:00Z" w16du:dateUtc="2025-01-23T13:27:00Z"/>
                <w:sz w:val="18"/>
                <w:szCs w:val="18"/>
              </w:rPr>
            </w:pPr>
            <w:ins w:id="1241" w:author="jonathan pritchard" w:date="2025-01-23T13:27:00Z" w16du:dateUtc="2025-01-23T13:2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EAE76B4" w14:textId="77777777" w:rsidR="00723877" w:rsidRPr="00340B0D" w:rsidRDefault="00723877" w:rsidP="00541D1A">
            <w:pPr>
              <w:jc w:val="center"/>
              <w:rPr>
                <w:ins w:id="1242" w:author="jonathan pritchard" w:date="2025-01-23T13:27:00Z" w16du:dateUtc="2025-01-23T13:27:00Z"/>
                <w:rFonts w:cs="Arial"/>
                <w:sz w:val="18"/>
                <w:szCs w:val="18"/>
              </w:rPr>
            </w:pPr>
          </w:p>
        </w:tc>
        <w:tc>
          <w:tcPr>
            <w:tcW w:w="3598" w:type="dxa"/>
            <w:gridSpan w:val="3"/>
            <w:tcBorders>
              <w:top w:val="single" w:sz="4" w:space="0" w:color="auto"/>
              <w:left w:val="single" w:sz="12" w:space="0" w:color="auto"/>
              <w:bottom w:val="single" w:sz="12" w:space="0" w:color="auto"/>
            </w:tcBorders>
          </w:tcPr>
          <w:p w14:paraId="660CC4A2" w14:textId="77777777" w:rsidR="00723877" w:rsidRPr="00340B0D" w:rsidRDefault="00723877" w:rsidP="00541D1A">
            <w:pPr>
              <w:rPr>
                <w:ins w:id="1243" w:author="jonathan pritchard" w:date="2025-01-23T13:27:00Z" w16du:dateUtc="2025-01-23T13:27:00Z"/>
                <w:rFonts w:cs="Arial"/>
                <w:sz w:val="18"/>
                <w:szCs w:val="18"/>
              </w:rPr>
            </w:pPr>
          </w:p>
        </w:tc>
        <w:tc>
          <w:tcPr>
            <w:tcW w:w="956" w:type="dxa"/>
            <w:tcBorders>
              <w:top w:val="single" w:sz="4" w:space="0" w:color="auto"/>
              <w:bottom w:val="single" w:sz="12" w:space="0" w:color="auto"/>
              <w:right w:val="single" w:sz="12" w:space="0" w:color="auto"/>
            </w:tcBorders>
            <w:vAlign w:val="center"/>
          </w:tcPr>
          <w:p w14:paraId="12E0749D" w14:textId="77777777" w:rsidR="00723877" w:rsidRPr="00340B0D" w:rsidRDefault="00723877" w:rsidP="00541D1A">
            <w:pPr>
              <w:rPr>
                <w:ins w:id="1244" w:author="jonathan pritchard" w:date="2025-01-23T13:27:00Z" w16du:dateUtc="2025-01-23T13:27:00Z"/>
                <w:rFonts w:cs="Arial"/>
                <w:sz w:val="18"/>
                <w:szCs w:val="18"/>
              </w:rPr>
            </w:pPr>
          </w:p>
        </w:tc>
      </w:tr>
      <w:tr w:rsidR="00723877" w:rsidRPr="00340B0D" w14:paraId="0D99A170" w14:textId="77777777" w:rsidTr="00264CFF">
        <w:trPr>
          <w:ins w:id="1245"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CB8EE44" w14:textId="77777777" w:rsidR="00723877" w:rsidRPr="00EF63B4" w:rsidRDefault="00723877" w:rsidP="00541D1A">
            <w:pPr>
              <w:jc w:val="center"/>
              <w:rPr>
                <w:ins w:id="1246" w:author="jonathan pritchard" w:date="2025-01-23T13:27:00Z" w16du:dateUtc="2025-01-23T13:27:00Z"/>
                <w:rFonts w:cs="Arial"/>
                <w:sz w:val="18"/>
                <w:szCs w:val="18"/>
              </w:rPr>
            </w:pPr>
            <w:ins w:id="1247" w:author="jonathan pritchard" w:date="2025-01-23T13:27:00Z" w16du:dateUtc="2025-01-23T13:27:00Z">
              <w:r>
                <w:rPr>
                  <w:rFonts w:cs="Arial"/>
                  <w:b/>
                  <w:bCs/>
                  <w:sz w:val="18"/>
                  <w:szCs w:val="18"/>
                </w:rPr>
                <w:t>Additional</w:t>
              </w:r>
            </w:ins>
          </w:p>
        </w:tc>
      </w:tr>
      <w:tr w:rsidR="00723877" w:rsidRPr="00340B0D" w14:paraId="0CF6745C" w14:textId="77777777" w:rsidTr="00264CFF">
        <w:trPr>
          <w:ins w:id="1248"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59D30D8B" w14:textId="77777777" w:rsidR="00723877" w:rsidRPr="00340B0D" w:rsidRDefault="00723877" w:rsidP="00541D1A">
            <w:pPr>
              <w:pStyle w:val="Default"/>
              <w:ind w:left="720"/>
              <w:rPr>
                <w:ins w:id="1249"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0BB6EC2" w14:textId="77777777" w:rsidR="00723877" w:rsidRPr="00340B0D" w:rsidRDefault="00723877" w:rsidP="00541D1A">
            <w:pPr>
              <w:jc w:val="center"/>
              <w:rPr>
                <w:ins w:id="1250"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0194B31D" w14:textId="77777777" w:rsidR="00723877" w:rsidRPr="00340B0D" w:rsidRDefault="00723877" w:rsidP="00541D1A">
            <w:pPr>
              <w:rPr>
                <w:ins w:id="1251"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40A82093" w14:textId="77777777" w:rsidR="00723877" w:rsidRPr="00340B0D" w:rsidRDefault="00723877" w:rsidP="00541D1A">
            <w:pPr>
              <w:rPr>
                <w:ins w:id="1252" w:author="jonathan pritchard" w:date="2025-01-23T13:27:00Z" w16du:dateUtc="2025-01-23T13:27:00Z"/>
                <w:rFonts w:cs="Arial"/>
                <w:sz w:val="18"/>
                <w:szCs w:val="18"/>
              </w:rPr>
            </w:pPr>
          </w:p>
        </w:tc>
      </w:tr>
      <w:tr w:rsidR="00723877" w:rsidRPr="00340B0D" w14:paraId="4C0AE6F4" w14:textId="77777777" w:rsidTr="00264CFF">
        <w:trPr>
          <w:ins w:id="1253" w:author="jonathan pritchard" w:date="2025-01-23T13:27:00Z"/>
        </w:trPr>
        <w:tc>
          <w:tcPr>
            <w:tcW w:w="4375" w:type="dxa"/>
            <w:gridSpan w:val="3"/>
            <w:tcBorders>
              <w:top w:val="single" w:sz="4" w:space="0" w:color="auto"/>
              <w:left w:val="single" w:sz="12" w:space="0" w:color="auto"/>
              <w:bottom w:val="single" w:sz="4" w:space="0" w:color="auto"/>
              <w:right w:val="single" w:sz="4" w:space="0" w:color="auto"/>
            </w:tcBorders>
          </w:tcPr>
          <w:p w14:paraId="65DA9AE7" w14:textId="77777777" w:rsidR="00723877" w:rsidRPr="00340B0D" w:rsidRDefault="00723877" w:rsidP="00541D1A">
            <w:pPr>
              <w:pStyle w:val="Default"/>
              <w:ind w:left="720"/>
              <w:rPr>
                <w:ins w:id="1254" w:author="jonathan pritchard" w:date="2025-01-23T13:27:00Z" w16du:dateUtc="2025-01-23T13:2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57393" w14:textId="77777777" w:rsidR="00723877" w:rsidRPr="00340B0D" w:rsidRDefault="00723877" w:rsidP="00541D1A">
            <w:pPr>
              <w:jc w:val="center"/>
              <w:rPr>
                <w:ins w:id="1255" w:author="jonathan pritchard" w:date="2025-01-23T13:27:00Z" w16du:dateUtc="2025-01-23T13:27:00Z"/>
                <w:rFonts w:cs="Arial"/>
                <w:sz w:val="18"/>
                <w:szCs w:val="18"/>
              </w:rPr>
            </w:pPr>
          </w:p>
        </w:tc>
        <w:tc>
          <w:tcPr>
            <w:tcW w:w="3598" w:type="dxa"/>
            <w:gridSpan w:val="3"/>
            <w:tcBorders>
              <w:top w:val="single" w:sz="4" w:space="0" w:color="auto"/>
              <w:left w:val="double" w:sz="4" w:space="0" w:color="auto"/>
              <w:bottom w:val="single" w:sz="4" w:space="0" w:color="auto"/>
            </w:tcBorders>
          </w:tcPr>
          <w:p w14:paraId="4ADF9835" w14:textId="77777777" w:rsidR="00723877" w:rsidRPr="00340B0D" w:rsidRDefault="00723877" w:rsidP="00541D1A">
            <w:pPr>
              <w:rPr>
                <w:ins w:id="1256" w:author="jonathan pritchard" w:date="2025-01-23T13:27:00Z" w16du:dateUtc="2025-01-23T13:27:00Z"/>
                <w:rFonts w:cs="Arial"/>
                <w:sz w:val="18"/>
                <w:szCs w:val="18"/>
              </w:rPr>
            </w:pPr>
          </w:p>
        </w:tc>
        <w:tc>
          <w:tcPr>
            <w:tcW w:w="956" w:type="dxa"/>
            <w:tcBorders>
              <w:top w:val="single" w:sz="4" w:space="0" w:color="auto"/>
              <w:bottom w:val="single" w:sz="4" w:space="0" w:color="auto"/>
              <w:right w:val="single" w:sz="12" w:space="0" w:color="auto"/>
            </w:tcBorders>
            <w:vAlign w:val="center"/>
          </w:tcPr>
          <w:p w14:paraId="7EDEFFDE" w14:textId="77777777" w:rsidR="00723877" w:rsidRPr="00340B0D" w:rsidRDefault="00723877" w:rsidP="00541D1A">
            <w:pPr>
              <w:rPr>
                <w:ins w:id="1257" w:author="jonathan pritchard" w:date="2025-01-23T13:27:00Z" w16du:dateUtc="2025-01-23T13:27:00Z"/>
                <w:rFonts w:cs="Arial"/>
                <w:sz w:val="18"/>
                <w:szCs w:val="18"/>
              </w:rPr>
            </w:pPr>
          </w:p>
        </w:tc>
      </w:tr>
      <w:tr w:rsidR="00723877" w:rsidRPr="00340B0D" w14:paraId="29EC7239" w14:textId="77777777" w:rsidTr="00264CFF">
        <w:trPr>
          <w:ins w:id="1258" w:author="jonathan pritchard" w:date="2025-01-23T13:27:00Z"/>
        </w:trPr>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4AE97E" w14:textId="77777777" w:rsidR="00723877" w:rsidRPr="00340B0D" w:rsidRDefault="00723877" w:rsidP="00541D1A">
            <w:pPr>
              <w:jc w:val="center"/>
              <w:rPr>
                <w:ins w:id="1259" w:author="jonathan pritchard" w:date="2025-01-23T13:27:00Z" w16du:dateUtc="2025-01-23T13:27:00Z"/>
                <w:rFonts w:cs="Arial"/>
                <w:b/>
                <w:bCs/>
                <w:sz w:val="18"/>
                <w:szCs w:val="18"/>
              </w:rPr>
            </w:pPr>
            <w:ins w:id="1260" w:author="jonathan pritchard" w:date="2025-01-23T13:27:00Z" w16du:dateUtc="2025-01-23T13:27:00Z">
              <w:r w:rsidRPr="00340B0D">
                <w:rPr>
                  <w:rFonts w:cs="Arial"/>
                  <w:b/>
                  <w:bCs/>
                  <w:sz w:val="18"/>
                  <w:szCs w:val="18"/>
                </w:rPr>
                <w:t>Setup</w:t>
              </w:r>
            </w:ins>
          </w:p>
        </w:tc>
      </w:tr>
      <w:tr w:rsidR="00723877" w:rsidRPr="00340B0D" w14:paraId="24F40D97" w14:textId="77777777" w:rsidTr="00264CFF">
        <w:trPr>
          <w:ins w:id="1261" w:author="jonathan pritchard" w:date="2025-01-23T13:27:00Z"/>
        </w:trPr>
        <w:tc>
          <w:tcPr>
            <w:tcW w:w="9483" w:type="dxa"/>
            <w:gridSpan w:val="9"/>
            <w:tcBorders>
              <w:top w:val="single" w:sz="4" w:space="0" w:color="auto"/>
              <w:left w:val="single" w:sz="12" w:space="0" w:color="auto"/>
              <w:bottom w:val="single" w:sz="4" w:space="0" w:color="auto"/>
              <w:right w:val="single" w:sz="12" w:space="0" w:color="auto"/>
            </w:tcBorders>
          </w:tcPr>
          <w:p w14:paraId="6EE6BA50" w14:textId="77777777" w:rsidR="00723877" w:rsidRDefault="00723877" w:rsidP="00541D1A">
            <w:pPr>
              <w:rPr>
                <w:ins w:id="1262" w:author="jonathan pritchard" w:date="2025-01-23T13:27:00Z" w16du:dateUtc="2025-01-23T13:27:00Z"/>
                <w:rFonts w:cs="Arial"/>
                <w:sz w:val="18"/>
                <w:szCs w:val="18"/>
              </w:rPr>
            </w:pPr>
          </w:p>
          <w:p w14:paraId="24868574" w14:textId="2A2D1346" w:rsidR="00723877" w:rsidRPr="00110428" w:rsidRDefault="00264CFF" w:rsidP="00541D1A">
            <w:pPr>
              <w:rPr>
                <w:ins w:id="1263" w:author="jonathan pritchard" w:date="2025-01-23T13:27:00Z" w16du:dateUtc="2025-01-23T13:27:00Z"/>
                <w:rFonts w:cs="Arial"/>
              </w:rPr>
            </w:pPr>
            <w:r>
              <w:rPr>
                <w:i/>
              </w:rPr>
              <w:t xml:space="preserve">Load the exchange set </w:t>
            </w:r>
            <w:proofErr w:type="spellStart"/>
            <w:r>
              <w:rPr>
                <w:b/>
                <w:bCs/>
                <w:i/>
              </w:rPr>
              <w:t>PowerUp</w:t>
            </w:r>
            <w:proofErr w:type="spellEnd"/>
          </w:p>
          <w:p w14:paraId="57BA6651" w14:textId="77777777" w:rsidR="00723877" w:rsidRPr="00340B0D" w:rsidRDefault="00723877" w:rsidP="00541D1A">
            <w:pPr>
              <w:rPr>
                <w:ins w:id="1264" w:author="jonathan pritchard" w:date="2025-01-23T13:27:00Z" w16du:dateUtc="2025-01-23T13:27:00Z"/>
                <w:rFonts w:cs="Arial"/>
                <w:sz w:val="18"/>
                <w:szCs w:val="18"/>
              </w:rPr>
            </w:pPr>
          </w:p>
        </w:tc>
      </w:tr>
      <w:tr w:rsidR="00723877" w:rsidRPr="00340B0D" w14:paraId="1C056BE1" w14:textId="77777777" w:rsidTr="00264CFF">
        <w:trPr>
          <w:ins w:id="1265"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BA1D5E" w14:textId="77777777" w:rsidR="00723877" w:rsidRPr="00340B0D" w:rsidRDefault="00723877" w:rsidP="00541D1A">
            <w:pPr>
              <w:jc w:val="center"/>
              <w:rPr>
                <w:ins w:id="1266" w:author="jonathan pritchard" w:date="2025-01-23T13:27:00Z" w16du:dateUtc="2025-01-23T13:27:00Z"/>
                <w:rFonts w:cs="Arial"/>
                <w:b/>
                <w:bCs/>
                <w:sz w:val="18"/>
                <w:szCs w:val="18"/>
              </w:rPr>
            </w:pPr>
            <w:ins w:id="1267" w:author="jonathan pritchard" w:date="2025-01-23T13:27:00Z" w16du:dateUtc="2025-01-23T13:27:00Z">
              <w:r w:rsidRPr="00340B0D">
                <w:rPr>
                  <w:rFonts w:cs="Arial"/>
                  <w:b/>
                  <w:bCs/>
                  <w:sz w:val="18"/>
                  <w:szCs w:val="18"/>
                </w:rPr>
                <w:t>Action</w:t>
              </w:r>
            </w:ins>
          </w:p>
        </w:tc>
      </w:tr>
      <w:tr w:rsidR="00723877" w:rsidRPr="00340B0D" w14:paraId="3413F1A7" w14:textId="77777777" w:rsidTr="00264CFF">
        <w:trPr>
          <w:ins w:id="1268"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497752" w14:textId="77777777" w:rsidR="00264CFF" w:rsidRDefault="00264CFF" w:rsidP="00264CFF">
            <w:pPr>
              <w:rPr>
                <w:i/>
              </w:rPr>
            </w:pPr>
          </w:p>
          <w:p w14:paraId="015F694D" w14:textId="5320B841" w:rsidR="00264CFF" w:rsidRPr="005D2431" w:rsidRDefault="00264CFF" w:rsidP="00264CFF">
            <w:pPr>
              <w:rPr>
                <w:i/>
              </w:rPr>
            </w:pPr>
            <w:r w:rsidRPr="005D2431">
              <w:rPr>
                <w:i/>
              </w:rPr>
              <w:t>Load the following update</w:t>
            </w:r>
            <w:r>
              <w:rPr>
                <w:i/>
              </w:rPr>
              <w:t xml:space="preserve"> exchange set</w:t>
            </w:r>
            <w:r w:rsidRPr="005D2431">
              <w:rPr>
                <w:i/>
              </w:rPr>
              <w:t>s in sequence:</w:t>
            </w:r>
          </w:p>
          <w:p w14:paraId="44576F1D" w14:textId="77777777" w:rsidR="00264CFF" w:rsidRPr="00C5422C" w:rsidRDefault="00264CFF" w:rsidP="00264CFF">
            <w:pPr>
              <w:pStyle w:val="ListParagraph"/>
              <w:numPr>
                <w:ilvl w:val="0"/>
                <w:numId w:val="48"/>
              </w:numPr>
              <w:rPr>
                <w:i/>
              </w:rPr>
            </w:pPr>
            <w:commentRangeStart w:id="1269"/>
            <w:commentRangeStart w:id="1270"/>
            <w:r w:rsidRPr="00C5422C">
              <w:rPr>
                <w:b/>
                <w:bCs/>
                <w:i/>
              </w:rPr>
              <w:t>ReIssue001</w:t>
            </w:r>
            <w:r>
              <w:rPr>
                <w:i/>
              </w:rPr>
              <w:t xml:space="preserve">  </w:t>
            </w:r>
          </w:p>
          <w:p w14:paraId="694E7198" w14:textId="77777777" w:rsidR="00264CFF" w:rsidRPr="00C5422C" w:rsidRDefault="00264CFF" w:rsidP="00264CFF">
            <w:pPr>
              <w:pStyle w:val="ListParagraph"/>
              <w:numPr>
                <w:ilvl w:val="0"/>
                <w:numId w:val="48"/>
              </w:numPr>
              <w:rPr>
                <w:i/>
              </w:rPr>
            </w:pPr>
            <w:r w:rsidRPr="00C5422C">
              <w:rPr>
                <w:b/>
                <w:bCs/>
                <w:i/>
              </w:rPr>
              <w:t>ReIssueX01SW</w:t>
            </w:r>
            <w:r>
              <w:rPr>
                <w:i/>
              </w:rPr>
              <w:t xml:space="preserve"> </w:t>
            </w:r>
          </w:p>
          <w:p w14:paraId="103EC538" w14:textId="77777777" w:rsidR="00723877" w:rsidRDefault="00264CFF" w:rsidP="00264CFF">
            <w:pPr>
              <w:rPr>
                <w:i/>
                <w:color w:val="D9D9D9" w:themeColor="background1" w:themeShade="D9"/>
              </w:rPr>
            </w:pPr>
            <w:r w:rsidRPr="00C5422C">
              <w:rPr>
                <w:b/>
                <w:bCs/>
                <w:i/>
              </w:rPr>
              <w:t>ReIssue004</w:t>
            </w:r>
            <w:commentRangeEnd w:id="1269"/>
            <w:r>
              <w:rPr>
                <w:rStyle w:val="CommentReference"/>
                <w:snapToGrid/>
                <w:color w:val="000000"/>
              </w:rPr>
              <w:commentReference w:id="1269"/>
            </w:r>
            <w:commentRangeEnd w:id="1270"/>
            <w:r>
              <w:rPr>
                <w:rStyle w:val="CommentReference"/>
                <w:snapToGrid/>
                <w:color w:val="000000"/>
              </w:rPr>
              <w:commentReference w:id="1270"/>
            </w:r>
            <w:r w:rsidRPr="00C5422C">
              <w:rPr>
                <w:i/>
                <w:color w:val="D9D9D9" w:themeColor="background1" w:themeShade="D9"/>
              </w:rPr>
              <w:t>.</w:t>
            </w:r>
          </w:p>
          <w:p w14:paraId="17084A38" w14:textId="0168B328" w:rsidR="00264CFF" w:rsidRPr="00110428" w:rsidRDefault="00264CFF" w:rsidP="00264CFF">
            <w:pPr>
              <w:rPr>
                <w:ins w:id="1271" w:author="jonathan pritchard" w:date="2025-01-23T13:27:00Z" w16du:dateUtc="2025-01-23T13:27:00Z"/>
                <w:rFonts w:cs="Arial"/>
                <w:b/>
                <w:bCs/>
              </w:rPr>
            </w:pPr>
          </w:p>
        </w:tc>
      </w:tr>
      <w:tr w:rsidR="00723877" w:rsidRPr="00340B0D" w14:paraId="02A6A6AE" w14:textId="77777777" w:rsidTr="00264CFF">
        <w:trPr>
          <w:ins w:id="1272" w:author="jonathan pritchard" w:date="2025-01-23T13:27:00Z"/>
        </w:trPr>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2A6D0E" w14:textId="77777777" w:rsidR="00723877" w:rsidRPr="00340B0D" w:rsidRDefault="00723877" w:rsidP="00541D1A">
            <w:pPr>
              <w:jc w:val="center"/>
              <w:rPr>
                <w:ins w:id="1273" w:author="jonathan pritchard" w:date="2025-01-23T13:27:00Z" w16du:dateUtc="2025-01-23T13:27:00Z"/>
                <w:rFonts w:cs="Arial"/>
                <w:sz w:val="18"/>
                <w:szCs w:val="18"/>
              </w:rPr>
            </w:pPr>
            <w:ins w:id="1274" w:author="jonathan pritchard" w:date="2025-01-23T13:27:00Z" w16du:dateUtc="2025-01-23T13:27:00Z">
              <w:r w:rsidRPr="00340B0D">
                <w:rPr>
                  <w:rFonts w:cs="Arial"/>
                  <w:b/>
                  <w:bCs/>
                  <w:sz w:val="18"/>
                  <w:szCs w:val="18"/>
                </w:rPr>
                <w:t>Results</w:t>
              </w:r>
            </w:ins>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D2B45" w14:paraId="1AD84B97" w14:textId="77777777" w:rsidTr="001D2B45">
        <w:trPr>
          <w:cantSplit/>
        </w:trPr>
        <w:tc>
          <w:tcPr>
            <w:tcW w:w="9526" w:type="dxa"/>
            <w:tcBorders>
              <w:bottom w:val="nil"/>
            </w:tcBorders>
            <w:vAlign w:val="center"/>
          </w:tcPr>
          <w:p w14:paraId="5D15728C" w14:textId="7E316768" w:rsidR="001D2B45" w:rsidRPr="0015247B" w:rsidRDefault="001D2B45" w:rsidP="001D2B45">
            <w:pPr>
              <w:jc w:val="center"/>
            </w:pPr>
            <w:r>
              <w:rPr>
                <w:noProof/>
                <w:lang w:eastAsia="en-GB"/>
              </w:rPr>
              <w:drawing>
                <wp:inline distT="0" distB="0" distL="0" distR="0" wp14:anchorId="48590ACD" wp14:editId="1B00246E">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1D2B45" w14:paraId="1631300D" w14:textId="77777777" w:rsidTr="001D2B45">
        <w:trPr>
          <w:cantSplit/>
        </w:trPr>
        <w:tc>
          <w:tcPr>
            <w:tcW w:w="9526" w:type="dxa"/>
            <w:tcBorders>
              <w:top w:val="nil"/>
              <w:bottom w:val="single" w:sz="4" w:space="0" w:color="auto"/>
            </w:tcBorders>
            <w:vAlign w:val="center"/>
          </w:tcPr>
          <w:p w14:paraId="6F824E26"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X01SW.001 1st edition, displayed scale 1:20 000</w:t>
            </w:r>
          </w:p>
          <w:p w14:paraId="6DC4139C" w14:textId="5F53CDCE" w:rsidR="001D2B45" w:rsidRPr="001C6AFF" w:rsidRDefault="001D2B45" w:rsidP="001D2B45">
            <w:pPr>
              <w:jc w:val="left"/>
              <w:rPr>
                <w:color w:val="FF0000"/>
              </w:rPr>
            </w:pPr>
          </w:p>
        </w:tc>
      </w:tr>
      <w:tr w:rsidR="001D2B45" w14:paraId="2941B264" w14:textId="77777777" w:rsidTr="001D2B45">
        <w:trPr>
          <w:cantSplit/>
        </w:trPr>
        <w:tc>
          <w:tcPr>
            <w:tcW w:w="9526" w:type="dxa"/>
            <w:tcBorders>
              <w:bottom w:val="nil"/>
            </w:tcBorders>
            <w:vAlign w:val="center"/>
          </w:tcPr>
          <w:p w14:paraId="780D173F" w14:textId="28CA5641" w:rsidR="001D2B45" w:rsidRPr="00076547" w:rsidRDefault="001D2B45" w:rsidP="001D2B45">
            <w:pPr>
              <w:jc w:val="center"/>
              <w:rPr>
                <w:i/>
              </w:rPr>
            </w:pPr>
            <w:r>
              <w:rPr>
                <w:noProof/>
                <w:lang w:eastAsia="en-GB"/>
              </w:rPr>
              <w:lastRenderedPageBreak/>
              <w:drawing>
                <wp:inline distT="0" distB="0" distL="0" distR="0" wp14:anchorId="755BB9BA" wp14:editId="5AF104A9">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1D2B45" w14:paraId="6B9DBA80" w14:textId="77777777" w:rsidTr="001D2B45">
        <w:trPr>
          <w:cantSplit/>
        </w:trPr>
        <w:tc>
          <w:tcPr>
            <w:tcW w:w="9526" w:type="dxa"/>
            <w:tcBorders>
              <w:top w:val="nil"/>
              <w:bottom w:val="nil"/>
            </w:tcBorders>
            <w:vAlign w:val="center"/>
          </w:tcPr>
          <w:p w14:paraId="6B4CBD67"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X01SW.000 re-issue, edition 1, update 3, displayed scale 1:20 000</w:t>
            </w:r>
          </w:p>
          <w:p w14:paraId="45FBE56F" w14:textId="77777777" w:rsidR="001D2B45" w:rsidRPr="00076547" w:rsidRDefault="001D2B45" w:rsidP="001D2B45">
            <w:pPr>
              <w:jc w:val="left"/>
              <w:rPr>
                <w:i/>
              </w:rPr>
            </w:pPr>
          </w:p>
        </w:tc>
      </w:tr>
      <w:tr w:rsidR="001D2B45" w14:paraId="6EC52563" w14:textId="77777777" w:rsidTr="001D2B45">
        <w:trPr>
          <w:cantSplit/>
        </w:trPr>
        <w:tc>
          <w:tcPr>
            <w:tcW w:w="9526" w:type="dxa"/>
            <w:tcBorders>
              <w:top w:val="nil"/>
              <w:bottom w:val="nil"/>
            </w:tcBorders>
            <w:vAlign w:val="center"/>
          </w:tcPr>
          <w:p w14:paraId="1D089EE9" w14:textId="1737F806" w:rsidR="001D2B45" w:rsidRPr="00076547" w:rsidRDefault="001D2B45" w:rsidP="001D2B45">
            <w:pPr>
              <w:jc w:val="center"/>
              <w:rPr>
                <w:i/>
              </w:rPr>
            </w:pPr>
            <w:r>
              <w:rPr>
                <w:noProof/>
                <w:lang w:eastAsia="en-GB"/>
              </w:rPr>
              <w:drawing>
                <wp:inline distT="0" distB="0" distL="0" distR="0" wp14:anchorId="5932CDD4" wp14:editId="0D0F1B14">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1D2B45" w14:paraId="32D053D2" w14:textId="77777777" w:rsidTr="001D2B45">
        <w:trPr>
          <w:cantSplit/>
        </w:trPr>
        <w:tc>
          <w:tcPr>
            <w:tcW w:w="9526" w:type="dxa"/>
            <w:tcBorders>
              <w:top w:val="nil"/>
            </w:tcBorders>
            <w:vAlign w:val="center"/>
          </w:tcPr>
          <w:p w14:paraId="1C383184" w14:textId="5483C01F"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Pr="00714E71" w:rsidRDefault="001E2A73" w:rsidP="00E30B8F">
      <w:pPr>
        <w:pStyle w:val="Heading3"/>
        <w:rPr>
          <w:rPrChange w:id="1275" w:author="jonathan pritchard" w:date="2025-01-23T13:28:00Z" w16du:dateUtc="2025-01-23T13:28:00Z">
            <w:rPr/>
          </w:rPrChange>
        </w:rPr>
      </w:pPr>
      <w:r w:rsidRPr="00714E71">
        <w:rPr>
          <w:rPrChange w:id="1276" w:author="jonathan pritchard" w:date="2025-01-23T13:28:00Z" w16du:dateUtc="2025-01-23T13:28:00Z">
            <w:rPr/>
          </w:rPrChange>
        </w:rPr>
        <w:lastRenderedPageBreak/>
        <w:t>Rejection of automatic update</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03801054" w14:textId="77777777" w:rsidTr="001D2B45">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0EF4"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8C87E61" w14:textId="2730FA80" w:rsidR="00C749A7" w:rsidRPr="00C87169" w:rsidRDefault="001D2B45" w:rsidP="00541D1A">
            <w:pPr>
              <w:jc w:val="center"/>
              <w:rPr>
                <w:rFonts w:cs="Arial"/>
                <w:bCs/>
              </w:rPr>
            </w:pPr>
            <w:proofErr w:type="spellStart"/>
            <w:r>
              <w:t>UpdateRejection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EA543FB"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28D70CC" w14:textId="77777777" w:rsidR="00BF7BC9" w:rsidRDefault="00BF7BC9" w:rsidP="00BF7BC9">
            <w:r>
              <w:t>IEC 61174/ 4.4.2</w:t>
            </w:r>
          </w:p>
          <w:p w14:paraId="452DA782" w14:textId="672D2ED4" w:rsidR="00C749A7" w:rsidRPr="00340B0D" w:rsidRDefault="00BF7BC9" w:rsidP="00BF7BC9">
            <w:pPr>
              <w:rPr>
                <w:rFonts w:cs="Arial"/>
                <w:sz w:val="18"/>
                <w:szCs w:val="18"/>
              </w:rPr>
            </w:pPr>
            <w:r>
              <w:t>S-98 20.4.3</w:t>
            </w:r>
          </w:p>
        </w:tc>
      </w:tr>
      <w:tr w:rsidR="00C749A7" w:rsidRPr="00340B0D" w14:paraId="70BFE97E"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F21C8"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5628174F"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D6D7FF0" w14:textId="77777777" w:rsidR="00C749A7" w:rsidRPr="009C22F4" w:rsidRDefault="00C749A7" w:rsidP="00541D1A">
            <w:pPr>
              <w:rPr>
                <w:rFonts w:cs="Arial"/>
                <w:i/>
              </w:rPr>
            </w:pPr>
          </w:p>
          <w:p w14:paraId="5549B2C0" w14:textId="77777777" w:rsidR="00C749A7" w:rsidRDefault="001D2B45" w:rsidP="00541D1A">
            <w:pPr>
              <w:rPr>
                <w:i/>
              </w:rPr>
            </w:pPr>
            <w:r w:rsidRPr="00076547">
              <w:rPr>
                <w:i/>
              </w:rPr>
              <w:t>Manual rejection of an automatic update.</w:t>
            </w:r>
          </w:p>
          <w:p w14:paraId="3CD1C2B9" w14:textId="73423093" w:rsidR="001D2B45" w:rsidRPr="009C22F4" w:rsidRDefault="001D2B45" w:rsidP="00541D1A">
            <w:pPr>
              <w:rPr>
                <w:rFonts w:cs="Arial"/>
                <w:i/>
              </w:rPr>
            </w:pPr>
          </w:p>
        </w:tc>
      </w:tr>
      <w:tr w:rsidR="00C749A7" w:rsidRPr="00340B0D" w14:paraId="088B5252"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32550"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32E6A74C"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E1C89D"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7DA0B0C" w14:textId="77777777" w:rsidR="00C749A7" w:rsidRPr="00340B0D" w:rsidRDefault="00C749A7" w:rsidP="00541D1A">
            <w:pPr>
              <w:jc w:val="center"/>
              <w:rPr>
                <w:rFonts w:cs="Arial"/>
                <w:b/>
                <w:bCs/>
                <w:sz w:val="18"/>
                <w:szCs w:val="18"/>
              </w:rPr>
            </w:pPr>
          </w:p>
        </w:tc>
      </w:tr>
      <w:tr w:rsidR="00C749A7" w:rsidRPr="00340B0D" w14:paraId="6F201345"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55ACE394"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A37DDA" w14:textId="77777777" w:rsidR="00C749A7" w:rsidRPr="00340B0D" w:rsidRDefault="00C749A7" w:rsidP="00541D1A">
            <w:pPr>
              <w:rPr>
                <w:rFonts w:cs="Arial"/>
                <w:sz w:val="18"/>
                <w:szCs w:val="18"/>
              </w:rPr>
            </w:pPr>
          </w:p>
        </w:tc>
      </w:tr>
      <w:tr w:rsidR="00C749A7" w:rsidRPr="00340B0D" w14:paraId="78597E6B" w14:textId="77777777" w:rsidTr="001D2B45">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C9040AB"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50DAAAE" w14:textId="77777777" w:rsidR="00C749A7" w:rsidRPr="00340B0D" w:rsidRDefault="00C749A7" w:rsidP="00541D1A">
            <w:pPr>
              <w:rPr>
                <w:rFonts w:cs="Arial"/>
                <w:sz w:val="18"/>
                <w:szCs w:val="18"/>
              </w:rPr>
            </w:pPr>
          </w:p>
        </w:tc>
      </w:tr>
      <w:tr w:rsidR="00C749A7" w:rsidRPr="00340B0D" w14:paraId="47F25B21" w14:textId="77777777" w:rsidTr="001D2B45">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53CB54"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AC241D"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F796C48" w14:textId="77777777" w:rsidTr="001D2B45">
        <w:sdt>
          <w:sdtPr>
            <w:rPr>
              <w:rFonts w:cs="Arial"/>
              <w:sz w:val="18"/>
              <w:szCs w:val="18"/>
            </w:rPr>
            <w:alias w:val="Diplay Category"/>
            <w:tag w:val="Diplay Categor"/>
            <w:id w:val="1726415248"/>
            <w:placeholder>
              <w:docPart w:val="6C499D5BA0034628BD2CD7B206B665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79EDEB9"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4D341F6"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9663A5" w14:textId="77777777" w:rsidR="00C749A7" w:rsidRPr="00340B0D" w:rsidRDefault="00C749A7" w:rsidP="00541D1A">
            <w:pPr>
              <w:jc w:val="center"/>
              <w:rPr>
                <w:rFonts w:cs="Arial"/>
                <w:sz w:val="18"/>
                <w:szCs w:val="18"/>
              </w:rPr>
            </w:pPr>
          </w:p>
        </w:tc>
      </w:tr>
      <w:tr w:rsidR="00C749A7" w:rsidRPr="00340B0D" w14:paraId="7AF7F68E" w14:textId="77777777" w:rsidTr="001D2B45">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3C00F6"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8FDD27B"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C808EED" w14:textId="77777777" w:rsidR="00C749A7" w:rsidRPr="00340B0D" w:rsidRDefault="00C749A7" w:rsidP="00541D1A">
            <w:pPr>
              <w:jc w:val="center"/>
              <w:rPr>
                <w:rFonts w:cs="Arial"/>
                <w:sz w:val="18"/>
                <w:szCs w:val="18"/>
              </w:rPr>
            </w:pPr>
          </w:p>
        </w:tc>
      </w:tr>
      <w:tr w:rsidR="00C749A7" w:rsidRPr="00340B0D" w14:paraId="7274801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BAAB56"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4BBE8F"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DA5642"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42BE172" w14:textId="77777777" w:rsidR="00C749A7" w:rsidRPr="00340B0D" w:rsidRDefault="00C749A7" w:rsidP="00541D1A">
            <w:pPr>
              <w:jc w:val="center"/>
              <w:rPr>
                <w:rFonts w:cs="Arial"/>
                <w:sz w:val="18"/>
                <w:szCs w:val="18"/>
              </w:rPr>
            </w:pPr>
          </w:p>
        </w:tc>
      </w:tr>
      <w:tr w:rsidR="00C749A7" w:rsidRPr="00340B0D" w14:paraId="7557F36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63F774"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9276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2808B963"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1BCDC2F" w14:textId="77777777" w:rsidR="00C749A7" w:rsidRPr="00340B0D" w:rsidRDefault="00C749A7" w:rsidP="00541D1A">
            <w:pPr>
              <w:jc w:val="center"/>
              <w:rPr>
                <w:rFonts w:cs="Arial"/>
                <w:sz w:val="18"/>
                <w:szCs w:val="18"/>
              </w:rPr>
            </w:pPr>
          </w:p>
        </w:tc>
      </w:tr>
      <w:tr w:rsidR="00C749A7" w:rsidRPr="00340B0D" w14:paraId="07CD962D"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20B744"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237C40"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0628734"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E9BB92" w14:textId="77777777" w:rsidR="00C749A7" w:rsidRPr="00340B0D" w:rsidRDefault="00C749A7" w:rsidP="00541D1A">
            <w:pPr>
              <w:jc w:val="center"/>
              <w:rPr>
                <w:rFonts w:cs="Arial"/>
                <w:sz w:val="18"/>
                <w:szCs w:val="18"/>
              </w:rPr>
            </w:pPr>
          </w:p>
        </w:tc>
      </w:tr>
      <w:tr w:rsidR="00C749A7" w:rsidRPr="00340B0D" w14:paraId="32EF8DB2"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6F06B"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242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6F5EFD1"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3FE0416" w14:textId="77777777" w:rsidR="00C749A7" w:rsidRPr="00340B0D" w:rsidRDefault="00C749A7" w:rsidP="00541D1A">
            <w:pPr>
              <w:jc w:val="center"/>
              <w:rPr>
                <w:rFonts w:cs="Arial"/>
                <w:sz w:val="18"/>
                <w:szCs w:val="18"/>
              </w:rPr>
            </w:pPr>
          </w:p>
        </w:tc>
      </w:tr>
      <w:tr w:rsidR="00C749A7" w:rsidRPr="00340B0D" w14:paraId="4D35745A"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1BA701"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293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4DE3EA"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2D4ED2" w14:textId="77777777" w:rsidR="00C749A7" w:rsidRPr="00340B0D" w:rsidRDefault="00C749A7" w:rsidP="00541D1A">
            <w:pPr>
              <w:jc w:val="center"/>
              <w:rPr>
                <w:rFonts w:cs="Arial"/>
                <w:sz w:val="18"/>
                <w:szCs w:val="18"/>
              </w:rPr>
            </w:pPr>
          </w:p>
        </w:tc>
      </w:tr>
      <w:tr w:rsidR="00C749A7" w:rsidRPr="00340B0D" w14:paraId="7AEB1F26"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BD8507"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A5195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BC9D021"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84284BE" w14:textId="77777777" w:rsidR="00C749A7" w:rsidRPr="00340B0D" w:rsidRDefault="00C749A7" w:rsidP="00541D1A">
            <w:pPr>
              <w:jc w:val="center"/>
              <w:rPr>
                <w:rFonts w:cs="Arial"/>
                <w:sz w:val="18"/>
                <w:szCs w:val="18"/>
              </w:rPr>
            </w:pPr>
          </w:p>
        </w:tc>
      </w:tr>
      <w:tr w:rsidR="00C749A7" w:rsidRPr="00340B0D" w14:paraId="54BC170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6E28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FC1F5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C4B3A72"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D0E32B4" w14:textId="77777777" w:rsidR="00C749A7" w:rsidRPr="00340B0D" w:rsidRDefault="00C749A7" w:rsidP="00541D1A">
            <w:pPr>
              <w:jc w:val="center"/>
              <w:rPr>
                <w:rFonts w:cs="Arial"/>
                <w:sz w:val="18"/>
                <w:szCs w:val="18"/>
              </w:rPr>
            </w:pPr>
          </w:p>
        </w:tc>
      </w:tr>
      <w:tr w:rsidR="00C749A7" w:rsidRPr="00340B0D" w14:paraId="468457A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CB65B1"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197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227565"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8FE8014" w14:textId="77777777" w:rsidR="00C749A7" w:rsidRPr="00340B0D" w:rsidRDefault="00C749A7" w:rsidP="00541D1A">
            <w:pPr>
              <w:jc w:val="center"/>
              <w:rPr>
                <w:rFonts w:cs="Arial"/>
                <w:sz w:val="18"/>
                <w:szCs w:val="18"/>
              </w:rPr>
            </w:pPr>
          </w:p>
        </w:tc>
      </w:tr>
      <w:tr w:rsidR="00C749A7" w:rsidRPr="00340B0D" w14:paraId="63154FC7"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2494F0"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72962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F71D47"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D2AEEBB" w14:textId="77777777" w:rsidR="00C749A7" w:rsidRPr="00340B0D" w:rsidRDefault="00C749A7" w:rsidP="00541D1A">
            <w:pPr>
              <w:jc w:val="center"/>
              <w:rPr>
                <w:rFonts w:cs="Arial"/>
                <w:sz w:val="18"/>
                <w:szCs w:val="18"/>
              </w:rPr>
            </w:pPr>
          </w:p>
        </w:tc>
      </w:tr>
      <w:tr w:rsidR="00C749A7" w:rsidRPr="00340B0D" w14:paraId="35B8DCCC"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A268F3"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0FC1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2F3883F"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BEB1D4" w14:textId="77777777" w:rsidR="00C749A7" w:rsidRPr="00340B0D" w:rsidRDefault="00C749A7" w:rsidP="00541D1A">
            <w:pPr>
              <w:jc w:val="center"/>
              <w:rPr>
                <w:rFonts w:cs="Arial"/>
                <w:sz w:val="18"/>
                <w:szCs w:val="18"/>
              </w:rPr>
            </w:pPr>
          </w:p>
        </w:tc>
      </w:tr>
      <w:tr w:rsidR="00C749A7" w:rsidRPr="00340B0D" w14:paraId="78529AB4"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FB3C3A"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44246CD"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DA2F61E"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FC8E053" w14:textId="77777777" w:rsidR="00C749A7" w:rsidRPr="00340B0D" w:rsidRDefault="00C749A7" w:rsidP="00541D1A">
            <w:pPr>
              <w:jc w:val="center"/>
              <w:rPr>
                <w:rFonts w:cs="Arial"/>
                <w:sz w:val="18"/>
                <w:szCs w:val="18"/>
              </w:rPr>
            </w:pPr>
          </w:p>
        </w:tc>
      </w:tr>
      <w:tr w:rsidR="00C749A7" w:rsidRPr="00340B0D" w14:paraId="41577D92" w14:textId="77777777" w:rsidTr="001D2B45">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05E155"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0A229C2"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828D3F1" w14:textId="77777777" w:rsidR="00C749A7" w:rsidRPr="00340B0D" w:rsidRDefault="00C749A7" w:rsidP="00541D1A">
            <w:pPr>
              <w:jc w:val="center"/>
              <w:rPr>
                <w:rFonts w:cs="Arial"/>
                <w:sz w:val="18"/>
                <w:szCs w:val="18"/>
              </w:rPr>
            </w:pPr>
          </w:p>
        </w:tc>
      </w:tr>
      <w:tr w:rsidR="00C749A7" w:rsidRPr="00340B0D" w14:paraId="40E65EB8" w14:textId="77777777" w:rsidTr="001D2B45">
        <w:sdt>
          <w:sdtPr>
            <w:rPr>
              <w:rFonts w:cs="Arial"/>
              <w:sz w:val="18"/>
              <w:szCs w:val="18"/>
            </w:rPr>
            <w:alias w:val="Palette"/>
            <w:tag w:val="Palette"/>
            <w:id w:val="1072232621"/>
            <w:placeholder>
              <w:docPart w:val="07A80D6A325C4A388C4F112003C48A4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792CA5"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7B29147"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87C3ABE" w14:textId="77777777" w:rsidR="00C749A7" w:rsidRPr="00340B0D" w:rsidRDefault="00C749A7" w:rsidP="00541D1A">
            <w:pPr>
              <w:jc w:val="center"/>
              <w:rPr>
                <w:rFonts w:cs="Arial"/>
                <w:sz w:val="18"/>
                <w:szCs w:val="18"/>
              </w:rPr>
            </w:pPr>
          </w:p>
        </w:tc>
      </w:tr>
      <w:tr w:rsidR="00C749A7" w:rsidRPr="00340B0D" w14:paraId="719C95DD" w14:textId="77777777" w:rsidTr="001D2B45">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0CC8E8F"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2285FC5C"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092F2B4B" w14:textId="77777777" w:rsidR="00C749A7" w:rsidRPr="00340B0D" w:rsidRDefault="00C749A7" w:rsidP="00541D1A">
            <w:pPr>
              <w:jc w:val="center"/>
              <w:rPr>
                <w:rFonts w:cs="Arial"/>
                <w:sz w:val="18"/>
                <w:szCs w:val="18"/>
              </w:rPr>
            </w:pPr>
          </w:p>
        </w:tc>
      </w:tr>
      <w:tr w:rsidR="00C749A7" w:rsidRPr="00340B0D" w14:paraId="2A1E0FFE" w14:textId="77777777" w:rsidTr="001D2B45">
        <w:tc>
          <w:tcPr>
            <w:tcW w:w="4656" w:type="dxa"/>
            <w:gridSpan w:val="5"/>
            <w:tcBorders>
              <w:left w:val="single" w:sz="12" w:space="0" w:color="auto"/>
              <w:bottom w:val="single" w:sz="12" w:space="0" w:color="auto"/>
              <w:right w:val="single" w:sz="12" w:space="0" w:color="auto"/>
            </w:tcBorders>
            <w:shd w:val="clear" w:color="auto" w:fill="FFFFFF" w:themeFill="background1"/>
          </w:tcPr>
          <w:p w14:paraId="1F2E3347"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4A71E529"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E7142D8" w14:textId="77777777" w:rsidR="00C749A7" w:rsidRPr="00340B0D" w:rsidRDefault="00C749A7" w:rsidP="00541D1A">
            <w:pPr>
              <w:jc w:val="center"/>
              <w:rPr>
                <w:rFonts w:cs="Arial"/>
                <w:sz w:val="18"/>
                <w:szCs w:val="18"/>
              </w:rPr>
            </w:pPr>
          </w:p>
        </w:tc>
      </w:tr>
      <w:tr w:rsidR="00C749A7" w:rsidRPr="00340B0D" w14:paraId="04A77248" w14:textId="77777777" w:rsidTr="001D2B45">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E584D9A"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A5EDF9"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6B009F70" w14:textId="77777777" w:rsidTr="001D2B45">
        <w:trPr>
          <w:trHeight w:val="287"/>
        </w:trPr>
        <w:tc>
          <w:tcPr>
            <w:tcW w:w="1789" w:type="dxa"/>
            <w:tcBorders>
              <w:left w:val="single" w:sz="12" w:space="0" w:color="auto"/>
              <w:bottom w:val="single" w:sz="4" w:space="0" w:color="auto"/>
            </w:tcBorders>
          </w:tcPr>
          <w:p w14:paraId="26D7DB58"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20698BC"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21E2F01"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AFDF083" w14:textId="77777777" w:rsidR="00C749A7" w:rsidRPr="00C87169" w:rsidRDefault="00C749A7" w:rsidP="00541D1A">
            <w:pPr>
              <w:rPr>
                <w:rFonts w:cs="Arial"/>
              </w:rPr>
            </w:pPr>
          </w:p>
        </w:tc>
      </w:tr>
      <w:tr w:rsidR="00C749A7" w:rsidRPr="00340B0D" w14:paraId="245800F5" w14:textId="77777777" w:rsidTr="001D2B45">
        <w:tc>
          <w:tcPr>
            <w:tcW w:w="1789" w:type="dxa"/>
            <w:tcBorders>
              <w:left w:val="single" w:sz="12" w:space="0" w:color="auto"/>
              <w:bottom w:val="single" w:sz="4" w:space="0" w:color="auto"/>
            </w:tcBorders>
          </w:tcPr>
          <w:p w14:paraId="11F18154"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FB2DE2"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1C240C"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9FBE64"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059A0D64" w14:textId="77777777" w:rsidTr="001D2B45">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F298FF1"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88401B1"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B41C7C7" w14:textId="77777777" w:rsidR="00C749A7" w:rsidRPr="00340B0D" w:rsidRDefault="00C749A7" w:rsidP="00541D1A">
            <w:pPr>
              <w:rPr>
                <w:rFonts w:cs="Arial"/>
                <w:sz w:val="18"/>
                <w:szCs w:val="18"/>
              </w:rPr>
            </w:pPr>
          </w:p>
        </w:tc>
      </w:tr>
      <w:tr w:rsidR="00C749A7" w:rsidRPr="00340B0D" w14:paraId="633A8A18"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02005E9E" w14:textId="77777777" w:rsidR="00C749A7" w:rsidRPr="00340B0D" w:rsidRDefault="00C749A7" w:rsidP="00541D1A">
            <w:pPr>
              <w:rPr>
                <w:rFonts w:cs="Arial"/>
                <w:sz w:val="18"/>
                <w:szCs w:val="18"/>
              </w:rPr>
            </w:pPr>
          </w:p>
        </w:tc>
      </w:tr>
      <w:tr w:rsidR="00C749A7" w:rsidRPr="00340B0D" w14:paraId="7B4FB30C"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D0AB7D"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5F8E7D58" w14:textId="77777777" w:rsidTr="001D2B45">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94CEFE"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D5B506"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15DC445F"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86B94D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23946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454EC2"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FEB6DB3" w14:textId="77777777" w:rsidR="00C749A7" w:rsidRPr="00340B0D" w:rsidRDefault="00C749A7" w:rsidP="00541D1A">
            <w:pPr>
              <w:rPr>
                <w:rFonts w:cs="Arial"/>
                <w:sz w:val="18"/>
                <w:szCs w:val="18"/>
              </w:rPr>
            </w:pPr>
          </w:p>
        </w:tc>
      </w:tr>
      <w:tr w:rsidR="00C749A7" w:rsidRPr="00340B0D" w14:paraId="107E7167"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E37A9E8"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7E085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13C4E2"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F74D790" w14:textId="77777777" w:rsidR="00C749A7" w:rsidRPr="00340B0D" w:rsidRDefault="00C749A7" w:rsidP="00541D1A">
            <w:pPr>
              <w:rPr>
                <w:rFonts w:cs="Arial"/>
                <w:sz w:val="18"/>
                <w:szCs w:val="18"/>
              </w:rPr>
            </w:pPr>
          </w:p>
        </w:tc>
      </w:tr>
      <w:tr w:rsidR="00C749A7" w:rsidRPr="00340B0D" w14:paraId="081AB8C6"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DD137D6"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57E8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721116"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064891" w14:textId="77777777" w:rsidR="00C749A7" w:rsidRPr="00340B0D" w:rsidRDefault="00C749A7" w:rsidP="00541D1A">
            <w:pPr>
              <w:rPr>
                <w:rFonts w:cs="Arial"/>
                <w:sz w:val="18"/>
                <w:szCs w:val="18"/>
              </w:rPr>
            </w:pPr>
          </w:p>
        </w:tc>
      </w:tr>
      <w:tr w:rsidR="00C749A7" w:rsidRPr="00340B0D" w14:paraId="024C59E4"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042F2C18"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0BB55F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DE600A"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7174203" w14:textId="77777777" w:rsidR="00C749A7" w:rsidRPr="00340B0D" w:rsidRDefault="00C749A7" w:rsidP="00541D1A">
            <w:pPr>
              <w:rPr>
                <w:rFonts w:cs="Arial"/>
                <w:sz w:val="18"/>
                <w:szCs w:val="18"/>
              </w:rPr>
            </w:pPr>
          </w:p>
        </w:tc>
      </w:tr>
      <w:tr w:rsidR="00C749A7" w:rsidRPr="00340B0D" w14:paraId="71558E9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4621296A"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3E9A1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A9E88D"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64B49A8" w14:textId="77777777" w:rsidR="00C749A7" w:rsidRPr="00340B0D" w:rsidRDefault="00C749A7" w:rsidP="00541D1A">
            <w:pPr>
              <w:rPr>
                <w:rFonts w:cs="Arial"/>
                <w:sz w:val="18"/>
                <w:szCs w:val="18"/>
              </w:rPr>
            </w:pPr>
          </w:p>
        </w:tc>
      </w:tr>
      <w:tr w:rsidR="00C749A7" w:rsidRPr="00340B0D" w14:paraId="7018A96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A4B3706"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28AE62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AD3613"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035B2" w14:textId="77777777" w:rsidR="00C749A7" w:rsidRPr="00340B0D" w:rsidRDefault="00C749A7" w:rsidP="00541D1A">
            <w:pPr>
              <w:rPr>
                <w:rFonts w:cs="Arial"/>
                <w:sz w:val="18"/>
                <w:szCs w:val="18"/>
              </w:rPr>
            </w:pPr>
          </w:p>
        </w:tc>
      </w:tr>
      <w:tr w:rsidR="00C749A7" w:rsidRPr="00340B0D" w14:paraId="6F2EBCEE"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D26E585"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40261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02F7AF"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CE4C38C" w14:textId="77777777" w:rsidR="00C749A7" w:rsidRPr="00340B0D" w:rsidRDefault="00C749A7" w:rsidP="00541D1A">
            <w:pPr>
              <w:rPr>
                <w:rFonts w:cs="Arial"/>
                <w:sz w:val="18"/>
                <w:szCs w:val="18"/>
              </w:rPr>
            </w:pPr>
          </w:p>
        </w:tc>
      </w:tr>
      <w:tr w:rsidR="00C749A7" w:rsidRPr="00340B0D" w14:paraId="3C660BAA"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F12E607"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30F863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9CC692"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A7A99AB" w14:textId="77777777" w:rsidR="00C749A7" w:rsidRPr="00340B0D" w:rsidRDefault="00C749A7" w:rsidP="00541D1A">
            <w:pPr>
              <w:rPr>
                <w:rFonts w:cs="Arial"/>
                <w:sz w:val="18"/>
                <w:szCs w:val="18"/>
              </w:rPr>
            </w:pPr>
          </w:p>
        </w:tc>
      </w:tr>
      <w:tr w:rsidR="00C749A7" w:rsidRPr="00340B0D" w14:paraId="6A74F6DC"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1DA4ABB"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71B6D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7FED7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C67B4C" w14:textId="77777777" w:rsidR="00C749A7" w:rsidRPr="00340B0D" w:rsidRDefault="00C749A7" w:rsidP="00541D1A">
            <w:pPr>
              <w:rPr>
                <w:rFonts w:cs="Arial"/>
                <w:sz w:val="18"/>
                <w:szCs w:val="18"/>
              </w:rPr>
            </w:pPr>
          </w:p>
        </w:tc>
      </w:tr>
      <w:tr w:rsidR="00C749A7" w:rsidRPr="00340B0D" w14:paraId="01EFA378"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242F577A"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73B98F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3E0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208DE0" w14:textId="77777777" w:rsidR="00C749A7" w:rsidRPr="00340B0D" w:rsidRDefault="00C749A7" w:rsidP="00541D1A">
            <w:pPr>
              <w:rPr>
                <w:rFonts w:cs="Arial"/>
                <w:sz w:val="18"/>
                <w:szCs w:val="18"/>
              </w:rPr>
            </w:pPr>
          </w:p>
        </w:tc>
      </w:tr>
      <w:tr w:rsidR="00C749A7" w:rsidRPr="00340B0D" w14:paraId="23A3BF4B"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15EE4F2"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081F4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4805DA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958F35" w14:textId="77777777" w:rsidR="00C749A7" w:rsidRPr="00340B0D" w:rsidRDefault="00C749A7" w:rsidP="00541D1A">
            <w:pPr>
              <w:rPr>
                <w:rFonts w:cs="Arial"/>
                <w:sz w:val="18"/>
                <w:szCs w:val="18"/>
              </w:rPr>
            </w:pPr>
          </w:p>
        </w:tc>
      </w:tr>
      <w:tr w:rsidR="00C749A7" w:rsidRPr="00340B0D" w14:paraId="6E40BFCD"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BEE6E52"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50B23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6FB54F"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38B9E33" w14:textId="77777777" w:rsidR="00C749A7" w:rsidRPr="00340B0D" w:rsidRDefault="00C749A7" w:rsidP="00541D1A">
            <w:pPr>
              <w:rPr>
                <w:rFonts w:cs="Arial"/>
                <w:sz w:val="18"/>
                <w:szCs w:val="18"/>
              </w:rPr>
            </w:pPr>
          </w:p>
        </w:tc>
      </w:tr>
      <w:tr w:rsidR="00C749A7" w:rsidRPr="00340B0D" w14:paraId="30B17E17" w14:textId="77777777" w:rsidTr="001D2B45">
        <w:tc>
          <w:tcPr>
            <w:tcW w:w="4375" w:type="dxa"/>
            <w:gridSpan w:val="4"/>
            <w:tcBorders>
              <w:top w:val="single" w:sz="4" w:space="0" w:color="auto"/>
              <w:left w:val="single" w:sz="12" w:space="0" w:color="auto"/>
              <w:bottom w:val="single" w:sz="12" w:space="0" w:color="auto"/>
              <w:right w:val="single" w:sz="4" w:space="0" w:color="auto"/>
            </w:tcBorders>
          </w:tcPr>
          <w:p w14:paraId="450AFAEE"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49662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7E1FE3B"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E2D928" w14:textId="77777777" w:rsidR="00C749A7" w:rsidRPr="00340B0D" w:rsidRDefault="00C749A7" w:rsidP="00541D1A">
            <w:pPr>
              <w:rPr>
                <w:rFonts w:cs="Arial"/>
                <w:sz w:val="18"/>
                <w:szCs w:val="18"/>
              </w:rPr>
            </w:pPr>
          </w:p>
        </w:tc>
      </w:tr>
      <w:tr w:rsidR="00C749A7" w:rsidRPr="00340B0D" w14:paraId="23A6CE75" w14:textId="77777777" w:rsidTr="001D2B45">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43F18CA"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0FE07CE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14B2682"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B11386B"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AE4FF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3F8510" w14:textId="77777777" w:rsidR="00C749A7" w:rsidRPr="00340B0D" w:rsidRDefault="00C749A7" w:rsidP="00541D1A">
            <w:pPr>
              <w:rPr>
                <w:rFonts w:cs="Arial"/>
                <w:sz w:val="18"/>
                <w:szCs w:val="18"/>
              </w:rPr>
            </w:pPr>
          </w:p>
        </w:tc>
      </w:tr>
      <w:tr w:rsidR="00C749A7" w:rsidRPr="00340B0D" w14:paraId="0989845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2234A7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ED37D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D84D155"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5F7EA0" w14:textId="77777777" w:rsidR="00C749A7" w:rsidRPr="00340B0D" w:rsidRDefault="00C749A7" w:rsidP="00541D1A">
            <w:pPr>
              <w:rPr>
                <w:rFonts w:cs="Arial"/>
                <w:sz w:val="18"/>
                <w:szCs w:val="18"/>
              </w:rPr>
            </w:pPr>
          </w:p>
        </w:tc>
      </w:tr>
      <w:tr w:rsidR="00C749A7" w:rsidRPr="00340B0D" w14:paraId="1E554068"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A5AFC6"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4641D4BA"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2D6A40B6" w14:textId="60D15853" w:rsidR="00C749A7" w:rsidRDefault="00C749A7" w:rsidP="00541D1A">
            <w:pPr>
              <w:rPr>
                <w:rFonts w:cs="Arial"/>
                <w:sz w:val="18"/>
                <w:szCs w:val="18"/>
              </w:rPr>
            </w:pPr>
          </w:p>
          <w:p w14:paraId="7231D50A" w14:textId="75BA7754" w:rsidR="001D2B45" w:rsidRPr="001D2B45" w:rsidRDefault="001D2B45" w:rsidP="00541D1A">
            <w:pPr>
              <w:rPr>
                <w:b/>
                <w:bCs/>
                <w:i/>
              </w:rPr>
            </w:pPr>
            <w:r>
              <w:rPr>
                <w:i/>
              </w:rPr>
              <w:t xml:space="preserve">Load the exchange set </w:t>
            </w:r>
            <w:proofErr w:type="spellStart"/>
            <w:r>
              <w:rPr>
                <w:b/>
                <w:bCs/>
                <w:i/>
              </w:rPr>
              <w:t>PowerUp</w:t>
            </w:r>
            <w:proofErr w:type="spellEnd"/>
          </w:p>
          <w:p w14:paraId="60415AB6" w14:textId="77777777" w:rsidR="00C749A7" w:rsidRPr="00340B0D" w:rsidRDefault="00C749A7" w:rsidP="00541D1A">
            <w:pPr>
              <w:rPr>
                <w:rFonts w:cs="Arial"/>
                <w:sz w:val="18"/>
                <w:szCs w:val="18"/>
              </w:rPr>
            </w:pPr>
          </w:p>
        </w:tc>
      </w:tr>
      <w:tr w:rsidR="00C749A7" w:rsidRPr="00340B0D" w14:paraId="767C9530"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8AD0E3" w14:textId="77777777" w:rsidR="00C749A7" w:rsidRPr="00340B0D" w:rsidRDefault="00C749A7" w:rsidP="00541D1A">
            <w:pPr>
              <w:jc w:val="center"/>
              <w:rPr>
                <w:rFonts w:cs="Arial"/>
                <w:b/>
                <w:bCs/>
                <w:sz w:val="18"/>
                <w:szCs w:val="18"/>
              </w:rPr>
            </w:pPr>
            <w:r w:rsidRPr="00340B0D">
              <w:rPr>
                <w:rFonts w:cs="Arial"/>
                <w:b/>
                <w:bCs/>
                <w:sz w:val="18"/>
                <w:szCs w:val="18"/>
              </w:rPr>
              <w:t>Action</w:t>
            </w:r>
          </w:p>
        </w:tc>
      </w:tr>
      <w:tr w:rsidR="00C749A7" w:rsidRPr="00340B0D" w14:paraId="1DE96B73"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82E209" w14:textId="77777777" w:rsidR="00C749A7" w:rsidRDefault="00C749A7" w:rsidP="00541D1A">
            <w:pPr>
              <w:rPr>
                <w:rFonts w:cs="Arial"/>
                <w:b/>
                <w:bCs/>
              </w:rPr>
            </w:pPr>
          </w:p>
          <w:p w14:paraId="3D749538" w14:textId="77777777" w:rsidR="001D2B45" w:rsidRPr="00076547" w:rsidRDefault="001D2B45" w:rsidP="001D2B45">
            <w:pPr>
              <w:rPr>
                <w:i/>
              </w:rPr>
            </w:pPr>
            <w:r w:rsidRPr="00076547">
              <w:rPr>
                <w:i/>
              </w:rPr>
              <w:t>Load the following update</w:t>
            </w:r>
            <w:r>
              <w:rPr>
                <w:i/>
              </w:rPr>
              <w:t xml:space="preserve"> from the exchange set </w:t>
            </w:r>
            <w:proofErr w:type="spellStart"/>
            <w:r w:rsidRPr="003875F6">
              <w:rPr>
                <w:b/>
                <w:bCs/>
                <w:i/>
              </w:rPr>
              <w:t>SequentialUpdate</w:t>
            </w:r>
            <w:proofErr w:type="spellEnd"/>
            <w:r w:rsidRPr="00076547">
              <w:rPr>
                <w:i/>
              </w:rPr>
              <w:t>:</w:t>
            </w:r>
          </w:p>
          <w:p w14:paraId="3C8D4A81" w14:textId="77777777" w:rsidR="001D2B45" w:rsidRPr="00076547" w:rsidRDefault="001D2B45" w:rsidP="001D2B45">
            <w:pPr>
              <w:rPr>
                <w:i/>
              </w:rPr>
            </w:pPr>
            <w:r>
              <w:rPr>
                <w:i/>
              </w:rPr>
              <w:t xml:space="preserve">101AA00X01SW.001 </w:t>
            </w:r>
            <w:r w:rsidRPr="00076547">
              <w:rPr>
                <w:i/>
              </w:rPr>
              <w:t>(edition 1, update 1)</w:t>
            </w:r>
          </w:p>
          <w:p w14:paraId="2CEDE4F0" w14:textId="13700371" w:rsidR="001D2B45" w:rsidRDefault="001D2B45" w:rsidP="001D2B45">
            <w:pPr>
              <w:rPr>
                <w:rFonts w:cs="Arial"/>
                <w:b/>
                <w:bCs/>
              </w:rPr>
            </w:pPr>
            <w:r w:rsidRPr="00076547">
              <w:rPr>
                <w:i/>
              </w:rPr>
              <w:t xml:space="preserve">After loading of the update, manually annotate the </w:t>
            </w:r>
            <w:r>
              <w:rPr>
                <w:i/>
              </w:rPr>
              <w:t>feature</w:t>
            </w:r>
            <w:r w:rsidRPr="00076547">
              <w:rPr>
                <w:i/>
              </w:rPr>
              <w:t>s of the update as rejected using the deletion available in the manual update method.</w:t>
            </w:r>
          </w:p>
          <w:p w14:paraId="247454E4" w14:textId="77777777" w:rsidR="001D2B45" w:rsidRPr="00110428" w:rsidRDefault="001D2B45" w:rsidP="00541D1A">
            <w:pPr>
              <w:rPr>
                <w:rFonts w:cs="Arial"/>
                <w:b/>
                <w:bCs/>
              </w:rPr>
            </w:pPr>
          </w:p>
        </w:tc>
      </w:tr>
      <w:tr w:rsidR="00C749A7" w:rsidRPr="00340B0D" w14:paraId="0B66C8C8"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CBCC3B"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1D2B45" w:rsidRPr="00076547" w14:paraId="4D27E3DB" w14:textId="77777777" w:rsidTr="001D2B45">
        <w:tc>
          <w:tcPr>
            <w:tcW w:w="9199" w:type="dxa"/>
            <w:gridSpan w:val="11"/>
          </w:tcPr>
          <w:p w14:paraId="68D4F780" w14:textId="77777777" w:rsidR="001D2B45" w:rsidRPr="00076547" w:rsidRDefault="001D2B45" w:rsidP="00087740">
            <w:pPr>
              <w:jc w:val="left"/>
              <w:rPr>
                <w:i/>
              </w:rPr>
            </w:pPr>
            <w:r w:rsidRPr="00076547">
              <w:rPr>
                <w:i/>
              </w:rPr>
              <w:t xml:space="preserve">The </w:t>
            </w:r>
            <w:r>
              <w:rPr>
                <w:i/>
              </w:rPr>
              <w:t>features</w:t>
            </w:r>
            <w:r w:rsidRPr="00076547">
              <w:rPr>
                <w:i/>
              </w:rPr>
              <w:t xml:space="preserve"> from the update shall remain in display as annotated by the deletion mark of the manual update method.</w:t>
            </w:r>
          </w:p>
        </w:tc>
      </w:tr>
      <w:tr w:rsidR="001D2B45" w:rsidRPr="0015247B" w14:paraId="298CABBB" w14:textId="77777777" w:rsidTr="001D2B45">
        <w:tc>
          <w:tcPr>
            <w:tcW w:w="9199" w:type="dxa"/>
            <w:gridSpan w:val="11"/>
          </w:tcPr>
          <w:p w14:paraId="0E5D3A27" w14:textId="77777777" w:rsidR="001D2B45" w:rsidRPr="0015247B" w:rsidRDefault="001D2B45" w:rsidP="00087740">
            <w:pPr>
              <w:jc w:val="center"/>
            </w:pPr>
            <w:r>
              <w:rPr>
                <w:noProof/>
                <w:lang w:eastAsia="en-GB"/>
              </w:rPr>
              <w:drawing>
                <wp:inline distT="0" distB="0" distL="0" distR="0" wp14:anchorId="7195BCCE" wp14:editId="7F4C2B1F">
                  <wp:extent cx="4825097" cy="3895725"/>
                  <wp:effectExtent l="0" t="0" r="0" b="0"/>
                  <wp:docPr id="120" name="Kuva 120"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uva 120" descr="A map of the ocea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1D2B45" w:rsidRPr="00076547" w14:paraId="181F1DF2" w14:textId="77777777" w:rsidTr="001D2B45">
        <w:tc>
          <w:tcPr>
            <w:tcW w:w="9199" w:type="dxa"/>
            <w:gridSpan w:val="11"/>
          </w:tcPr>
          <w:p w14:paraId="14A4FC4E" w14:textId="77777777" w:rsidR="001D2B45" w:rsidRPr="00076547" w:rsidRDefault="001D2B45" w:rsidP="00087740">
            <w:pPr>
              <w:jc w:val="left"/>
              <w:rPr>
                <w:i/>
              </w:rPr>
            </w:pPr>
            <w:r w:rsidRPr="009C5191">
              <w:rPr>
                <w:b/>
                <w:bCs/>
                <w:i/>
              </w:rPr>
              <w:t>[TBD</w:t>
            </w:r>
            <w:r>
              <w:rPr>
                <w:i/>
              </w:rPr>
              <w:t>]</w:t>
            </w:r>
            <w:r w:rsidRPr="00076547">
              <w:rPr>
                <w:i/>
              </w:rPr>
              <w:t xml:space="preserve">Before loading of update, displayed scale 1:20 000 </w:t>
            </w:r>
          </w:p>
          <w:p w14:paraId="186FE7DF" w14:textId="77777777" w:rsidR="001D2B45" w:rsidRPr="00076547" w:rsidRDefault="001D2B45" w:rsidP="00087740">
            <w:pPr>
              <w:jc w:val="left"/>
              <w:rPr>
                <w:i/>
              </w:rPr>
            </w:pPr>
          </w:p>
        </w:tc>
      </w:tr>
      <w:tr w:rsidR="001D2B45" w:rsidRPr="00076547" w14:paraId="4E8E352B" w14:textId="77777777" w:rsidTr="001D2B45">
        <w:tc>
          <w:tcPr>
            <w:tcW w:w="9199" w:type="dxa"/>
            <w:gridSpan w:val="11"/>
          </w:tcPr>
          <w:p w14:paraId="7CCC8EC6" w14:textId="77777777" w:rsidR="001D2B45" w:rsidRPr="00076547" w:rsidRDefault="001D2B45" w:rsidP="00087740">
            <w:pPr>
              <w:jc w:val="center"/>
              <w:rPr>
                <w:i/>
              </w:rPr>
            </w:pPr>
            <w:r>
              <w:rPr>
                <w:noProof/>
                <w:lang w:eastAsia="en-GB"/>
              </w:rPr>
              <w:lastRenderedPageBreak/>
              <w:drawing>
                <wp:inline distT="0" distB="0" distL="0" distR="0" wp14:anchorId="78FF6CA0" wp14:editId="281F31E2">
                  <wp:extent cx="4826808" cy="3902710"/>
                  <wp:effectExtent l="0" t="0" r="0" b="2540"/>
                  <wp:docPr id="123" name="Kuva 123"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uva 123" descr="A map of the ocea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1D2B45" w:rsidRPr="00076547" w14:paraId="0627C43B" w14:textId="77777777" w:rsidTr="001D2B45">
        <w:tc>
          <w:tcPr>
            <w:tcW w:w="9199" w:type="dxa"/>
            <w:gridSpan w:val="11"/>
          </w:tcPr>
          <w:p w14:paraId="409A9A8C" w14:textId="77777777" w:rsidR="001D2B45" w:rsidRPr="00076547" w:rsidRDefault="001D2B45" w:rsidP="00087740">
            <w:pPr>
              <w:jc w:val="left"/>
              <w:rPr>
                <w:i/>
              </w:rPr>
            </w:pPr>
            <w:r w:rsidRPr="009C5191">
              <w:rPr>
                <w:b/>
                <w:bCs/>
                <w:i/>
              </w:rPr>
              <w:t>[TBD</w:t>
            </w:r>
            <w:r>
              <w:rPr>
                <w:i/>
              </w:rPr>
              <w:t>]</w:t>
            </w:r>
            <w:r w:rsidRPr="00076547">
              <w:rPr>
                <w:i/>
              </w:rPr>
              <w:t xml:space="preserve">After loading of </w:t>
            </w:r>
            <w:r>
              <w:rPr>
                <w:i/>
              </w:rPr>
              <w:t>101AA00X01SW</w:t>
            </w:r>
            <w:r w:rsidRPr="00076547">
              <w:rPr>
                <w:i/>
              </w:rPr>
              <w:t>.001, displayed scale 1:20 000</w:t>
            </w:r>
          </w:p>
        </w:tc>
      </w:tr>
      <w:tr w:rsidR="001D2B45" w:rsidRPr="0015247B" w14:paraId="103B1007" w14:textId="77777777" w:rsidTr="001D2B45">
        <w:tc>
          <w:tcPr>
            <w:tcW w:w="9199" w:type="dxa"/>
            <w:gridSpan w:val="11"/>
          </w:tcPr>
          <w:p w14:paraId="3E9FB6F8" w14:textId="77777777" w:rsidR="001D2B45" w:rsidRPr="0015247B" w:rsidRDefault="001D2B45" w:rsidP="00087740">
            <w:pPr>
              <w:jc w:val="center"/>
            </w:pPr>
            <w:r>
              <w:rPr>
                <w:noProof/>
                <w:lang w:eastAsia="en-GB"/>
              </w:rPr>
              <w:drawing>
                <wp:inline distT="0" distB="0" distL="0" distR="0" wp14:anchorId="1920468B" wp14:editId="4FC97B0D">
                  <wp:extent cx="4815028" cy="3893185"/>
                  <wp:effectExtent l="0" t="0" r="5080" b="0"/>
                  <wp:docPr id="126" name="Kuva 126"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uva 126" descr="A map of the ocean&#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1D2B45" w:rsidRPr="00076547" w14:paraId="44E3C8A8" w14:textId="77777777" w:rsidTr="001D2B45">
        <w:tc>
          <w:tcPr>
            <w:tcW w:w="9199" w:type="dxa"/>
            <w:gridSpan w:val="11"/>
          </w:tcPr>
          <w:p w14:paraId="44E29E68" w14:textId="77777777" w:rsidR="001D2B45" w:rsidRPr="00076547" w:rsidRDefault="001D2B45" w:rsidP="00087740">
            <w:pPr>
              <w:jc w:val="left"/>
              <w:rPr>
                <w:i/>
              </w:rPr>
            </w:pPr>
            <w:r w:rsidRPr="009C5191">
              <w:rPr>
                <w:b/>
                <w:bCs/>
                <w:i/>
              </w:rPr>
              <w:t>[TBD</w:t>
            </w:r>
            <w:r>
              <w:rPr>
                <w:i/>
              </w:rPr>
              <w:t>]</w:t>
            </w:r>
            <w:r w:rsidRPr="00076547">
              <w:rPr>
                <w:i/>
              </w:rPr>
              <w:t>After update 1 has been manually annotated as rejected by the Mariner, displayed scale 1:20 000</w:t>
            </w:r>
          </w:p>
        </w:tc>
      </w:tr>
    </w:tbl>
    <w:p w14:paraId="162A7AD5" w14:textId="77777777" w:rsidR="00C749A7" w:rsidRDefault="00C749A7" w:rsidP="00C749A7"/>
    <w:p w14:paraId="1E768102" w14:textId="77777777" w:rsidR="00C749A7" w:rsidRPr="00C749A7" w:rsidRDefault="00C749A7">
      <w:pPr>
        <w:pPrChange w:id="1277" w:author="jonathan pritchard" w:date="2025-01-23T13:28:00Z" w16du:dateUtc="2025-01-23T13:28:00Z">
          <w:pPr>
            <w:pStyle w:val="Heading3"/>
          </w:pPr>
        </w:pPrChange>
      </w:pPr>
    </w:p>
    <w:p w14:paraId="1348A5C0" w14:textId="77777777" w:rsidR="0015247B" w:rsidRDefault="0015247B" w:rsidP="0015247B"/>
    <w:p w14:paraId="48C07D18" w14:textId="77777777" w:rsidR="00B43FC9" w:rsidRDefault="00B43FC9">
      <w:pPr>
        <w:widowControl/>
        <w:spacing w:line="240" w:lineRule="auto"/>
        <w:jc w:val="left"/>
        <w:rPr>
          <w:b/>
        </w:rPr>
      </w:pPr>
      <w:r>
        <w:br w:type="page"/>
      </w:r>
    </w:p>
    <w:p w14:paraId="70E1841E" w14:textId="4C3AFBE2" w:rsidR="00B43FC9" w:rsidRDefault="00B43FC9" w:rsidP="00E30B8F">
      <w:pPr>
        <w:pStyle w:val="Heading2"/>
      </w:pPr>
      <w:bookmarkStart w:id="1278" w:name="_Toc189491253"/>
      <w:r>
        <w:lastRenderedPageBreak/>
        <w:t>Automatic Updates via Telecommunications networks (SECOM)</w:t>
      </w:r>
      <w:bookmarkEnd w:id="1278"/>
    </w:p>
    <w:p w14:paraId="58DB137B" w14:textId="28C1D2D7" w:rsidR="00B43FC9" w:rsidRDefault="00B43FC9" w:rsidP="00B43FC9">
      <w:r>
        <w:t xml:space="preserve">As described in the introduction to this manual, S-164 now contains specifications for tests of updates using online services implemented using the SECOM specification (IEC63173-2). </w:t>
      </w:r>
    </w:p>
    <w:p w14:paraId="6F0EE279" w14:textId="77777777" w:rsidR="00B43FC9" w:rsidRDefault="00B43FC9" w:rsidP="00B43FC9"/>
    <w:p w14:paraId="6204B205" w14:textId="5C48D64B" w:rsidR="00B43FC9" w:rsidRDefault="00B43FC9" w:rsidP="00B43FC9">
      <w:r>
        <w:t>If the ECDIS has implemented the capability of receiving official updates via a SECOM based telecommunications network, then the following tests should be executed.</w:t>
      </w:r>
    </w:p>
    <w:p w14:paraId="252FED4F" w14:textId="77777777" w:rsidR="00B43FC9" w:rsidRDefault="00B43FC9" w:rsidP="00B43FC9"/>
    <w:p w14:paraId="1CE2D70D" w14:textId="2B8A5715" w:rsidR="00B43FC9" w:rsidRDefault="00B43FC9" w:rsidP="00B43FC9">
      <w:r>
        <w:t>These tests are executed using the following IHO standard access details:</w:t>
      </w:r>
    </w:p>
    <w:p w14:paraId="06187384" w14:textId="77777777" w:rsidR="00B43FC9" w:rsidRDefault="00B43FC9" w:rsidP="00B43FC9"/>
    <w:p w14:paraId="007DE7B2" w14:textId="5F52754D" w:rsidR="00B43FC9" w:rsidRPr="00B43FC9" w:rsidRDefault="00B43FC9" w:rsidP="00B43FC9">
      <w:pPr>
        <w:rPr>
          <w:b/>
          <w:bCs/>
        </w:rPr>
      </w:pPr>
      <w:r>
        <w:rPr>
          <w:b/>
          <w:bCs/>
        </w:rPr>
        <w:t>To Be Added:</w:t>
      </w:r>
    </w:p>
    <w:p w14:paraId="6D842DC4" w14:textId="51071B2F" w:rsidR="00B43FC9" w:rsidRPr="00A52CB3" w:rsidRDefault="00B43FC9" w:rsidP="00B43FC9">
      <w:pPr>
        <w:pStyle w:val="ListParagraph"/>
        <w:numPr>
          <w:ilvl w:val="0"/>
          <w:numId w:val="91"/>
        </w:numPr>
        <w:rPr>
          <w:b/>
          <w:bCs/>
          <w:i/>
          <w:iCs/>
        </w:rPr>
      </w:pPr>
      <w:proofErr w:type="spellStart"/>
      <w:r w:rsidRPr="00A52CB3">
        <w:rPr>
          <w:b/>
          <w:bCs/>
          <w:i/>
          <w:iCs/>
        </w:rPr>
        <w:t>UserName</w:t>
      </w:r>
      <w:proofErr w:type="spellEnd"/>
      <w:r w:rsidRPr="00A52CB3">
        <w:rPr>
          <w:b/>
          <w:bCs/>
          <w:i/>
          <w:iCs/>
        </w:rPr>
        <w:t>(s)</w:t>
      </w:r>
    </w:p>
    <w:p w14:paraId="6A658B6A" w14:textId="1C4D1CA5" w:rsidR="00B43FC9" w:rsidRPr="00A52CB3" w:rsidRDefault="00B43FC9" w:rsidP="00B43FC9">
      <w:pPr>
        <w:pStyle w:val="ListParagraph"/>
        <w:numPr>
          <w:ilvl w:val="0"/>
          <w:numId w:val="91"/>
        </w:numPr>
        <w:rPr>
          <w:b/>
          <w:bCs/>
          <w:i/>
          <w:iCs/>
        </w:rPr>
      </w:pPr>
      <w:r w:rsidRPr="00A52CB3">
        <w:rPr>
          <w:b/>
          <w:bCs/>
          <w:i/>
          <w:iCs/>
        </w:rPr>
        <w:t>Addresses</w:t>
      </w:r>
    </w:p>
    <w:p w14:paraId="0F9ED51B" w14:textId="2A9B1903" w:rsidR="00B43FC9" w:rsidRPr="00A52CB3" w:rsidRDefault="00B43FC9" w:rsidP="00B43FC9">
      <w:pPr>
        <w:pStyle w:val="ListParagraph"/>
        <w:numPr>
          <w:ilvl w:val="0"/>
          <w:numId w:val="91"/>
        </w:numPr>
        <w:rPr>
          <w:b/>
          <w:bCs/>
          <w:i/>
          <w:iCs/>
        </w:rPr>
      </w:pPr>
      <w:r w:rsidRPr="00A52CB3">
        <w:rPr>
          <w:b/>
          <w:bCs/>
          <w:i/>
          <w:iCs/>
        </w:rPr>
        <w:t>Authentication key information</w:t>
      </w:r>
    </w:p>
    <w:p w14:paraId="2B573055" w14:textId="77777777" w:rsidR="00A52CB3" w:rsidRDefault="00A52CB3" w:rsidP="00B43FC9"/>
    <w:p w14:paraId="0EAB9185" w14:textId="54BB210F" w:rsidR="00A52CB3" w:rsidRPr="00A52CB3" w:rsidRDefault="00A52CB3" w:rsidP="00A52CB3">
      <w:pPr>
        <w:pStyle w:val="Heading3"/>
      </w:pPr>
      <w:r>
        <w:t>Connection</w:t>
      </w:r>
    </w:p>
    <w:p w14:paraId="1F70B429"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29ABAFB" w14:textId="77777777" w:rsidTr="00A26BCF">
        <w:trPr>
          <w:trHeight w:val="454"/>
          <w:tblHeader/>
          <w:ins w:id="1279" w:author="jonathan pritchard" w:date="2024-10-04T15:00:00Z"/>
        </w:trPr>
        <w:tc>
          <w:tcPr>
            <w:tcW w:w="2381" w:type="dxa"/>
            <w:shd w:val="clear" w:color="auto" w:fill="E5B8B7" w:themeFill="accent2" w:themeFillTint="66"/>
            <w:vAlign w:val="center"/>
          </w:tcPr>
          <w:p w14:paraId="54D5F97C" w14:textId="77777777" w:rsidR="00B43FC9" w:rsidRPr="004065B1" w:rsidRDefault="00B43FC9" w:rsidP="00087740">
            <w:pPr>
              <w:rPr>
                <w:ins w:id="1280" w:author="jonathan pritchard" w:date="2024-10-04T15:00:00Z" w16du:dateUtc="2024-10-04T14:00:00Z"/>
              </w:rPr>
            </w:pPr>
            <w:ins w:id="1281" w:author="jonathan pritchard" w:date="2024-10-04T15:00:00Z" w16du:dateUtc="2024-10-04T14:00:00Z">
              <w:r w:rsidRPr="000A066E">
                <w:rPr>
                  <w:b/>
                </w:rPr>
                <w:t>Test Reference</w:t>
              </w:r>
            </w:ins>
          </w:p>
        </w:tc>
        <w:tc>
          <w:tcPr>
            <w:tcW w:w="2381" w:type="dxa"/>
            <w:shd w:val="clear" w:color="auto" w:fill="FFFFFF" w:themeFill="background1"/>
            <w:vAlign w:val="center"/>
          </w:tcPr>
          <w:p w14:paraId="2FD0EB3B" w14:textId="345921CB" w:rsidR="00B43FC9" w:rsidRPr="004065B1" w:rsidRDefault="00B43FC9" w:rsidP="00087740">
            <w:pPr>
              <w:rPr>
                <w:ins w:id="1282" w:author="jonathan pritchard" w:date="2024-10-04T15:00:00Z" w16du:dateUtc="2024-10-04T14:00:00Z"/>
              </w:rPr>
            </w:pPr>
            <w:proofErr w:type="spellStart"/>
            <w:r>
              <w:t>SECOMSelection</w:t>
            </w:r>
            <w:proofErr w:type="spellEnd"/>
          </w:p>
        </w:tc>
        <w:tc>
          <w:tcPr>
            <w:tcW w:w="2382" w:type="dxa"/>
            <w:shd w:val="clear" w:color="auto" w:fill="E5B8B7" w:themeFill="accent2" w:themeFillTint="66"/>
            <w:vAlign w:val="center"/>
          </w:tcPr>
          <w:p w14:paraId="7CDD0076" w14:textId="77777777" w:rsidR="00B43FC9" w:rsidRPr="004065B1" w:rsidRDefault="00B43FC9" w:rsidP="00087740">
            <w:pPr>
              <w:rPr>
                <w:ins w:id="1283" w:author="jonathan pritchard" w:date="2024-10-04T15:00:00Z" w16du:dateUtc="2024-10-04T14:00:00Z"/>
              </w:rPr>
            </w:pPr>
            <w:ins w:id="1284" w:author="jonathan pritchard" w:date="2024-10-04T15:00:00Z" w16du:dateUtc="2024-10-04T14:00:00Z">
              <w:r w:rsidRPr="000A066E">
                <w:rPr>
                  <w:b/>
                </w:rPr>
                <w:t>IHO Reference</w:t>
              </w:r>
            </w:ins>
          </w:p>
        </w:tc>
        <w:tc>
          <w:tcPr>
            <w:tcW w:w="2382" w:type="dxa"/>
            <w:shd w:val="clear" w:color="auto" w:fill="FFFFFF" w:themeFill="background1"/>
            <w:vAlign w:val="center"/>
          </w:tcPr>
          <w:p w14:paraId="45679A64" w14:textId="4442533E" w:rsidR="00B43FC9" w:rsidRPr="004065B1" w:rsidRDefault="00B43FC9" w:rsidP="00087740">
            <w:pPr>
              <w:jc w:val="left"/>
              <w:rPr>
                <w:ins w:id="1285" w:author="jonathan pritchard" w:date="2024-10-04T15:00:00Z" w16du:dateUtc="2024-10-04T14:00:00Z"/>
              </w:rPr>
            </w:pPr>
            <w:r>
              <w:t>S-98 20.4.3 (</w:t>
            </w:r>
            <w:proofErr w:type="spellStart"/>
            <w:r>
              <w:t>i</w:t>
            </w:r>
            <w:proofErr w:type="spellEnd"/>
            <w:r>
              <w:t>)</w:t>
            </w:r>
          </w:p>
        </w:tc>
      </w:tr>
      <w:tr w:rsidR="00B43FC9" w14:paraId="35CFA8E1" w14:textId="77777777" w:rsidTr="00087740">
        <w:trPr>
          <w:tblHeader/>
          <w:ins w:id="1286" w:author="jonathan pritchard" w:date="2024-10-04T15:00:00Z"/>
        </w:trPr>
        <w:tc>
          <w:tcPr>
            <w:tcW w:w="9526" w:type="dxa"/>
            <w:gridSpan w:val="4"/>
            <w:shd w:val="clear" w:color="auto" w:fill="E5B8B7" w:themeFill="accent2" w:themeFillTint="66"/>
            <w:vAlign w:val="center"/>
          </w:tcPr>
          <w:p w14:paraId="7504020D" w14:textId="77777777" w:rsidR="00B43FC9" w:rsidRDefault="00B43FC9" w:rsidP="00087740">
            <w:pPr>
              <w:rPr>
                <w:ins w:id="1287" w:author="jonathan pritchard" w:date="2024-10-04T15:00:00Z" w16du:dateUtc="2024-10-04T14:00:00Z"/>
              </w:rPr>
            </w:pPr>
            <w:ins w:id="1288" w:author="jonathan pritchard" w:date="2024-10-04T15:00:00Z" w16du:dateUtc="2024-10-04T14:00:00Z">
              <w:r w:rsidRPr="000A066E">
                <w:rPr>
                  <w:b/>
                </w:rPr>
                <w:t>Test description</w:t>
              </w:r>
            </w:ins>
          </w:p>
        </w:tc>
      </w:tr>
      <w:tr w:rsidR="00B43FC9" w:rsidRPr="005D2431" w14:paraId="06F2B978" w14:textId="77777777" w:rsidTr="00087740">
        <w:trPr>
          <w:tblHeader/>
          <w:ins w:id="1289" w:author="jonathan pritchard" w:date="2024-10-04T15:00:00Z"/>
        </w:trPr>
        <w:tc>
          <w:tcPr>
            <w:tcW w:w="9526" w:type="dxa"/>
            <w:gridSpan w:val="4"/>
            <w:vAlign w:val="center"/>
          </w:tcPr>
          <w:p w14:paraId="7A8E98D3" w14:textId="77777777" w:rsidR="00B43FC9" w:rsidRDefault="00B43FC9" w:rsidP="00087740">
            <w:pPr>
              <w:rPr>
                <w:i/>
              </w:rPr>
            </w:pPr>
          </w:p>
          <w:p w14:paraId="22B167A3" w14:textId="3286E23D" w:rsidR="00B43FC9" w:rsidRDefault="00B43FC9" w:rsidP="00B43FC9">
            <w:pPr>
              <w:rPr>
                <w:b/>
                <w:bCs/>
                <w:iCs/>
              </w:rPr>
            </w:pPr>
            <w:r>
              <w:rPr>
                <w:b/>
                <w:bCs/>
                <w:iCs/>
              </w:rPr>
              <w:t>Connect User to SECOM network (IHO hosted, or locally hosted depending on resources)</w:t>
            </w:r>
          </w:p>
          <w:p w14:paraId="14E14547" w14:textId="77777777" w:rsidR="00B43FC9" w:rsidRPr="00B43FC9" w:rsidRDefault="00B43FC9" w:rsidP="00B43FC9">
            <w:pPr>
              <w:rPr>
                <w:b/>
                <w:bCs/>
                <w:iCs/>
              </w:rPr>
            </w:pPr>
          </w:p>
          <w:p w14:paraId="6BC1B63E" w14:textId="468DD9CB" w:rsidR="00B43FC9" w:rsidRDefault="00B43FC9" w:rsidP="00B43FC9">
            <w:pPr>
              <w:pStyle w:val="ListParagraph"/>
              <w:numPr>
                <w:ilvl w:val="0"/>
                <w:numId w:val="48"/>
              </w:numPr>
              <w:rPr>
                <w:iCs/>
              </w:rPr>
            </w:pPr>
            <w:r>
              <w:rPr>
                <w:iCs/>
              </w:rPr>
              <w:t>Connect the ECDIS to the IHO based SECOM service using the details provided in this section</w:t>
            </w:r>
          </w:p>
          <w:p w14:paraId="6B0145EC" w14:textId="5847EA46" w:rsidR="00B43FC9" w:rsidRDefault="00B43FC9" w:rsidP="00B43FC9">
            <w:pPr>
              <w:pStyle w:val="ListParagraph"/>
              <w:numPr>
                <w:ilvl w:val="0"/>
                <w:numId w:val="48"/>
              </w:numPr>
              <w:rPr>
                <w:iCs/>
              </w:rPr>
            </w:pPr>
            <w:r>
              <w:rPr>
                <w:iCs/>
              </w:rPr>
              <w:t>Select the update data service for S-124 and S-129 data.</w:t>
            </w:r>
          </w:p>
          <w:p w14:paraId="02DF3E60" w14:textId="5A32D69B" w:rsidR="00A52CB3" w:rsidRDefault="00A52CB3" w:rsidP="00A52CB3">
            <w:pPr>
              <w:pStyle w:val="ListParagraph"/>
              <w:numPr>
                <w:ilvl w:val="0"/>
                <w:numId w:val="48"/>
              </w:numPr>
              <w:rPr>
                <w:iCs/>
              </w:rPr>
            </w:pPr>
            <w:r>
              <w:rPr>
                <w:iCs/>
              </w:rPr>
              <w:t>Verify that the identity is correctly authenticated on the ECDIS. The details are listed below:</w:t>
            </w:r>
          </w:p>
          <w:p w14:paraId="58F08C3D" w14:textId="77777777" w:rsidR="00A52CB3" w:rsidRDefault="00A52CB3" w:rsidP="00A52CB3">
            <w:pPr>
              <w:rPr>
                <w:iCs/>
              </w:rPr>
            </w:pPr>
          </w:p>
          <w:p w14:paraId="65887455" w14:textId="2500C0EE" w:rsidR="00A52CB3" w:rsidRPr="00A52CB3" w:rsidRDefault="00A52CB3" w:rsidP="00A52CB3">
            <w:pPr>
              <w:rPr>
                <w:b/>
                <w:bCs/>
                <w:iCs/>
              </w:rPr>
            </w:pPr>
            <w:r>
              <w:rPr>
                <w:b/>
                <w:bCs/>
                <w:iCs/>
              </w:rPr>
              <w:t>Insert User Details available through the SECOM network.</w:t>
            </w:r>
          </w:p>
          <w:p w14:paraId="2A430D7C" w14:textId="77777777" w:rsidR="00A52CB3" w:rsidRPr="00A52CB3" w:rsidRDefault="00A52CB3" w:rsidP="00A52CB3">
            <w:pPr>
              <w:rPr>
                <w:iCs/>
              </w:rPr>
            </w:pPr>
          </w:p>
          <w:p w14:paraId="01D9432D" w14:textId="03D4A4D3" w:rsidR="00B43FC9" w:rsidRPr="00B43FC9" w:rsidRDefault="00B43FC9" w:rsidP="00B43FC9">
            <w:pPr>
              <w:rPr>
                <w:ins w:id="1290" w:author="jonathan pritchard" w:date="2024-10-04T15:00:00Z" w16du:dateUtc="2024-10-04T14:00:00Z"/>
                <w:iCs/>
              </w:rPr>
            </w:pPr>
          </w:p>
        </w:tc>
      </w:tr>
    </w:tbl>
    <w:p w14:paraId="32D136DF" w14:textId="77777777" w:rsidR="00B43FC9" w:rsidRDefault="00B43FC9">
      <w:pPr>
        <w:widowControl/>
        <w:spacing w:line="240" w:lineRule="auto"/>
        <w:jc w:val="left"/>
      </w:pPr>
    </w:p>
    <w:p w14:paraId="1F32D9A3" w14:textId="77777777" w:rsidR="00B43FC9" w:rsidRDefault="00B43FC9" w:rsidP="00B43FC9"/>
    <w:p w14:paraId="37B5F855" w14:textId="0779519A" w:rsidR="00A52CB3" w:rsidRDefault="00A52CB3" w:rsidP="00A52CB3">
      <w:pPr>
        <w:pStyle w:val="Heading3"/>
      </w:pPr>
      <w:r>
        <w:t>Service Management</w:t>
      </w:r>
    </w:p>
    <w:p w14:paraId="01A85C60"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BA99EFC" w14:textId="77777777" w:rsidTr="00A26BCF">
        <w:trPr>
          <w:trHeight w:val="454"/>
          <w:tblHeader/>
          <w:ins w:id="1291" w:author="jonathan pritchard" w:date="2024-10-04T15:00:00Z"/>
        </w:trPr>
        <w:tc>
          <w:tcPr>
            <w:tcW w:w="2381" w:type="dxa"/>
            <w:shd w:val="clear" w:color="auto" w:fill="E5B8B7" w:themeFill="accent2" w:themeFillTint="66"/>
            <w:vAlign w:val="center"/>
          </w:tcPr>
          <w:p w14:paraId="7CD406C5" w14:textId="77777777" w:rsidR="00B43FC9" w:rsidRPr="004065B1" w:rsidRDefault="00B43FC9" w:rsidP="00087740">
            <w:pPr>
              <w:rPr>
                <w:ins w:id="1292" w:author="jonathan pritchard" w:date="2024-10-04T15:00:00Z" w16du:dateUtc="2024-10-04T14:00:00Z"/>
              </w:rPr>
            </w:pPr>
            <w:ins w:id="1293" w:author="jonathan pritchard" w:date="2024-10-04T15:00:00Z" w16du:dateUtc="2024-10-04T14:00:00Z">
              <w:r w:rsidRPr="000A066E">
                <w:rPr>
                  <w:b/>
                </w:rPr>
                <w:t>Test Reference</w:t>
              </w:r>
            </w:ins>
          </w:p>
        </w:tc>
        <w:tc>
          <w:tcPr>
            <w:tcW w:w="2381" w:type="dxa"/>
            <w:shd w:val="clear" w:color="auto" w:fill="FFFFFF" w:themeFill="background1"/>
            <w:vAlign w:val="center"/>
          </w:tcPr>
          <w:p w14:paraId="6D14BB7C" w14:textId="79C1C4B9" w:rsidR="00B43FC9" w:rsidRPr="004065B1" w:rsidRDefault="00B43FC9" w:rsidP="00087740">
            <w:pPr>
              <w:rPr>
                <w:ins w:id="1294" w:author="jonathan pritchard" w:date="2024-10-04T15:00:00Z" w16du:dateUtc="2024-10-04T14:00:00Z"/>
              </w:rPr>
            </w:pPr>
            <w:proofErr w:type="spellStart"/>
            <w:r>
              <w:t>SECOMManagement</w:t>
            </w:r>
            <w:proofErr w:type="spellEnd"/>
          </w:p>
        </w:tc>
        <w:tc>
          <w:tcPr>
            <w:tcW w:w="2382" w:type="dxa"/>
            <w:shd w:val="clear" w:color="auto" w:fill="E5B8B7" w:themeFill="accent2" w:themeFillTint="66"/>
            <w:vAlign w:val="center"/>
          </w:tcPr>
          <w:p w14:paraId="4F697111" w14:textId="77777777" w:rsidR="00B43FC9" w:rsidRPr="004065B1" w:rsidRDefault="00B43FC9" w:rsidP="00087740">
            <w:pPr>
              <w:rPr>
                <w:ins w:id="1295" w:author="jonathan pritchard" w:date="2024-10-04T15:00:00Z" w16du:dateUtc="2024-10-04T14:00:00Z"/>
              </w:rPr>
            </w:pPr>
            <w:ins w:id="1296" w:author="jonathan pritchard" w:date="2024-10-04T15:00:00Z" w16du:dateUtc="2024-10-04T14:00:00Z">
              <w:r w:rsidRPr="000A066E">
                <w:rPr>
                  <w:b/>
                </w:rPr>
                <w:t>IHO Reference</w:t>
              </w:r>
            </w:ins>
          </w:p>
        </w:tc>
        <w:tc>
          <w:tcPr>
            <w:tcW w:w="2382" w:type="dxa"/>
            <w:shd w:val="clear" w:color="auto" w:fill="FFFFFF" w:themeFill="background1"/>
            <w:vAlign w:val="center"/>
          </w:tcPr>
          <w:p w14:paraId="1B237E1B" w14:textId="62BE0F37" w:rsidR="00B43FC9" w:rsidRPr="004065B1" w:rsidRDefault="00B43FC9" w:rsidP="00087740">
            <w:pPr>
              <w:jc w:val="left"/>
              <w:rPr>
                <w:ins w:id="1297" w:author="jonathan pritchard" w:date="2024-10-04T15:00:00Z" w16du:dateUtc="2024-10-04T14:00:00Z"/>
              </w:rPr>
            </w:pPr>
            <w:r>
              <w:t>S-98 20.4.3 (ii)</w:t>
            </w:r>
          </w:p>
        </w:tc>
      </w:tr>
      <w:tr w:rsidR="00B43FC9" w14:paraId="7423F8AF" w14:textId="77777777" w:rsidTr="00087740">
        <w:trPr>
          <w:tblHeader/>
          <w:ins w:id="1298" w:author="jonathan pritchard" w:date="2024-10-04T15:00:00Z"/>
        </w:trPr>
        <w:tc>
          <w:tcPr>
            <w:tcW w:w="9526" w:type="dxa"/>
            <w:gridSpan w:val="4"/>
            <w:shd w:val="clear" w:color="auto" w:fill="E5B8B7" w:themeFill="accent2" w:themeFillTint="66"/>
            <w:vAlign w:val="center"/>
          </w:tcPr>
          <w:p w14:paraId="754506D4" w14:textId="77777777" w:rsidR="00B43FC9" w:rsidRDefault="00B43FC9" w:rsidP="00087740">
            <w:pPr>
              <w:rPr>
                <w:ins w:id="1299" w:author="jonathan pritchard" w:date="2024-10-04T15:00:00Z" w16du:dateUtc="2024-10-04T14:00:00Z"/>
              </w:rPr>
            </w:pPr>
            <w:ins w:id="1300" w:author="jonathan pritchard" w:date="2024-10-04T15:00:00Z" w16du:dateUtc="2024-10-04T14:00:00Z">
              <w:r w:rsidRPr="000A066E">
                <w:rPr>
                  <w:b/>
                </w:rPr>
                <w:t>Test description</w:t>
              </w:r>
            </w:ins>
          </w:p>
        </w:tc>
      </w:tr>
      <w:tr w:rsidR="00B43FC9" w:rsidRPr="005D2431" w14:paraId="7DAD3B3E" w14:textId="77777777" w:rsidTr="00087740">
        <w:trPr>
          <w:tblHeader/>
          <w:ins w:id="1301" w:author="jonathan pritchard" w:date="2024-10-04T15:00:00Z"/>
        </w:trPr>
        <w:tc>
          <w:tcPr>
            <w:tcW w:w="9526" w:type="dxa"/>
            <w:gridSpan w:val="4"/>
            <w:vAlign w:val="center"/>
          </w:tcPr>
          <w:p w14:paraId="23085394" w14:textId="77777777" w:rsidR="00B43FC9" w:rsidRDefault="00B43FC9" w:rsidP="00087740">
            <w:pPr>
              <w:rPr>
                <w:i/>
              </w:rPr>
            </w:pPr>
          </w:p>
          <w:p w14:paraId="10AF9C07" w14:textId="0C4FD3E4" w:rsidR="00B43FC9" w:rsidRDefault="00B43FC9" w:rsidP="00087740">
            <w:pPr>
              <w:rPr>
                <w:b/>
                <w:bCs/>
                <w:i/>
              </w:rPr>
            </w:pPr>
            <w:r>
              <w:rPr>
                <w:b/>
                <w:bCs/>
                <w:i/>
              </w:rPr>
              <w:t>Verify user is able to “manage” the SECOM connection / status</w:t>
            </w:r>
            <w:r w:rsidR="00A52CB3">
              <w:rPr>
                <w:b/>
                <w:bCs/>
                <w:i/>
              </w:rPr>
              <w:t xml:space="preserve"> [it may be that other mandatory functionality is able to be added here]</w:t>
            </w:r>
          </w:p>
          <w:p w14:paraId="78B19A0B" w14:textId="77777777" w:rsidR="00A52CB3" w:rsidRPr="00B43FC9" w:rsidRDefault="00A52CB3" w:rsidP="00087740">
            <w:pPr>
              <w:rPr>
                <w:b/>
                <w:bCs/>
                <w:i/>
              </w:rPr>
            </w:pPr>
          </w:p>
          <w:p w14:paraId="71B62D2B" w14:textId="77777777" w:rsidR="00B43FC9" w:rsidRDefault="00B43FC9" w:rsidP="00B43FC9">
            <w:pPr>
              <w:pStyle w:val="ListParagraph"/>
              <w:numPr>
                <w:ilvl w:val="0"/>
                <w:numId w:val="49"/>
              </w:numPr>
              <w:rPr>
                <w:i/>
              </w:rPr>
            </w:pPr>
            <w:r>
              <w:rPr>
                <w:i/>
              </w:rPr>
              <w:t>Verify SECOM status is available to the ECDIS user.</w:t>
            </w:r>
          </w:p>
          <w:p w14:paraId="737F251A" w14:textId="77777777" w:rsidR="00B43FC9" w:rsidRDefault="00B43FC9" w:rsidP="00B43FC9">
            <w:pPr>
              <w:pStyle w:val="ListParagraph"/>
              <w:numPr>
                <w:ilvl w:val="0"/>
                <w:numId w:val="49"/>
              </w:numPr>
              <w:rPr>
                <w:i/>
              </w:rPr>
            </w:pPr>
            <w:r>
              <w:rPr>
                <w:i/>
              </w:rPr>
              <w:t>Reference details are listed below:</w:t>
            </w:r>
          </w:p>
          <w:p w14:paraId="793C54B7" w14:textId="0CE282E9" w:rsidR="00B43FC9" w:rsidRDefault="00B43FC9" w:rsidP="00B43FC9">
            <w:pPr>
              <w:pStyle w:val="ListParagraph"/>
              <w:numPr>
                <w:ilvl w:val="0"/>
                <w:numId w:val="49"/>
              </w:numPr>
              <w:rPr>
                <w:i/>
              </w:rPr>
            </w:pPr>
            <w:r>
              <w:rPr>
                <w:i/>
              </w:rPr>
              <w:t>Ensure that an update is available to the following datasets within the System Database</w:t>
            </w:r>
          </w:p>
          <w:p w14:paraId="63C36200" w14:textId="68FAC805" w:rsidR="00B43FC9" w:rsidRPr="00A26BCF" w:rsidRDefault="00B43FC9" w:rsidP="00B43FC9">
            <w:pPr>
              <w:pStyle w:val="ListParagraph"/>
              <w:numPr>
                <w:ilvl w:val="0"/>
                <w:numId w:val="49"/>
              </w:numPr>
              <w:rPr>
                <w:i/>
              </w:rPr>
            </w:pPr>
            <w:r w:rsidRPr="00A26BCF">
              <w:rPr>
                <w:i/>
              </w:rPr>
              <w:t>129AA00XXXX, 124AA00XXXX</w:t>
            </w:r>
          </w:p>
          <w:p w14:paraId="36314019" w14:textId="77777777" w:rsidR="00B43FC9" w:rsidRPr="00B43FC9" w:rsidRDefault="00B43FC9" w:rsidP="00B43FC9">
            <w:pPr>
              <w:pStyle w:val="ListParagraph"/>
              <w:numPr>
                <w:ilvl w:val="0"/>
                <w:numId w:val="49"/>
              </w:numPr>
              <w:rPr>
                <w:i/>
              </w:rPr>
            </w:pPr>
            <w:r>
              <w:rPr>
                <w:i/>
              </w:rPr>
              <w:t>[</w:t>
            </w:r>
            <w:r>
              <w:rPr>
                <w:b/>
                <w:bCs/>
                <w:i/>
              </w:rPr>
              <w:t>user details, history and subscription status – these should all be viewable to the user]</w:t>
            </w:r>
          </w:p>
          <w:p w14:paraId="38D27A5E" w14:textId="2A52892D" w:rsidR="00A52CB3" w:rsidRPr="00A52CB3" w:rsidRDefault="00A52CB3" w:rsidP="00A52CB3">
            <w:pPr>
              <w:rPr>
                <w:ins w:id="1302" w:author="jonathan pritchard" w:date="2024-10-04T15:00:00Z" w16du:dateUtc="2024-10-04T14:00:00Z"/>
                <w:i/>
              </w:rPr>
            </w:pPr>
          </w:p>
        </w:tc>
      </w:tr>
    </w:tbl>
    <w:p w14:paraId="67AF2EB3" w14:textId="77777777" w:rsidR="00A52CB3" w:rsidRDefault="00A52CB3">
      <w:pPr>
        <w:widowControl/>
        <w:spacing w:line="240" w:lineRule="auto"/>
        <w:jc w:val="left"/>
      </w:pPr>
    </w:p>
    <w:p w14:paraId="11EB21EA" w14:textId="77777777" w:rsidR="00B43FC9" w:rsidRDefault="00B43FC9">
      <w:pPr>
        <w:widowControl/>
        <w:spacing w:line="240" w:lineRule="auto"/>
        <w:jc w:val="left"/>
      </w:pPr>
    </w:p>
    <w:p w14:paraId="6C082BAA" w14:textId="77777777" w:rsidR="00A52CB3" w:rsidRDefault="00A52CB3">
      <w:pPr>
        <w:widowControl/>
        <w:spacing w:line="240" w:lineRule="auto"/>
        <w:jc w:val="left"/>
        <w:rPr>
          <w:b/>
        </w:rPr>
      </w:pPr>
      <w:r>
        <w:br w:type="page"/>
      </w:r>
    </w:p>
    <w:p w14:paraId="0480BC8B" w14:textId="469F6590" w:rsidR="00B43FC9" w:rsidRDefault="00A52CB3" w:rsidP="00A52CB3">
      <w:pPr>
        <w:pStyle w:val="Heading3"/>
      </w:pPr>
      <w:r>
        <w:lastRenderedPageBreak/>
        <w:t>Update and Acknowledgment.</w:t>
      </w:r>
    </w:p>
    <w:p w14:paraId="32F67378" w14:textId="77777777" w:rsidR="00A52CB3" w:rsidRPr="00A52CB3" w:rsidRDefault="00A52CB3" w:rsidP="00A52C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65"/>
        <w:gridCol w:w="2473"/>
        <w:gridCol w:w="2356"/>
        <w:gridCol w:w="2332"/>
      </w:tblGrid>
      <w:tr w:rsidR="00A26BCF" w:rsidRPr="004065B1" w14:paraId="6A90E50D" w14:textId="77777777" w:rsidTr="00A26BCF">
        <w:trPr>
          <w:trHeight w:val="454"/>
          <w:tblHeader/>
          <w:ins w:id="1303" w:author="jonathan pritchard" w:date="2024-10-04T15:00:00Z"/>
        </w:trPr>
        <w:tc>
          <w:tcPr>
            <w:tcW w:w="2381" w:type="dxa"/>
            <w:shd w:val="clear" w:color="auto" w:fill="E5B8B7" w:themeFill="accent2" w:themeFillTint="66"/>
            <w:vAlign w:val="center"/>
          </w:tcPr>
          <w:p w14:paraId="59CDCC41" w14:textId="77777777" w:rsidR="00B43FC9" w:rsidRPr="004065B1" w:rsidRDefault="00B43FC9" w:rsidP="00087740">
            <w:pPr>
              <w:rPr>
                <w:ins w:id="1304" w:author="jonathan pritchard" w:date="2024-10-04T15:00:00Z" w16du:dateUtc="2024-10-04T14:00:00Z"/>
              </w:rPr>
            </w:pPr>
            <w:ins w:id="1305" w:author="jonathan pritchard" w:date="2024-10-04T15:00:00Z" w16du:dateUtc="2024-10-04T14:00:00Z">
              <w:r w:rsidRPr="000A066E">
                <w:rPr>
                  <w:b/>
                </w:rPr>
                <w:t>Test Reference</w:t>
              </w:r>
            </w:ins>
          </w:p>
        </w:tc>
        <w:tc>
          <w:tcPr>
            <w:tcW w:w="2381" w:type="dxa"/>
            <w:shd w:val="clear" w:color="auto" w:fill="FFFFFF" w:themeFill="background1"/>
            <w:vAlign w:val="center"/>
          </w:tcPr>
          <w:p w14:paraId="4721B673" w14:textId="47046016" w:rsidR="00B43FC9" w:rsidRPr="004065B1" w:rsidRDefault="00B43FC9" w:rsidP="00087740">
            <w:pPr>
              <w:rPr>
                <w:ins w:id="1306" w:author="jonathan pritchard" w:date="2024-10-04T15:00:00Z" w16du:dateUtc="2024-10-04T14:00:00Z"/>
              </w:rPr>
            </w:pPr>
            <w:proofErr w:type="spellStart"/>
            <w:r>
              <w:t>SECOMAcknowledgment</w:t>
            </w:r>
            <w:proofErr w:type="spellEnd"/>
          </w:p>
        </w:tc>
        <w:tc>
          <w:tcPr>
            <w:tcW w:w="2382" w:type="dxa"/>
            <w:shd w:val="clear" w:color="auto" w:fill="E5B8B7" w:themeFill="accent2" w:themeFillTint="66"/>
            <w:vAlign w:val="center"/>
          </w:tcPr>
          <w:p w14:paraId="736135A3" w14:textId="77777777" w:rsidR="00B43FC9" w:rsidRPr="004065B1" w:rsidRDefault="00B43FC9" w:rsidP="00087740">
            <w:pPr>
              <w:rPr>
                <w:ins w:id="1307" w:author="jonathan pritchard" w:date="2024-10-04T15:00:00Z" w16du:dateUtc="2024-10-04T14:00:00Z"/>
              </w:rPr>
            </w:pPr>
            <w:ins w:id="1308" w:author="jonathan pritchard" w:date="2024-10-04T15:00:00Z" w16du:dateUtc="2024-10-04T14:00:00Z">
              <w:r w:rsidRPr="000A066E">
                <w:rPr>
                  <w:b/>
                </w:rPr>
                <w:t>IHO Reference</w:t>
              </w:r>
            </w:ins>
          </w:p>
        </w:tc>
        <w:tc>
          <w:tcPr>
            <w:tcW w:w="2382" w:type="dxa"/>
            <w:shd w:val="clear" w:color="auto" w:fill="FFFFFF" w:themeFill="background1"/>
            <w:vAlign w:val="center"/>
          </w:tcPr>
          <w:p w14:paraId="7353A293" w14:textId="02873180" w:rsidR="00B43FC9" w:rsidRPr="004065B1" w:rsidRDefault="00B43FC9" w:rsidP="00087740">
            <w:pPr>
              <w:jc w:val="left"/>
              <w:rPr>
                <w:ins w:id="1309" w:author="jonathan pritchard" w:date="2024-10-04T15:00:00Z" w16du:dateUtc="2024-10-04T14:00:00Z"/>
              </w:rPr>
            </w:pPr>
            <w:r>
              <w:t>S-98 20.4.3 (iii)</w:t>
            </w:r>
          </w:p>
        </w:tc>
      </w:tr>
      <w:tr w:rsidR="00B43FC9" w14:paraId="2274056B" w14:textId="77777777" w:rsidTr="00087740">
        <w:trPr>
          <w:tblHeader/>
          <w:ins w:id="1310" w:author="jonathan pritchard" w:date="2024-10-04T15:00:00Z"/>
        </w:trPr>
        <w:tc>
          <w:tcPr>
            <w:tcW w:w="9526" w:type="dxa"/>
            <w:gridSpan w:val="4"/>
            <w:shd w:val="clear" w:color="auto" w:fill="E5B8B7" w:themeFill="accent2" w:themeFillTint="66"/>
            <w:vAlign w:val="center"/>
          </w:tcPr>
          <w:p w14:paraId="53B0031B" w14:textId="77777777" w:rsidR="00B43FC9" w:rsidRDefault="00B43FC9" w:rsidP="00087740">
            <w:pPr>
              <w:rPr>
                <w:ins w:id="1311" w:author="jonathan pritchard" w:date="2024-10-04T15:00:00Z" w16du:dateUtc="2024-10-04T14:00:00Z"/>
              </w:rPr>
            </w:pPr>
            <w:ins w:id="1312" w:author="jonathan pritchard" w:date="2024-10-04T15:00:00Z" w16du:dateUtc="2024-10-04T14:00:00Z">
              <w:r w:rsidRPr="000A066E">
                <w:rPr>
                  <w:b/>
                </w:rPr>
                <w:t>Test description</w:t>
              </w:r>
            </w:ins>
          </w:p>
        </w:tc>
      </w:tr>
      <w:tr w:rsidR="00B43FC9" w:rsidRPr="005D2431" w14:paraId="6AEECA64" w14:textId="77777777" w:rsidTr="00087740">
        <w:trPr>
          <w:tblHeader/>
          <w:ins w:id="1313" w:author="jonathan pritchard" w:date="2024-10-04T15:00:00Z"/>
        </w:trPr>
        <w:tc>
          <w:tcPr>
            <w:tcW w:w="9526" w:type="dxa"/>
            <w:gridSpan w:val="4"/>
            <w:vAlign w:val="center"/>
          </w:tcPr>
          <w:p w14:paraId="58008ED8" w14:textId="77777777" w:rsidR="00B43FC9" w:rsidRDefault="00B43FC9" w:rsidP="00087740">
            <w:pPr>
              <w:rPr>
                <w:i/>
              </w:rPr>
            </w:pPr>
          </w:p>
          <w:p w14:paraId="670C45A2" w14:textId="658CCBB9" w:rsidR="00B43FC9" w:rsidRPr="00B43FC9" w:rsidRDefault="00B43FC9" w:rsidP="00087740">
            <w:pPr>
              <w:rPr>
                <w:b/>
                <w:bCs/>
                <w:i/>
                <w:lang w:val="en-US"/>
              </w:rPr>
            </w:pPr>
            <w:r>
              <w:rPr>
                <w:b/>
                <w:bCs/>
                <w:i/>
                <w:lang w:val="en-US"/>
              </w:rPr>
              <w:t xml:space="preserve">Perform </w:t>
            </w:r>
            <w:r w:rsidR="00A52CB3">
              <w:rPr>
                <w:b/>
                <w:bCs/>
                <w:i/>
                <w:lang w:val="en-US"/>
              </w:rPr>
              <w:t xml:space="preserve">and acknowledge </w:t>
            </w:r>
            <w:r>
              <w:rPr>
                <w:b/>
                <w:bCs/>
                <w:i/>
                <w:lang w:val="en-US"/>
              </w:rPr>
              <w:t xml:space="preserve">an update </w:t>
            </w:r>
            <w:r w:rsidR="00A52CB3">
              <w:rPr>
                <w:b/>
                <w:bCs/>
                <w:i/>
                <w:lang w:val="en-US"/>
              </w:rPr>
              <w:t xml:space="preserve">to the system database </w:t>
            </w:r>
            <w:r>
              <w:rPr>
                <w:b/>
                <w:bCs/>
                <w:i/>
                <w:lang w:val="en-US"/>
              </w:rPr>
              <w:t>through the SECOM network.</w:t>
            </w:r>
          </w:p>
          <w:p w14:paraId="0C28173B" w14:textId="77777777" w:rsidR="00A52CB3" w:rsidRDefault="00A52CB3" w:rsidP="00A52CB3">
            <w:pPr>
              <w:pStyle w:val="ListParagraph"/>
              <w:rPr>
                <w:i/>
              </w:rPr>
            </w:pPr>
          </w:p>
          <w:p w14:paraId="2874DE6B" w14:textId="71B371F7" w:rsidR="00B43FC9" w:rsidRDefault="00B43FC9" w:rsidP="00087740">
            <w:pPr>
              <w:pStyle w:val="ListParagraph"/>
              <w:numPr>
                <w:ilvl w:val="0"/>
                <w:numId w:val="49"/>
              </w:numPr>
              <w:rPr>
                <w:i/>
              </w:rPr>
            </w:pPr>
            <w:r>
              <w:rPr>
                <w:i/>
              </w:rPr>
              <w:t xml:space="preserve">Perform an update through the SECOM network to the S-129 and S-124 datasets as </w:t>
            </w:r>
            <w:r w:rsidR="00A52CB3">
              <w:rPr>
                <w:i/>
              </w:rPr>
              <w:t>listed in the resources available</w:t>
            </w:r>
          </w:p>
          <w:p w14:paraId="5410A437" w14:textId="1273AFE7" w:rsidR="00A52CB3" w:rsidRDefault="00A52CB3" w:rsidP="00087740">
            <w:pPr>
              <w:pStyle w:val="ListParagraph"/>
              <w:numPr>
                <w:ilvl w:val="0"/>
                <w:numId w:val="49"/>
              </w:numPr>
              <w:rPr>
                <w:i/>
              </w:rPr>
            </w:pPr>
            <w:r>
              <w:rPr>
                <w:i/>
              </w:rPr>
              <w:t>Ensure an acknowledgment of receipt and verification of data integrity is observed on the ECDIS.</w:t>
            </w:r>
          </w:p>
          <w:p w14:paraId="77EC61C4" w14:textId="2C941A7C" w:rsidR="00A52CB3" w:rsidRDefault="00A52CB3" w:rsidP="00087740">
            <w:pPr>
              <w:pStyle w:val="ListParagraph"/>
              <w:numPr>
                <w:ilvl w:val="0"/>
                <w:numId w:val="49"/>
              </w:numPr>
              <w:rPr>
                <w:i/>
              </w:rPr>
            </w:pPr>
            <w:r>
              <w:rPr>
                <w:i/>
              </w:rPr>
              <w:t>Ensure the data is correctly ingested into the System Database</w:t>
            </w:r>
          </w:p>
          <w:p w14:paraId="2963B8C0" w14:textId="06520BB3" w:rsidR="00A52CB3" w:rsidRDefault="00A52CB3" w:rsidP="00087740">
            <w:pPr>
              <w:pStyle w:val="ListParagraph"/>
              <w:numPr>
                <w:ilvl w:val="0"/>
                <w:numId w:val="49"/>
              </w:numPr>
              <w:rPr>
                <w:i/>
              </w:rPr>
            </w:pPr>
            <w:r>
              <w:rPr>
                <w:i/>
              </w:rPr>
              <w:t>Interrogate the ECDIS System Database and ensure the following revision information is correct</w:t>
            </w:r>
          </w:p>
          <w:p w14:paraId="7CF538B8" w14:textId="77777777" w:rsidR="00B43FC9" w:rsidRDefault="00B43FC9" w:rsidP="00A52CB3">
            <w:pPr>
              <w:rPr>
                <w:i/>
              </w:rPr>
            </w:pPr>
          </w:p>
          <w:tbl>
            <w:tblPr>
              <w:tblW w:w="71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89"/>
              <w:gridCol w:w="1188"/>
              <w:gridCol w:w="1899"/>
              <w:gridCol w:w="1910"/>
            </w:tblGrid>
            <w:tr w:rsidR="00A52CB3" w:rsidRPr="00A26BCF" w14:paraId="093D8078" w14:textId="77777777" w:rsidTr="00A52CB3">
              <w:trPr>
                <w:tblHeader/>
                <w:jc w:val="center"/>
              </w:trPr>
              <w:tc>
                <w:tcPr>
                  <w:tcW w:w="2189" w:type="dxa"/>
                  <w:tcBorders>
                    <w:top w:val="single" w:sz="4" w:space="0" w:color="auto"/>
                    <w:left w:val="single" w:sz="4" w:space="0" w:color="auto"/>
                  </w:tcBorders>
                  <w:shd w:val="clear" w:color="auto" w:fill="B8CCE4"/>
                  <w:vAlign w:val="center"/>
                </w:tcPr>
                <w:p w14:paraId="5ECDD058" w14:textId="5BCF0177" w:rsidR="00A52CB3" w:rsidRPr="00A26BCF" w:rsidRDefault="00A52CB3" w:rsidP="00A52CB3">
                  <w:pPr>
                    <w:rPr>
                      <w:sz w:val="18"/>
                      <w:szCs w:val="18"/>
                    </w:rPr>
                  </w:pPr>
                  <w:r w:rsidRPr="00A26BCF">
                    <w:rPr>
                      <w:sz w:val="18"/>
                      <w:szCs w:val="18"/>
                    </w:rPr>
                    <w:t>Dataset</w:t>
                  </w:r>
                </w:p>
              </w:tc>
              <w:tc>
                <w:tcPr>
                  <w:tcW w:w="1188" w:type="dxa"/>
                  <w:tcBorders>
                    <w:top w:val="single" w:sz="4" w:space="0" w:color="auto"/>
                  </w:tcBorders>
                  <w:shd w:val="clear" w:color="auto" w:fill="B8CCE4"/>
                  <w:vAlign w:val="center"/>
                </w:tcPr>
                <w:p w14:paraId="63DA4377" w14:textId="584CDAF2" w:rsidR="00A52CB3" w:rsidRPr="00A26BCF" w:rsidRDefault="00A52CB3" w:rsidP="00A52CB3">
                  <w:pPr>
                    <w:rPr>
                      <w:sz w:val="18"/>
                      <w:szCs w:val="18"/>
                    </w:rPr>
                  </w:pPr>
                  <w:r w:rsidRPr="00A26BCF">
                    <w:rPr>
                      <w:sz w:val="18"/>
                      <w:szCs w:val="18"/>
                    </w:rPr>
                    <w:t>Edition</w:t>
                  </w:r>
                </w:p>
              </w:tc>
              <w:tc>
                <w:tcPr>
                  <w:tcW w:w="1899" w:type="dxa"/>
                  <w:tcBorders>
                    <w:top w:val="single" w:sz="4" w:space="0" w:color="auto"/>
                  </w:tcBorders>
                  <w:shd w:val="clear" w:color="auto" w:fill="B8CCE4"/>
                  <w:vAlign w:val="center"/>
                </w:tcPr>
                <w:p w14:paraId="0A0D51D4" w14:textId="43741052" w:rsidR="00A52CB3" w:rsidRPr="00A26BCF" w:rsidRDefault="00A52CB3" w:rsidP="00A52CB3">
                  <w:pPr>
                    <w:rPr>
                      <w:sz w:val="18"/>
                      <w:szCs w:val="18"/>
                    </w:rPr>
                  </w:pPr>
                  <w:r w:rsidRPr="00A26BCF">
                    <w:rPr>
                      <w:sz w:val="18"/>
                      <w:szCs w:val="18"/>
                    </w:rPr>
                    <w:t>Update number</w:t>
                  </w:r>
                </w:p>
              </w:tc>
              <w:tc>
                <w:tcPr>
                  <w:tcW w:w="1910" w:type="dxa"/>
                  <w:tcBorders>
                    <w:top w:val="single" w:sz="4" w:space="0" w:color="auto"/>
                    <w:right w:val="single" w:sz="4" w:space="0" w:color="auto"/>
                  </w:tcBorders>
                  <w:shd w:val="clear" w:color="auto" w:fill="B8CCE4"/>
                  <w:vAlign w:val="center"/>
                </w:tcPr>
                <w:p w14:paraId="10380781" w14:textId="77777777" w:rsidR="00A52CB3" w:rsidRPr="00A26BCF" w:rsidRDefault="00A52CB3" w:rsidP="00A52CB3">
                  <w:pPr>
                    <w:rPr>
                      <w:sz w:val="18"/>
                      <w:szCs w:val="18"/>
                    </w:rPr>
                  </w:pPr>
                  <w:r w:rsidRPr="00A26BCF">
                    <w:rPr>
                      <w:sz w:val="18"/>
                      <w:szCs w:val="18"/>
                    </w:rPr>
                    <w:t>Issue Date</w:t>
                  </w:r>
                </w:p>
                <w:p w14:paraId="50849463" w14:textId="77777777" w:rsidR="00A52CB3" w:rsidRPr="00A26BCF" w:rsidRDefault="00A52CB3" w:rsidP="00A52CB3">
                  <w:pPr>
                    <w:rPr>
                      <w:sz w:val="18"/>
                      <w:szCs w:val="18"/>
                    </w:rPr>
                  </w:pPr>
                  <w:r w:rsidRPr="00A26BCF">
                    <w:rPr>
                      <w:sz w:val="18"/>
                      <w:szCs w:val="18"/>
                    </w:rPr>
                    <w:t>(ISDT)</w:t>
                  </w:r>
                </w:p>
              </w:tc>
            </w:tr>
            <w:tr w:rsidR="00A52CB3" w:rsidRPr="00A26BCF" w14:paraId="13A3918B" w14:textId="77777777" w:rsidTr="00A52CB3">
              <w:trPr>
                <w:tblHeader/>
                <w:jc w:val="center"/>
              </w:trPr>
              <w:tc>
                <w:tcPr>
                  <w:tcW w:w="2189" w:type="dxa"/>
                  <w:tcBorders>
                    <w:left w:val="single" w:sz="4" w:space="0" w:color="auto"/>
                  </w:tcBorders>
                  <w:shd w:val="clear" w:color="auto" w:fill="DBE5F1"/>
                  <w:vAlign w:val="center"/>
                </w:tcPr>
                <w:p w14:paraId="177641A8" w14:textId="6C35BC2B" w:rsidR="00A52CB3" w:rsidRPr="00A26BCF" w:rsidRDefault="00A52CB3" w:rsidP="00A52CB3">
                  <w:pPr>
                    <w:rPr>
                      <w:sz w:val="18"/>
                      <w:szCs w:val="18"/>
                    </w:rPr>
                  </w:pPr>
                  <w:r w:rsidRPr="00A26BCF">
                    <w:rPr>
                      <w:i/>
                    </w:rPr>
                    <w:t>129AA00XXX</w:t>
                  </w:r>
                  <w:r w:rsidRPr="00A26BCF">
                    <w:rPr>
                      <w:i/>
                    </w:rPr>
                    <w:t>A</w:t>
                  </w:r>
                </w:p>
              </w:tc>
              <w:tc>
                <w:tcPr>
                  <w:tcW w:w="1188" w:type="dxa"/>
                  <w:shd w:val="clear" w:color="auto" w:fill="DBE5F1"/>
                  <w:vAlign w:val="center"/>
                </w:tcPr>
                <w:p w14:paraId="2EC17724" w14:textId="58854348"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4F0460E4"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BD19DE7" w14:textId="1CDD55B3" w:rsidR="00A52CB3" w:rsidRPr="00A26BCF" w:rsidRDefault="00A52CB3" w:rsidP="00A52CB3">
                  <w:pPr>
                    <w:rPr>
                      <w:sz w:val="18"/>
                      <w:szCs w:val="18"/>
                    </w:rPr>
                  </w:pPr>
                  <w:r w:rsidRPr="00A26BCF">
                    <w:rPr>
                      <w:sz w:val="18"/>
                      <w:szCs w:val="18"/>
                    </w:rPr>
                    <w:t>202</w:t>
                  </w:r>
                  <w:r w:rsidRPr="00A26BCF">
                    <w:rPr>
                      <w:sz w:val="18"/>
                      <w:szCs w:val="18"/>
                    </w:rPr>
                    <w:t>4</w:t>
                  </w:r>
                  <w:r w:rsidRPr="00A26BCF">
                    <w:rPr>
                      <w:sz w:val="18"/>
                      <w:szCs w:val="18"/>
                    </w:rPr>
                    <w:t>0409</w:t>
                  </w:r>
                </w:p>
              </w:tc>
            </w:tr>
            <w:tr w:rsidR="00A52CB3" w:rsidRPr="00A26BCF" w14:paraId="1E5A5DCB" w14:textId="77777777" w:rsidTr="00A52CB3">
              <w:trPr>
                <w:tblHeader/>
                <w:jc w:val="center"/>
              </w:trPr>
              <w:tc>
                <w:tcPr>
                  <w:tcW w:w="2189" w:type="dxa"/>
                  <w:tcBorders>
                    <w:left w:val="single" w:sz="4" w:space="0" w:color="auto"/>
                  </w:tcBorders>
                  <w:shd w:val="clear" w:color="auto" w:fill="DBE5F1"/>
                  <w:vAlign w:val="center"/>
                </w:tcPr>
                <w:p w14:paraId="0513472F" w14:textId="3906CE7C" w:rsidR="00A52CB3" w:rsidRPr="00A26BCF" w:rsidRDefault="00A52CB3" w:rsidP="00A52CB3">
                  <w:pPr>
                    <w:rPr>
                      <w:sz w:val="18"/>
                      <w:szCs w:val="18"/>
                    </w:rPr>
                  </w:pPr>
                  <w:r w:rsidRPr="00A26BCF">
                    <w:rPr>
                      <w:i/>
                    </w:rPr>
                    <w:t>124AA00</w:t>
                  </w:r>
                  <w:r w:rsidRPr="00A26BCF">
                    <w:rPr>
                      <w:i/>
                    </w:rPr>
                    <w:t>NEWA</w:t>
                  </w:r>
                </w:p>
              </w:tc>
              <w:tc>
                <w:tcPr>
                  <w:tcW w:w="1188" w:type="dxa"/>
                  <w:shd w:val="clear" w:color="auto" w:fill="DBE5F1"/>
                  <w:vAlign w:val="center"/>
                </w:tcPr>
                <w:p w14:paraId="4F9E86B4" w14:textId="77777777"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FA27CD0"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3D9F2BA6" w14:textId="63F1146A" w:rsidR="00A52CB3" w:rsidRPr="00A26BCF" w:rsidRDefault="00A52CB3" w:rsidP="00A52CB3">
                  <w:pPr>
                    <w:rPr>
                      <w:sz w:val="18"/>
                      <w:szCs w:val="18"/>
                    </w:rPr>
                  </w:pPr>
                  <w:r w:rsidRPr="00A26BCF">
                    <w:rPr>
                      <w:sz w:val="18"/>
                      <w:szCs w:val="18"/>
                    </w:rPr>
                    <w:t>202</w:t>
                  </w:r>
                  <w:r w:rsidRPr="00A26BCF">
                    <w:rPr>
                      <w:sz w:val="18"/>
                      <w:szCs w:val="18"/>
                    </w:rPr>
                    <w:t>4</w:t>
                  </w:r>
                  <w:r w:rsidRPr="00A26BCF">
                    <w:rPr>
                      <w:sz w:val="18"/>
                      <w:szCs w:val="18"/>
                    </w:rPr>
                    <w:t>0406</w:t>
                  </w:r>
                </w:p>
              </w:tc>
            </w:tr>
            <w:tr w:rsidR="00A52CB3" w:rsidRPr="00A26BCF" w14:paraId="26535670" w14:textId="77777777" w:rsidTr="00A52CB3">
              <w:trPr>
                <w:tblHeader/>
                <w:jc w:val="center"/>
              </w:trPr>
              <w:tc>
                <w:tcPr>
                  <w:tcW w:w="2189" w:type="dxa"/>
                  <w:tcBorders>
                    <w:left w:val="single" w:sz="4" w:space="0" w:color="auto"/>
                  </w:tcBorders>
                  <w:shd w:val="clear" w:color="auto" w:fill="DBE5F1"/>
                  <w:vAlign w:val="center"/>
                </w:tcPr>
                <w:p w14:paraId="0BCCEA19" w14:textId="7FCB9904" w:rsidR="00A52CB3" w:rsidRPr="00A26BCF" w:rsidRDefault="00A52CB3" w:rsidP="00A52CB3">
                  <w:pPr>
                    <w:rPr>
                      <w:sz w:val="18"/>
                      <w:szCs w:val="18"/>
                    </w:rPr>
                  </w:pPr>
                  <w:r w:rsidRPr="00A26BCF">
                    <w:rPr>
                      <w:i/>
                    </w:rPr>
                    <w:t>124AA00</w:t>
                  </w:r>
                  <w:r w:rsidRPr="00A26BCF">
                    <w:rPr>
                      <w:i/>
                    </w:rPr>
                    <w:t>UPDB</w:t>
                  </w:r>
                </w:p>
              </w:tc>
              <w:tc>
                <w:tcPr>
                  <w:tcW w:w="1188" w:type="dxa"/>
                  <w:shd w:val="clear" w:color="auto" w:fill="DBE5F1"/>
                  <w:vAlign w:val="center"/>
                </w:tcPr>
                <w:p w14:paraId="4F3D8125" w14:textId="5CCBD1D3"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5904DE6"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561DC75" w14:textId="55FFE37A" w:rsidR="00A52CB3" w:rsidRPr="00A26BCF" w:rsidRDefault="00A52CB3" w:rsidP="00A52CB3">
                  <w:pPr>
                    <w:rPr>
                      <w:sz w:val="18"/>
                      <w:szCs w:val="18"/>
                    </w:rPr>
                  </w:pPr>
                  <w:r w:rsidRPr="00A26BCF">
                    <w:rPr>
                      <w:sz w:val="18"/>
                      <w:szCs w:val="18"/>
                    </w:rPr>
                    <w:t>202</w:t>
                  </w:r>
                  <w:r w:rsidRPr="00A26BCF">
                    <w:rPr>
                      <w:sz w:val="18"/>
                      <w:szCs w:val="18"/>
                    </w:rPr>
                    <w:t>4</w:t>
                  </w:r>
                  <w:r w:rsidRPr="00A26BCF">
                    <w:rPr>
                      <w:sz w:val="18"/>
                      <w:szCs w:val="18"/>
                    </w:rPr>
                    <w:t>0406</w:t>
                  </w:r>
                </w:p>
              </w:tc>
            </w:tr>
          </w:tbl>
          <w:p w14:paraId="1FED69F6" w14:textId="77777777" w:rsidR="00A52CB3" w:rsidRDefault="00A52CB3" w:rsidP="00A52CB3">
            <w:pPr>
              <w:rPr>
                <w:i/>
              </w:rPr>
            </w:pPr>
          </w:p>
          <w:p w14:paraId="26858291" w14:textId="77777777" w:rsidR="00A52CB3" w:rsidRPr="00A52CB3" w:rsidRDefault="00A52CB3" w:rsidP="00A52CB3">
            <w:pPr>
              <w:rPr>
                <w:ins w:id="1314" w:author="jonathan pritchard" w:date="2024-10-04T15:00:00Z" w16du:dateUtc="2024-10-04T14:00:00Z"/>
                <w:i/>
              </w:rPr>
            </w:pPr>
          </w:p>
        </w:tc>
      </w:tr>
    </w:tbl>
    <w:p w14:paraId="62302F10" w14:textId="3CCFFB5E" w:rsidR="00B43FC9" w:rsidRDefault="00B43FC9">
      <w:pPr>
        <w:widowControl/>
        <w:spacing w:line="240" w:lineRule="auto"/>
        <w:jc w:val="left"/>
        <w:rPr>
          <w:b/>
        </w:rPr>
      </w:pPr>
      <w:r>
        <w:br w:type="page"/>
      </w:r>
    </w:p>
    <w:p w14:paraId="650B6DAC" w14:textId="1B8BEDD8" w:rsidR="0015247B" w:rsidRPr="00714E71" w:rsidRDefault="0015247B" w:rsidP="00E30B8F">
      <w:pPr>
        <w:pStyle w:val="Heading2"/>
        <w:rPr>
          <w:ins w:id="1315" w:author="jonathan pritchard" w:date="2025-01-23T13:28:00Z" w16du:dateUtc="2025-01-23T13:28:00Z"/>
        </w:rPr>
      </w:pPr>
      <w:bookmarkStart w:id="1316" w:name="_Toc189491254"/>
      <w:r w:rsidRPr="00714E71">
        <w:rPr>
          <w:rPrChange w:id="1317" w:author="jonathan pritchard" w:date="2025-01-23T13:28:00Z" w16du:dateUtc="2025-01-23T13:28:00Z">
            <w:rPr/>
          </w:rPrChange>
        </w:rPr>
        <w:lastRenderedPageBreak/>
        <w:t>Manual Updates</w:t>
      </w:r>
      <w:bookmarkEnd w:id="131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5B32DFD9" w14:textId="77777777" w:rsidTr="00541D1A">
        <w:trPr>
          <w:trHeight w:val="416"/>
          <w:ins w:id="1318" w:author="jonathan pritchard" w:date="2025-01-23T13:2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E7B9DCF" w14:textId="77777777" w:rsidR="00C749A7" w:rsidRPr="00340B0D" w:rsidRDefault="00C749A7" w:rsidP="00541D1A">
            <w:pPr>
              <w:jc w:val="center"/>
              <w:rPr>
                <w:ins w:id="1319" w:author="jonathan pritchard" w:date="2025-01-23T13:28:00Z" w16du:dateUtc="2025-01-23T13:28:00Z"/>
                <w:rFonts w:cs="Arial"/>
                <w:b/>
                <w:bCs/>
                <w:sz w:val="18"/>
                <w:szCs w:val="18"/>
              </w:rPr>
            </w:pPr>
            <w:ins w:id="1320" w:author="jonathan pritchard" w:date="2025-01-23T13:28:00Z" w16du:dateUtc="2025-01-23T13:2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761C906" w14:textId="5715995F" w:rsidR="00C749A7" w:rsidRPr="00C87169" w:rsidRDefault="00595934" w:rsidP="00541D1A">
            <w:pPr>
              <w:jc w:val="center"/>
              <w:rPr>
                <w:ins w:id="1321" w:author="jonathan pritchard" w:date="2025-01-23T13:28:00Z" w16du:dateUtc="2025-01-23T13:28:00Z"/>
                <w:rFonts w:cs="Arial"/>
                <w:bCs/>
              </w:rPr>
            </w:pPr>
            <w:proofErr w:type="spellStart"/>
            <w: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D698ED8" w14:textId="77777777" w:rsidR="00C749A7" w:rsidRPr="00340B0D" w:rsidRDefault="00C749A7" w:rsidP="00541D1A">
            <w:pPr>
              <w:jc w:val="center"/>
              <w:rPr>
                <w:ins w:id="1322" w:author="jonathan pritchard" w:date="2025-01-23T13:28:00Z" w16du:dateUtc="2025-01-23T13:28:00Z"/>
                <w:rFonts w:cs="Arial"/>
                <w:b/>
                <w:bCs/>
                <w:sz w:val="18"/>
                <w:szCs w:val="18"/>
              </w:rPr>
            </w:pPr>
            <w:ins w:id="1323" w:author="jonathan pritchard" w:date="2025-01-23T13:28:00Z" w16du:dateUtc="2025-01-23T13:2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2811C1" w14:textId="77777777" w:rsidR="00C749A7" w:rsidRDefault="00595934" w:rsidP="00A26BCF">
            <w:pPr>
              <w:jc w:val="left"/>
            </w:pPr>
            <w:r>
              <w:t>IEC 61174/ 6.8.17</w:t>
            </w:r>
          </w:p>
          <w:p w14:paraId="6599DFFD" w14:textId="123BF279" w:rsidR="00A26BCF" w:rsidRPr="00340B0D" w:rsidRDefault="00A26BCF" w:rsidP="00A26BCF">
            <w:pPr>
              <w:jc w:val="left"/>
              <w:rPr>
                <w:ins w:id="1324" w:author="jonathan pritchard" w:date="2025-01-23T13:28:00Z" w16du:dateUtc="2025-01-23T13:28:00Z"/>
                <w:rFonts w:cs="Arial"/>
                <w:sz w:val="18"/>
                <w:szCs w:val="18"/>
              </w:rPr>
            </w:pPr>
            <w:r>
              <w:t>S-98 20.4.4</w:t>
            </w:r>
          </w:p>
        </w:tc>
      </w:tr>
      <w:tr w:rsidR="00C749A7" w:rsidRPr="00340B0D" w14:paraId="44D2EAFF" w14:textId="77777777" w:rsidTr="00541D1A">
        <w:trPr>
          <w:ins w:id="1325"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C27A19" w14:textId="77777777" w:rsidR="00C749A7" w:rsidRPr="00340B0D" w:rsidRDefault="00C749A7" w:rsidP="00541D1A">
            <w:pPr>
              <w:rPr>
                <w:ins w:id="1326" w:author="jonathan pritchard" w:date="2025-01-23T13:28:00Z" w16du:dateUtc="2025-01-23T13:28:00Z"/>
                <w:rFonts w:cs="Arial"/>
                <w:b/>
                <w:bCs/>
                <w:sz w:val="18"/>
                <w:szCs w:val="18"/>
              </w:rPr>
            </w:pPr>
            <w:ins w:id="1327" w:author="jonathan pritchard" w:date="2025-01-23T13:28:00Z" w16du:dateUtc="2025-01-23T13:28:00Z">
              <w:r w:rsidRPr="00340B0D">
                <w:rPr>
                  <w:rFonts w:cs="Arial"/>
                  <w:b/>
                  <w:bCs/>
                  <w:sz w:val="18"/>
                  <w:szCs w:val="18"/>
                </w:rPr>
                <w:t>Test Description</w:t>
              </w:r>
            </w:ins>
          </w:p>
        </w:tc>
      </w:tr>
      <w:tr w:rsidR="00C749A7" w:rsidRPr="00340B0D" w14:paraId="29A4826A" w14:textId="77777777" w:rsidTr="00541D1A">
        <w:trPr>
          <w:ins w:id="1328"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8E1146" w14:textId="77777777" w:rsidR="00C749A7" w:rsidRPr="009C22F4" w:rsidRDefault="00C749A7" w:rsidP="00541D1A">
            <w:pPr>
              <w:rPr>
                <w:ins w:id="1329" w:author="jonathan pritchard" w:date="2025-01-23T13:28:00Z" w16du:dateUtc="2025-01-23T13:28:00Z"/>
                <w:rFonts w:cs="Arial"/>
                <w:i/>
              </w:rPr>
            </w:pPr>
          </w:p>
          <w:p w14:paraId="4D01F916" w14:textId="281201A7" w:rsidR="00C749A7" w:rsidRDefault="00595934" w:rsidP="00541D1A">
            <w:pPr>
              <w:rPr>
                <w:rFonts w:cs="Arial"/>
                <w:i/>
              </w:rPr>
            </w:pPr>
            <w:r w:rsidRPr="00595934">
              <w:rPr>
                <w:rFonts w:cs="Arial"/>
                <w:i/>
              </w:rPr>
              <w:t>Manual updates</w:t>
            </w:r>
          </w:p>
          <w:p w14:paraId="6739A60F" w14:textId="77777777" w:rsidR="00595934" w:rsidRPr="009C22F4" w:rsidRDefault="00595934" w:rsidP="00541D1A">
            <w:pPr>
              <w:rPr>
                <w:ins w:id="1330" w:author="jonathan pritchard" w:date="2025-01-23T13:28:00Z" w16du:dateUtc="2025-01-23T13:28:00Z"/>
                <w:rFonts w:cs="Arial"/>
                <w:i/>
              </w:rPr>
            </w:pPr>
          </w:p>
        </w:tc>
      </w:tr>
      <w:tr w:rsidR="00C749A7" w:rsidRPr="00340B0D" w14:paraId="59F30465" w14:textId="77777777" w:rsidTr="00541D1A">
        <w:trPr>
          <w:ins w:id="1331"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BE4BE" w14:textId="77777777" w:rsidR="00C749A7" w:rsidRPr="00340B0D" w:rsidRDefault="00C749A7" w:rsidP="00541D1A">
            <w:pPr>
              <w:jc w:val="center"/>
              <w:rPr>
                <w:ins w:id="1332" w:author="jonathan pritchard" w:date="2025-01-23T13:28:00Z" w16du:dateUtc="2025-01-23T13:28:00Z"/>
                <w:rFonts w:cs="Arial"/>
                <w:b/>
                <w:bCs/>
                <w:sz w:val="18"/>
                <w:szCs w:val="18"/>
              </w:rPr>
            </w:pPr>
            <w:ins w:id="1333" w:author="jonathan pritchard" w:date="2025-01-23T13:28:00Z" w16du:dateUtc="2025-01-23T13:28:00Z">
              <w:r w:rsidRPr="00340B0D">
                <w:rPr>
                  <w:rFonts w:cs="Arial"/>
                  <w:b/>
                  <w:bCs/>
                  <w:sz w:val="18"/>
                  <w:szCs w:val="18"/>
                </w:rPr>
                <w:t>Loaded Data</w:t>
              </w:r>
            </w:ins>
          </w:p>
        </w:tc>
      </w:tr>
      <w:tr w:rsidR="00C749A7" w:rsidRPr="00340B0D" w14:paraId="055088A6" w14:textId="77777777" w:rsidTr="00541D1A">
        <w:trPr>
          <w:ins w:id="1334"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AFC7972" w14:textId="77777777" w:rsidR="00C749A7" w:rsidRPr="00340B0D" w:rsidRDefault="00C749A7" w:rsidP="00541D1A">
            <w:pPr>
              <w:jc w:val="center"/>
              <w:rPr>
                <w:ins w:id="1335" w:author="jonathan pritchard" w:date="2025-01-23T13:28:00Z" w16du:dateUtc="2025-01-23T13:28:00Z"/>
                <w:rFonts w:cs="Arial"/>
                <w:b/>
                <w:bCs/>
                <w:sz w:val="18"/>
                <w:szCs w:val="18"/>
              </w:rPr>
            </w:pPr>
            <w:ins w:id="1336" w:author="jonathan pritchard" w:date="2025-01-23T13:28:00Z" w16du:dateUtc="2025-01-23T13:2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CBF3B1" w14:textId="77777777" w:rsidR="00C749A7" w:rsidRPr="00340B0D" w:rsidRDefault="00C749A7" w:rsidP="00541D1A">
            <w:pPr>
              <w:jc w:val="center"/>
              <w:rPr>
                <w:ins w:id="1337" w:author="jonathan pritchard" w:date="2025-01-23T13:28:00Z" w16du:dateUtc="2025-01-23T13:28:00Z"/>
                <w:rFonts w:cs="Arial"/>
                <w:b/>
                <w:bCs/>
                <w:sz w:val="18"/>
                <w:szCs w:val="18"/>
              </w:rPr>
            </w:pPr>
          </w:p>
        </w:tc>
      </w:tr>
      <w:tr w:rsidR="00C749A7" w:rsidRPr="00340B0D" w14:paraId="27AD1CEE" w14:textId="77777777" w:rsidTr="00541D1A">
        <w:trPr>
          <w:ins w:id="1338" w:author="jonathan pritchard" w:date="2025-01-23T13:2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D96F662" w14:textId="77777777" w:rsidR="00C749A7" w:rsidRPr="00340B0D" w:rsidRDefault="00C749A7" w:rsidP="00541D1A">
            <w:pPr>
              <w:rPr>
                <w:ins w:id="1339"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7702A4" w14:textId="77777777" w:rsidR="00C749A7" w:rsidRPr="00340B0D" w:rsidRDefault="00C749A7" w:rsidP="00541D1A">
            <w:pPr>
              <w:rPr>
                <w:ins w:id="1340" w:author="jonathan pritchard" w:date="2025-01-23T13:28:00Z" w16du:dateUtc="2025-01-23T13:28:00Z"/>
                <w:rFonts w:cs="Arial"/>
                <w:sz w:val="18"/>
                <w:szCs w:val="18"/>
              </w:rPr>
            </w:pPr>
          </w:p>
        </w:tc>
      </w:tr>
      <w:tr w:rsidR="00C749A7" w:rsidRPr="00340B0D" w14:paraId="16CFBC4E" w14:textId="77777777" w:rsidTr="00541D1A">
        <w:trPr>
          <w:ins w:id="1341" w:author="jonathan pritchard" w:date="2025-01-23T13:2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73B97A6" w14:textId="77777777" w:rsidR="00C749A7" w:rsidRPr="00340B0D" w:rsidRDefault="00C749A7" w:rsidP="00541D1A">
            <w:pPr>
              <w:rPr>
                <w:ins w:id="1342" w:author="jonathan pritchard" w:date="2025-01-23T13:28:00Z" w16du:dateUtc="2025-01-23T13:2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4359632" w14:textId="77777777" w:rsidR="00C749A7" w:rsidRPr="00340B0D" w:rsidRDefault="00C749A7" w:rsidP="00541D1A">
            <w:pPr>
              <w:rPr>
                <w:ins w:id="1343" w:author="jonathan pritchard" w:date="2025-01-23T13:28:00Z" w16du:dateUtc="2025-01-23T13:28:00Z"/>
                <w:rFonts w:cs="Arial"/>
                <w:sz w:val="18"/>
                <w:szCs w:val="18"/>
              </w:rPr>
            </w:pPr>
          </w:p>
        </w:tc>
      </w:tr>
      <w:tr w:rsidR="00C749A7" w:rsidRPr="00340B0D" w14:paraId="2B00BC13" w14:textId="77777777" w:rsidTr="00541D1A">
        <w:trPr>
          <w:ins w:id="1344" w:author="jonathan pritchard" w:date="2025-01-23T13:2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77C265" w14:textId="77777777" w:rsidR="00C749A7" w:rsidRPr="00340B0D" w:rsidRDefault="00C749A7" w:rsidP="00541D1A">
            <w:pPr>
              <w:jc w:val="center"/>
              <w:rPr>
                <w:ins w:id="1345" w:author="jonathan pritchard" w:date="2025-01-23T13:28:00Z" w16du:dateUtc="2025-01-23T13:28:00Z"/>
                <w:rFonts w:cs="Arial"/>
                <w:b/>
                <w:bCs/>
                <w:sz w:val="18"/>
                <w:szCs w:val="18"/>
              </w:rPr>
            </w:pPr>
            <w:ins w:id="1346" w:author="jonathan pritchard" w:date="2025-01-23T13:28:00Z" w16du:dateUtc="2025-01-23T13:2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69702A" w14:textId="77777777" w:rsidR="00C749A7" w:rsidRPr="00340B0D" w:rsidRDefault="00C749A7" w:rsidP="00541D1A">
            <w:pPr>
              <w:jc w:val="center"/>
              <w:rPr>
                <w:ins w:id="1347" w:author="jonathan pritchard" w:date="2025-01-23T13:28:00Z" w16du:dateUtc="2025-01-23T13:28:00Z"/>
                <w:rFonts w:cs="Arial"/>
                <w:b/>
                <w:bCs/>
                <w:sz w:val="18"/>
                <w:szCs w:val="18"/>
              </w:rPr>
            </w:pPr>
            <w:ins w:id="1348" w:author="jonathan pritchard" w:date="2025-01-23T13:28:00Z" w16du:dateUtc="2025-01-23T13:28:00Z">
              <w:r w:rsidRPr="00340B0D">
                <w:rPr>
                  <w:rFonts w:cs="Arial"/>
                  <w:b/>
                  <w:bCs/>
                  <w:sz w:val="18"/>
                  <w:szCs w:val="18"/>
                </w:rPr>
                <w:t>Independent Mariner’s Selections</w:t>
              </w:r>
              <w:r>
                <w:rPr>
                  <w:rFonts w:cs="Arial"/>
                  <w:b/>
                  <w:bCs/>
                  <w:sz w:val="18"/>
                  <w:szCs w:val="18"/>
                </w:rPr>
                <w:t xml:space="preserve"> (default=On)</w:t>
              </w:r>
            </w:ins>
          </w:p>
        </w:tc>
      </w:tr>
      <w:tr w:rsidR="00C749A7" w:rsidRPr="00340B0D" w14:paraId="738659DC" w14:textId="77777777" w:rsidTr="00541D1A">
        <w:trPr>
          <w:ins w:id="1349" w:author="jonathan pritchard" w:date="2025-01-23T13:28:00Z"/>
        </w:trPr>
        <w:customXmlInsRangeStart w:id="1350" w:author="jonathan pritchard" w:date="2025-01-23T13:28:00Z"/>
        <w:sdt>
          <w:sdtPr>
            <w:rPr>
              <w:rFonts w:cs="Arial"/>
              <w:sz w:val="18"/>
              <w:szCs w:val="18"/>
            </w:rPr>
            <w:alias w:val="Diplay Category"/>
            <w:tag w:val="Diplay Categor"/>
            <w:id w:val="534475361"/>
            <w:placeholder>
              <w:docPart w:val="4920437F4A244B9487989A99B0A404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35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3BDCF3" w14:textId="77777777" w:rsidR="00C749A7" w:rsidRPr="00340B0D" w:rsidRDefault="00C749A7" w:rsidP="00541D1A">
                <w:pPr>
                  <w:rPr>
                    <w:ins w:id="1351" w:author="jonathan pritchard" w:date="2025-01-23T13:28:00Z" w16du:dateUtc="2025-01-23T13:28:00Z"/>
                    <w:rFonts w:cs="Arial"/>
                    <w:sz w:val="18"/>
                    <w:szCs w:val="18"/>
                  </w:rPr>
                </w:pPr>
                <w:ins w:id="1352" w:author="jonathan pritchard" w:date="2025-01-23T13:28:00Z" w16du:dateUtc="2025-01-23T13:28:00Z">
                  <w:r>
                    <w:rPr>
                      <w:rFonts w:cs="Arial"/>
                      <w:sz w:val="18"/>
                      <w:szCs w:val="18"/>
                    </w:rPr>
                    <w:t>Other</w:t>
                  </w:r>
                </w:ins>
              </w:p>
            </w:tc>
            <w:customXmlInsRangeStart w:id="1353" w:author="jonathan pritchard" w:date="2025-01-23T13:28:00Z"/>
          </w:sdtContent>
        </w:sdt>
        <w:customXmlInsRangeEnd w:id="1353"/>
        <w:tc>
          <w:tcPr>
            <w:tcW w:w="3871" w:type="dxa"/>
            <w:gridSpan w:val="5"/>
            <w:tcBorders>
              <w:left w:val="single" w:sz="12" w:space="0" w:color="auto"/>
              <w:bottom w:val="single" w:sz="4" w:space="0" w:color="auto"/>
              <w:right w:val="single" w:sz="4" w:space="0" w:color="auto"/>
            </w:tcBorders>
            <w:shd w:val="clear" w:color="auto" w:fill="auto"/>
          </w:tcPr>
          <w:p w14:paraId="51982B05" w14:textId="77777777" w:rsidR="00C749A7" w:rsidRPr="00340B0D" w:rsidRDefault="00C749A7" w:rsidP="00541D1A">
            <w:pPr>
              <w:rPr>
                <w:ins w:id="1354" w:author="jonathan pritchard" w:date="2025-01-23T13:28:00Z" w16du:dateUtc="2025-01-23T13:28:00Z"/>
                <w:rFonts w:cs="Arial"/>
                <w:sz w:val="18"/>
                <w:szCs w:val="18"/>
              </w:rPr>
            </w:pPr>
            <w:ins w:id="1355" w:author="jonathan pritchard" w:date="2025-01-23T13:28:00Z" w16du:dateUtc="2025-01-23T13:2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5B7495D" w14:textId="77777777" w:rsidR="00C749A7" w:rsidRPr="00340B0D" w:rsidRDefault="00C749A7" w:rsidP="00541D1A">
            <w:pPr>
              <w:jc w:val="center"/>
              <w:rPr>
                <w:ins w:id="1356" w:author="jonathan pritchard" w:date="2025-01-23T13:28:00Z" w16du:dateUtc="2025-01-23T13:28:00Z"/>
                <w:rFonts w:cs="Arial"/>
                <w:sz w:val="18"/>
                <w:szCs w:val="18"/>
              </w:rPr>
            </w:pPr>
          </w:p>
        </w:tc>
      </w:tr>
      <w:tr w:rsidR="00C749A7" w:rsidRPr="00340B0D" w14:paraId="00DB10AD" w14:textId="77777777" w:rsidTr="00541D1A">
        <w:trPr>
          <w:ins w:id="1357" w:author="jonathan pritchard" w:date="2025-01-23T13:2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4324E67" w14:textId="77777777" w:rsidR="00C749A7" w:rsidRPr="00340B0D" w:rsidRDefault="00C749A7" w:rsidP="00541D1A">
            <w:pPr>
              <w:jc w:val="center"/>
              <w:rPr>
                <w:ins w:id="1358" w:author="jonathan pritchard" w:date="2025-01-23T13:28:00Z" w16du:dateUtc="2025-01-23T13:28:00Z"/>
                <w:rFonts w:cs="Arial"/>
                <w:b/>
                <w:bCs/>
                <w:sz w:val="18"/>
                <w:szCs w:val="18"/>
              </w:rPr>
            </w:pPr>
            <w:ins w:id="1359" w:author="jonathan pritchard" w:date="2025-01-23T13:28:00Z" w16du:dateUtc="2025-01-23T13:2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18F6741A" w14:textId="77777777" w:rsidR="00C749A7" w:rsidRPr="00340B0D" w:rsidRDefault="00C749A7" w:rsidP="00541D1A">
            <w:pPr>
              <w:rPr>
                <w:ins w:id="1360" w:author="jonathan pritchard" w:date="2025-01-23T13:28:00Z" w16du:dateUtc="2025-01-23T13:28:00Z"/>
                <w:rFonts w:cs="Arial"/>
                <w:sz w:val="18"/>
                <w:szCs w:val="18"/>
              </w:rPr>
            </w:pPr>
            <w:ins w:id="1361" w:author="jonathan pritchard" w:date="2025-01-23T13:28:00Z" w16du:dateUtc="2025-01-23T13:2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1D0C324" w14:textId="77777777" w:rsidR="00C749A7" w:rsidRPr="00340B0D" w:rsidRDefault="00C749A7" w:rsidP="00541D1A">
            <w:pPr>
              <w:jc w:val="center"/>
              <w:rPr>
                <w:ins w:id="1362" w:author="jonathan pritchard" w:date="2025-01-23T13:28:00Z" w16du:dateUtc="2025-01-23T13:28:00Z"/>
                <w:rFonts w:cs="Arial"/>
                <w:sz w:val="18"/>
                <w:szCs w:val="18"/>
              </w:rPr>
            </w:pPr>
          </w:p>
        </w:tc>
      </w:tr>
      <w:tr w:rsidR="00C749A7" w:rsidRPr="00340B0D" w14:paraId="15ADA52B" w14:textId="77777777" w:rsidTr="00541D1A">
        <w:trPr>
          <w:ins w:id="1363"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1B7318" w14:textId="77777777" w:rsidR="00C749A7" w:rsidRPr="00340B0D" w:rsidRDefault="00C749A7" w:rsidP="00541D1A">
            <w:pPr>
              <w:rPr>
                <w:ins w:id="1364" w:author="jonathan pritchard" w:date="2025-01-23T13:28:00Z" w16du:dateUtc="2025-01-23T13:28:00Z"/>
                <w:rFonts w:cs="Arial"/>
                <w:sz w:val="18"/>
                <w:szCs w:val="18"/>
              </w:rPr>
            </w:pPr>
            <w:ins w:id="1365" w:author="jonathan pritchard" w:date="2025-01-23T13:28:00Z" w16du:dateUtc="2025-01-23T13:2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B4D0B" w14:textId="77777777" w:rsidR="00C749A7" w:rsidRPr="00340B0D" w:rsidRDefault="00C749A7" w:rsidP="00541D1A">
            <w:pPr>
              <w:rPr>
                <w:ins w:id="1366" w:author="jonathan pritchard" w:date="2025-01-23T13:28:00Z" w16du:dateUtc="2025-01-23T13:28:00Z"/>
                <w:rFonts w:cs="Arial"/>
                <w:sz w:val="18"/>
                <w:szCs w:val="18"/>
              </w:rPr>
            </w:pPr>
          </w:p>
        </w:tc>
        <w:tc>
          <w:tcPr>
            <w:tcW w:w="3871" w:type="dxa"/>
            <w:gridSpan w:val="5"/>
            <w:tcBorders>
              <w:left w:val="single" w:sz="12" w:space="0" w:color="auto"/>
            </w:tcBorders>
          </w:tcPr>
          <w:p w14:paraId="31675E9D" w14:textId="77777777" w:rsidR="00C749A7" w:rsidRPr="00340B0D" w:rsidRDefault="00C749A7" w:rsidP="00541D1A">
            <w:pPr>
              <w:rPr>
                <w:ins w:id="1367" w:author="jonathan pritchard" w:date="2025-01-23T13:28:00Z" w16du:dateUtc="2025-01-23T13:28:00Z"/>
                <w:rFonts w:cs="Arial"/>
                <w:sz w:val="18"/>
                <w:szCs w:val="18"/>
              </w:rPr>
            </w:pPr>
            <w:ins w:id="1368" w:author="jonathan pritchard" w:date="2025-01-23T13:28:00Z" w16du:dateUtc="2025-01-23T13:28:00Z">
              <w:r w:rsidRPr="00340B0D">
                <w:rPr>
                  <w:rFonts w:cs="Arial"/>
                  <w:sz w:val="18"/>
                  <w:szCs w:val="18"/>
                </w:rPr>
                <w:t>Highlight date dependent</w:t>
              </w:r>
            </w:ins>
          </w:p>
        </w:tc>
        <w:tc>
          <w:tcPr>
            <w:tcW w:w="672" w:type="dxa"/>
            <w:tcBorders>
              <w:right w:val="single" w:sz="12" w:space="0" w:color="auto"/>
            </w:tcBorders>
          </w:tcPr>
          <w:p w14:paraId="65A568AD" w14:textId="77777777" w:rsidR="00C749A7" w:rsidRPr="00340B0D" w:rsidRDefault="00C749A7" w:rsidP="00541D1A">
            <w:pPr>
              <w:jc w:val="center"/>
              <w:rPr>
                <w:ins w:id="1369" w:author="jonathan pritchard" w:date="2025-01-23T13:28:00Z" w16du:dateUtc="2025-01-23T13:28:00Z"/>
                <w:rFonts w:cs="Arial"/>
                <w:sz w:val="18"/>
                <w:szCs w:val="18"/>
              </w:rPr>
            </w:pPr>
          </w:p>
        </w:tc>
      </w:tr>
      <w:tr w:rsidR="00C749A7" w:rsidRPr="00340B0D" w14:paraId="6748B5DF" w14:textId="77777777" w:rsidTr="00541D1A">
        <w:trPr>
          <w:ins w:id="1370"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A620D0" w14:textId="77777777" w:rsidR="00C749A7" w:rsidRPr="00340B0D" w:rsidRDefault="00C749A7" w:rsidP="00541D1A">
            <w:pPr>
              <w:rPr>
                <w:ins w:id="1371" w:author="jonathan pritchard" w:date="2025-01-23T13:28:00Z" w16du:dateUtc="2025-01-23T13:28:00Z"/>
                <w:rFonts w:cs="Arial"/>
                <w:sz w:val="18"/>
                <w:szCs w:val="18"/>
              </w:rPr>
            </w:pPr>
            <w:ins w:id="1372" w:author="jonathan pritchard" w:date="2025-01-23T13:28:00Z" w16du:dateUtc="2025-01-23T13:2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459C43" w14:textId="77777777" w:rsidR="00C749A7" w:rsidRPr="00340B0D" w:rsidRDefault="00C749A7" w:rsidP="00541D1A">
            <w:pPr>
              <w:rPr>
                <w:ins w:id="1373" w:author="jonathan pritchard" w:date="2025-01-23T13:28:00Z" w16du:dateUtc="2025-01-23T13:28:00Z"/>
                <w:rFonts w:cs="Arial"/>
                <w:sz w:val="18"/>
                <w:szCs w:val="18"/>
              </w:rPr>
            </w:pPr>
          </w:p>
        </w:tc>
        <w:tc>
          <w:tcPr>
            <w:tcW w:w="3871" w:type="dxa"/>
            <w:gridSpan w:val="5"/>
            <w:tcBorders>
              <w:left w:val="single" w:sz="12" w:space="0" w:color="auto"/>
            </w:tcBorders>
          </w:tcPr>
          <w:p w14:paraId="128881DF" w14:textId="77777777" w:rsidR="00C749A7" w:rsidRPr="00340B0D" w:rsidRDefault="00C749A7" w:rsidP="00541D1A">
            <w:pPr>
              <w:rPr>
                <w:ins w:id="1374" w:author="jonathan pritchard" w:date="2025-01-23T13:28:00Z" w16du:dateUtc="2025-01-23T13:28:00Z"/>
                <w:rFonts w:cs="Arial"/>
                <w:sz w:val="18"/>
                <w:szCs w:val="18"/>
              </w:rPr>
            </w:pPr>
            <w:ins w:id="1375" w:author="jonathan pritchard" w:date="2025-01-23T13:28:00Z" w16du:dateUtc="2025-01-23T13:28:00Z">
              <w:r w:rsidRPr="00340B0D">
                <w:rPr>
                  <w:rFonts w:cs="Arial"/>
                  <w:sz w:val="18"/>
                  <w:szCs w:val="18"/>
                </w:rPr>
                <w:t>Highlight document</w:t>
              </w:r>
            </w:ins>
          </w:p>
        </w:tc>
        <w:tc>
          <w:tcPr>
            <w:tcW w:w="672" w:type="dxa"/>
            <w:tcBorders>
              <w:right w:val="single" w:sz="12" w:space="0" w:color="auto"/>
            </w:tcBorders>
          </w:tcPr>
          <w:p w14:paraId="19EAFF16" w14:textId="77777777" w:rsidR="00C749A7" w:rsidRPr="00340B0D" w:rsidRDefault="00C749A7" w:rsidP="00541D1A">
            <w:pPr>
              <w:jc w:val="center"/>
              <w:rPr>
                <w:ins w:id="1376" w:author="jonathan pritchard" w:date="2025-01-23T13:28:00Z" w16du:dateUtc="2025-01-23T13:28:00Z"/>
                <w:rFonts w:cs="Arial"/>
                <w:sz w:val="18"/>
                <w:szCs w:val="18"/>
              </w:rPr>
            </w:pPr>
          </w:p>
        </w:tc>
      </w:tr>
      <w:tr w:rsidR="00C749A7" w:rsidRPr="00340B0D" w14:paraId="77F02F03" w14:textId="77777777" w:rsidTr="00541D1A">
        <w:trPr>
          <w:ins w:id="1377"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7625C5" w14:textId="77777777" w:rsidR="00C749A7" w:rsidRPr="00340B0D" w:rsidRDefault="00C749A7" w:rsidP="00541D1A">
            <w:pPr>
              <w:rPr>
                <w:ins w:id="1378" w:author="jonathan pritchard" w:date="2025-01-23T13:28:00Z" w16du:dateUtc="2025-01-23T13:28:00Z"/>
                <w:rFonts w:cs="Arial"/>
                <w:sz w:val="18"/>
                <w:szCs w:val="18"/>
              </w:rPr>
            </w:pPr>
            <w:ins w:id="1379" w:author="jonathan pritchard" w:date="2025-01-23T13:28:00Z" w16du:dateUtc="2025-01-23T13:2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93D6C7" w14:textId="77777777" w:rsidR="00C749A7" w:rsidRPr="00340B0D" w:rsidRDefault="00C749A7" w:rsidP="00541D1A">
            <w:pPr>
              <w:rPr>
                <w:ins w:id="1380" w:author="jonathan pritchard" w:date="2025-01-23T13:28:00Z" w16du:dateUtc="2025-01-23T13:28:00Z"/>
                <w:rFonts w:cs="Arial"/>
                <w:sz w:val="18"/>
                <w:szCs w:val="18"/>
              </w:rPr>
            </w:pPr>
          </w:p>
        </w:tc>
        <w:tc>
          <w:tcPr>
            <w:tcW w:w="3871" w:type="dxa"/>
            <w:gridSpan w:val="5"/>
            <w:tcBorders>
              <w:left w:val="single" w:sz="12" w:space="0" w:color="auto"/>
            </w:tcBorders>
          </w:tcPr>
          <w:p w14:paraId="78A34C75" w14:textId="77777777" w:rsidR="00C749A7" w:rsidRPr="00340B0D" w:rsidRDefault="00C749A7" w:rsidP="00541D1A">
            <w:pPr>
              <w:rPr>
                <w:ins w:id="1381" w:author="jonathan pritchard" w:date="2025-01-23T13:28:00Z" w16du:dateUtc="2025-01-23T13:28:00Z"/>
                <w:rFonts w:cs="Arial"/>
                <w:b/>
                <w:bCs/>
                <w:sz w:val="18"/>
                <w:szCs w:val="18"/>
              </w:rPr>
            </w:pPr>
            <w:ins w:id="1382" w:author="jonathan pritchard" w:date="2025-01-23T13:28:00Z" w16du:dateUtc="2025-01-23T13:28:00Z">
              <w:r w:rsidRPr="00340B0D">
                <w:rPr>
                  <w:rFonts w:cs="Arial"/>
                  <w:sz w:val="18"/>
                  <w:szCs w:val="18"/>
                </w:rPr>
                <w:t>Highlight info</w:t>
              </w:r>
            </w:ins>
          </w:p>
        </w:tc>
        <w:tc>
          <w:tcPr>
            <w:tcW w:w="672" w:type="dxa"/>
            <w:tcBorders>
              <w:right w:val="single" w:sz="12" w:space="0" w:color="auto"/>
            </w:tcBorders>
          </w:tcPr>
          <w:p w14:paraId="2BB91F3D" w14:textId="77777777" w:rsidR="00C749A7" w:rsidRPr="00340B0D" w:rsidRDefault="00C749A7" w:rsidP="00541D1A">
            <w:pPr>
              <w:jc w:val="center"/>
              <w:rPr>
                <w:ins w:id="1383" w:author="jonathan pritchard" w:date="2025-01-23T13:28:00Z" w16du:dateUtc="2025-01-23T13:28:00Z"/>
                <w:rFonts w:cs="Arial"/>
                <w:sz w:val="18"/>
                <w:szCs w:val="18"/>
              </w:rPr>
            </w:pPr>
          </w:p>
        </w:tc>
      </w:tr>
      <w:tr w:rsidR="00C749A7" w:rsidRPr="00340B0D" w14:paraId="2B43C89B" w14:textId="77777777" w:rsidTr="00541D1A">
        <w:trPr>
          <w:ins w:id="1384"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4488DB6" w14:textId="77777777" w:rsidR="00C749A7" w:rsidRPr="00340B0D" w:rsidRDefault="00C749A7" w:rsidP="00541D1A">
            <w:pPr>
              <w:rPr>
                <w:ins w:id="1385" w:author="jonathan pritchard" w:date="2025-01-23T13:28:00Z" w16du:dateUtc="2025-01-23T13:28:00Z"/>
                <w:rFonts w:cs="Arial"/>
                <w:sz w:val="18"/>
                <w:szCs w:val="18"/>
              </w:rPr>
            </w:pPr>
            <w:ins w:id="1386" w:author="jonathan pritchard" w:date="2025-01-23T13:28:00Z" w16du:dateUtc="2025-01-23T13:2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715043" w14:textId="77777777" w:rsidR="00C749A7" w:rsidRPr="00340B0D" w:rsidRDefault="00C749A7" w:rsidP="00541D1A">
            <w:pPr>
              <w:rPr>
                <w:ins w:id="1387" w:author="jonathan pritchard" w:date="2025-01-23T13:28:00Z" w16du:dateUtc="2025-01-23T13:28:00Z"/>
                <w:rFonts w:cs="Arial"/>
                <w:sz w:val="18"/>
                <w:szCs w:val="18"/>
              </w:rPr>
            </w:pPr>
          </w:p>
        </w:tc>
        <w:tc>
          <w:tcPr>
            <w:tcW w:w="3871" w:type="dxa"/>
            <w:gridSpan w:val="5"/>
            <w:tcBorders>
              <w:left w:val="single" w:sz="12" w:space="0" w:color="auto"/>
            </w:tcBorders>
          </w:tcPr>
          <w:p w14:paraId="5C210FAD" w14:textId="77777777" w:rsidR="00C749A7" w:rsidRPr="00340B0D" w:rsidRDefault="00C749A7" w:rsidP="00541D1A">
            <w:pPr>
              <w:rPr>
                <w:ins w:id="1388" w:author="jonathan pritchard" w:date="2025-01-23T13:28:00Z" w16du:dateUtc="2025-01-23T13:28:00Z"/>
                <w:rFonts w:cs="Arial"/>
                <w:sz w:val="18"/>
                <w:szCs w:val="18"/>
              </w:rPr>
            </w:pPr>
            <w:ins w:id="1389" w:author="jonathan pritchard" w:date="2025-01-23T13:28:00Z" w16du:dateUtc="2025-01-23T13:28:00Z">
              <w:r w:rsidRPr="00340B0D">
                <w:rPr>
                  <w:rFonts w:cs="Arial"/>
                  <w:sz w:val="18"/>
                  <w:szCs w:val="18"/>
                </w:rPr>
                <w:t>Shallow Pattern</w:t>
              </w:r>
            </w:ins>
          </w:p>
        </w:tc>
        <w:tc>
          <w:tcPr>
            <w:tcW w:w="672" w:type="dxa"/>
            <w:tcBorders>
              <w:right w:val="single" w:sz="12" w:space="0" w:color="auto"/>
            </w:tcBorders>
          </w:tcPr>
          <w:p w14:paraId="7B634B11" w14:textId="77777777" w:rsidR="00C749A7" w:rsidRPr="00340B0D" w:rsidRDefault="00C749A7" w:rsidP="00541D1A">
            <w:pPr>
              <w:jc w:val="center"/>
              <w:rPr>
                <w:ins w:id="1390" w:author="jonathan pritchard" w:date="2025-01-23T13:28:00Z" w16du:dateUtc="2025-01-23T13:28:00Z"/>
                <w:rFonts w:cs="Arial"/>
                <w:sz w:val="18"/>
                <w:szCs w:val="18"/>
              </w:rPr>
            </w:pPr>
          </w:p>
        </w:tc>
      </w:tr>
      <w:tr w:rsidR="00C749A7" w:rsidRPr="00340B0D" w14:paraId="27E27D02" w14:textId="77777777" w:rsidTr="00541D1A">
        <w:trPr>
          <w:ins w:id="1391"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73BED8" w14:textId="77777777" w:rsidR="00C749A7" w:rsidRPr="00340B0D" w:rsidRDefault="00C749A7" w:rsidP="00541D1A">
            <w:pPr>
              <w:rPr>
                <w:ins w:id="1392" w:author="jonathan pritchard" w:date="2025-01-23T13:28:00Z" w16du:dateUtc="2025-01-23T13:28:00Z"/>
                <w:rFonts w:cs="Arial"/>
                <w:sz w:val="18"/>
                <w:szCs w:val="18"/>
              </w:rPr>
            </w:pPr>
            <w:ins w:id="1393" w:author="jonathan pritchard" w:date="2025-01-23T13:28:00Z" w16du:dateUtc="2025-01-23T13:2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D4AD3" w14:textId="77777777" w:rsidR="00C749A7" w:rsidRPr="00340B0D" w:rsidRDefault="00C749A7" w:rsidP="00541D1A">
            <w:pPr>
              <w:rPr>
                <w:ins w:id="1394" w:author="jonathan pritchard" w:date="2025-01-23T13:28:00Z" w16du:dateUtc="2025-01-23T13:28:00Z"/>
                <w:rFonts w:cs="Arial"/>
                <w:sz w:val="18"/>
                <w:szCs w:val="18"/>
              </w:rPr>
            </w:pPr>
          </w:p>
        </w:tc>
        <w:tc>
          <w:tcPr>
            <w:tcW w:w="3871" w:type="dxa"/>
            <w:gridSpan w:val="5"/>
            <w:tcBorders>
              <w:left w:val="single" w:sz="12" w:space="0" w:color="auto"/>
            </w:tcBorders>
          </w:tcPr>
          <w:p w14:paraId="34DC38C6" w14:textId="77777777" w:rsidR="00C749A7" w:rsidRPr="00340B0D" w:rsidRDefault="00C749A7" w:rsidP="00541D1A">
            <w:pPr>
              <w:rPr>
                <w:ins w:id="1395" w:author="jonathan pritchard" w:date="2025-01-23T13:28:00Z" w16du:dateUtc="2025-01-23T13:28:00Z"/>
                <w:rFonts w:cs="Arial"/>
                <w:sz w:val="18"/>
                <w:szCs w:val="18"/>
              </w:rPr>
            </w:pPr>
            <w:ins w:id="1396" w:author="jonathan pritchard" w:date="2025-01-23T13:28:00Z" w16du:dateUtc="2025-01-23T13:28:00Z">
              <w:r w:rsidRPr="00340B0D">
                <w:rPr>
                  <w:rFonts w:cs="Arial"/>
                  <w:sz w:val="18"/>
                  <w:szCs w:val="18"/>
                </w:rPr>
                <w:t>Unknown</w:t>
              </w:r>
            </w:ins>
          </w:p>
        </w:tc>
        <w:tc>
          <w:tcPr>
            <w:tcW w:w="672" w:type="dxa"/>
            <w:tcBorders>
              <w:right w:val="single" w:sz="12" w:space="0" w:color="auto"/>
            </w:tcBorders>
          </w:tcPr>
          <w:p w14:paraId="7F7ADFA3" w14:textId="77777777" w:rsidR="00C749A7" w:rsidRPr="00340B0D" w:rsidRDefault="00C749A7" w:rsidP="00541D1A">
            <w:pPr>
              <w:jc w:val="center"/>
              <w:rPr>
                <w:ins w:id="1397" w:author="jonathan pritchard" w:date="2025-01-23T13:28:00Z" w16du:dateUtc="2025-01-23T13:28:00Z"/>
                <w:rFonts w:cs="Arial"/>
                <w:sz w:val="18"/>
                <w:szCs w:val="18"/>
              </w:rPr>
            </w:pPr>
          </w:p>
        </w:tc>
      </w:tr>
      <w:tr w:rsidR="00C749A7" w:rsidRPr="00340B0D" w14:paraId="32035BB7" w14:textId="77777777" w:rsidTr="00541D1A">
        <w:trPr>
          <w:ins w:id="1398"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E274E4" w14:textId="77777777" w:rsidR="00C749A7" w:rsidRPr="00340B0D" w:rsidRDefault="00C749A7" w:rsidP="00541D1A">
            <w:pPr>
              <w:rPr>
                <w:ins w:id="1399" w:author="jonathan pritchard" w:date="2025-01-23T13:28:00Z" w16du:dateUtc="2025-01-23T13:28:00Z"/>
                <w:rFonts w:cs="Arial"/>
                <w:sz w:val="18"/>
                <w:szCs w:val="18"/>
              </w:rPr>
            </w:pPr>
            <w:ins w:id="1400" w:author="jonathan pritchard" w:date="2025-01-23T13:28:00Z" w16du:dateUtc="2025-01-23T13:2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B2D64" w14:textId="77777777" w:rsidR="00C749A7" w:rsidRPr="00340B0D" w:rsidRDefault="00C749A7" w:rsidP="00541D1A">
            <w:pPr>
              <w:rPr>
                <w:ins w:id="1401" w:author="jonathan pritchard" w:date="2025-01-23T13:28:00Z" w16du:dateUtc="2025-01-23T13:28:00Z"/>
                <w:rFonts w:cs="Arial"/>
                <w:sz w:val="18"/>
                <w:szCs w:val="18"/>
              </w:rPr>
            </w:pPr>
          </w:p>
        </w:tc>
        <w:tc>
          <w:tcPr>
            <w:tcW w:w="3871" w:type="dxa"/>
            <w:gridSpan w:val="5"/>
            <w:tcBorders>
              <w:left w:val="single" w:sz="12" w:space="0" w:color="auto"/>
            </w:tcBorders>
          </w:tcPr>
          <w:p w14:paraId="49F911A5" w14:textId="77777777" w:rsidR="00C749A7" w:rsidRPr="00340B0D" w:rsidRDefault="00C749A7" w:rsidP="00541D1A">
            <w:pPr>
              <w:rPr>
                <w:ins w:id="1402" w:author="jonathan pritchard" w:date="2025-01-23T13:28:00Z" w16du:dateUtc="2025-01-23T13:28:00Z"/>
                <w:rFonts w:cs="Arial"/>
                <w:sz w:val="18"/>
                <w:szCs w:val="18"/>
              </w:rPr>
            </w:pPr>
            <w:ins w:id="1403" w:author="jonathan pritchard" w:date="2025-01-23T13:28:00Z" w16du:dateUtc="2025-01-23T13:28:00Z">
              <w:r w:rsidRPr="00340B0D">
                <w:rPr>
                  <w:rFonts w:cs="Arial"/>
                  <w:sz w:val="18"/>
                  <w:szCs w:val="18"/>
                </w:rPr>
                <w:t>Update Review</w:t>
              </w:r>
            </w:ins>
          </w:p>
        </w:tc>
        <w:tc>
          <w:tcPr>
            <w:tcW w:w="672" w:type="dxa"/>
            <w:tcBorders>
              <w:right w:val="single" w:sz="12" w:space="0" w:color="auto"/>
            </w:tcBorders>
          </w:tcPr>
          <w:p w14:paraId="7326C93F" w14:textId="77777777" w:rsidR="00C749A7" w:rsidRPr="00340B0D" w:rsidRDefault="00C749A7" w:rsidP="00541D1A">
            <w:pPr>
              <w:jc w:val="center"/>
              <w:rPr>
                <w:ins w:id="1404" w:author="jonathan pritchard" w:date="2025-01-23T13:28:00Z" w16du:dateUtc="2025-01-23T13:28:00Z"/>
                <w:rFonts w:cs="Arial"/>
                <w:sz w:val="18"/>
                <w:szCs w:val="18"/>
              </w:rPr>
            </w:pPr>
          </w:p>
        </w:tc>
      </w:tr>
      <w:tr w:rsidR="00C749A7" w:rsidRPr="00340B0D" w14:paraId="49F00499" w14:textId="77777777" w:rsidTr="00541D1A">
        <w:trPr>
          <w:ins w:id="1405"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24FA0" w14:textId="77777777" w:rsidR="00C749A7" w:rsidRPr="00340B0D" w:rsidRDefault="00C749A7" w:rsidP="00541D1A">
            <w:pPr>
              <w:rPr>
                <w:ins w:id="1406" w:author="jonathan pritchard" w:date="2025-01-23T13:28:00Z" w16du:dateUtc="2025-01-23T13:28:00Z"/>
                <w:rFonts w:cs="Arial"/>
                <w:sz w:val="18"/>
                <w:szCs w:val="18"/>
              </w:rPr>
            </w:pPr>
            <w:ins w:id="1407" w:author="jonathan pritchard" w:date="2025-01-23T13:28:00Z" w16du:dateUtc="2025-01-23T13:2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5864B" w14:textId="77777777" w:rsidR="00C749A7" w:rsidRPr="00340B0D" w:rsidRDefault="00C749A7" w:rsidP="00541D1A">
            <w:pPr>
              <w:rPr>
                <w:ins w:id="1408" w:author="jonathan pritchard" w:date="2025-01-23T13:28:00Z" w16du:dateUtc="2025-01-23T13:28:00Z"/>
                <w:rFonts w:cs="Arial"/>
                <w:sz w:val="18"/>
                <w:szCs w:val="18"/>
              </w:rPr>
            </w:pPr>
          </w:p>
        </w:tc>
        <w:tc>
          <w:tcPr>
            <w:tcW w:w="3871" w:type="dxa"/>
            <w:gridSpan w:val="5"/>
            <w:tcBorders>
              <w:left w:val="single" w:sz="12" w:space="0" w:color="auto"/>
            </w:tcBorders>
          </w:tcPr>
          <w:p w14:paraId="52CDA491" w14:textId="77777777" w:rsidR="00C749A7" w:rsidRPr="00340B0D" w:rsidRDefault="00C749A7" w:rsidP="00541D1A">
            <w:pPr>
              <w:rPr>
                <w:ins w:id="1409" w:author="jonathan pritchard" w:date="2025-01-23T13:28:00Z" w16du:dateUtc="2025-01-23T13:28:00Z"/>
                <w:rFonts w:cs="Arial"/>
                <w:sz w:val="18"/>
                <w:szCs w:val="18"/>
              </w:rPr>
            </w:pPr>
            <w:ins w:id="1410" w:author="jonathan pritchard" w:date="2025-01-23T13:28:00Z" w16du:dateUtc="2025-01-23T13:28:00Z">
              <w:r w:rsidRPr="00340B0D">
                <w:rPr>
                  <w:rFonts w:cs="Arial"/>
                  <w:b/>
                  <w:bCs/>
                  <w:sz w:val="18"/>
                  <w:szCs w:val="18"/>
                </w:rPr>
                <w:t>Text Groups</w:t>
              </w:r>
            </w:ins>
          </w:p>
        </w:tc>
        <w:tc>
          <w:tcPr>
            <w:tcW w:w="672" w:type="dxa"/>
            <w:tcBorders>
              <w:right w:val="single" w:sz="12" w:space="0" w:color="auto"/>
            </w:tcBorders>
          </w:tcPr>
          <w:p w14:paraId="362F26CB" w14:textId="77777777" w:rsidR="00C749A7" w:rsidRPr="00340B0D" w:rsidRDefault="00C749A7" w:rsidP="00541D1A">
            <w:pPr>
              <w:jc w:val="center"/>
              <w:rPr>
                <w:ins w:id="1411" w:author="jonathan pritchard" w:date="2025-01-23T13:28:00Z" w16du:dateUtc="2025-01-23T13:28:00Z"/>
                <w:rFonts w:cs="Arial"/>
                <w:sz w:val="18"/>
                <w:szCs w:val="18"/>
              </w:rPr>
            </w:pPr>
          </w:p>
        </w:tc>
      </w:tr>
      <w:tr w:rsidR="00C749A7" w:rsidRPr="00340B0D" w14:paraId="750FF9A8" w14:textId="77777777" w:rsidTr="00541D1A">
        <w:trPr>
          <w:ins w:id="1412"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D4D08" w14:textId="77777777" w:rsidR="00C749A7" w:rsidRPr="00340B0D" w:rsidRDefault="00C749A7" w:rsidP="00541D1A">
            <w:pPr>
              <w:rPr>
                <w:ins w:id="1413" w:author="jonathan pritchard" w:date="2025-01-23T13:28:00Z" w16du:dateUtc="2025-01-23T13:28:00Z"/>
                <w:rFonts w:cs="Arial"/>
                <w:sz w:val="18"/>
                <w:szCs w:val="18"/>
              </w:rPr>
            </w:pPr>
            <w:ins w:id="1414" w:author="jonathan pritchard" w:date="2025-01-23T13:28:00Z" w16du:dateUtc="2025-01-23T13:2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B0F185" w14:textId="77777777" w:rsidR="00C749A7" w:rsidRPr="00340B0D" w:rsidRDefault="00C749A7" w:rsidP="00541D1A">
            <w:pPr>
              <w:rPr>
                <w:ins w:id="1415" w:author="jonathan pritchard" w:date="2025-01-23T13:28:00Z" w16du:dateUtc="2025-01-23T13:28:00Z"/>
                <w:rFonts w:cs="Arial"/>
                <w:sz w:val="18"/>
                <w:szCs w:val="18"/>
              </w:rPr>
            </w:pPr>
          </w:p>
        </w:tc>
        <w:tc>
          <w:tcPr>
            <w:tcW w:w="3871" w:type="dxa"/>
            <w:gridSpan w:val="5"/>
            <w:tcBorders>
              <w:left w:val="single" w:sz="12" w:space="0" w:color="auto"/>
            </w:tcBorders>
          </w:tcPr>
          <w:p w14:paraId="702E24F9" w14:textId="77777777" w:rsidR="00C749A7" w:rsidRPr="00340B0D" w:rsidRDefault="00C749A7" w:rsidP="00541D1A">
            <w:pPr>
              <w:rPr>
                <w:ins w:id="1416" w:author="jonathan pritchard" w:date="2025-01-23T13:28:00Z" w16du:dateUtc="2025-01-23T13:28:00Z"/>
                <w:rFonts w:cs="Arial"/>
                <w:sz w:val="18"/>
                <w:szCs w:val="18"/>
              </w:rPr>
            </w:pPr>
            <w:ins w:id="1417" w:author="jonathan pritchard" w:date="2025-01-23T13:28:00Z" w16du:dateUtc="2025-01-23T13:28:00Z">
              <w:r w:rsidRPr="00340B0D">
                <w:rPr>
                  <w:rFonts w:cs="Arial"/>
                  <w:sz w:val="18"/>
                  <w:szCs w:val="18"/>
                </w:rPr>
                <w:t>Chart Text</w:t>
              </w:r>
            </w:ins>
          </w:p>
        </w:tc>
        <w:tc>
          <w:tcPr>
            <w:tcW w:w="672" w:type="dxa"/>
            <w:tcBorders>
              <w:right w:val="single" w:sz="12" w:space="0" w:color="auto"/>
            </w:tcBorders>
          </w:tcPr>
          <w:p w14:paraId="354D645C" w14:textId="77777777" w:rsidR="00C749A7" w:rsidRPr="00340B0D" w:rsidRDefault="00C749A7" w:rsidP="00541D1A">
            <w:pPr>
              <w:jc w:val="center"/>
              <w:rPr>
                <w:ins w:id="1418" w:author="jonathan pritchard" w:date="2025-01-23T13:28:00Z" w16du:dateUtc="2025-01-23T13:28:00Z"/>
                <w:rFonts w:cs="Arial"/>
                <w:sz w:val="18"/>
                <w:szCs w:val="18"/>
              </w:rPr>
            </w:pPr>
          </w:p>
        </w:tc>
      </w:tr>
      <w:tr w:rsidR="00C749A7" w:rsidRPr="00340B0D" w14:paraId="1E5D4BB5" w14:textId="77777777" w:rsidTr="00541D1A">
        <w:trPr>
          <w:ins w:id="1419"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E992E1" w14:textId="77777777" w:rsidR="00C749A7" w:rsidRPr="00340B0D" w:rsidRDefault="00C749A7" w:rsidP="00541D1A">
            <w:pPr>
              <w:rPr>
                <w:ins w:id="1420" w:author="jonathan pritchard" w:date="2025-01-23T13:28:00Z" w16du:dateUtc="2025-01-23T13:28:00Z"/>
                <w:rFonts w:cs="Arial"/>
                <w:sz w:val="18"/>
                <w:szCs w:val="18"/>
              </w:rPr>
            </w:pPr>
            <w:ins w:id="1421" w:author="jonathan pritchard" w:date="2025-01-23T13:28:00Z" w16du:dateUtc="2025-01-23T13:2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46422" w14:textId="77777777" w:rsidR="00C749A7" w:rsidRPr="00340B0D" w:rsidRDefault="00C749A7" w:rsidP="00541D1A">
            <w:pPr>
              <w:rPr>
                <w:ins w:id="1422" w:author="jonathan pritchard" w:date="2025-01-23T13:28:00Z" w16du:dateUtc="2025-01-23T13:28:00Z"/>
                <w:rFonts w:cs="Arial"/>
                <w:sz w:val="18"/>
                <w:szCs w:val="18"/>
              </w:rPr>
            </w:pPr>
          </w:p>
        </w:tc>
        <w:tc>
          <w:tcPr>
            <w:tcW w:w="3871" w:type="dxa"/>
            <w:gridSpan w:val="5"/>
            <w:tcBorders>
              <w:left w:val="single" w:sz="12" w:space="0" w:color="auto"/>
            </w:tcBorders>
          </w:tcPr>
          <w:p w14:paraId="72722E23" w14:textId="77777777" w:rsidR="00C749A7" w:rsidRPr="00340B0D" w:rsidRDefault="00C749A7" w:rsidP="00541D1A">
            <w:pPr>
              <w:rPr>
                <w:ins w:id="1423" w:author="jonathan pritchard" w:date="2025-01-23T13:28:00Z" w16du:dateUtc="2025-01-23T13:28:00Z"/>
                <w:rFonts w:cs="Arial"/>
                <w:sz w:val="18"/>
                <w:szCs w:val="18"/>
              </w:rPr>
            </w:pPr>
            <w:ins w:id="1424" w:author="jonathan pritchard" w:date="2025-01-23T13:28:00Z" w16du:dateUtc="2025-01-23T13:28:00Z">
              <w:r w:rsidRPr="00340B0D">
                <w:rPr>
                  <w:rFonts w:cs="Arial"/>
                  <w:sz w:val="18"/>
                  <w:szCs w:val="18"/>
                </w:rPr>
                <w:t xml:space="preserve">    Important text</w:t>
              </w:r>
            </w:ins>
          </w:p>
        </w:tc>
        <w:tc>
          <w:tcPr>
            <w:tcW w:w="672" w:type="dxa"/>
            <w:tcBorders>
              <w:right w:val="single" w:sz="12" w:space="0" w:color="auto"/>
            </w:tcBorders>
          </w:tcPr>
          <w:p w14:paraId="2160EC7D" w14:textId="77777777" w:rsidR="00C749A7" w:rsidRPr="00340B0D" w:rsidRDefault="00C749A7" w:rsidP="00541D1A">
            <w:pPr>
              <w:jc w:val="center"/>
              <w:rPr>
                <w:ins w:id="1425" w:author="jonathan pritchard" w:date="2025-01-23T13:28:00Z" w16du:dateUtc="2025-01-23T13:28:00Z"/>
                <w:rFonts w:cs="Arial"/>
                <w:sz w:val="18"/>
                <w:szCs w:val="18"/>
              </w:rPr>
            </w:pPr>
          </w:p>
        </w:tc>
      </w:tr>
      <w:tr w:rsidR="00C749A7" w:rsidRPr="00340B0D" w14:paraId="7BA24011" w14:textId="77777777" w:rsidTr="00541D1A">
        <w:trPr>
          <w:ins w:id="1426"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2E1F7D" w14:textId="77777777" w:rsidR="00C749A7" w:rsidRPr="00340B0D" w:rsidRDefault="00C749A7" w:rsidP="00541D1A">
            <w:pPr>
              <w:rPr>
                <w:ins w:id="1427" w:author="jonathan pritchard" w:date="2025-01-23T13:28:00Z" w16du:dateUtc="2025-01-23T13:28:00Z"/>
                <w:rFonts w:cs="Arial"/>
                <w:sz w:val="18"/>
                <w:szCs w:val="18"/>
              </w:rPr>
            </w:pPr>
            <w:ins w:id="1428" w:author="jonathan pritchard" w:date="2025-01-23T13:28:00Z" w16du:dateUtc="2025-01-23T13:2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AFC38" w14:textId="77777777" w:rsidR="00C749A7" w:rsidRPr="00340B0D" w:rsidRDefault="00C749A7" w:rsidP="00541D1A">
            <w:pPr>
              <w:rPr>
                <w:ins w:id="1429" w:author="jonathan pritchard" w:date="2025-01-23T13:28:00Z" w16du:dateUtc="2025-01-23T13:28:00Z"/>
                <w:rFonts w:cs="Arial"/>
                <w:sz w:val="18"/>
                <w:szCs w:val="18"/>
              </w:rPr>
            </w:pPr>
          </w:p>
        </w:tc>
        <w:tc>
          <w:tcPr>
            <w:tcW w:w="3871" w:type="dxa"/>
            <w:gridSpan w:val="5"/>
            <w:tcBorders>
              <w:left w:val="single" w:sz="12" w:space="0" w:color="auto"/>
            </w:tcBorders>
          </w:tcPr>
          <w:p w14:paraId="592AA2EB" w14:textId="77777777" w:rsidR="00C749A7" w:rsidRPr="00340B0D" w:rsidRDefault="00C749A7" w:rsidP="00541D1A">
            <w:pPr>
              <w:rPr>
                <w:ins w:id="1430" w:author="jonathan pritchard" w:date="2025-01-23T13:28:00Z" w16du:dateUtc="2025-01-23T13:28:00Z"/>
                <w:rFonts w:cs="Arial"/>
                <w:b/>
                <w:bCs/>
                <w:sz w:val="18"/>
                <w:szCs w:val="18"/>
              </w:rPr>
            </w:pPr>
            <w:ins w:id="1431" w:author="jonathan pritchard" w:date="2025-01-23T13:28:00Z" w16du:dateUtc="2025-01-23T13:28:00Z">
              <w:r w:rsidRPr="00340B0D">
                <w:rPr>
                  <w:rFonts w:cs="Arial"/>
                  <w:b/>
                  <w:bCs/>
                  <w:sz w:val="18"/>
                  <w:szCs w:val="18"/>
                </w:rPr>
                <w:t xml:space="preserve">    Other Text</w:t>
              </w:r>
            </w:ins>
          </w:p>
        </w:tc>
        <w:tc>
          <w:tcPr>
            <w:tcW w:w="672" w:type="dxa"/>
            <w:tcBorders>
              <w:right w:val="single" w:sz="12" w:space="0" w:color="auto"/>
            </w:tcBorders>
          </w:tcPr>
          <w:p w14:paraId="53B90283" w14:textId="77777777" w:rsidR="00C749A7" w:rsidRPr="00340B0D" w:rsidRDefault="00C749A7" w:rsidP="00541D1A">
            <w:pPr>
              <w:jc w:val="center"/>
              <w:rPr>
                <w:ins w:id="1432" w:author="jonathan pritchard" w:date="2025-01-23T13:28:00Z" w16du:dateUtc="2025-01-23T13:28:00Z"/>
                <w:rFonts w:cs="Arial"/>
                <w:sz w:val="18"/>
                <w:szCs w:val="18"/>
              </w:rPr>
            </w:pPr>
          </w:p>
        </w:tc>
      </w:tr>
      <w:tr w:rsidR="00C749A7" w:rsidRPr="00340B0D" w14:paraId="5941508E" w14:textId="77777777" w:rsidTr="00541D1A">
        <w:trPr>
          <w:ins w:id="1433" w:author="jonathan pritchard" w:date="2025-01-23T13:2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80BC45" w14:textId="77777777" w:rsidR="00C749A7" w:rsidRPr="00340B0D" w:rsidRDefault="00C749A7" w:rsidP="00541D1A">
            <w:pPr>
              <w:rPr>
                <w:ins w:id="1434" w:author="jonathan pritchard" w:date="2025-01-23T13:28:00Z" w16du:dateUtc="2025-01-23T13:28:00Z"/>
                <w:rFonts w:cs="Arial"/>
                <w:sz w:val="18"/>
                <w:szCs w:val="18"/>
              </w:rPr>
            </w:pPr>
            <w:ins w:id="1435" w:author="jonathan pritchard" w:date="2025-01-23T13:28:00Z" w16du:dateUtc="2025-01-23T13:2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C372B7" w14:textId="77777777" w:rsidR="00C749A7" w:rsidRPr="00340B0D" w:rsidRDefault="00C749A7" w:rsidP="00541D1A">
            <w:pPr>
              <w:rPr>
                <w:ins w:id="1436" w:author="jonathan pritchard" w:date="2025-01-23T13:28:00Z" w16du:dateUtc="2025-01-23T13:28:00Z"/>
                <w:rFonts w:cs="Arial"/>
                <w:sz w:val="18"/>
                <w:szCs w:val="18"/>
              </w:rPr>
            </w:pPr>
          </w:p>
        </w:tc>
        <w:tc>
          <w:tcPr>
            <w:tcW w:w="3871" w:type="dxa"/>
            <w:gridSpan w:val="5"/>
            <w:tcBorders>
              <w:left w:val="single" w:sz="12" w:space="0" w:color="auto"/>
            </w:tcBorders>
          </w:tcPr>
          <w:p w14:paraId="0014B38C" w14:textId="77777777" w:rsidR="00C749A7" w:rsidRPr="00340B0D" w:rsidRDefault="00C749A7" w:rsidP="00541D1A">
            <w:pPr>
              <w:rPr>
                <w:ins w:id="1437" w:author="jonathan pritchard" w:date="2025-01-23T13:28:00Z" w16du:dateUtc="2025-01-23T13:28:00Z"/>
                <w:rFonts w:cs="Arial"/>
                <w:sz w:val="18"/>
                <w:szCs w:val="18"/>
              </w:rPr>
            </w:pPr>
            <w:ins w:id="1438" w:author="jonathan pritchard" w:date="2025-01-23T13:28:00Z" w16du:dateUtc="2025-01-23T13:28:00Z">
              <w:r w:rsidRPr="00340B0D">
                <w:rPr>
                  <w:rFonts w:cs="Arial"/>
                  <w:sz w:val="18"/>
                  <w:szCs w:val="18"/>
                </w:rPr>
                <w:t xml:space="preserve">        Names</w:t>
              </w:r>
            </w:ins>
          </w:p>
        </w:tc>
        <w:tc>
          <w:tcPr>
            <w:tcW w:w="672" w:type="dxa"/>
            <w:tcBorders>
              <w:right w:val="single" w:sz="12" w:space="0" w:color="auto"/>
            </w:tcBorders>
          </w:tcPr>
          <w:p w14:paraId="3538A5E7" w14:textId="77777777" w:rsidR="00C749A7" w:rsidRPr="00340B0D" w:rsidRDefault="00C749A7" w:rsidP="00541D1A">
            <w:pPr>
              <w:jc w:val="center"/>
              <w:rPr>
                <w:ins w:id="1439" w:author="jonathan pritchard" w:date="2025-01-23T13:28:00Z" w16du:dateUtc="2025-01-23T13:28:00Z"/>
                <w:rFonts w:cs="Arial"/>
                <w:sz w:val="18"/>
                <w:szCs w:val="18"/>
              </w:rPr>
            </w:pPr>
          </w:p>
        </w:tc>
      </w:tr>
      <w:tr w:rsidR="00C749A7" w:rsidRPr="00340B0D" w14:paraId="74722BCC" w14:textId="77777777" w:rsidTr="00541D1A">
        <w:trPr>
          <w:ins w:id="1440" w:author="jonathan pritchard" w:date="2025-01-23T13:2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BC438F" w14:textId="77777777" w:rsidR="00C749A7" w:rsidRPr="00340B0D" w:rsidRDefault="00C749A7" w:rsidP="00541D1A">
            <w:pPr>
              <w:jc w:val="center"/>
              <w:rPr>
                <w:ins w:id="1441" w:author="jonathan pritchard" w:date="2025-01-23T13:28:00Z" w16du:dateUtc="2025-01-23T13:28:00Z"/>
                <w:rFonts w:cs="Arial"/>
                <w:b/>
                <w:bCs/>
                <w:sz w:val="18"/>
                <w:szCs w:val="18"/>
              </w:rPr>
            </w:pPr>
            <w:ins w:id="1442" w:author="jonathan pritchard" w:date="2025-01-23T13:28:00Z" w16du:dateUtc="2025-01-23T13:28:00Z">
              <w:r w:rsidRPr="00340B0D">
                <w:rPr>
                  <w:rFonts w:cs="Arial"/>
                  <w:b/>
                  <w:bCs/>
                  <w:sz w:val="18"/>
                  <w:szCs w:val="18"/>
                </w:rPr>
                <w:t>Palette</w:t>
              </w:r>
            </w:ins>
          </w:p>
        </w:tc>
        <w:tc>
          <w:tcPr>
            <w:tcW w:w="3871" w:type="dxa"/>
            <w:gridSpan w:val="5"/>
            <w:tcBorders>
              <w:left w:val="single" w:sz="12" w:space="0" w:color="auto"/>
            </w:tcBorders>
          </w:tcPr>
          <w:p w14:paraId="067894FA" w14:textId="77777777" w:rsidR="00C749A7" w:rsidRPr="00340B0D" w:rsidRDefault="00C749A7" w:rsidP="00541D1A">
            <w:pPr>
              <w:rPr>
                <w:ins w:id="1443" w:author="jonathan pritchard" w:date="2025-01-23T13:28:00Z" w16du:dateUtc="2025-01-23T13:28:00Z"/>
                <w:rFonts w:cs="Arial"/>
                <w:b/>
                <w:bCs/>
                <w:sz w:val="18"/>
                <w:szCs w:val="18"/>
              </w:rPr>
            </w:pPr>
            <w:ins w:id="1444" w:author="jonathan pritchard" w:date="2025-01-23T13:28:00Z" w16du:dateUtc="2025-01-23T13:28:00Z">
              <w:r w:rsidRPr="00340B0D">
                <w:rPr>
                  <w:rFonts w:cs="Arial"/>
                  <w:sz w:val="18"/>
                  <w:szCs w:val="18"/>
                </w:rPr>
                <w:t xml:space="preserve">        Light description</w:t>
              </w:r>
            </w:ins>
          </w:p>
        </w:tc>
        <w:tc>
          <w:tcPr>
            <w:tcW w:w="672" w:type="dxa"/>
            <w:tcBorders>
              <w:right w:val="single" w:sz="12" w:space="0" w:color="auto"/>
            </w:tcBorders>
          </w:tcPr>
          <w:p w14:paraId="5AF7EDFF" w14:textId="77777777" w:rsidR="00C749A7" w:rsidRPr="00340B0D" w:rsidRDefault="00C749A7" w:rsidP="00541D1A">
            <w:pPr>
              <w:jc w:val="center"/>
              <w:rPr>
                <w:ins w:id="1445" w:author="jonathan pritchard" w:date="2025-01-23T13:28:00Z" w16du:dateUtc="2025-01-23T13:28:00Z"/>
                <w:rFonts w:cs="Arial"/>
                <w:sz w:val="18"/>
                <w:szCs w:val="18"/>
              </w:rPr>
            </w:pPr>
          </w:p>
        </w:tc>
      </w:tr>
      <w:tr w:rsidR="00C749A7" w:rsidRPr="00340B0D" w14:paraId="3838BFA1" w14:textId="77777777" w:rsidTr="00541D1A">
        <w:trPr>
          <w:ins w:id="1446" w:author="jonathan pritchard" w:date="2025-01-23T13:28:00Z"/>
        </w:trPr>
        <w:customXmlInsRangeStart w:id="1447" w:author="jonathan pritchard" w:date="2025-01-23T13:28:00Z"/>
        <w:sdt>
          <w:sdtPr>
            <w:rPr>
              <w:rFonts w:cs="Arial"/>
              <w:sz w:val="18"/>
              <w:szCs w:val="18"/>
            </w:rPr>
            <w:alias w:val="Palette"/>
            <w:tag w:val="Palette"/>
            <w:id w:val="1581404252"/>
            <w:placeholder>
              <w:docPart w:val="A7292418057F4068812D5F0AF80094EA"/>
            </w:placeholder>
            <w:comboBox>
              <w:listItem w:displayText="Day" w:value="Day"/>
              <w:listItem w:displayText="Dusk" w:value="Dusk"/>
              <w:listItem w:displayText="Night" w:value="Night"/>
            </w:comboBox>
          </w:sdtPr>
          <w:sdtContent>
            <w:customXmlInsRangeEnd w:id="1447"/>
            <w:tc>
              <w:tcPr>
                <w:tcW w:w="4656" w:type="dxa"/>
                <w:gridSpan w:val="5"/>
                <w:tcBorders>
                  <w:left w:val="single" w:sz="12" w:space="0" w:color="auto"/>
                  <w:bottom w:val="single" w:sz="12" w:space="0" w:color="auto"/>
                  <w:right w:val="single" w:sz="12" w:space="0" w:color="auto"/>
                </w:tcBorders>
              </w:tcPr>
              <w:p w14:paraId="5B071AFB" w14:textId="77777777" w:rsidR="00C749A7" w:rsidRPr="00340B0D" w:rsidRDefault="00C749A7" w:rsidP="00541D1A">
                <w:pPr>
                  <w:rPr>
                    <w:ins w:id="1448" w:author="jonathan pritchard" w:date="2025-01-23T13:28:00Z" w16du:dateUtc="2025-01-23T13:28:00Z"/>
                    <w:rFonts w:cs="Arial"/>
                    <w:sz w:val="18"/>
                    <w:szCs w:val="18"/>
                  </w:rPr>
                </w:pPr>
                <w:ins w:id="1449" w:author="jonathan pritchard" w:date="2025-01-23T13:28:00Z" w16du:dateUtc="2025-01-23T13:28:00Z">
                  <w:r w:rsidRPr="00340B0D">
                    <w:rPr>
                      <w:rFonts w:cs="Arial"/>
                      <w:sz w:val="18"/>
                      <w:szCs w:val="18"/>
                    </w:rPr>
                    <w:t>Day</w:t>
                  </w:r>
                </w:ins>
              </w:p>
            </w:tc>
            <w:customXmlInsRangeStart w:id="1450" w:author="jonathan pritchard" w:date="2025-01-23T13:28:00Z"/>
          </w:sdtContent>
        </w:sdt>
        <w:customXmlInsRangeEnd w:id="1450"/>
        <w:tc>
          <w:tcPr>
            <w:tcW w:w="3871" w:type="dxa"/>
            <w:gridSpan w:val="5"/>
            <w:tcBorders>
              <w:left w:val="single" w:sz="12" w:space="0" w:color="auto"/>
            </w:tcBorders>
          </w:tcPr>
          <w:p w14:paraId="3AA30259" w14:textId="77777777" w:rsidR="00C749A7" w:rsidRPr="00340B0D" w:rsidRDefault="00C749A7" w:rsidP="00541D1A">
            <w:pPr>
              <w:rPr>
                <w:ins w:id="1451" w:author="jonathan pritchard" w:date="2025-01-23T13:28:00Z" w16du:dateUtc="2025-01-23T13:28:00Z"/>
                <w:rFonts w:cs="Arial"/>
                <w:b/>
                <w:bCs/>
                <w:sz w:val="18"/>
                <w:szCs w:val="18"/>
              </w:rPr>
            </w:pPr>
            <w:ins w:id="1452" w:author="jonathan pritchard" w:date="2025-01-23T13:28:00Z" w16du:dateUtc="2025-01-23T13:28:00Z">
              <w:r w:rsidRPr="00340B0D">
                <w:rPr>
                  <w:rFonts w:cs="Arial"/>
                  <w:sz w:val="18"/>
                  <w:szCs w:val="18"/>
                </w:rPr>
                <w:t xml:space="preserve">        All other chart text</w:t>
              </w:r>
            </w:ins>
          </w:p>
        </w:tc>
        <w:tc>
          <w:tcPr>
            <w:tcW w:w="672" w:type="dxa"/>
            <w:tcBorders>
              <w:right w:val="single" w:sz="12" w:space="0" w:color="auto"/>
            </w:tcBorders>
          </w:tcPr>
          <w:p w14:paraId="1A9DF124" w14:textId="77777777" w:rsidR="00C749A7" w:rsidRPr="00340B0D" w:rsidRDefault="00C749A7" w:rsidP="00541D1A">
            <w:pPr>
              <w:jc w:val="center"/>
              <w:rPr>
                <w:ins w:id="1453" w:author="jonathan pritchard" w:date="2025-01-23T13:28:00Z" w16du:dateUtc="2025-01-23T13:28:00Z"/>
                <w:rFonts w:cs="Arial"/>
                <w:sz w:val="18"/>
                <w:szCs w:val="18"/>
              </w:rPr>
            </w:pPr>
          </w:p>
        </w:tc>
      </w:tr>
      <w:tr w:rsidR="00C749A7" w:rsidRPr="00340B0D" w14:paraId="1C973DFC" w14:textId="77777777" w:rsidTr="00541D1A">
        <w:trPr>
          <w:ins w:id="1454"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41C5D40" w14:textId="77777777" w:rsidR="00C749A7" w:rsidRPr="00340B0D" w:rsidRDefault="00C749A7" w:rsidP="00541D1A">
            <w:pPr>
              <w:jc w:val="center"/>
              <w:rPr>
                <w:ins w:id="1455" w:author="jonathan pritchard" w:date="2025-01-23T13:28:00Z" w16du:dateUtc="2025-01-23T13:28:00Z"/>
                <w:rFonts w:cs="Arial"/>
                <w:b/>
                <w:bCs/>
                <w:sz w:val="18"/>
                <w:szCs w:val="18"/>
              </w:rPr>
            </w:pPr>
          </w:p>
        </w:tc>
        <w:tc>
          <w:tcPr>
            <w:tcW w:w="3871" w:type="dxa"/>
            <w:gridSpan w:val="5"/>
            <w:tcBorders>
              <w:left w:val="single" w:sz="12" w:space="0" w:color="auto"/>
            </w:tcBorders>
          </w:tcPr>
          <w:p w14:paraId="7F325150" w14:textId="77777777" w:rsidR="00C749A7" w:rsidRPr="00340B0D" w:rsidRDefault="00C749A7" w:rsidP="00541D1A">
            <w:pPr>
              <w:rPr>
                <w:ins w:id="1456" w:author="jonathan pritchard" w:date="2025-01-23T13:28:00Z" w16du:dateUtc="2025-01-23T13:28:00Z"/>
                <w:rFonts w:cs="Arial"/>
                <w:sz w:val="18"/>
                <w:szCs w:val="18"/>
              </w:rPr>
            </w:pPr>
          </w:p>
        </w:tc>
        <w:tc>
          <w:tcPr>
            <w:tcW w:w="672" w:type="dxa"/>
            <w:tcBorders>
              <w:right w:val="single" w:sz="12" w:space="0" w:color="auto"/>
            </w:tcBorders>
            <w:vAlign w:val="center"/>
          </w:tcPr>
          <w:p w14:paraId="48666E03" w14:textId="77777777" w:rsidR="00C749A7" w:rsidRPr="00340B0D" w:rsidRDefault="00C749A7" w:rsidP="00541D1A">
            <w:pPr>
              <w:jc w:val="center"/>
              <w:rPr>
                <w:ins w:id="1457" w:author="jonathan pritchard" w:date="2025-01-23T13:28:00Z" w16du:dateUtc="2025-01-23T13:28:00Z"/>
                <w:rFonts w:cs="Arial"/>
                <w:sz w:val="18"/>
                <w:szCs w:val="18"/>
              </w:rPr>
            </w:pPr>
          </w:p>
        </w:tc>
      </w:tr>
      <w:tr w:rsidR="00C749A7" w:rsidRPr="00340B0D" w14:paraId="430B0E85" w14:textId="77777777" w:rsidTr="00541D1A">
        <w:trPr>
          <w:ins w:id="1458" w:author="jonathan pritchard" w:date="2025-01-23T13:2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131BEAA" w14:textId="77777777" w:rsidR="00C749A7" w:rsidRPr="00340B0D" w:rsidRDefault="00C749A7" w:rsidP="00541D1A">
            <w:pPr>
              <w:rPr>
                <w:ins w:id="1459" w:author="jonathan pritchard" w:date="2025-01-23T13:28:00Z" w16du:dateUtc="2025-01-23T13:28:00Z"/>
                <w:rFonts w:cs="Arial"/>
                <w:sz w:val="18"/>
                <w:szCs w:val="18"/>
              </w:rPr>
            </w:pPr>
          </w:p>
        </w:tc>
        <w:tc>
          <w:tcPr>
            <w:tcW w:w="3871" w:type="dxa"/>
            <w:gridSpan w:val="5"/>
            <w:tcBorders>
              <w:left w:val="single" w:sz="12" w:space="0" w:color="auto"/>
              <w:bottom w:val="single" w:sz="12" w:space="0" w:color="auto"/>
            </w:tcBorders>
          </w:tcPr>
          <w:p w14:paraId="1C6C82F6" w14:textId="77777777" w:rsidR="00C749A7" w:rsidRPr="00340B0D" w:rsidRDefault="00C749A7" w:rsidP="00541D1A">
            <w:pPr>
              <w:jc w:val="center"/>
              <w:rPr>
                <w:ins w:id="1460" w:author="jonathan pritchard" w:date="2025-01-23T13:28:00Z" w16du:dateUtc="2025-01-23T13:28:00Z"/>
                <w:rFonts w:cs="Arial"/>
                <w:sz w:val="18"/>
                <w:szCs w:val="18"/>
              </w:rPr>
            </w:pPr>
          </w:p>
        </w:tc>
        <w:tc>
          <w:tcPr>
            <w:tcW w:w="672" w:type="dxa"/>
            <w:tcBorders>
              <w:bottom w:val="single" w:sz="12" w:space="0" w:color="auto"/>
              <w:right w:val="single" w:sz="12" w:space="0" w:color="auto"/>
            </w:tcBorders>
            <w:vAlign w:val="center"/>
          </w:tcPr>
          <w:p w14:paraId="09E8CCF2" w14:textId="77777777" w:rsidR="00C749A7" w:rsidRPr="00340B0D" w:rsidRDefault="00C749A7" w:rsidP="00541D1A">
            <w:pPr>
              <w:jc w:val="center"/>
              <w:rPr>
                <w:ins w:id="1461" w:author="jonathan pritchard" w:date="2025-01-23T13:28:00Z" w16du:dateUtc="2025-01-23T13:28:00Z"/>
                <w:rFonts w:cs="Arial"/>
                <w:sz w:val="18"/>
                <w:szCs w:val="18"/>
              </w:rPr>
            </w:pPr>
          </w:p>
        </w:tc>
      </w:tr>
      <w:tr w:rsidR="00C749A7" w:rsidRPr="00340B0D" w14:paraId="21965F60" w14:textId="77777777" w:rsidTr="00541D1A">
        <w:trPr>
          <w:ins w:id="1462" w:author="jonathan pritchard" w:date="2025-01-23T13:2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A38DD69" w14:textId="77777777" w:rsidR="00C749A7" w:rsidRPr="00340B0D" w:rsidRDefault="00C749A7" w:rsidP="00541D1A">
            <w:pPr>
              <w:jc w:val="center"/>
              <w:rPr>
                <w:ins w:id="1463" w:author="jonathan pritchard" w:date="2025-01-23T13:28:00Z" w16du:dateUtc="2025-01-23T13:28:00Z"/>
                <w:rFonts w:cs="Arial"/>
                <w:b/>
                <w:bCs/>
                <w:sz w:val="18"/>
                <w:szCs w:val="18"/>
              </w:rPr>
            </w:pPr>
            <w:ins w:id="1464" w:author="jonathan pritchard" w:date="2025-01-23T13:28:00Z" w16du:dateUtc="2025-01-23T13:2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292B780" w14:textId="77777777" w:rsidR="00C749A7" w:rsidRPr="00340B0D" w:rsidRDefault="00C749A7" w:rsidP="00541D1A">
            <w:pPr>
              <w:jc w:val="center"/>
              <w:rPr>
                <w:ins w:id="1465" w:author="jonathan pritchard" w:date="2025-01-23T13:28:00Z" w16du:dateUtc="2025-01-23T13:28:00Z"/>
                <w:rFonts w:cs="Arial"/>
                <w:sz w:val="18"/>
                <w:szCs w:val="18"/>
              </w:rPr>
            </w:pPr>
            <w:ins w:id="1466" w:author="jonathan pritchard" w:date="2025-01-23T13:28:00Z" w16du:dateUtc="2025-01-23T13:28:00Z">
              <w:r w:rsidRPr="00340B0D">
                <w:rPr>
                  <w:rFonts w:cs="Arial"/>
                  <w:b/>
                  <w:bCs/>
                  <w:sz w:val="18"/>
                  <w:szCs w:val="18"/>
                </w:rPr>
                <w:t>Display</w:t>
              </w:r>
            </w:ins>
          </w:p>
        </w:tc>
      </w:tr>
      <w:tr w:rsidR="00C749A7" w:rsidRPr="00340B0D" w14:paraId="1A8BFD75" w14:textId="77777777" w:rsidTr="00541D1A">
        <w:trPr>
          <w:trHeight w:val="287"/>
          <w:ins w:id="1467" w:author="jonathan pritchard" w:date="2025-01-23T13:28:00Z"/>
        </w:trPr>
        <w:tc>
          <w:tcPr>
            <w:tcW w:w="1789" w:type="dxa"/>
            <w:tcBorders>
              <w:left w:val="single" w:sz="12" w:space="0" w:color="auto"/>
              <w:bottom w:val="single" w:sz="4" w:space="0" w:color="auto"/>
            </w:tcBorders>
          </w:tcPr>
          <w:p w14:paraId="20D5B05B" w14:textId="77777777" w:rsidR="00C749A7" w:rsidRPr="00340B0D" w:rsidRDefault="00C749A7" w:rsidP="00541D1A">
            <w:pPr>
              <w:rPr>
                <w:ins w:id="1468" w:author="jonathan pritchard" w:date="2025-01-23T13:28:00Z" w16du:dateUtc="2025-01-23T13:28:00Z"/>
                <w:rFonts w:cs="Arial"/>
                <w:sz w:val="18"/>
                <w:szCs w:val="18"/>
              </w:rPr>
            </w:pPr>
            <w:ins w:id="1469" w:author="jonathan pritchard" w:date="2025-01-23T13:28:00Z" w16du:dateUtc="2025-01-23T13:28:00Z">
              <w:r w:rsidRPr="00340B0D">
                <w:rPr>
                  <w:rFonts w:cs="Arial"/>
                  <w:sz w:val="18"/>
                  <w:szCs w:val="18"/>
                </w:rPr>
                <w:t>Start Date</w:t>
              </w:r>
            </w:ins>
          </w:p>
        </w:tc>
        <w:tc>
          <w:tcPr>
            <w:tcW w:w="2867" w:type="dxa"/>
            <w:gridSpan w:val="4"/>
            <w:tcBorders>
              <w:bottom w:val="single" w:sz="4" w:space="0" w:color="auto"/>
              <w:right w:val="single" w:sz="12" w:space="0" w:color="auto"/>
            </w:tcBorders>
          </w:tcPr>
          <w:p w14:paraId="40DB5BAA" w14:textId="77777777" w:rsidR="00C749A7" w:rsidRPr="00340B0D" w:rsidRDefault="00C749A7" w:rsidP="00541D1A">
            <w:pPr>
              <w:rPr>
                <w:ins w:id="1470" w:author="jonathan pritchard" w:date="2025-01-23T13:28:00Z" w16du:dateUtc="2025-01-23T13:2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A5862F9" w14:textId="77777777" w:rsidR="00C749A7" w:rsidRPr="00340B0D" w:rsidRDefault="00C749A7" w:rsidP="00541D1A">
            <w:pPr>
              <w:rPr>
                <w:ins w:id="1471" w:author="jonathan pritchard" w:date="2025-01-23T13:28:00Z" w16du:dateUtc="2025-01-23T13:28:00Z"/>
                <w:rFonts w:cs="Arial"/>
                <w:sz w:val="18"/>
                <w:szCs w:val="18"/>
              </w:rPr>
            </w:pPr>
            <w:ins w:id="1472" w:author="jonathan pritchard" w:date="2025-01-23T13:28:00Z" w16du:dateUtc="2025-01-23T13:2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BD9B89B" w14:textId="77777777" w:rsidR="00C749A7" w:rsidRPr="00C87169" w:rsidRDefault="00C749A7" w:rsidP="00541D1A">
            <w:pPr>
              <w:rPr>
                <w:ins w:id="1473" w:author="jonathan pritchard" w:date="2025-01-23T13:28:00Z" w16du:dateUtc="2025-01-23T13:28:00Z"/>
                <w:rFonts w:cs="Arial"/>
              </w:rPr>
            </w:pPr>
          </w:p>
        </w:tc>
      </w:tr>
      <w:tr w:rsidR="00C749A7" w:rsidRPr="00340B0D" w14:paraId="3BB06A42" w14:textId="77777777" w:rsidTr="00541D1A">
        <w:trPr>
          <w:ins w:id="1474" w:author="jonathan pritchard" w:date="2025-01-23T13:28:00Z"/>
        </w:trPr>
        <w:tc>
          <w:tcPr>
            <w:tcW w:w="1789" w:type="dxa"/>
            <w:tcBorders>
              <w:left w:val="single" w:sz="12" w:space="0" w:color="auto"/>
              <w:bottom w:val="single" w:sz="4" w:space="0" w:color="auto"/>
            </w:tcBorders>
          </w:tcPr>
          <w:p w14:paraId="078741C2" w14:textId="77777777" w:rsidR="00C749A7" w:rsidRPr="00340B0D" w:rsidRDefault="00C749A7" w:rsidP="00541D1A">
            <w:pPr>
              <w:rPr>
                <w:ins w:id="1475" w:author="jonathan pritchard" w:date="2025-01-23T13:28:00Z" w16du:dateUtc="2025-01-23T13:28:00Z"/>
                <w:rFonts w:cs="Arial"/>
                <w:sz w:val="18"/>
                <w:szCs w:val="18"/>
              </w:rPr>
            </w:pPr>
            <w:ins w:id="1476" w:author="jonathan pritchard" w:date="2025-01-23T13:28:00Z" w16du:dateUtc="2025-01-23T13:2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AF25131" w14:textId="77777777" w:rsidR="00C749A7" w:rsidRPr="00340B0D" w:rsidRDefault="00C749A7" w:rsidP="00541D1A">
            <w:pPr>
              <w:rPr>
                <w:ins w:id="1477" w:author="jonathan pritchard" w:date="2025-01-23T13:28:00Z" w16du:dateUtc="2025-01-23T13:2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21BAF6" w14:textId="77777777" w:rsidR="00C749A7" w:rsidRPr="00340B0D" w:rsidRDefault="00C749A7" w:rsidP="00541D1A">
            <w:pPr>
              <w:rPr>
                <w:ins w:id="1478" w:author="jonathan pritchard" w:date="2025-01-23T13:28:00Z" w16du:dateUtc="2025-01-23T13:28:00Z"/>
                <w:rFonts w:cs="Arial"/>
                <w:sz w:val="18"/>
                <w:szCs w:val="18"/>
              </w:rPr>
            </w:pPr>
            <w:ins w:id="1479" w:author="jonathan pritchard" w:date="2025-01-23T13:28:00Z" w16du:dateUtc="2025-01-23T13:2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0E5A71" w14:textId="77777777" w:rsidR="00C749A7" w:rsidRPr="00340B0D" w:rsidRDefault="00C749A7" w:rsidP="00541D1A">
            <w:pPr>
              <w:rPr>
                <w:ins w:id="1480" w:author="jonathan pritchard" w:date="2025-01-23T13:28:00Z" w16du:dateUtc="2025-01-23T13:28:00Z"/>
                <w:rFonts w:cs="Arial"/>
                <w:sz w:val="18"/>
                <w:szCs w:val="18"/>
              </w:rPr>
            </w:pPr>
            <w:ins w:id="1481" w:author="jonathan pritchard" w:date="2025-01-23T13:28:00Z" w16du:dateUtc="2025-01-23T13:28:00Z">
              <w:r w:rsidRPr="00340B0D">
                <w:rPr>
                  <w:rFonts w:cs="Arial"/>
                  <w:sz w:val="18"/>
                  <w:szCs w:val="18"/>
                </w:rPr>
                <w:t>1:</w:t>
              </w:r>
              <w:r>
                <w:rPr>
                  <w:rFonts w:cs="Arial"/>
                  <w:sz w:val="18"/>
                  <w:szCs w:val="18"/>
                </w:rPr>
                <w:t>60000</w:t>
              </w:r>
            </w:ins>
          </w:p>
        </w:tc>
      </w:tr>
      <w:tr w:rsidR="00C749A7" w:rsidRPr="00340B0D" w14:paraId="4BE27ACB" w14:textId="77777777" w:rsidTr="00541D1A">
        <w:trPr>
          <w:ins w:id="1482" w:author="jonathan pritchard" w:date="2025-01-23T13:2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9E92B35" w14:textId="77777777" w:rsidR="00C749A7" w:rsidRPr="00340B0D" w:rsidRDefault="00C749A7" w:rsidP="00541D1A">
            <w:pPr>
              <w:jc w:val="center"/>
              <w:rPr>
                <w:ins w:id="1483" w:author="jonathan pritchard" w:date="2025-01-23T13:28:00Z" w16du:dateUtc="2025-01-23T13:2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12B8A2B" w14:textId="77777777" w:rsidR="00C749A7" w:rsidRPr="00340B0D" w:rsidRDefault="00C749A7" w:rsidP="00541D1A">
            <w:pPr>
              <w:rPr>
                <w:ins w:id="1484" w:author="jonathan pritchard" w:date="2025-01-23T13:28:00Z" w16du:dateUtc="2025-01-23T13:28:00Z"/>
                <w:rFonts w:cs="Arial"/>
                <w:sz w:val="18"/>
                <w:szCs w:val="18"/>
              </w:rPr>
            </w:pPr>
            <w:ins w:id="1485" w:author="jonathan pritchard" w:date="2025-01-23T13:28:00Z" w16du:dateUtc="2025-01-23T13:2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E60351C" w14:textId="77777777" w:rsidR="00C749A7" w:rsidRPr="00340B0D" w:rsidRDefault="00C749A7" w:rsidP="00541D1A">
            <w:pPr>
              <w:rPr>
                <w:ins w:id="1486" w:author="jonathan pritchard" w:date="2025-01-23T13:28:00Z" w16du:dateUtc="2025-01-23T13:28:00Z"/>
                <w:rFonts w:cs="Arial"/>
                <w:sz w:val="18"/>
                <w:szCs w:val="18"/>
              </w:rPr>
            </w:pPr>
          </w:p>
        </w:tc>
      </w:tr>
      <w:tr w:rsidR="00C749A7" w:rsidRPr="00340B0D" w14:paraId="3564A282" w14:textId="77777777" w:rsidTr="00541D1A">
        <w:trPr>
          <w:ins w:id="1487"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4A8D9A48" w14:textId="77777777" w:rsidR="00C749A7" w:rsidRPr="00340B0D" w:rsidRDefault="00C749A7" w:rsidP="00541D1A">
            <w:pPr>
              <w:rPr>
                <w:ins w:id="1488" w:author="jonathan pritchard" w:date="2025-01-23T13:28:00Z" w16du:dateUtc="2025-01-23T13:28:00Z"/>
                <w:rFonts w:cs="Arial"/>
                <w:sz w:val="18"/>
                <w:szCs w:val="18"/>
              </w:rPr>
            </w:pPr>
          </w:p>
        </w:tc>
      </w:tr>
      <w:tr w:rsidR="00C749A7" w:rsidRPr="00340B0D" w14:paraId="58BBA8D4" w14:textId="77777777" w:rsidTr="00541D1A">
        <w:trPr>
          <w:ins w:id="1489"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BB33B5" w14:textId="77777777" w:rsidR="00C749A7" w:rsidRPr="00340B0D" w:rsidRDefault="00C749A7" w:rsidP="00541D1A">
            <w:pPr>
              <w:jc w:val="center"/>
              <w:rPr>
                <w:ins w:id="1490" w:author="jonathan pritchard" w:date="2025-01-23T13:28:00Z" w16du:dateUtc="2025-01-23T13:28:00Z"/>
                <w:rFonts w:cs="Arial"/>
                <w:b/>
                <w:bCs/>
                <w:sz w:val="18"/>
                <w:szCs w:val="18"/>
              </w:rPr>
            </w:pPr>
            <w:ins w:id="1491" w:author="jonathan pritchard" w:date="2025-01-23T13:28:00Z" w16du:dateUtc="2025-01-23T13:28:00Z">
              <w:r w:rsidRPr="00340B0D">
                <w:rPr>
                  <w:rFonts w:cs="Arial"/>
                  <w:b/>
                  <w:bCs/>
                  <w:sz w:val="18"/>
                  <w:szCs w:val="18"/>
                </w:rPr>
                <w:t>Viewing Group</w:t>
              </w:r>
              <w:r>
                <w:rPr>
                  <w:rFonts w:cs="Arial"/>
                  <w:b/>
                  <w:bCs/>
                  <w:sz w:val="18"/>
                  <w:szCs w:val="18"/>
                </w:rPr>
                <w:t>s (Default = On)</w:t>
              </w:r>
            </w:ins>
          </w:p>
        </w:tc>
      </w:tr>
      <w:tr w:rsidR="00C749A7" w:rsidRPr="00340B0D" w14:paraId="16A9BB75" w14:textId="77777777" w:rsidTr="00541D1A">
        <w:trPr>
          <w:ins w:id="1492" w:author="jonathan pritchard" w:date="2025-01-23T13:2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48B372" w14:textId="77777777" w:rsidR="00C749A7" w:rsidRPr="00340B0D" w:rsidRDefault="00C749A7" w:rsidP="00541D1A">
            <w:pPr>
              <w:jc w:val="center"/>
              <w:rPr>
                <w:ins w:id="1493" w:author="jonathan pritchard" w:date="2025-01-23T13:28:00Z" w16du:dateUtc="2025-01-23T13:28:00Z"/>
                <w:rFonts w:cs="Arial"/>
                <w:b/>
                <w:bCs/>
                <w:sz w:val="18"/>
                <w:szCs w:val="18"/>
              </w:rPr>
            </w:pPr>
            <w:ins w:id="1494" w:author="jonathan pritchard" w:date="2025-01-23T13:28:00Z" w16du:dateUtc="2025-01-23T13:2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18DB81" w14:textId="77777777" w:rsidR="00C749A7" w:rsidRPr="00340B0D" w:rsidRDefault="00C749A7" w:rsidP="00541D1A">
            <w:pPr>
              <w:jc w:val="center"/>
              <w:rPr>
                <w:ins w:id="1495" w:author="jonathan pritchard" w:date="2025-01-23T13:28:00Z" w16du:dateUtc="2025-01-23T13:28:00Z"/>
                <w:rFonts w:cs="Arial"/>
                <w:b/>
                <w:bCs/>
                <w:sz w:val="18"/>
                <w:szCs w:val="18"/>
              </w:rPr>
            </w:pPr>
            <w:ins w:id="1496" w:author="jonathan pritchard" w:date="2025-01-23T13:28:00Z" w16du:dateUtc="2025-01-23T13:28:00Z">
              <w:r w:rsidRPr="00340B0D">
                <w:rPr>
                  <w:rFonts w:cs="Arial"/>
                  <w:b/>
                  <w:bCs/>
                  <w:sz w:val="18"/>
                  <w:szCs w:val="18"/>
                </w:rPr>
                <w:t>Other</w:t>
              </w:r>
            </w:ins>
          </w:p>
        </w:tc>
      </w:tr>
      <w:tr w:rsidR="00C749A7" w:rsidRPr="00340B0D" w14:paraId="282CED74" w14:textId="77777777" w:rsidTr="00541D1A">
        <w:trPr>
          <w:ins w:id="1497"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088937F2" w14:textId="77777777" w:rsidR="00C749A7" w:rsidRPr="00340B0D" w:rsidRDefault="00C749A7" w:rsidP="00541D1A">
            <w:pPr>
              <w:rPr>
                <w:ins w:id="1498" w:author="jonathan pritchard" w:date="2025-01-23T13:28:00Z" w16du:dateUtc="2025-01-23T13:28:00Z"/>
                <w:rFonts w:cs="Arial"/>
                <w:sz w:val="18"/>
                <w:szCs w:val="18"/>
              </w:rPr>
            </w:pPr>
            <w:ins w:id="1499" w:author="jonathan pritchard" w:date="2025-01-23T13:28:00Z" w16du:dateUtc="2025-01-23T13:2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333FA7C" w14:textId="77777777" w:rsidR="00C749A7" w:rsidRPr="00340B0D" w:rsidRDefault="00C749A7" w:rsidP="00541D1A">
            <w:pPr>
              <w:jc w:val="center"/>
              <w:rPr>
                <w:ins w:id="150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C1D2A08" w14:textId="77777777" w:rsidR="00C749A7" w:rsidRPr="00340B0D" w:rsidRDefault="00C749A7" w:rsidP="00541D1A">
            <w:pPr>
              <w:pStyle w:val="Default"/>
              <w:rPr>
                <w:ins w:id="1501" w:author="jonathan pritchard" w:date="2025-01-23T13:28:00Z" w16du:dateUtc="2025-01-23T13:28:00Z"/>
                <w:sz w:val="18"/>
                <w:szCs w:val="18"/>
              </w:rPr>
            </w:pPr>
            <w:ins w:id="1502" w:author="jonathan pritchard" w:date="2025-01-23T13:28:00Z" w16du:dateUtc="2025-01-23T13:2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5E25D95" w14:textId="77777777" w:rsidR="00C749A7" w:rsidRPr="00340B0D" w:rsidRDefault="00C749A7" w:rsidP="00541D1A">
            <w:pPr>
              <w:rPr>
                <w:ins w:id="1503" w:author="jonathan pritchard" w:date="2025-01-23T13:28:00Z" w16du:dateUtc="2025-01-23T13:28:00Z"/>
                <w:rFonts w:cs="Arial"/>
                <w:sz w:val="18"/>
                <w:szCs w:val="18"/>
              </w:rPr>
            </w:pPr>
          </w:p>
        </w:tc>
      </w:tr>
      <w:tr w:rsidR="00C749A7" w:rsidRPr="00340B0D" w14:paraId="7E326759" w14:textId="77777777" w:rsidTr="00541D1A">
        <w:trPr>
          <w:ins w:id="1504"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5E9E4A30" w14:textId="77777777" w:rsidR="00C749A7" w:rsidRPr="00340B0D" w:rsidRDefault="00C749A7" w:rsidP="00541D1A">
            <w:pPr>
              <w:pStyle w:val="Default"/>
              <w:rPr>
                <w:ins w:id="1505" w:author="jonathan pritchard" w:date="2025-01-23T13:28:00Z" w16du:dateUtc="2025-01-23T13:28:00Z"/>
                <w:sz w:val="18"/>
                <w:szCs w:val="18"/>
              </w:rPr>
            </w:pPr>
            <w:ins w:id="1506" w:author="jonathan pritchard" w:date="2025-01-23T13:28:00Z" w16du:dateUtc="2025-01-23T13:2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991057A" w14:textId="77777777" w:rsidR="00C749A7" w:rsidRPr="00340B0D" w:rsidRDefault="00C749A7" w:rsidP="00541D1A">
            <w:pPr>
              <w:jc w:val="center"/>
              <w:rPr>
                <w:ins w:id="1507"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B8C04B1" w14:textId="77777777" w:rsidR="00C749A7" w:rsidRPr="00340B0D" w:rsidRDefault="00C749A7" w:rsidP="00541D1A">
            <w:pPr>
              <w:pStyle w:val="Default"/>
              <w:rPr>
                <w:ins w:id="1508" w:author="jonathan pritchard" w:date="2025-01-23T13:28:00Z" w16du:dateUtc="2025-01-23T13:28:00Z"/>
                <w:sz w:val="18"/>
                <w:szCs w:val="18"/>
              </w:rPr>
            </w:pPr>
            <w:ins w:id="1509" w:author="jonathan pritchard" w:date="2025-01-23T13:28:00Z" w16du:dateUtc="2025-01-23T13:2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59CDF61" w14:textId="77777777" w:rsidR="00C749A7" w:rsidRPr="00340B0D" w:rsidRDefault="00C749A7" w:rsidP="00541D1A">
            <w:pPr>
              <w:rPr>
                <w:ins w:id="1510" w:author="jonathan pritchard" w:date="2025-01-23T13:28:00Z" w16du:dateUtc="2025-01-23T13:28:00Z"/>
                <w:rFonts w:cs="Arial"/>
                <w:sz w:val="18"/>
                <w:szCs w:val="18"/>
              </w:rPr>
            </w:pPr>
          </w:p>
        </w:tc>
      </w:tr>
      <w:tr w:rsidR="00C749A7" w:rsidRPr="00340B0D" w14:paraId="6AF05F68" w14:textId="77777777" w:rsidTr="00541D1A">
        <w:trPr>
          <w:ins w:id="1511"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B3BCBD" w14:textId="77777777" w:rsidR="00C749A7" w:rsidRPr="00340B0D" w:rsidRDefault="00C749A7" w:rsidP="00541D1A">
            <w:pPr>
              <w:pStyle w:val="Default"/>
              <w:ind w:left="720"/>
              <w:rPr>
                <w:ins w:id="1512" w:author="jonathan pritchard" w:date="2025-01-23T13:28:00Z" w16du:dateUtc="2025-01-23T13:28:00Z"/>
                <w:sz w:val="18"/>
                <w:szCs w:val="18"/>
              </w:rPr>
            </w:pPr>
            <w:ins w:id="1513" w:author="jonathan pritchard" w:date="2025-01-23T13:28:00Z" w16du:dateUtc="2025-01-23T13:2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5C7ECC" w14:textId="77777777" w:rsidR="00C749A7" w:rsidRPr="00340B0D" w:rsidRDefault="00C749A7" w:rsidP="00541D1A">
            <w:pPr>
              <w:jc w:val="center"/>
              <w:rPr>
                <w:ins w:id="1514"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7790D61" w14:textId="77777777" w:rsidR="00C749A7" w:rsidRPr="00340B0D" w:rsidRDefault="00C749A7" w:rsidP="00541D1A">
            <w:pPr>
              <w:pStyle w:val="Default"/>
              <w:rPr>
                <w:ins w:id="1515" w:author="jonathan pritchard" w:date="2025-01-23T13:28:00Z" w16du:dateUtc="2025-01-23T13:28:00Z"/>
                <w:sz w:val="18"/>
                <w:szCs w:val="18"/>
              </w:rPr>
            </w:pPr>
            <w:ins w:id="1516" w:author="jonathan pritchard" w:date="2025-01-23T13:28:00Z" w16du:dateUtc="2025-01-23T13:2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03480F" w14:textId="77777777" w:rsidR="00C749A7" w:rsidRPr="00340B0D" w:rsidRDefault="00C749A7" w:rsidP="00541D1A">
            <w:pPr>
              <w:rPr>
                <w:ins w:id="1517" w:author="jonathan pritchard" w:date="2025-01-23T13:28:00Z" w16du:dateUtc="2025-01-23T13:28:00Z"/>
                <w:rFonts w:cs="Arial"/>
                <w:sz w:val="18"/>
                <w:szCs w:val="18"/>
              </w:rPr>
            </w:pPr>
          </w:p>
        </w:tc>
      </w:tr>
      <w:tr w:rsidR="00C749A7" w:rsidRPr="00340B0D" w14:paraId="3288F679" w14:textId="77777777" w:rsidTr="00541D1A">
        <w:trPr>
          <w:ins w:id="1518"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28911A5" w14:textId="77777777" w:rsidR="00C749A7" w:rsidRPr="00340B0D" w:rsidRDefault="00C749A7" w:rsidP="00541D1A">
            <w:pPr>
              <w:pStyle w:val="Default"/>
              <w:ind w:left="720"/>
              <w:rPr>
                <w:ins w:id="1519" w:author="jonathan pritchard" w:date="2025-01-23T13:28:00Z" w16du:dateUtc="2025-01-23T13:28:00Z"/>
                <w:sz w:val="18"/>
                <w:szCs w:val="18"/>
              </w:rPr>
            </w:pPr>
            <w:ins w:id="1520" w:author="jonathan pritchard" w:date="2025-01-23T13:28:00Z" w16du:dateUtc="2025-01-23T13:2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F7699F7" w14:textId="77777777" w:rsidR="00C749A7" w:rsidRPr="00340B0D" w:rsidRDefault="00C749A7" w:rsidP="00541D1A">
            <w:pPr>
              <w:jc w:val="center"/>
              <w:rPr>
                <w:ins w:id="1521"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3FD8D53" w14:textId="77777777" w:rsidR="00C749A7" w:rsidRPr="00340B0D" w:rsidRDefault="00C749A7" w:rsidP="00541D1A">
            <w:pPr>
              <w:pStyle w:val="Default"/>
              <w:rPr>
                <w:ins w:id="1522" w:author="jonathan pritchard" w:date="2025-01-23T13:28:00Z" w16du:dateUtc="2025-01-23T13:28:00Z"/>
                <w:sz w:val="18"/>
                <w:szCs w:val="18"/>
              </w:rPr>
            </w:pPr>
            <w:ins w:id="1523" w:author="jonathan pritchard" w:date="2025-01-23T13:28:00Z" w16du:dateUtc="2025-01-23T13:2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31234E8B" w14:textId="77777777" w:rsidR="00C749A7" w:rsidRPr="00340B0D" w:rsidRDefault="00C749A7" w:rsidP="00541D1A">
            <w:pPr>
              <w:rPr>
                <w:ins w:id="1524" w:author="jonathan pritchard" w:date="2025-01-23T13:28:00Z" w16du:dateUtc="2025-01-23T13:28:00Z"/>
                <w:rFonts w:cs="Arial"/>
                <w:sz w:val="18"/>
                <w:szCs w:val="18"/>
              </w:rPr>
            </w:pPr>
          </w:p>
        </w:tc>
      </w:tr>
      <w:tr w:rsidR="00C749A7" w:rsidRPr="00340B0D" w14:paraId="3BF1C6EE" w14:textId="77777777" w:rsidTr="00541D1A">
        <w:trPr>
          <w:ins w:id="1525"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B6460D7" w14:textId="77777777" w:rsidR="00C749A7" w:rsidRPr="00340B0D" w:rsidRDefault="00C749A7" w:rsidP="00541D1A">
            <w:pPr>
              <w:pStyle w:val="Default"/>
              <w:rPr>
                <w:ins w:id="1526" w:author="jonathan pritchard" w:date="2025-01-23T13:28:00Z" w16du:dateUtc="2025-01-23T13:28:00Z"/>
                <w:sz w:val="18"/>
                <w:szCs w:val="18"/>
              </w:rPr>
            </w:pPr>
            <w:ins w:id="1527" w:author="jonathan pritchard" w:date="2025-01-23T13:28:00Z" w16du:dateUtc="2025-01-23T13:2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4E3EC9F" w14:textId="77777777" w:rsidR="00C749A7" w:rsidRPr="00340B0D" w:rsidRDefault="00C749A7" w:rsidP="00541D1A">
            <w:pPr>
              <w:jc w:val="center"/>
              <w:rPr>
                <w:ins w:id="152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6F98BC5" w14:textId="77777777" w:rsidR="00C749A7" w:rsidRPr="00340B0D" w:rsidRDefault="00C749A7" w:rsidP="00541D1A">
            <w:pPr>
              <w:pStyle w:val="Default"/>
              <w:rPr>
                <w:ins w:id="1529" w:author="jonathan pritchard" w:date="2025-01-23T13:28:00Z" w16du:dateUtc="2025-01-23T13:28:00Z"/>
                <w:sz w:val="18"/>
                <w:szCs w:val="18"/>
              </w:rPr>
            </w:pPr>
            <w:ins w:id="1530" w:author="jonathan pritchard" w:date="2025-01-23T13:28:00Z" w16du:dateUtc="2025-01-23T13:2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73CFA4" w14:textId="77777777" w:rsidR="00C749A7" w:rsidRPr="00340B0D" w:rsidRDefault="00C749A7" w:rsidP="00541D1A">
            <w:pPr>
              <w:rPr>
                <w:ins w:id="1531" w:author="jonathan pritchard" w:date="2025-01-23T13:28:00Z" w16du:dateUtc="2025-01-23T13:28:00Z"/>
                <w:rFonts w:cs="Arial"/>
                <w:sz w:val="18"/>
                <w:szCs w:val="18"/>
              </w:rPr>
            </w:pPr>
          </w:p>
        </w:tc>
      </w:tr>
      <w:tr w:rsidR="00C749A7" w:rsidRPr="00340B0D" w14:paraId="658C1936" w14:textId="77777777" w:rsidTr="00541D1A">
        <w:trPr>
          <w:ins w:id="1532"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5697825" w14:textId="77777777" w:rsidR="00C749A7" w:rsidRPr="00340B0D" w:rsidRDefault="00C749A7" w:rsidP="00541D1A">
            <w:pPr>
              <w:pStyle w:val="Default"/>
              <w:rPr>
                <w:ins w:id="1533" w:author="jonathan pritchard" w:date="2025-01-23T13:28:00Z" w16du:dateUtc="2025-01-23T13:28:00Z"/>
                <w:sz w:val="18"/>
                <w:szCs w:val="18"/>
              </w:rPr>
            </w:pPr>
            <w:ins w:id="1534" w:author="jonathan pritchard" w:date="2025-01-23T13:28:00Z" w16du:dateUtc="2025-01-23T13:2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A32FB8E" w14:textId="77777777" w:rsidR="00C749A7" w:rsidRPr="00340B0D" w:rsidRDefault="00C749A7" w:rsidP="00541D1A">
            <w:pPr>
              <w:jc w:val="center"/>
              <w:rPr>
                <w:ins w:id="1535"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10E967CE" w14:textId="77777777" w:rsidR="00C749A7" w:rsidRPr="00340B0D" w:rsidRDefault="00C749A7" w:rsidP="00541D1A">
            <w:pPr>
              <w:pStyle w:val="Default"/>
              <w:rPr>
                <w:ins w:id="1536" w:author="jonathan pritchard" w:date="2025-01-23T13:28:00Z" w16du:dateUtc="2025-01-23T13:28:00Z"/>
                <w:sz w:val="18"/>
                <w:szCs w:val="18"/>
              </w:rPr>
            </w:pPr>
            <w:ins w:id="1537" w:author="jonathan pritchard" w:date="2025-01-23T13:28:00Z" w16du:dateUtc="2025-01-23T13:2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5400EFE" w14:textId="77777777" w:rsidR="00C749A7" w:rsidRPr="00340B0D" w:rsidRDefault="00C749A7" w:rsidP="00541D1A">
            <w:pPr>
              <w:rPr>
                <w:ins w:id="1538" w:author="jonathan pritchard" w:date="2025-01-23T13:28:00Z" w16du:dateUtc="2025-01-23T13:28:00Z"/>
                <w:rFonts w:cs="Arial"/>
                <w:sz w:val="18"/>
                <w:szCs w:val="18"/>
              </w:rPr>
            </w:pPr>
          </w:p>
        </w:tc>
      </w:tr>
      <w:tr w:rsidR="00C749A7" w:rsidRPr="00340B0D" w14:paraId="5E94E9A9" w14:textId="77777777" w:rsidTr="00541D1A">
        <w:trPr>
          <w:ins w:id="153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4AB01EE2" w14:textId="77777777" w:rsidR="00C749A7" w:rsidRPr="00340B0D" w:rsidRDefault="00C749A7" w:rsidP="00541D1A">
            <w:pPr>
              <w:pStyle w:val="Default"/>
              <w:rPr>
                <w:ins w:id="1540" w:author="jonathan pritchard" w:date="2025-01-23T13:28:00Z" w16du:dateUtc="2025-01-23T13:28:00Z"/>
                <w:sz w:val="18"/>
                <w:szCs w:val="18"/>
              </w:rPr>
            </w:pPr>
            <w:ins w:id="1541" w:author="jonathan pritchard" w:date="2025-01-23T13:28:00Z" w16du:dateUtc="2025-01-23T13:2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19D9E04" w14:textId="77777777" w:rsidR="00C749A7" w:rsidRPr="00340B0D" w:rsidRDefault="00C749A7" w:rsidP="00541D1A">
            <w:pPr>
              <w:jc w:val="center"/>
              <w:rPr>
                <w:ins w:id="154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76C3D817" w14:textId="77777777" w:rsidR="00C749A7" w:rsidRPr="00340B0D" w:rsidRDefault="00C749A7" w:rsidP="00541D1A">
            <w:pPr>
              <w:pStyle w:val="Default"/>
              <w:rPr>
                <w:ins w:id="1543" w:author="jonathan pritchard" w:date="2025-01-23T13:28:00Z" w16du:dateUtc="2025-01-23T13:28:00Z"/>
                <w:sz w:val="18"/>
                <w:szCs w:val="18"/>
              </w:rPr>
            </w:pPr>
            <w:ins w:id="1544" w:author="jonathan pritchard" w:date="2025-01-23T13:28:00Z" w16du:dateUtc="2025-01-23T13:2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245E5FD" w14:textId="77777777" w:rsidR="00C749A7" w:rsidRPr="00340B0D" w:rsidRDefault="00C749A7" w:rsidP="00541D1A">
            <w:pPr>
              <w:rPr>
                <w:ins w:id="1545" w:author="jonathan pritchard" w:date="2025-01-23T13:28:00Z" w16du:dateUtc="2025-01-23T13:28:00Z"/>
                <w:rFonts w:cs="Arial"/>
                <w:sz w:val="18"/>
                <w:szCs w:val="18"/>
              </w:rPr>
            </w:pPr>
          </w:p>
        </w:tc>
      </w:tr>
      <w:tr w:rsidR="00C749A7" w:rsidRPr="00340B0D" w14:paraId="1060DC9B" w14:textId="77777777" w:rsidTr="00541D1A">
        <w:trPr>
          <w:ins w:id="1546"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D4CE91" w14:textId="77777777" w:rsidR="00C749A7" w:rsidRPr="00340B0D" w:rsidRDefault="00C749A7" w:rsidP="00541D1A">
            <w:pPr>
              <w:pStyle w:val="Default"/>
              <w:rPr>
                <w:ins w:id="1547" w:author="jonathan pritchard" w:date="2025-01-23T13:28:00Z" w16du:dateUtc="2025-01-23T13:28:00Z"/>
                <w:sz w:val="18"/>
                <w:szCs w:val="18"/>
              </w:rPr>
            </w:pPr>
            <w:ins w:id="1548" w:author="jonathan pritchard" w:date="2025-01-23T13:28:00Z" w16du:dateUtc="2025-01-23T13:2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C053FCF" w14:textId="77777777" w:rsidR="00C749A7" w:rsidRPr="00340B0D" w:rsidRDefault="00C749A7" w:rsidP="00541D1A">
            <w:pPr>
              <w:jc w:val="center"/>
              <w:rPr>
                <w:ins w:id="1549"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606DA557" w14:textId="77777777" w:rsidR="00C749A7" w:rsidRPr="00340B0D" w:rsidRDefault="00C749A7" w:rsidP="00541D1A">
            <w:pPr>
              <w:pStyle w:val="Default"/>
              <w:rPr>
                <w:ins w:id="1550" w:author="jonathan pritchard" w:date="2025-01-23T13:28:00Z" w16du:dateUtc="2025-01-23T13:28:00Z"/>
                <w:sz w:val="18"/>
                <w:szCs w:val="18"/>
              </w:rPr>
            </w:pPr>
            <w:ins w:id="1551" w:author="jonathan pritchard" w:date="2025-01-23T13:28:00Z" w16du:dateUtc="2025-01-23T13:2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96CDCD6" w14:textId="77777777" w:rsidR="00C749A7" w:rsidRPr="00340B0D" w:rsidRDefault="00C749A7" w:rsidP="00541D1A">
            <w:pPr>
              <w:rPr>
                <w:ins w:id="1552" w:author="jonathan pritchard" w:date="2025-01-23T13:28:00Z" w16du:dateUtc="2025-01-23T13:28:00Z"/>
                <w:rFonts w:cs="Arial"/>
                <w:sz w:val="18"/>
                <w:szCs w:val="18"/>
              </w:rPr>
            </w:pPr>
          </w:p>
        </w:tc>
      </w:tr>
      <w:tr w:rsidR="00C749A7" w:rsidRPr="00340B0D" w14:paraId="745E78AD" w14:textId="77777777" w:rsidTr="00541D1A">
        <w:trPr>
          <w:ins w:id="1553"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EFBD822" w14:textId="77777777" w:rsidR="00C749A7" w:rsidRPr="00340B0D" w:rsidRDefault="00C749A7" w:rsidP="00541D1A">
            <w:pPr>
              <w:pStyle w:val="Default"/>
              <w:rPr>
                <w:ins w:id="1554" w:author="jonathan pritchard" w:date="2025-01-23T13:28:00Z" w16du:dateUtc="2025-01-23T13:28:00Z"/>
                <w:sz w:val="18"/>
                <w:szCs w:val="18"/>
              </w:rPr>
            </w:pPr>
            <w:ins w:id="1555" w:author="jonathan pritchard" w:date="2025-01-23T13:28:00Z" w16du:dateUtc="2025-01-23T13:2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E9F8889" w14:textId="77777777" w:rsidR="00C749A7" w:rsidRPr="00340B0D" w:rsidRDefault="00C749A7" w:rsidP="00541D1A">
            <w:pPr>
              <w:jc w:val="center"/>
              <w:rPr>
                <w:ins w:id="1556"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5945D718" w14:textId="77777777" w:rsidR="00C749A7" w:rsidRPr="00340B0D" w:rsidRDefault="00C749A7" w:rsidP="00541D1A">
            <w:pPr>
              <w:rPr>
                <w:ins w:id="1557"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6759A010" w14:textId="77777777" w:rsidR="00C749A7" w:rsidRPr="00340B0D" w:rsidRDefault="00C749A7" w:rsidP="00541D1A">
            <w:pPr>
              <w:rPr>
                <w:ins w:id="1558" w:author="jonathan pritchard" w:date="2025-01-23T13:28:00Z" w16du:dateUtc="2025-01-23T13:28:00Z"/>
                <w:rFonts w:cs="Arial"/>
                <w:sz w:val="18"/>
                <w:szCs w:val="18"/>
              </w:rPr>
            </w:pPr>
          </w:p>
        </w:tc>
      </w:tr>
      <w:tr w:rsidR="00C749A7" w:rsidRPr="00340B0D" w14:paraId="46E6715C" w14:textId="77777777" w:rsidTr="00541D1A">
        <w:trPr>
          <w:ins w:id="1559"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67487025" w14:textId="77777777" w:rsidR="00C749A7" w:rsidRPr="00340B0D" w:rsidRDefault="00C749A7" w:rsidP="00541D1A">
            <w:pPr>
              <w:pStyle w:val="Default"/>
              <w:rPr>
                <w:ins w:id="1560" w:author="jonathan pritchard" w:date="2025-01-23T13:28:00Z" w16du:dateUtc="2025-01-23T13:28:00Z"/>
                <w:sz w:val="18"/>
                <w:szCs w:val="18"/>
              </w:rPr>
            </w:pPr>
            <w:ins w:id="1561" w:author="jonathan pritchard" w:date="2025-01-23T13:28:00Z" w16du:dateUtc="2025-01-23T13:2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103197A" w14:textId="77777777" w:rsidR="00C749A7" w:rsidRPr="00340B0D" w:rsidRDefault="00C749A7" w:rsidP="00541D1A">
            <w:pPr>
              <w:jc w:val="center"/>
              <w:rPr>
                <w:ins w:id="1562"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EF53596" w14:textId="77777777" w:rsidR="00C749A7" w:rsidRPr="00340B0D" w:rsidRDefault="00C749A7" w:rsidP="00541D1A">
            <w:pPr>
              <w:rPr>
                <w:ins w:id="1563"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30159449" w14:textId="77777777" w:rsidR="00C749A7" w:rsidRPr="00340B0D" w:rsidRDefault="00C749A7" w:rsidP="00541D1A">
            <w:pPr>
              <w:rPr>
                <w:ins w:id="1564" w:author="jonathan pritchard" w:date="2025-01-23T13:28:00Z" w16du:dateUtc="2025-01-23T13:28:00Z"/>
                <w:rFonts w:cs="Arial"/>
                <w:sz w:val="18"/>
                <w:szCs w:val="18"/>
              </w:rPr>
            </w:pPr>
          </w:p>
        </w:tc>
      </w:tr>
      <w:tr w:rsidR="00C749A7" w:rsidRPr="00340B0D" w14:paraId="7D4A2B62" w14:textId="77777777" w:rsidTr="00541D1A">
        <w:trPr>
          <w:ins w:id="1565"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197C325" w14:textId="77777777" w:rsidR="00C749A7" w:rsidRPr="00340B0D" w:rsidRDefault="00C749A7" w:rsidP="00541D1A">
            <w:pPr>
              <w:pStyle w:val="Default"/>
              <w:rPr>
                <w:ins w:id="1566" w:author="jonathan pritchard" w:date="2025-01-23T13:28:00Z" w16du:dateUtc="2025-01-23T13:28:00Z"/>
                <w:sz w:val="18"/>
                <w:szCs w:val="18"/>
              </w:rPr>
            </w:pPr>
            <w:ins w:id="1567" w:author="jonathan pritchard" w:date="2025-01-23T13:28:00Z" w16du:dateUtc="2025-01-23T13:2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6262B6D" w14:textId="77777777" w:rsidR="00C749A7" w:rsidRPr="00340B0D" w:rsidRDefault="00C749A7" w:rsidP="00541D1A">
            <w:pPr>
              <w:jc w:val="center"/>
              <w:rPr>
                <w:ins w:id="1568"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015CA4EE" w14:textId="77777777" w:rsidR="00C749A7" w:rsidRPr="00340B0D" w:rsidRDefault="00C749A7" w:rsidP="00541D1A">
            <w:pPr>
              <w:rPr>
                <w:ins w:id="1569"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5A2FF801" w14:textId="77777777" w:rsidR="00C749A7" w:rsidRPr="00340B0D" w:rsidRDefault="00C749A7" w:rsidP="00541D1A">
            <w:pPr>
              <w:rPr>
                <w:ins w:id="1570" w:author="jonathan pritchard" w:date="2025-01-23T13:28:00Z" w16du:dateUtc="2025-01-23T13:28:00Z"/>
                <w:rFonts w:cs="Arial"/>
                <w:sz w:val="18"/>
                <w:szCs w:val="18"/>
              </w:rPr>
            </w:pPr>
          </w:p>
        </w:tc>
      </w:tr>
      <w:tr w:rsidR="00C749A7" w:rsidRPr="00340B0D" w14:paraId="4BC27CDA" w14:textId="77777777" w:rsidTr="00541D1A">
        <w:trPr>
          <w:ins w:id="1571"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16F3EEC" w14:textId="77777777" w:rsidR="00C749A7" w:rsidRPr="00340B0D" w:rsidRDefault="00C749A7" w:rsidP="00541D1A">
            <w:pPr>
              <w:pStyle w:val="Default"/>
              <w:ind w:left="720"/>
              <w:rPr>
                <w:ins w:id="1572" w:author="jonathan pritchard" w:date="2025-01-23T13:28:00Z" w16du:dateUtc="2025-01-23T13:28:00Z"/>
                <w:sz w:val="18"/>
                <w:szCs w:val="18"/>
              </w:rPr>
            </w:pPr>
            <w:ins w:id="1573" w:author="jonathan pritchard" w:date="2025-01-23T13:28:00Z" w16du:dateUtc="2025-01-23T13:2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3CDA200" w14:textId="77777777" w:rsidR="00C749A7" w:rsidRPr="00340B0D" w:rsidRDefault="00C749A7" w:rsidP="00541D1A">
            <w:pPr>
              <w:jc w:val="center"/>
              <w:rPr>
                <w:ins w:id="1574"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4" w:space="0" w:color="auto"/>
            </w:tcBorders>
          </w:tcPr>
          <w:p w14:paraId="42CCB1AB" w14:textId="77777777" w:rsidR="00C749A7" w:rsidRPr="00340B0D" w:rsidRDefault="00C749A7" w:rsidP="00541D1A">
            <w:pPr>
              <w:rPr>
                <w:ins w:id="1575"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C8B487" w14:textId="77777777" w:rsidR="00C749A7" w:rsidRPr="00340B0D" w:rsidRDefault="00C749A7" w:rsidP="00541D1A">
            <w:pPr>
              <w:rPr>
                <w:ins w:id="1576" w:author="jonathan pritchard" w:date="2025-01-23T13:28:00Z" w16du:dateUtc="2025-01-23T13:28:00Z"/>
                <w:rFonts w:cs="Arial"/>
                <w:sz w:val="18"/>
                <w:szCs w:val="18"/>
              </w:rPr>
            </w:pPr>
          </w:p>
        </w:tc>
      </w:tr>
      <w:tr w:rsidR="00C749A7" w:rsidRPr="00340B0D" w14:paraId="3680840E" w14:textId="77777777" w:rsidTr="00541D1A">
        <w:trPr>
          <w:ins w:id="1577" w:author="jonathan pritchard" w:date="2025-01-23T13:28:00Z"/>
        </w:trPr>
        <w:tc>
          <w:tcPr>
            <w:tcW w:w="4375" w:type="dxa"/>
            <w:gridSpan w:val="4"/>
            <w:tcBorders>
              <w:top w:val="single" w:sz="4" w:space="0" w:color="auto"/>
              <w:left w:val="single" w:sz="12" w:space="0" w:color="auto"/>
              <w:bottom w:val="single" w:sz="12" w:space="0" w:color="auto"/>
              <w:right w:val="single" w:sz="4" w:space="0" w:color="auto"/>
            </w:tcBorders>
          </w:tcPr>
          <w:p w14:paraId="7F3CA0EA" w14:textId="77777777" w:rsidR="00C749A7" w:rsidRPr="00340B0D" w:rsidRDefault="00C749A7" w:rsidP="00541D1A">
            <w:pPr>
              <w:pStyle w:val="Default"/>
              <w:ind w:left="720"/>
              <w:rPr>
                <w:ins w:id="1578" w:author="jonathan pritchard" w:date="2025-01-23T13:28:00Z" w16du:dateUtc="2025-01-23T13:28:00Z"/>
                <w:sz w:val="18"/>
                <w:szCs w:val="18"/>
              </w:rPr>
            </w:pPr>
            <w:ins w:id="1579" w:author="jonathan pritchard" w:date="2025-01-23T13:28:00Z" w16du:dateUtc="2025-01-23T13:2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3F63C86" w14:textId="77777777" w:rsidR="00C749A7" w:rsidRPr="00340B0D" w:rsidRDefault="00C749A7" w:rsidP="00541D1A">
            <w:pPr>
              <w:jc w:val="center"/>
              <w:rPr>
                <w:ins w:id="1580" w:author="jonathan pritchard" w:date="2025-01-23T13:28:00Z" w16du:dateUtc="2025-01-23T13:28:00Z"/>
                <w:rFonts w:cs="Arial"/>
                <w:sz w:val="18"/>
                <w:szCs w:val="18"/>
              </w:rPr>
            </w:pPr>
          </w:p>
        </w:tc>
        <w:tc>
          <w:tcPr>
            <w:tcW w:w="3598" w:type="dxa"/>
            <w:gridSpan w:val="4"/>
            <w:tcBorders>
              <w:top w:val="single" w:sz="4" w:space="0" w:color="auto"/>
              <w:left w:val="single" w:sz="12" w:space="0" w:color="auto"/>
              <w:bottom w:val="single" w:sz="12" w:space="0" w:color="auto"/>
            </w:tcBorders>
          </w:tcPr>
          <w:p w14:paraId="287CC2EA" w14:textId="77777777" w:rsidR="00C749A7" w:rsidRPr="00340B0D" w:rsidRDefault="00C749A7" w:rsidP="00541D1A">
            <w:pPr>
              <w:rPr>
                <w:ins w:id="1581" w:author="jonathan pritchard" w:date="2025-01-23T13:28:00Z" w16du:dateUtc="2025-01-23T13:28:00Z"/>
                <w:rFonts w:cs="Arial"/>
                <w:sz w:val="18"/>
                <w:szCs w:val="18"/>
              </w:rPr>
            </w:pPr>
          </w:p>
        </w:tc>
        <w:tc>
          <w:tcPr>
            <w:tcW w:w="672" w:type="dxa"/>
            <w:tcBorders>
              <w:top w:val="single" w:sz="4" w:space="0" w:color="auto"/>
              <w:bottom w:val="single" w:sz="12" w:space="0" w:color="auto"/>
              <w:right w:val="single" w:sz="12" w:space="0" w:color="auto"/>
            </w:tcBorders>
            <w:vAlign w:val="center"/>
          </w:tcPr>
          <w:p w14:paraId="554E4381" w14:textId="77777777" w:rsidR="00C749A7" w:rsidRPr="00340B0D" w:rsidRDefault="00C749A7" w:rsidP="00541D1A">
            <w:pPr>
              <w:rPr>
                <w:ins w:id="1582" w:author="jonathan pritchard" w:date="2025-01-23T13:28:00Z" w16du:dateUtc="2025-01-23T13:28:00Z"/>
                <w:rFonts w:cs="Arial"/>
                <w:sz w:val="18"/>
                <w:szCs w:val="18"/>
              </w:rPr>
            </w:pPr>
          </w:p>
        </w:tc>
      </w:tr>
      <w:tr w:rsidR="00C749A7" w:rsidRPr="00340B0D" w14:paraId="4EB2519B" w14:textId="77777777" w:rsidTr="00541D1A">
        <w:trPr>
          <w:ins w:id="1583"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56DEE8" w14:textId="77777777" w:rsidR="00C749A7" w:rsidRPr="00EF63B4" w:rsidRDefault="00C749A7" w:rsidP="00541D1A">
            <w:pPr>
              <w:jc w:val="center"/>
              <w:rPr>
                <w:ins w:id="1584" w:author="jonathan pritchard" w:date="2025-01-23T13:28:00Z" w16du:dateUtc="2025-01-23T13:28:00Z"/>
                <w:rFonts w:cs="Arial"/>
                <w:sz w:val="18"/>
                <w:szCs w:val="18"/>
              </w:rPr>
            </w:pPr>
            <w:ins w:id="1585" w:author="jonathan pritchard" w:date="2025-01-23T13:28:00Z" w16du:dateUtc="2025-01-23T13:28:00Z">
              <w:r>
                <w:rPr>
                  <w:rFonts w:cs="Arial"/>
                  <w:b/>
                  <w:bCs/>
                  <w:sz w:val="18"/>
                  <w:szCs w:val="18"/>
                </w:rPr>
                <w:t>Additional</w:t>
              </w:r>
            </w:ins>
          </w:p>
        </w:tc>
      </w:tr>
      <w:tr w:rsidR="00C749A7" w:rsidRPr="00340B0D" w14:paraId="3D05AC3C" w14:textId="77777777" w:rsidTr="00541D1A">
        <w:trPr>
          <w:ins w:id="1586"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29F193BB" w14:textId="77777777" w:rsidR="00C749A7" w:rsidRPr="00340B0D" w:rsidRDefault="00C749A7" w:rsidP="00541D1A">
            <w:pPr>
              <w:pStyle w:val="Default"/>
              <w:ind w:left="720"/>
              <w:rPr>
                <w:ins w:id="1587"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BD4068" w14:textId="77777777" w:rsidR="00C749A7" w:rsidRPr="00340B0D" w:rsidRDefault="00C749A7" w:rsidP="00541D1A">
            <w:pPr>
              <w:jc w:val="center"/>
              <w:rPr>
                <w:ins w:id="1588"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7E5C9697" w14:textId="77777777" w:rsidR="00C749A7" w:rsidRPr="00340B0D" w:rsidRDefault="00C749A7" w:rsidP="00541D1A">
            <w:pPr>
              <w:rPr>
                <w:ins w:id="1589"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410A23A1" w14:textId="77777777" w:rsidR="00C749A7" w:rsidRPr="00340B0D" w:rsidRDefault="00C749A7" w:rsidP="00541D1A">
            <w:pPr>
              <w:rPr>
                <w:ins w:id="1590" w:author="jonathan pritchard" w:date="2025-01-23T13:28:00Z" w16du:dateUtc="2025-01-23T13:28:00Z"/>
                <w:rFonts w:cs="Arial"/>
                <w:sz w:val="18"/>
                <w:szCs w:val="18"/>
              </w:rPr>
            </w:pPr>
          </w:p>
        </w:tc>
      </w:tr>
      <w:tr w:rsidR="00C749A7" w:rsidRPr="00340B0D" w14:paraId="29C90A22" w14:textId="77777777" w:rsidTr="00541D1A">
        <w:trPr>
          <w:ins w:id="1591" w:author="jonathan pritchard" w:date="2025-01-23T13:28:00Z"/>
        </w:trPr>
        <w:tc>
          <w:tcPr>
            <w:tcW w:w="4375" w:type="dxa"/>
            <w:gridSpan w:val="4"/>
            <w:tcBorders>
              <w:top w:val="single" w:sz="4" w:space="0" w:color="auto"/>
              <w:left w:val="single" w:sz="12" w:space="0" w:color="auto"/>
              <w:bottom w:val="single" w:sz="4" w:space="0" w:color="auto"/>
              <w:right w:val="single" w:sz="4" w:space="0" w:color="auto"/>
            </w:tcBorders>
          </w:tcPr>
          <w:p w14:paraId="1DAD3DFC" w14:textId="77777777" w:rsidR="00C749A7" w:rsidRPr="00340B0D" w:rsidRDefault="00C749A7" w:rsidP="00541D1A">
            <w:pPr>
              <w:pStyle w:val="Default"/>
              <w:ind w:left="720"/>
              <w:rPr>
                <w:ins w:id="1592" w:author="jonathan pritchard" w:date="2025-01-23T13:28:00Z" w16du:dateUtc="2025-01-23T13:2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2FAB44" w14:textId="77777777" w:rsidR="00C749A7" w:rsidRPr="00340B0D" w:rsidRDefault="00C749A7" w:rsidP="00541D1A">
            <w:pPr>
              <w:jc w:val="center"/>
              <w:rPr>
                <w:ins w:id="1593" w:author="jonathan pritchard" w:date="2025-01-23T13:28:00Z" w16du:dateUtc="2025-01-23T13:28:00Z"/>
                <w:rFonts w:cs="Arial"/>
                <w:sz w:val="18"/>
                <w:szCs w:val="18"/>
              </w:rPr>
            </w:pPr>
          </w:p>
        </w:tc>
        <w:tc>
          <w:tcPr>
            <w:tcW w:w="3598" w:type="dxa"/>
            <w:gridSpan w:val="4"/>
            <w:tcBorders>
              <w:top w:val="single" w:sz="4" w:space="0" w:color="auto"/>
              <w:left w:val="double" w:sz="4" w:space="0" w:color="auto"/>
              <w:bottom w:val="single" w:sz="4" w:space="0" w:color="auto"/>
            </w:tcBorders>
          </w:tcPr>
          <w:p w14:paraId="31CA0474" w14:textId="77777777" w:rsidR="00C749A7" w:rsidRPr="00340B0D" w:rsidRDefault="00C749A7" w:rsidP="00541D1A">
            <w:pPr>
              <w:rPr>
                <w:ins w:id="1594" w:author="jonathan pritchard" w:date="2025-01-23T13:28:00Z" w16du:dateUtc="2025-01-23T13:28:00Z"/>
                <w:rFonts w:cs="Arial"/>
                <w:sz w:val="18"/>
                <w:szCs w:val="18"/>
              </w:rPr>
            </w:pPr>
          </w:p>
        </w:tc>
        <w:tc>
          <w:tcPr>
            <w:tcW w:w="672" w:type="dxa"/>
            <w:tcBorders>
              <w:top w:val="single" w:sz="4" w:space="0" w:color="auto"/>
              <w:bottom w:val="single" w:sz="4" w:space="0" w:color="auto"/>
              <w:right w:val="single" w:sz="12" w:space="0" w:color="auto"/>
            </w:tcBorders>
            <w:vAlign w:val="center"/>
          </w:tcPr>
          <w:p w14:paraId="2E19AB30" w14:textId="77777777" w:rsidR="00C749A7" w:rsidRPr="00340B0D" w:rsidRDefault="00C749A7" w:rsidP="00541D1A">
            <w:pPr>
              <w:rPr>
                <w:ins w:id="1595" w:author="jonathan pritchard" w:date="2025-01-23T13:28:00Z" w16du:dateUtc="2025-01-23T13:28:00Z"/>
                <w:rFonts w:cs="Arial"/>
                <w:sz w:val="18"/>
                <w:szCs w:val="18"/>
              </w:rPr>
            </w:pPr>
          </w:p>
        </w:tc>
      </w:tr>
      <w:tr w:rsidR="00C749A7" w:rsidRPr="00340B0D" w14:paraId="4AF6B686" w14:textId="77777777" w:rsidTr="00541D1A">
        <w:trPr>
          <w:ins w:id="1596" w:author="jonathan pritchard" w:date="2025-01-23T13:2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68EF3" w14:textId="77777777" w:rsidR="00C749A7" w:rsidRPr="00340B0D" w:rsidRDefault="00C749A7" w:rsidP="00541D1A">
            <w:pPr>
              <w:jc w:val="center"/>
              <w:rPr>
                <w:ins w:id="1597" w:author="jonathan pritchard" w:date="2025-01-23T13:28:00Z" w16du:dateUtc="2025-01-23T13:28:00Z"/>
                <w:rFonts w:cs="Arial"/>
                <w:b/>
                <w:bCs/>
                <w:sz w:val="18"/>
                <w:szCs w:val="18"/>
              </w:rPr>
            </w:pPr>
            <w:ins w:id="1598" w:author="jonathan pritchard" w:date="2025-01-23T13:28:00Z" w16du:dateUtc="2025-01-23T13:28:00Z">
              <w:r w:rsidRPr="00340B0D">
                <w:rPr>
                  <w:rFonts w:cs="Arial"/>
                  <w:b/>
                  <w:bCs/>
                  <w:sz w:val="18"/>
                  <w:szCs w:val="18"/>
                </w:rPr>
                <w:t>Setup</w:t>
              </w:r>
            </w:ins>
          </w:p>
        </w:tc>
      </w:tr>
      <w:tr w:rsidR="00C749A7" w:rsidRPr="00340B0D" w14:paraId="7BF496A8" w14:textId="77777777" w:rsidTr="00541D1A">
        <w:trPr>
          <w:ins w:id="1599" w:author="jonathan pritchard" w:date="2025-01-23T13:28:00Z"/>
        </w:trPr>
        <w:tc>
          <w:tcPr>
            <w:tcW w:w="9199" w:type="dxa"/>
            <w:gridSpan w:val="11"/>
            <w:tcBorders>
              <w:top w:val="single" w:sz="4" w:space="0" w:color="auto"/>
              <w:left w:val="single" w:sz="12" w:space="0" w:color="auto"/>
              <w:bottom w:val="single" w:sz="4" w:space="0" w:color="auto"/>
              <w:right w:val="single" w:sz="12" w:space="0" w:color="auto"/>
            </w:tcBorders>
          </w:tcPr>
          <w:p w14:paraId="26697A5E" w14:textId="7B5FCBD4" w:rsidR="00C749A7" w:rsidRDefault="00C749A7" w:rsidP="00541D1A">
            <w:pPr>
              <w:rPr>
                <w:rFonts w:cs="Arial"/>
                <w:sz w:val="18"/>
                <w:szCs w:val="18"/>
              </w:rPr>
            </w:pPr>
          </w:p>
          <w:p w14:paraId="263EBE98" w14:textId="77777777" w:rsidR="00595934" w:rsidRPr="00400356" w:rsidRDefault="00595934" w:rsidP="00595934">
            <w:pPr>
              <w:rPr>
                <w:i/>
                <w:color w:val="D9D9D9" w:themeColor="background1" w:themeShade="D9"/>
              </w:rPr>
            </w:pPr>
            <w:r>
              <w:rPr>
                <w:i/>
              </w:rPr>
              <w:t xml:space="preserve">Load the exchange set </w:t>
            </w:r>
            <w:proofErr w:type="spellStart"/>
            <w:r>
              <w:rPr>
                <w:b/>
                <w:bCs/>
                <w:i/>
              </w:rPr>
              <w:t>PowerUp</w:t>
            </w:r>
            <w:proofErr w:type="spellEnd"/>
          </w:p>
          <w:p w14:paraId="502285F0" w14:textId="77777777" w:rsidR="00595934" w:rsidRPr="00400356" w:rsidRDefault="00595934" w:rsidP="00595934">
            <w:pPr>
              <w:pStyle w:val="ListParagraph"/>
              <w:numPr>
                <w:ilvl w:val="0"/>
                <w:numId w:val="49"/>
              </w:numPr>
              <w:rPr>
                <w:i/>
              </w:rPr>
            </w:pPr>
            <w:r w:rsidRPr="00400356">
              <w:rPr>
                <w:i/>
              </w:rPr>
              <w:t>Select Display Category Standard</w:t>
            </w:r>
          </w:p>
          <w:p w14:paraId="57793548" w14:textId="77777777" w:rsidR="00595934" w:rsidRPr="00400356" w:rsidRDefault="00595934" w:rsidP="00595934">
            <w:pPr>
              <w:pStyle w:val="ListParagraph"/>
              <w:numPr>
                <w:ilvl w:val="0"/>
                <w:numId w:val="49"/>
              </w:numPr>
              <w:rPr>
                <w:i/>
              </w:rPr>
            </w:pPr>
            <w:r w:rsidRPr="00400356">
              <w:rPr>
                <w:i/>
              </w:rPr>
              <w:lastRenderedPageBreak/>
              <w:t>Set the Safety Contour value to 8 m</w:t>
            </w:r>
          </w:p>
          <w:p w14:paraId="5FFDF6FA" w14:textId="77777777" w:rsidR="00595934" w:rsidRPr="00400356" w:rsidRDefault="00595934" w:rsidP="00595934">
            <w:pPr>
              <w:pStyle w:val="ListParagraph"/>
              <w:numPr>
                <w:ilvl w:val="0"/>
                <w:numId w:val="49"/>
              </w:numPr>
              <w:rPr>
                <w:i/>
              </w:rPr>
            </w:pPr>
            <w:r w:rsidRPr="00400356">
              <w:rPr>
                <w:i/>
              </w:rPr>
              <w:t>Set the Safety Depth  value to 8 m</w:t>
            </w:r>
          </w:p>
          <w:p w14:paraId="2CF8BD46" w14:textId="77777777" w:rsidR="00595934" w:rsidRPr="00400356" w:rsidRDefault="00595934" w:rsidP="00595934">
            <w:pPr>
              <w:pStyle w:val="ListParagraph"/>
              <w:numPr>
                <w:ilvl w:val="0"/>
                <w:numId w:val="49"/>
              </w:numPr>
              <w:rPr>
                <w:i/>
              </w:rPr>
            </w:pPr>
            <w:r w:rsidRPr="00400356">
              <w:rPr>
                <w:i/>
              </w:rPr>
              <w:t>Select Symbolized Boundaries</w:t>
            </w:r>
          </w:p>
          <w:p w14:paraId="5D81E1D9" w14:textId="77777777" w:rsidR="00595934" w:rsidRPr="00357E05" w:rsidRDefault="00595934" w:rsidP="00595934">
            <w:pPr>
              <w:pStyle w:val="ListParagraph"/>
              <w:numPr>
                <w:ilvl w:val="0"/>
                <w:numId w:val="49"/>
              </w:numPr>
              <w:rPr>
                <w:i/>
              </w:rPr>
            </w:pPr>
            <w:r w:rsidRPr="00357E05">
              <w:rPr>
                <w:i/>
              </w:rPr>
              <w:t xml:space="preserve">Select </w:t>
            </w:r>
            <w:proofErr w:type="spellStart"/>
            <w:r>
              <w:rPr>
                <w:i/>
              </w:rPr>
              <w:t>Simpified</w:t>
            </w:r>
            <w:proofErr w:type="spellEnd"/>
            <w:r>
              <w:rPr>
                <w:i/>
              </w:rPr>
              <w:t xml:space="preserve"> Symbols = false</w:t>
            </w:r>
          </w:p>
          <w:p w14:paraId="5AC21D3E" w14:textId="77777777" w:rsidR="00595934" w:rsidRPr="00400356" w:rsidRDefault="00595934" w:rsidP="00595934">
            <w:pPr>
              <w:pStyle w:val="ListParagraph"/>
              <w:numPr>
                <w:ilvl w:val="0"/>
                <w:numId w:val="49"/>
              </w:numPr>
              <w:rPr>
                <w:i/>
              </w:rPr>
            </w:pPr>
            <w:r w:rsidRPr="00400356">
              <w:rPr>
                <w:i/>
              </w:rPr>
              <w:t>Select Highlight date dependent</w:t>
            </w:r>
          </w:p>
          <w:p w14:paraId="2C4D22DA" w14:textId="63E8C470" w:rsidR="00595934" w:rsidRPr="00110428" w:rsidRDefault="00595934" w:rsidP="00595934">
            <w:pPr>
              <w:rPr>
                <w:ins w:id="1600" w:author="jonathan pritchard" w:date="2025-01-23T13:28:00Z" w16du:dateUtc="2025-01-23T13:28:00Z"/>
                <w:rFonts w:cs="Arial"/>
              </w:rPr>
            </w:pPr>
            <w:r w:rsidRPr="00400356">
              <w:rPr>
                <w:i/>
              </w:rPr>
              <w:t>Select Spot soundings</w:t>
            </w:r>
          </w:p>
          <w:p w14:paraId="37881E06" w14:textId="77777777" w:rsidR="00C749A7" w:rsidRPr="00340B0D" w:rsidRDefault="00C749A7" w:rsidP="00541D1A">
            <w:pPr>
              <w:rPr>
                <w:ins w:id="1601" w:author="jonathan pritchard" w:date="2025-01-23T13:28:00Z" w16du:dateUtc="2025-01-23T13:28:00Z"/>
                <w:rFonts w:cs="Arial"/>
                <w:sz w:val="18"/>
                <w:szCs w:val="18"/>
              </w:rPr>
            </w:pPr>
          </w:p>
        </w:tc>
      </w:tr>
      <w:tr w:rsidR="00C749A7" w:rsidRPr="00340B0D" w14:paraId="6FD4CC49" w14:textId="77777777" w:rsidTr="00541D1A">
        <w:trPr>
          <w:ins w:id="1602"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14499FF" w14:textId="77777777" w:rsidR="00C749A7" w:rsidRPr="00340B0D" w:rsidRDefault="00C749A7" w:rsidP="00541D1A">
            <w:pPr>
              <w:jc w:val="center"/>
              <w:rPr>
                <w:ins w:id="1603" w:author="jonathan pritchard" w:date="2025-01-23T13:28:00Z" w16du:dateUtc="2025-01-23T13:28:00Z"/>
                <w:rFonts w:cs="Arial"/>
                <w:b/>
                <w:bCs/>
                <w:sz w:val="18"/>
                <w:szCs w:val="18"/>
              </w:rPr>
            </w:pPr>
            <w:ins w:id="1604" w:author="jonathan pritchard" w:date="2025-01-23T13:28:00Z" w16du:dateUtc="2025-01-23T13:28:00Z">
              <w:r w:rsidRPr="00340B0D">
                <w:rPr>
                  <w:rFonts w:cs="Arial"/>
                  <w:b/>
                  <w:bCs/>
                  <w:sz w:val="18"/>
                  <w:szCs w:val="18"/>
                </w:rPr>
                <w:lastRenderedPageBreak/>
                <w:t>Action</w:t>
              </w:r>
            </w:ins>
          </w:p>
        </w:tc>
      </w:tr>
      <w:tr w:rsidR="00C749A7" w:rsidRPr="00340B0D" w14:paraId="1C78AEF9" w14:textId="77777777" w:rsidTr="00541D1A">
        <w:trPr>
          <w:ins w:id="1605"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B3A3B9F" w14:textId="77777777" w:rsidR="00C749A7" w:rsidRDefault="00C749A7" w:rsidP="00541D1A">
            <w:pPr>
              <w:rPr>
                <w:rFonts w:cs="Arial"/>
                <w:b/>
                <w:bCs/>
              </w:rPr>
            </w:pPr>
          </w:p>
          <w:p w14:paraId="5837632F" w14:textId="7FFCAF07" w:rsidR="00714E71" w:rsidRDefault="00714E71" w:rsidP="00541D1A">
            <w:pPr>
              <w:rPr>
                <w:rFonts w:cs="Arial"/>
                <w:b/>
                <w:bCs/>
              </w:rPr>
            </w:pPr>
            <w:r>
              <w:rPr>
                <w:rFonts w:cs="Arial"/>
                <w:b/>
                <w:bCs/>
              </w:rPr>
              <w:t xml:space="preserve">These descriptions potentially need editing as they are the original updates. They will need to be updated to the feature model included in S-98. </w:t>
            </w:r>
          </w:p>
          <w:p w14:paraId="36F7D836" w14:textId="77777777" w:rsidR="00714E71" w:rsidRDefault="00714E71" w:rsidP="00595934"/>
          <w:p w14:paraId="3C4F1835" w14:textId="2AC3DCBC" w:rsidR="00595934" w:rsidRPr="00714E71" w:rsidRDefault="00595934" w:rsidP="00595934">
            <w:pPr>
              <w:rPr>
                <w:i/>
                <w:rPrChange w:id="1606" w:author="jonathan pritchard" w:date="2024-10-04T14:57:00Z" w16du:dateUtc="2024-10-04T13:57:00Z">
                  <w:rPr>
                    <w:i/>
                  </w:rPr>
                </w:rPrChange>
              </w:rPr>
            </w:pPr>
            <w:r w:rsidRPr="00714E71">
              <w:rPr>
                <w:rPrChange w:id="1607" w:author="jonathan pritchard" w:date="2024-10-04T14:57:00Z" w16du:dateUtc="2024-10-04T13:57:00Z">
                  <w:rPr/>
                </w:rPrChange>
              </w:rPr>
              <w:t xml:space="preserve">1. </w:t>
            </w:r>
            <w:r w:rsidRPr="00714E71">
              <w:rPr>
                <w:i/>
                <w:rPrChange w:id="1608" w:author="jonathan pritchard" w:date="2024-10-04T14:57:00Z" w16du:dateUtc="2024-10-04T13:57:00Z">
                  <w:rPr>
                    <w:i/>
                  </w:rPr>
                </w:rPrChange>
              </w:rPr>
              <w:t>Using the editing tools available with the EUT, make the following changes and include a short textual description of the action to a-g:</w:t>
            </w:r>
          </w:p>
          <w:p w14:paraId="41607C80" w14:textId="77777777" w:rsidR="00595934" w:rsidRPr="00714E71" w:rsidRDefault="00595934" w:rsidP="00595934">
            <w:pPr>
              <w:ind w:left="709" w:hanging="425"/>
              <w:rPr>
                <w:i/>
                <w:rPrChange w:id="1609" w:author="jonathan pritchard" w:date="2024-10-04T14:57:00Z" w16du:dateUtc="2024-10-04T13:57:00Z">
                  <w:rPr>
                    <w:i/>
                  </w:rPr>
                </w:rPrChange>
              </w:rPr>
            </w:pPr>
            <w:r w:rsidRPr="00714E71">
              <w:rPr>
                <w:i/>
                <w:rPrChange w:id="1610" w:author="jonathan pritchard" w:date="2024-10-04T14:57:00Z" w16du:dateUtc="2024-10-04T13:57:00Z">
                  <w:rPr>
                    <w:i/>
                  </w:rPr>
                </w:rPrChange>
              </w:rPr>
              <w:t>a. insert a dangerous wreck near: 32 31.5S, 60 57.3E</w:t>
            </w:r>
          </w:p>
          <w:p w14:paraId="2D950CC6" w14:textId="77777777" w:rsidR="00595934" w:rsidRPr="00714E71" w:rsidRDefault="00595934" w:rsidP="00595934">
            <w:pPr>
              <w:ind w:left="720" w:hanging="425"/>
              <w:rPr>
                <w:i/>
                <w:rPrChange w:id="1611" w:author="jonathan pritchard" w:date="2024-10-04T14:57:00Z" w16du:dateUtc="2024-10-04T13:57:00Z">
                  <w:rPr>
                    <w:i/>
                  </w:rPr>
                </w:rPrChange>
              </w:rPr>
            </w:pPr>
            <w:r w:rsidRPr="00714E71">
              <w:rPr>
                <w:i/>
                <w:rPrChange w:id="1612" w:author="jonathan pritchard" w:date="2024-10-04T14:57:00Z" w16du:dateUtc="2024-10-04T13:57:00Z">
                  <w:rPr>
                    <w:i/>
                  </w:rPr>
                </w:rPrChange>
              </w:rPr>
              <w:t xml:space="preserve">b. insert East Cardinal buoys including </w:t>
            </w:r>
            <w:proofErr w:type="spellStart"/>
            <w:r w:rsidRPr="00714E71">
              <w:rPr>
                <w:i/>
                <w:rPrChange w:id="1613" w:author="jonathan pritchard" w:date="2024-10-04T14:57:00Z" w16du:dateUtc="2024-10-04T13:57:00Z">
                  <w:rPr>
                    <w:i/>
                  </w:rPr>
                </w:rPrChange>
              </w:rPr>
              <w:t>topmarks</w:t>
            </w:r>
            <w:proofErr w:type="spellEnd"/>
            <w:r w:rsidRPr="00714E71">
              <w:rPr>
                <w:i/>
                <w:rPrChange w:id="1614" w:author="jonathan pritchard" w:date="2024-10-04T14:57:00Z" w16du:dateUtc="2024-10-04T13:57:00Z">
                  <w:rPr>
                    <w:i/>
                  </w:rPr>
                </w:rPrChange>
              </w:rPr>
              <w:t xml:space="preserve"> near: 32 31.5S, 60 57.46E</w:t>
            </w:r>
          </w:p>
          <w:p w14:paraId="4A17CC57" w14:textId="77777777" w:rsidR="00595934" w:rsidRPr="00714E71" w:rsidRDefault="00595934" w:rsidP="00595934">
            <w:pPr>
              <w:ind w:left="720" w:hanging="425"/>
              <w:rPr>
                <w:i/>
                <w:rPrChange w:id="1615" w:author="jonathan pritchard" w:date="2024-10-04T14:57:00Z" w16du:dateUtc="2024-10-04T13:57:00Z">
                  <w:rPr>
                    <w:i/>
                  </w:rPr>
                </w:rPrChange>
              </w:rPr>
            </w:pPr>
            <w:r w:rsidRPr="00714E71">
              <w:rPr>
                <w:i/>
                <w:rPrChange w:id="1616" w:author="jonathan pritchard" w:date="2024-10-04T14:57:00Z" w16du:dateUtc="2024-10-04T13:57:00Z">
                  <w:rPr>
                    <w:i/>
                  </w:rPr>
                </w:rPrChange>
              </w:rPr>
              <w:t xml:space="preserve">c. insert West Cardinal buoy including </w:t>
            </w:r>
            <w:proofErr w:type="spellStart"/>
            <w:r w:rsidRPr="00714E71">
              <w:rPr>
                <w:i/>
                <w:rPrChange w:id="1617" w:author="jonathan pritchard" w:date="2024-10-04T14:57:00Z" w16du:dateUtc="2024-10-04T13:57:00Z">
                  <w:rPr>
                    <w:i/>
                  </w:rPr>
                </w:rPrChange>
              </w:rPr>
              <w:t>topmark</w:t>
            </w:r>
            <w:proofErr w:type="spellEnd"/>
            <w:r w:rsidRPr="00714E71">
              <w:rPr>
                <w:i/>
                <w:rPrChange w:id="1618" w:author="jonathan pritchard" w:date="2024-10-04T14:57:00Z" w16du:dateUtc="2024-10-04T13:57:00Z">
                  <w:rPr>
                    <w:i/>
                  </w:rPr>
                </w:rPrChange>
              </w:rPr>
              <w:t xml:space="preserve"> near: 32 31.5S, 60 57.16E;</w:t>
            </w:r>
          </w:p>
          <w:p w14:paraId="0E06F93B" w14:textId="77777777" w:rsidR="00595934" w:rsidRPr="00714E71" w:rsidRDefault="00595934" w:rsidP="00595934">
            <w:pPr>
              <w:ind w:left="567" w:hanging="283"/>
              <w:rPr>
                <w:i/>
                <w:rPrChange w:id="1619" w:author="jonathan pritchard" w:date="2024-10-04T14:57:00Z" w16du:dateUtc="2024-10-04T13:57:00Z">
                  <w:rPr>
                    <w:i/>
                  </w:rPr>
                </w:rPrChange>
              </w:rPr>
            </w:pPr>
            <w:r w:rsidRPr="00714E71">
              <w:rPr>
                <w:i/>
                <w:rPrChange w:id="1620" w:author="jonathan pritchard" w:date="2024-10-04T14:57:00Z" w16du:dateUtc="2024-10-04T13:57:00Z">
                  <w:rPr>
                    <w:i/>
                  </w:rPr>
                </w:rPrChange>
              </w:rPr>
              <w:t>d. insert a prohibited entry area between Panther and Tinker Shoals timed to come into force at 20220220;</w:t>
            </w:r>
          </w:p>
          <w:p w14:paraId="3C93F4D2" w14:textId="77777777" w:rsidR="00595934" w:rsidRPr="00714E71" w:rsidRDefault="00595934" w:rsidP="00595934">
            <w:pPr>
              <w:ind w:left="720" w:hanging="425"/>
              <w:rPr>
                <w:i/>
                <w:rPrChange w:id="1621" w:author="jonathan pritchard" w:date="2024-10-04T14:57:00Z" w16du:dateUtc="2024-10-04T13:57:00Z">
                  <w:rPr>
                    <w:i/>
                  </w:rPr>
                </w:rPrChange>
              </w:rPr>
            </w:pPr>
            <w:r w:rsidRPr="00714E71">
              <w:rPr>
                <w:i/>
                <w:rPrChange w:id="1622" w:author="jonathan pritchard" w:date="2024-10-04T14:57:00Z" w16du:dateUtc="2024-10-04T13:57:00Z">
                  <w:rPr>
                    <w:i/>
                  </w:rPr>
                </w:rPrChange>
              </w:rPr>
              <w:t>e. insert a cautionary area in the same location being in force from date of issue to 20220220;</w:t>
            </w:r>
          </w:p>
          <w:p w14:paraId="1323F276" w14:textId="77777777" w:rsidR="00595934" w:rsidRPr="00714E71" w:rsidRDefault="00595934" w:rsidP="00595934">
            <w:pPr>
              <w:ind w:left="720" w:hanging="425"/>
              <w:rPr>
                <w:i/>
                <w:rPrChange w:id="1623" w:author="jonathan pritchard" w:date="2024-10-04T14:57:00Z" w16du:dateUtc="2024-10-04T13:57:00Z">
                  <w:rPr>
                    <w:i/>
                  </w:rPr>
                </w:rPrChange>
              </w:rPr>
            </w:pPr>
            <w:r w:rsidRPr="00714E71">
              <w:rPr>
                <w:i/>
                <w:rPrChange w:id="1624" w:author="jonathan pritchard" w:date="2024-10-04T14:57:00Z" w16du:dateUtc="2024-10-04T13:57:00Z">
                  <w:rPr>
                    <w:i/>
                  </w:rPr>
                </w:rPrChange>
              </w:rPr>
              <w:t>f. insert 15 metre sounding at 32 31.7S, 60 57.4E.</w:t>
            </w:r>
          </w:p>
          <w:p w14:paraId="651947FF" w14:textId="77777777" w:rsidR="00595934" w:rsidRPr="00714E71" w:rsidRDefault="00595934" w:rsidP="00595934">
            <w:pPr>
              <w:ind w:left="720" w:hanging="425"/>
              <w:rPr>
                <w:i/>
                <w:rPrChange w:id="1625" w:author="jonathan pritchard" w:date="2024-10-04T14:57:00Z" w16du:dateUtc="2024-10-04T13:57:00Z">
                  <w:rPr>
                    <w:i/>
                  </w:rPr>
                </w:rPrChange>
              </w:rPr>
            </w:pPr>
            <w:r w:rsidRPr="00714E71">
              <w:rPr>
                <w:i/>
                <w:rPrChange w:id="1626" w:author="jonathan pritchard" w:date="2024-10-04T14:57:00Z" w16du:dateUtc="2024-10-04T13:57:00Z">
                  <w:rPr>
                    <w:i/>
                  </w:rPr>
                </w:rPrChange>
              </w:rPr>
              <w:t>g. delete fog signal of cardinal buoy at 32 31.444S, 60 55.842E</w:t>
            </w:r>
          </w:p>
          <w:p w14:paraId="15EBE525" w14:textId="77777777" w:rsidR="00595934" w:rsidRPr="00714E71" w:rsidRDefault="00595934" w:rsidP="00595934">
            <w:pPr>
              <w:rPr>
                <w:i/>
                <w:rPrChange w:id="1627" w:author="jonathan pritchard" w:date="2024-10-04T14:57:00Z" w16du:dateUtc="2024-10-04T13:57:00Z">
                  <w:rPr>
                    <w:i/>
                  </w:rPr>
                </w:rPrChange>
              </w:rPr>
            </w:pPr>
            <w:r w:rsidRPr="00714E71">
              <w:rPr>
                <w:i/>
                <w:rPrChange w:id="1628" w:author="jonathan pritchard" w:date="2024-10-04T14:57:00Z" w16du:dateUtc="2024-10-04T13:57:00Z">
                  <w:rPr>
                    <w:i/>
                  </w:rPr>
                </w:rPrChange>
              </w:rPr>
              <w:t>2. Set viewing date before 20220220. Display chart cell with manual updates.</w:t>
            </w:r>
          </w:p>
          <w:p w14:paraId="15C27850" w14:textId="77777777" w:rsidR="00595934" w:rsidRPr="00714E71" w:rsidRDefault="00595934" w:rsidP="00595934">
            <w:pPr>
              <w:rPr>
                <w:i/>
                <w:rPrChange w:id="1629" w:author="jonathan pritchard" w:date="2024-10-04T14:57:00Z" w16du:dateUtc="2024-10-04T13:57:00Z">
                  <w:rPr>
                    <w:i/>
                  </w:rPr>
                </w:rPrChange>
              </w:rPr>
            </w:pPr>
            <w:r w:rsidRPr="00714E71">
              <w:rPr>
                <w:i/>
                <w:rPrChange w:id="1630" w:author="jonathan pritchard" w:date="2024-10-04T14:57:00Z" w16du:dateUtc="2024-10-04T13:57:00Z">
                  <w:rPr>
                    <w:i/>
                  </w:rPr>
                </w:rPrChange>
              </w:rPr>
              <w:t>3. Set viewing date after 20220220. Display chart cell with manual updates.</w:t>
            </w:r>
          </w:p>
          <w:p w14:paraId="608E4D8F" w14:textId="77777777" w:rsidR="00595934" w:rsidRPr="00714E71" w:rsidRDefault="00595934" w:rsidP="00595934">
            <w:pPr>
              <w:rPr>
                <w:i/>
                <w:rPrChange w:id="1631" w:author="jonathan pritchard" w:date="2024-10-04T14:57:00Z" w16du:dateUtc="2024-10-04T13:57:00Z">
                  <w:rPr>
                    <w:i/>
                  </w:rPr>
                </w:rPrChange>
              </w:rPr>
            </w:pPr>
            <w:r w:rsidRPr="00714E71">
              <w:rPr>
                <w:i/>
                <w:rPrChange w:id="1632" w:author="jonathan pritchard" w:date="2024-10-04T14:57:00Z" w16du:dateUtc="2024-10-04T13:57:00Z">
                  <w:rPr>
                    <w:i/>
                  </w:rPr>
                </w:rPrChange>
              </w:rPr>
              <w:t>4. Using the editing tools available with the EUT, make the following changes and include a short textual description of the action to h-j:</w:t>
            </w:r>
          </w:p>
          <w:p w14:paraId="4E423F24" w14:textId="77777777" w:rsidR="00595934" w:rsidRPr="00714E71" w:rsidRDefault="00595934" w:rsidP="00595934">
            <w:pPr>
              <w:ind w:left="720" w:hanging="436"/>
              <w:rPr>
                <w:i/>
                <w:rPrChange w:id="1633" w:author="jonathan pritchard" w:date="2024-10-04T14:57:00Z" w16du:dateUtc="2024-10-04T13:57:00Z">
                  <w:rPr>
                    <w:i/>
                  </w:rPr>
                </w:rPrChange>
              </w:rPr>
            </w:pPr>
            <w:r w:rsidRPr="00714E71">
              <w:rPr>
                <w:i/>
                <w:rPrChange w:id="1634" w:author="jonathan pritchard" w:date="2024-10-04T14:57:00Z" w16du:dateUtc="2024-10-04T13:57:00Z">
                  <w:rPr>
                    <w:i/>
                  </w:rPr>
                </w:rPrChange>
              </w:rPr>
              <w:t>h. extend western limits of the prohibited entry area;</w:t>
            </w:r>
          </w:p>
          <w:p w14:paraId="5E7D19E6" w14:textId="77777777" w:rsidR="00595934" w:rsidRPr="00714E71" w:rsidRDefault="00595934" w:rsidP="00595934">
            <w:pPr>
              <w:ind w:left="720" w:hanging="436"/>
              <w:rPr>
                <w:i/>
                <w:rPrChange w:id="1635" w:author="jonathan pritchard" w:date="2024-10-04T14:57:00Z" w16du:dateUtc="2024-10-04T13:57:00Z">
                  <w:rPr>
                    <w:i/>
                  </w:rPr>
                </w:rPrChange>
              </w:rPr>
            </w:pPr>
            <w:proofErr w:type="spellStart"/>
            <w:r w:rsidRPr="00714E71">
              <w:rPr>
                <w:i/>
                <w:rPrChange w:id="1636" w:author="jonathan pritchard" w:date="2024-10-04T14:57:00Z" w16du:dateUtc="2024-10-04T13:57:00Z">
                  <w:rPr>
                    <w:i/>
                  </w:rPr>
                </w:rPrChange>
              </w:rPr>
              <w:t>i</w:t>
            </w:r>
            <w:proofErr w:type="spellEnd"/>
            <w:r w:rsidRPr="00714E71">
              <w:rPr>
                <w:i/>
                <w:rPrChange w:id="1637" w:author="jonathan pritchard" w:date="2024-10-04T14:57:00Z" w16du:dateUtc="2024-10-04T13:57:00Z">
                  <w:rPr>
                    <w:i/>
                  </w:rPr>
                </w:rPrChange>
              </w:rPr>
              <w:t>. delete cautionary area;</w:t>
            </w:r>
          </w:p>
          <w:p w14:paraId="005773E3" w14:textId="77777777" w:rsidR="00595934" w:rsidRPr="00714E71" w:rsidRDefault="00595934" w:rsidP="00595934">
            <w:pPr>
              <w:ind w:left="284"/>
              <w:rPr>
                <w:i/>
                <w:rPrChange w:id="1638" w:author="jonathan pritchard" w:date="2024-10-04T14:57:00Z" w16du:dateUtc="2024-10-04T13:57:00Z">
                  <w:rPr>
                    <w:i/>
                  </w:rPr>
                </w:rPrChange>
              </w:rPr>
            </w:pPr>
            <w:r w:rsidRPr="00714E71">
              <w:rPr>
                <w:rPrChange w:id="1639" w:author="jonathan pritchard" w:date="2024-10-04T14:57:00Z" w16du:dateUtc="2024-10-04T13:57:00Z">
                  <w:rPr/>
                </w:rPrChange>
              </w:rPr>
              <w:t xml:space="preserve">j. </w:t>
            </w:r>
            <w:r w:rsidRPr="00714E71">
              <w:rPr>
                <w:i/>
                <w:rPrChange w:id="1640" w:author="jonathan pritchard" w:date="2024-10-04T14:57:00Z" w16du:dateUtc="2024-10-04T13:57:00Z">
                  <w:rPr>
                    <w:i/>
                  </w:rPr>
                </w:rPrChange>
              </w:rPr>
              <w:t>move cardinal buoy at 32 31.444S, 60 55.842E, including top mark and light, to 32 31.500S,  60 55.700E.</w:t>
            </w:r>
          </w:p>
          <w:p w14:paraId="36056B16" w14:textId="77777777" w:rsidR="00595934" w:rsidRPr="00714E71" w:rsidRDefault="00595934" w:rsidP="00595934">
            <w:pPr>
              <w:rPr>
                <w:i/>
                <w:rPrChange w:id="1641" w:author="jonathan pritchard" w:date="2024-10-04T14:57:00Z" w16du:dateUtc="2024-10-04T13:57:00Z">
                  <w:rPr>
                    <w:i/>
                  </w:rPr>
                </w:rPrChange>
              </w:rPr>
            </w:pPr>
            <w:r w:rsidRPr="00714E71">
              <w:rPr>
                <w:i/>
                <w:rPrChange w:id="1642" w:author="jonathan pritchard" w:date="2024-10-04T14:57:00Z" w16du:dateUtc="2024-10-04T13:57:00Z">
                  <w:rPr>
                    <w:i/>
                  </w:rPr>
                </w:rPrChange>
              </w:rPr>
              <w:t>5. Set viewing date before 20220220. Display chart cell with manual updates.</w:t>
            </w:r>
          </w:p>
          <w:p w14:paraId="08E9F780" w14:textId="77777777" w:rsidR="00595934" w:rsidRPr="00714E71" w:rsidRDefault="00595934" w:rsidP="00595934">
            <w:pPr>
              <w:rPr>
                <w:i/>
                <w:rPrChange w:id="1643" w:author="jonathan pritchard" w:date="2024-10-04T14:57:00Z" w16du:dateUtc="2024-10-04T13:57:00Z">
                  <w:rPr>
                    <w:i/>
                  </w:rPr>
                </w:rPrChange>
              </w:rPr>
            </w:pPr>
            <w:r w:rsidRPr="00714E71">
              <w:rPr>
                <w:i/>
                <w:rPrChange w:id="1644" w:author="jonathan pritchard" w:date="2024-10-04T14:57:00Z" w16du:dateUtc="2024-10-04T13:57:00Z">
                  <w:rPr>
                    <w:i/>
                  </w:rPr>
                </w:rPrChange>
              </w:rPr>
              <w:t>6. Set viewing date after 20220220. Display chart cell with manual updates.</w:t>
            </w:r>
          </w:p>
          <w:p w14:paraId="12C89676" w14:textId="77777777" w:rsidR="00595934" w:rsidRPr="00714E71" w:rsidRDefault="00595934" w:rsidP="00595934">
            <w:pPr>
              <w:rPr>
                <w:i/>
                <w:rPrChange w:id="1645" w:author="jonathan pritchard" w:date="2024-10-04T14:57:00Z" w16du:dateUtc="2024-10-04T13:57:00Z">
                  <w:rPr>
                    <w:i/>
                  </w:rPr>
                </w:rPrChange>
              </w:rPr>
            </w:pPr>
            <w:r w:rsidRPr="00714E71">
              <w:rPr>
                <w:i/>
                <w:rPrChange w:id="1646" w:author="jonathan pritchard" w:date="2024-10-04T14:57:00Z" w16du:dateUtc="2024-10-04T13:57:00Z">
                  <w:rPr>
                    <w:i/>
                  </w:rPr>
                </w:rPrChange>
              </w:rPr>
              <w:t>7. Review manual updates.</w:t>
            </w:r>
          </w:p>
          <w:p w14:paraId="3440DFBF" w14:textId="77777777" w:rsidR="00595934" w:rsidRPr="00714E71" w:rsidRDefault="00595934" w:rsidP="00595934">
            <w:pPr>
              <w:rPr>
                <w:i/>
                <w:rPrChange w:id="1647" w:author="jonathan pritchard" w:date="2024-10-04T14:57:00Z" w16du:dateUtc="2024-10-04T13:57:00Z">
                  <w:rPr>
                    <w:i/>
                  </w:rPr>
                </w:rPrChange>
              </w:rPr>
            </w:pPr>
            <w:r w:rsidRPr="00714E71">
              <w:rPr>
                <w:i/>
                <w:rPrChange w:id="1648" w:author="jonathan pritchard" w:date="2024-10-04T14:57:00Z" w16du:dateUtc="2024-10-04T13:57:00Z">
                  <w:rPr>
                    <w:i/>
                  </w:rPr>
                </w:rPrChange>
              </w:rPr>
              <w:t>8. Retrieve textual description from record.</w:t>
            </w:r>
          </w:p>
          <w:p w14:paraId="314B9991" w14:textId="37D462AD" w:rsidR="00595934" w:rsidRDefault="00595934" w:rsidP="00595934">
            <w:pPr>
              <w:rPr>
                <w:rFonts w:cs="Arial"/>
                <w:b/>
                <w:bCs/>
              </w:rPr>
            </w:pPr>
            <w:r w:rsidRPr="00714E71">
              <w:rPr>
                <w:i/>
                <w:rPrChange w:id="1649" w:author="jonathan pritchard" w:date="2024-10-04T14:57:00Z" w16du:dateUtc="2024-10-04T13:57:00Z">
                  <w:rPr>
                    <w:i/>
                  </w:rPr>
                </w:rPrChange>
              </w:rPr>
              <w:t>9. Remove all manual updates from display and review them (system time and date may need to be adjusted for verification).</w:t>
            </w:r>
          </w:p>
          <w:p w14:paraId="51AE0813" w14:textId="77777777" w:rsidR="00595934" w:rsidRPr="00110428" w:rsidRDefault="00595934" w:rsidP="00541D1A">
            <w:pPr>
              <w:rPr>
                <w:ins w:id="1650" w:author="jonathan pritchard" w:date="2025-01-23T13:28:00Z" w16du:dateUtc="2025-01-23T13:28:00Z"/>
                <w:rFonts w:cs="Arial"/>
                <w:b/>
                <w:bCs/>
              </w:rPr>
            </w:pPr>
          </w:p>
        </w:tc>
      </w:tr>
      <w:tr w:rsidR="00C749A7" w:rsidRPr="00340B0D" w14:paraId="32CA0089" w14:textId="77777777" w:rsidTr="00541D1A">
        <w:trPr>
          <w:ins w:id="1651"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DD59C7" w14:textId="77777777" w:rsidR="00C749A7" w:rsidRPr="00340B0D" w:rsidRDefault="00C749A7" w:rsidP="00541D1A">
            <w:pPr>
              <w:jc w:val="center"/>
              <w:rPr>
                <w:ins w:id="1652" w:author="jonathan pritchard" w:date="2025-01-23T13:28:00Z" w16du:dateUtc="2025-01-23T13:28:00Z"/>
                <w:rFonts w:cs="Arial"/>
                <w:sz w:val="18"/>
                <w:szCs w:val="18"/>
              </w:rPr>
            </w:pPr>
            <w:ins w:id="1653" w:author="jonathan pritchard" w:date="2025-01-23T13:28:00Z" w16du:dateUtc="2025-01-23T13:28:00Z">
              <w:r w:rsidRPr="00340B0D">
                <w:rPr>
                  <w:rFonts w:cs="Arial"/>
                  <w:b/>
                  <w:bCs/>
                  <w:sz w:val="18"/>
                  <w:szCs w:val="18"/>
                </w:rPr>
                <w:t>Results</w:t>
              </w:r>
            </w:ins>
          </w:p>
        </w:tc>
      </w:tr>
      <w:tr w:rsidR="00C749A7" w:rsidRPr="00340B0D" w14:paraId="31263FBC" w14:textId="77777777" w:rsidTr="00541D1A">
        <w:trPr>
          <w:ins w:id="1654" w:author="jonathan pritchard" w:date="2025-01-23T13:28:00Z"/>
        </w:trPr>
        <w:tc>
          <w:tcPr>
            <w:tcW w:w="9199" w:type="dxa"/>
            <w:gridSpan w:val="11"/>
            <w:tcBorders>
              <w:top w:val="single" w:sz="4" w:space="0" w:color="auto"/>
              <w:left w:val="single" w:sz="12" w:space="0" w:color="auto"/>
              <w:bottom w:val="single" w:sz="12" w:space="0" w:color="auto"/>
              <w:right w:val="single" w:sz="12" w:space="0" w:color="auto"/>
            </w:tcBorders>
          </w:tcPr>
          <w:p w14:paraId="11A54FA5" w14:textId="77777777" w:rsidR="00C749A7" w:rsidRDefault="00C749A7" w:rsidP="00541D1A">
            <w:pPr>
              <w:rPr>
                <w:ins w:id="1655" w:author="jonathan pritchard" w:date="2025-01-23T13:28:00Z" w16du:dateUtc="2025-01-23T13:28:00Z"/>
                <w:rFonts w:cs="Arial"/>
                <w:sz w:val="18"/>
                <w:szCs w:val="18"/>
              </w:rPr>
            </w:pPr>
          </w:p>
          <w:p w14:paraId="0DED2E82" w14:textId="77777777" w:rsidR="00C749A7" w:rsidRPr="00340B0D" w:rsidRDefault="00C749A7" w:rsidP="00541D1A">
            <w:pPr>
              <w:jc w:val="center"/>
              <w:rPr>
                <w:ins w:id="1656" w:author="jonathan pritchard" w:date="2025-01-23T13:28:00Z" w16du:dateUtc="2025-01-23T13:28:00Z"/>
                <w:rFonts w:cs="Arial"/>
                <w:sz w:val="18"/>
                <w:szCs w:val="18"/>
              </w:rPr>
            </w:pPr>
          </w:p>
          <w:p w14:paraId="5F1DE23A" w14:textId="0F56200C" w:rsidR="00C749A7" w:rsidRPr="00595934" w:rsidRDefault="00595934" w:rsidP="00541D1A">
            <w:pPr>
              <w:tabs>
                <w:tab w:val="left" w:pos="3048"/>
              </w:tabs>
              <w:jc w:val="center"/>
              <w:rPr>
                <w:ins w:id="1657" w:author="jonathan pritchard" w:date="2025-01-23T13:28:00Z" w16du:dateUtc="2025-01-23T13:28:00Z"/>
                <w:rFonts w:cs="Arial"/>
                <w:i/>
                <w:iCs/>
                <w:sz w:val="18"/>
                <w:szCs w:val="18"/>
              </w:rPr>
            </w:pPr>
            <w:r w:rsidRPr="00595934">
              <w:rPr>
                <w:rFonts w:cs="Arial"/>
                <w:i/>
                <w:iCs/>
                <w:sz w:val="18"/>
                <w:szCs w:val="18"/>
              </w:rPr>
              <w:t>[The table from previous editions has been deleted (it will be referred to when creating the screenshots for the operational S-164 TDS Manual. The portrayal of manual updates has changed completely and so these screenshots will need to be completely revised]</w:t>
            </w:r>
          </w:p>
          <w:p w14:paraId="4484AE79" w14:textId="77777777" w:rsidR="00C749A7" w:rsidRPr="00340B0D" w:rsidRDefault="00C749A7" w:rsidP="00541D1A">
            <w:pPr>
              <w:rPr>
                <w:ins w:id="1658" w:author="jonathan pritchard" w:date="2025-01-23T13:28:00Z" w16du:dateUtc="2025-01-23T13:28:00Z"/>
                <w:rFonts w:cs="Arial"/>
                <w:sz w:val="18"/>
                <w:szCs w:val="18"/>
              </w:rPr>
            </w:pPr>
          </w:p>
        </w:tc>
      </w:tr>
    </w:tbl>
    <w:p w14:paraId="5DE869B3" w14:textId="77777777" w:rsidR="0015247B" w:rsidRDefault="0015247B" w:rsidP="0015247B">
      <w:pPr>
        <w:rPr>
          <w:ins w:id="1659" w:author="jonathan pritchard" w:date="2024-10-04T15:00:00Z" w16du:dateUtc="2024-10-04T14:00:00Z"/>
        </w:rPr>
      </w:pPr>
    </w:p>
    <w:p w14:paraId="445DECE0" w14:textId="77777777" w:rsidR="00CA3FA5" w:rsidRDefault="00CA3FA5" w:rsidP="0015247B">
      <w:pPr>
        <w:rPr>
          <w:ins w:id="1660" w:author="jonathan pritchard" w:date="2024-10-04T15:00:00Z" w16du:dateUtc="2024-10-04T14:00:00Z"/>
        </w:rPr>
      </w:pPr>
    </w:p>
    <w:p w14:paraId="0ACEAF09" w14:textId="68B6AE77" w:rsidR="00CA3FA5" w:rsidRDefault="00CA3FA5" w:rsidP="00CA3FA5">
      <w:pPr>
        <w:pStyle w:val="Heading3"/>
        <w:rPr>
          <w:ins w:id="1661" w:author="jonathan pritchard" w:date="2024-10-04T15:00:00Z" w16du:dateUtc="2024-10-04T14:00:00Z"/>
        </w:rPr>
      </w:pPr>
      <w:ins w:id="1662" w:author="jonathan pritchard" w:date="2024-10-04T15:00:00Z" w16du:dateUtc="2024-10-04T14:00:00Z">
        <w:r>
          <w:lastRenderedPageBreak/>
          <w:t>Manual Update - Dates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A26BCF">
        <w:trPr>
          <w:trHeight w:val="454"/>
          <w:tblHeader/>
          <w:ins w:id="1663" w:author="jonathan pritchard" w:date="2024-10-04T15:00:00Z"/>
        </w:trPr>
        <w:tc>
          <w:tcPr>
            <w:tcW w:w="2381" w:type="dxa"/>
            <w:shd w:val="clear" w:color="auto" w:fill="E5B8B7" w:themeFill="accent2" w:themeFillTint="66"/>
            <w:vAlign w:val="center"/>
          </w:tcPr>
          <w:p w14:paraId="361DA30B" w14:textId="77777777" w:rsidR="00CA3FA5" w:rsidRPr="004065B1" w:rsidRDefault="00CA3FA5" w:rsidP="00460494">
            <w:pPr>
              <w:rPr>
                <w:ins w:id="1664" w:author="jonathan pritchard" w:date="2024-10-04T15:00:00Z" w16du:dateUtc="2024-10-04T14:00:00Z"/>
              </w:rPr>
            </w:pPr>
            <w:ins w:id="1665" w:author="jonathan pritchard" w:date="2024-10-04T15:00:00Z" w16du:dateUtc="2024-10-04T14:00:00Z">
              <w:r w:rsidRPr="000A066E">
                <w:rPr>
                  <w:b/>
                </w:rPr>
                <w:t>Test Reference</w:t>
              </w:r>
            </w:ins>
          </w:p>
        </w:tc>
        <w:tc>
          <w:tcPr>
            <w:tcW w:w="2381" w:type="dxa"/>
            <w:shd w:val="clear" w:color="auto" w:fill="FFFFFF" w:themeFill="background1"/>
            <w:vAlign w:val="center"/>
          </w:tcPr>
          <w:p w14:paraId="2A04AE5F" w14:textId="7DA28858" w:rsidR="00CA3FA5" w:rsidRPr="004065B1" w:rsidRDefault="001F17E4" w:rsidP="00460494">
            <w:pPr>
              <w:rPr>
                <w:ins w:id="1666" w:author="jonathan pritchard" w:date="2024-10-04T15:00:00Z" w16du:dateUtc="2024-10-04T14:00:00Z"/>
              </w:rPr>
            </w:pPr>
            <w:proofErr w:type="spellStart"/>
            <w:ins w:id="1667" w:author="jonathan pritchard" w:date="2024-10-04T15:01:00Z" w16du:dateUtc="2024-10-04T14:01:00Z">
              <w:r>
                <w:t>M</w:t>
              </w:r>
            </w:ins>
            <w:ins w:id="1668" w:author="jonathan pritchard" w:date="2024-10-04T15:02:00Z" w16du:dateUtc="2024-10-04T14:02:00Z">
              <w:r>
                <w:t>a</w:t>
              </w:r>
            </w:ins>
            <w:ins w:id="1669" w:author="jonathan pritchard" w:date="2024-10-04T15:01:00Z" w16du:dateUtc="2024-10-04T14:01:00Z">
              <w:r>
                <w:t>nualUpdate</w:t>
              </w:r>
            </w:ins>
            <w:ins w:id="1670" w:author="jonathan pritchard" w:date="2024-10-04T15:02:00Z" w16du:dateUtc="2024-10-04T14:02:00Z">
              <w:r>
                <w:t>sDates</w:t>
              </w:r>
            </w:ins>
            <w:proofErr w:type="spellEnd"/>
          </w:p>
        </w:tc>
        <w:tc>
          <w:tcPr>
            <w:tcW w:w="2382" w:type="dxa"/>
            <w:shd w:val="clear" w:color="auto" w:fill="E5B8B7" w:themeFill="accent2" w:themeFillTint="66"/>
            <w:vAlign w:val="center"/>
          </w:tcPr>
          <w:p w14:paraId="10A23008" w14:textId="77777777" w:rsidR="00CA3FA5" w:rsidRPr="004065B1" w:rsidRDefault="00CA3FA5" w:rsidP="00460494">
            <w:pPr>
              <w:rPr>
                <w:ins w:id="1671" w:author="jonathan pritchard" w:date="2024-10-04T15:00:00Z" w16du:dateUtc="2024-10-04T14:00:00Z"/>
              </w:rPr>
            </w:pPr>
            <w:ins w:id="1672" w:author="jonathan pritchard" w:date="2024-10-04T15:00:00Z" w16du:dateUtc="2024-10-04T14:00:00Z">
              <w:r w:rsidRPr="000A066E">
                <w:rPr>
                  <w:b/>
                </w:rPr>
                <w:t>IHO Reference</w:t>
              </w:r>
            </w:ins>
          </w:p>
        </w:tc>
        <w:tc>
          <w:tcPr>
            <w:tcW w:w="2382" w:type="dxa"/>
            <w:shd w:val="clear" w:color="auto" w:fill="FFFFFF" w:themeFill="background1"/>
            <w:vAlign w:val="center"/>
          </w:tcPr>
          <w:p w14:paraId="5CCAF8E5" w14:textId="77777777" w:rsidR="00A26BCF" w:rsidRDefault="00A26BCF" w:rsidP="00A26BCF">
            <w:pPr>
              <w:jc w:val="left"/>
            </w:pPr>
            <w:r>
              <w:t>IEC 61174/ 6.8.17</w:t>
            </w:r>
          </w:p>
          <w:p w14:paraId="39195B41" w14:textId="71BB5E3A" w:rsidR="00CA3FA5" w:rsidRPr="004065B1" w:rsidRDefault="00A26BCF" w:rsidP="00A26BCF">
            <w:pPr>
              <w:jc w:val="left"/>
              <w:rPr>
                <w:ins w:id="1673" w:author="jonathan pritchard" w:date="2024-10-04T15:00:00Z" w16du:dateUtc="2024-10-04T14:00:00Z"/>
              </w:rPr>
            </w:pPr>
            <w:r>
              <w:t>S-98 20.4.4</w:t>
            </w:r>
          </w:p>
        </w:tc>
      </w:tr>
      <w:tr w:rsidR="00CA3FA5" w14:paraId="604ED8B1" w14:textId="77777777" w:rsidTr="00460494">
        <w:trPr>
          <w:tblHeader/>
          <w:ins w:id="1674" w:author="jonathan pritchard" w:date="2024-10-04T15:00:00Z"/>
        </w:trPr>
        <w:tc>
          <w:tcPr>
            <w:tcW w:w="9526" w:type="dxa"/>
            <w:gridSpan w:val="4"/>
            <w:shd w:val="clear" w:color="auto" w:fill="E5B8B7" w:themeFill="accent2" w:themeFillTint="66"/>
            <w:vAlign w:val="center"/>
          </w:tcPr>
          <w:p w14:paraId="3C7E9CB6" w14:textId="77777777" w:rsidR="00CA3FA5" w:rsidRDefault="00CA3FA5" w:rsidP="00460494">
            <w:pPr>
              <w:rPr>
                <w:ins w:id="1675" w:author="jonathan pritchard" w:date="2024-10-04T15:00:00Z" w16du:dateUtc="2024-10-04T14:00:00Z"/>
              </w:rPr>
            </w:pPr>
            <w:ins w:id="1676" w:author="jonathan pritchard" w:date="2024-10-04T15:00:00Z" w16du:dateUtc="2024-10-04T14:00:00Z">
              <w:r w:rsidRPr="000A066E">
                <w:rPr>
                  <w:b/>
                </w:rPr>
                <w:t>Test description</w:t>
              </w:r>
            </w:ins>
          </w:p>
        </w:tc>
      </w:tr>
      <w:tr w:rsidR="00CA3FA5" w:rsidRPr="005D2431" w14:paraId="4FD3E2A6" w14:textId="77777777" w:rsidTr="00460494">
        <w:trPr>
          <w:tblHeader/>
          <w:ins w:id="1677" w:author="jonathan pritchard" w:date="2024-10-04T15:00:00Z"/>
        </w:trPr>
        <w:tc>
          <w:tcPr>
            <w:tcW w:w="9526" w:type="dxa"/>
            <w:gridSpan w:val="4"/>
            <w:vAlign w:val="center"/>
          </w:tcPr>
          <w:p w14:paraId="51F2446C" w14:textId="77777777" w:rsidR="00714E71" w:rsidRDefault="00714E71" w:rsidP="00460494">
            <w:pPr>
              <w:rPr>
                <w:i/>
              </w:rPr>
            </w:pPr>
          </w:p>
          <w:p w14:paraId="70367D83" w14:textId="31422781" w:rsidR="00CA3FA5" w:rsidRDefault="001F17E4" w:rsidP="00460494">
            <w:pPr>
              <w:rPr>
                <w:i/>
              </w:rPr>
            </w:pPr>
            <w:ins w:id="1678" w:author="jonathan pritchard" w:date="2024-10-04T15:02:00Z" w16du:dateUtc="2024-10-04T14:02:00Z">
              <w:r>
                <w:rPr>
                  <w:i/>
                </w:rPr>
                <w:t>Test Manual Updates work with the date settings on the ECDIS.</w:t>
              </w:r>
            </w:ins>
            <w:r w:rsidR="00714E71">
              <w:rPr>
                <w:i/>
              </w:rPr>
              <w:t xml:space="preserve"> </w:t>
            </w:r>
          </w:p>
          <w:p w14:paraId="34856641" w14:textId="77777777" w:rsidR="00714E71" w:rsidRDefault="00714E71" w:rsidP="00714E71">
            <w:pPr>
              <w:pStyle w:val="ListParagraph"/>
              <w:numPr>
                <w:ilvl w:val="0"/>
                <w:numId w:val="49"/>
              </w:numPr>
              <w:rPr>
                <w:i/>
              </w:rPr>
            </w:pPr>
            <w:r>
              <w:rPr>
                <w:i/>
              </w:rPr>
              <w:t xml:space="preserve">Identified by S-98 </w:t>
            </w:r>
            <w:proofErr w:type="spellStart"/>
            <w:r>
              <w:rPr>
                <w:i/>
              </w:rPr>
              <w:t>stkaeholders</w:t>
            </w:r>
            <w:proofErr w:type="spellEnd"/>
            <w:r>
              <w:rPr>
                <w:i/>
              </w:rPr>
              <w:t>. Behaviour should be as specified in S-98 and allow users to create appropriate manual updates which behave correctly as the target date on the ECDIS is configured.</w:t>
            </w:r>
          </w:p>
          <w:p w14:paraId="573E3779" w14:textId="77777777" w:rsidR="00714E71" w:rsidRDefault="00714E71" w:rsidP="00714E71">
            <w:pPr>
              <w:pStyle w:val="ListParagraph"/>
              <w:numPr>
                <w:ilvl w:val="0"/>
                <w:numId w:val="49"/>
              </w:numPr>
              <w:rPr>
                <w:i/>
              </w:rPr>
            </w:pPr>
            <w:r>
              <w:rPr>
                <w:i/>
              </w:rPr>
              <w:t xml:space="preserve">There are tests in the previous test but they should be re-located here and made exhaustive. </w:t>
            </w:r>
          </w:p>
          <w:p w14:paraId="4BDBF1B1" w14:textId="74239D10" w:rsidR="00714E71" w:rsidRPr="00714E71" w:rsidRDefault="00714E71" w:rsidP="00714E71">
            <w:pPr>
              <w:pStyle w:val="ListParagraph"/>
              <w:numPr>
                <w:ilvl w:val="0"/>
                <w:numId w:val="49"/>
              </w:numPr>
              <w:rPr>
                <w:ins w:id="1679" w:author="jonathan pritchard" w:date="2024-10-04T15:00:00Z" w16du:dateUtc="2024-10-04T14:00:00Z"/>
                <w:i/>
              </w:rPr>
            </w:pPr>
          </w:p>
        </w:tc>
      </w:tr>
    </w:tbl>
    <w:p w14:paraId="0EAAE1DC" w14:textId="77777777" w:rsidR="00CA3FA5" w:rsidRDefault="00CA3FA5" w:rsidP="00CA3FA5">
      <w:pPr>
        <w:rPr>
          <w:ins w:id="1680" w:author="jonathan pritchard" w:date="2024-10-04T15:00:00Z" w16du:dateUtc="2024-10-04T14:00:00Z"/>
        </w:rPr>
      </w:pPr>
    </w:p>
    <w:p w14:paraId="524483DA" w14:textId="4E3ABC4A" w:rsidR="00CA3FA5" w:rsidRDefault="00CA3FA5" w:rsidP="00CA3FA5">
      <w:pPr>
        <w:pStyle w:val="Heading3"/>
        <w:rPr>
          <w:ins w:id="1681" w:author="jonathan pritchard" w:date="2024-10-04T15:00:00Z" w16du:dateUtc="2024-10-04T14:00:00Z"/>
        </w:rPr>
      </w:pPr>
      <w:ins w:id="1682" w:author="jonathan pritchard" w:date="2024-10-04T15:00:00Z" w16du:dateUtc="2024-10-04T14:00:00Z">
        <w:r>
          <w:t>Manual Update - retrieval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3"/>
        <w:gridCol w:w="2407"/>
        <w:gridCol w:w="2374"/>
        <w:gridCol w:w="2372"/>
      </w:tblGrid>
      <w:tr w:rsidR="00CA3FA5" w:rsidRPr="004065B1" w14:paraId="00B0D0CE" w14:textId="77777777" w:rsidTr="00A26BCF">
        <w:trPr>
          <w:trHeight w:val="454"/>
          <w:tblHeader/>
          <w:ins w:id="1683" w:author="jonathan pritchard" w:date="2024-10-04T15:00:00Z"/>
        </w:trPr>
        <w:tc>
          <w:tcPr>
            <w:tcW w:w="2381" w:type="dxa"/>
            <w:shd w:val="clear" w:color="auto" w:fill="E5B8B7" w:themeFill="accent2" w:themeFillTint="66"/>
            <w:vAlign w:val="center"/>
          </w:tcPr>
          <w:p w14:paraId="29831751" w14:textId="77777777" w:rsidR="00CA3FA5" w:rsidRPr="004065B1" w:rsidRDefault="00CA3FA5" w:rsidP="00460494">
            <w:pPr>
              <w:rPr>
                <w:ins w:id="1684" w:author="jonathan pritchard" w:date="2024-10-04T15:00:00Z" w16du:dateUtc="2024-10-04T14:00:00Z"/>
              </w:rPr>
            </w:pPr>
            <w:ins w:id="1685" w:author="jonathan pritchard" w:date="2024-10-04T15:00:00Z" w16du:dateUtc="2024-10-04T14:00:00Z">
              <w:r w:rsidRPr="000A066E">
                <w:rPr>
                  <w:b/>
                </w:rPr>
                <w:t>Test Reference</w:t>
              </w:r>
            </w:ins>
          </w:p>
        </w:tc>
        <w:tc>
          <w:tcPr>
            <w:tcW w:w="2381" w:type="dxa"/>
            <w:shd w:val="clear" w:color="auto" w:fill="FFFFFF" w:themeFill="background1"/>
            <w:vAlign w:val="center"/>
          </w:tcPr>
          <w:p w14:paraId="25223F17" w14:textId="1CB95148" w:rsidR="00CA3FA5" w:rsidRPr="004065B1" w:rsidRDefault="001F17E4" w:rsidP="00460494">
            <w:pPr>
              <w:rPr>
                <w:ins w:id="1686" w:author="jonathan pritchard" w:date="2024-10-04T15:00:00Z" w16du:dateUtc="2024-10-04T14:00:00Z"/>
              </w:rPr>
            </w:pPr>
            <w:proofErr w:type="spellStart"/>
            <w:ins w:id="1687" w:author="jonathan pritchard" w:date="2024-10-04T15:01:00Z" w16du:dateUtc="2024-10-04T14:01:00Z">
              <w:r>
                <w:t>ManualUpdatesRetrieval</w:t>
              </w:r>
            </w:ins>
            <w:proofErr w:type="spellEnd"/>
          </w:p>
        </w:tc>
        <w:tc>
          <w:tcPr>
            <w:tcW w:w="2382" w:type="dxa"/>
            <w:shd w:val="clear" w:color="auto" w:fill="E5B8B7" w:themeFill="accent2" w:themeFillTint="66"/>
            <w:vAlign w:val="center"/>
          </w:tcPr>
          <w:p w14:paraId="2DDB25D4" w14:textId="77777777" w:rsidR="00CA3FA5" w:rsidRPr="004065B1" w:rsidRDefault="00CA3FA5" w:rsidP="00460494">
            <w:pPr>
              <w:rPr>
                <w:ins w:id="1688" w:author="jonathan pritchard" w:date="2024-10-04T15:00:00Z" w16du:dateUtc="2024-10-04T14:00:00Z"/>
              </w:rPr>
            </w:pPr>
            <w:ins w:id="1689" w:author="jonathan pritchard" w:date="2024-10-04T15:00:00Z" w16du:dateUtc="2024-10-04T14:00:00Z">
              <w:r w:rsidRPr="000A066E">
                <w:rPr>
                  <w:b/>
                </w:rPr>
                <w:t>IHO Reference</w:t>
              </w:r>
            </w:ins>
          </w:p>
        </w:tc>
        <w:tc>
          <w:tcPr>
            <w:tcW w:w="2382" w:type="dxa"/>
            <w:shd w:val="clear" w:color="auto" w:fill="FFFFFF" w:themeFill="background1"/>
            <w:vAlign w:val="center"/>
          </w:tcPr>
          <w:p w14:paraId="3C1ACCA2" w14:textId="77777777" w:rsidR="00A26BCF" w:rsidRDefault="00A26BCF" w:rsidP="00A26BCF">
            <w:pPr>
              <w:jc w:val="left"/>
            </w:pPr>
            <w:r>
              <w:t>IEC 61174/ 6.8.17</w:t>
            </w:r>
          </w:p>
          <w:p w14:paraId="4B471300" w14:textId="6B293C8A" w:rsidR="00CA3FA5" w:rsidRPr="004065B1" w:rsidRDefault="00A26BCF" w:rsidP="00A26BCF">
            <w:pPr>
              <w:jc w:val="left"/>
              <w:rPr>
                <w:ins w:id="1690" w:author="jonathan pritchard" w:date="2024-10-04T15:00:00Z" w16du:dateUtc="2024-10-04T14:00:00Z"/>
              </w:rPr>
            </w:pPr>
            <w:r>
              <w:t>S-98 20.4.4</w:t>
            </w:r>
          </w:p>
        </w:tc>
      </w:tr>
      <w:tr w:rsidR="00CA3FA5" w14:paraId="32F9CB65" w14:textId="77777777" w:rsidTr="00460494">
        <w:trPr>
          <w:tblHeader/>
          <w:ins w:id="1691" w:author="jonathan pritchard" w:date="2024-10-04T15:00:00Z"/>
        </w:trPr>
        <w:tc>
          <w:tcPr>
            <w:tcW w:w="9526" w:type="dxa"/>
            <w:gridSpan w:val="4"/>
            <w:shd w:val="clear" w:color="auto" w:fill="E5B8B7" w:themeFill="accent2" w:themeFillTint="66"/>
            <w:vAlign w:val="center"/>
          </w:tcPr>
          <w:p w14:paraId="1A470E3C" w14:textId="77777777" w:rsidR="00CA3FA5" w:rsidRDefault="00CA3FA5" w:rsidP="00460494">
            <w:pPr>
              <w:rPr>
                <w:ins w:id="1692" w:author="jonathan pritchard" w:date="2024-10-04T15:00:00Z" w16du:dateUtc="2024-10-04T14:00:00Z"/>
              </w:rPr>
            </w:pPr>
            <w:ins w:id="1693" w:author="jonathan pritchard" w:date="2024-10-04T15:00:00Z" w16du:dateUtc="2024-10-04T14:00:00Z">
              <w:r w:rsidRPr="000A066E">
                <w:rPr>
                  <w:b/>
                </w:rPr>
                <w:t>Test description</w:t>
              </w:r>
            </w:ins>
          </w:p>
        </w:tc>
      </w:tr>
      <w:tr w:rsidR="00CA3FA5" w:rsidRPr="005D2431" w14:paraId="0224ACF9" w14:textId="77777777" w:rsidTr="00460494">
        <w:trPr>
          <w:tblHeader/>
          <w:ins w:id="1694" w:author="jonathan pritchard" w:date="2024-10-04T15:00:00Z"/>
        </w:trPr>
        <w:tc>
          <w:tcPr>
            <w:tcW w:w="9526" w:type="dxa"/>
            <w:gridSpan w:val="4"/>
            <w:vAlign w:val="center"/>
          </w:tcPr>
          <w:p w14:paraId="22C7C4FA" w14:textId="77777777" w:rsidR="00714E71" w:rsidRDefault="00714E71" w:rsidP="00460494">
            <w:pPr>
              <w:rPr>
                <w:i/>
              </w:rPr>
            </w:pPr>
          </w:p>
          <w:p w14:paraId="186B4015" w14:textId="20CD7083" w:rsidR="00714E71" w:rsidRPr="00714E71" w:rsidRDefault="00714E71" w:rsidP="00714E71">
            <w:pPr>
              <w:pStyle w:val="ListParagraph"/>
              <w:numPr>
                <w:ilvl w:val="0"/>
                <w:numId w:val="49"/>
              </w:numPr>
              <w:rPr>
                <w:i/>
              </w:rPr>
            </w:pPr>
            <w:r>
              <w:rPr>
                <w:i/>
              </w:rPr>
              <w:t xml:space="preserve">Test retrieval of manual updates. </w:t>
            </w:r>
          </w:p>
          <w:p w14:paraId="33FCBE7E" w14:textId="0F0A8CC9" w:rsidR="00714E71" w:rsidRPr="005D2431" w:rsidRDefault="00714E71" w:rsidP="00460494">
            <w:pPr>
              <w:rPr>
                <w:ins w:id="1695" w:author="jonathan pritchard" w:date="2024-10-04T15:00:00Z" w16du:dateUtc="2024-10-04T14:00:00Z"/>
                <w:i/>
              </w:rPr>
            </w:pPr>
          </w:p>
        </w:tc>
      </w:tr>
    </w:tbl>
    <w:p w14:paraId="540C8956" w14:textId="77777777" w:rsidR="00CA3FA5" w:rsidRDefault="00CA3FA5" w:rsidP="00CA3FA5">
      <w:pPr>
        <w:rPr>
          <w:ins w:id="1696" w:author="jonathan pritchard" w:date="2024-10-04T15:00:00Z" w16du:dateUtc="2024-10-04T14:00:00Z"/>
        </w:rPr>
      </w:pPr>
    </w:p>
    <w:p w14:paraId="79D122DC" w14:textId="4ECE14D5" w:rsidR="00CA3FA5" w:rsidRDefault="00CA3FA5" w:rsidP="00CA3FA5">
      <w:pPr>
        <w:pStyle w:val="Heading3"/>
        <w:rPr>
          <w:ins w:id="1697" w:author="jonathan pritchard" w:date="2024-10-04T15:00:00Z" w16du:dateUtc="2024-10-04T14:00:00Z"/>
        </w:rPr>
      </w:pPr>
      <w:ins w:id="1698" w:author="jonathan pritchard" w:date="2024-10-04T15:01:00Z" w16du:dateUtc="2024-10-04T14:01:00Z">
        <w:r>
          <w:t>Manual Update - Alerts and indications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A26BCF">
        <w:trPr>
          <w:trHeight w:val="454"/>
          <w:tblHeader/>
          <w:ins w:id="1699" w:author="jonathan pritchard" w:date="2024-10-04T15:00:00Z"/>
        </w:trPr>
        <w:tc>
          <w:tcPr>
            <w:tcW w:w="2381" w:type="dxa"/>
            <w:shd w:val="clear" w:color="auto" w:fill="E5B8B7" w:themeFill="accent2" w:themeFillTint="66"/>
            <w:vAlign w:val="center"/>
          </w:tcPr>
          <w:p w14:paraId="67334C5A" w14:textId="77777777" w:rsidR="00CA3FA5" w:rsidRPr="004065B1" w:rsidRDefault="00CA3FA5" w:rsidP="00460494">
            <w:pPr>
              <w:rPr>
                <w:ins w:id="1700" w:author="jonathan pritchard" w:date="2024-10-04T15:00:00Z" w16du:dateUtc="2024-10-04T14:00:00Z"/>
              </w:rPr>
            </w:pPr>
            <w:ins w:id="1701" w:author="jonathan pritchard" w:date="2024-10-04T15:00:00Z" w16du:dateUtc="2024-10-04T14:00:00Z">
              <w:r w:rsidRPr="000A066E">
                <w:rPr>
                  <w:b/>
                </w:rPr>
                <w:t>Test Reference</w:t>
              </w:r>
            </w:ins>
          </w:p>
        </w:tc>
        <w:tc>
          <w:tcPr>
            <w:tcW w:w="2381" w:type="dxa"/>
            <w:shd w:val="clear" w:color="auto" w:fill="FFFFFF" w:themeFill="background1"/>
            <w:vAlign w:val="center"/>
          </w:tcPr>
          <w:p w14:paraId="36051168" w14:textId="4DA7E9B5" w:rsidR="00CA3FA5" w:rsidRPr="004065B1" w:rsidRDefault="001F17E4" w:rsidP="00460494">
            <w:pPr>
              <w:rPr>
                <w:ins w:id="1702" w:author="jonathan pritchard" w:date="2024-10-04T15:00:00Z" w16du:dateUtc="2024-10-04T14:00:00Z"/>
              </w:rPr>
            </w:pPr>
            <w:proofErr w:type="spellStart"/>
            <w:ins w:id="1703" w:author="jonathan pritchard" w:date="2024-10-04T15:01:00Z" w16du:dateUtc="2024-10-04T14:01:00Z">
              <w:r>
                <w:t>ManualUpdatesAlerts</w:t>
              </w:r>
            </w:ins>
            <w:proofErr w:type="spellEnd"/>
          </w:p>
        </w:tc>
        <w:tc>
          <w:tcPr>
            <w:tcW w:w="2382" w:type="dxa"/>
            <w:shd w:val="clear" w:color="auto" w:fill="E5B8B7" w:themeFill="accent2" w:themeFillTint="66"/>
            <w:vAlign w:val="center"/>
          </w:tcPr>
          <w:p w14:paraId="7B798E28" w14:textId="77777777" w:rsidR="00CA3FA5" w:rsidRPr="004065B1" w:rsidRDefault="00CA3FA5" w:rsidP="00460494">
            <w:pPr>
              <w:rPr>
                <w:ins w:id="1704" w:author="jonathan pritchard" w:date="2024-10-04T15:00:00Z" w16du:dateUtc="2024-10-04T14:00:00Z"/>
              </w:rPr>
            </w:pPr>
            <w:ins w:id="1705" w:author="jonathan pritchard" w:date="2024-10-04T15:00:00Z" w16du:dateUtc="2024-10-04T14:00:00Z">
              <w:r w:rsidRPr="000A066E">
                <w:rPr>
                  <w:b/>
                </w:rPr>
                <w:t>IHO Reference</w:t>
              </w:r>
            </w:ins>
          </w:p>
        </w:tc>
        <w:tc>
          <w:tcPr>
            <w:tcW w:w="2382" w:type="dxa"/>
            <w:shd w:val="clear" w:color="auto" w:fill="FFFFFF" w:themeFill="background1"/>
            <w:vAlign w:val="center"/>
          </w:tcPr>
          <w:p w14:paraId="2804643C" w14:textId="77777777" w:rsidR="00A26BCF" w:rsidRDefault="00A26BCF" w:rsidP="00A26BCF">
            <w:pPr>
              <w:jc w:val="left"/>
            </w:pPr>
            <w:r>
              <w:t>IEC 61174/ 6.8.17</w:t>
            </w:r>
          </w:p>
          <w:p w14:paraId="014F8A66" w14:textId="4B860D11" w:rsidR="00CA3FA5" w:rsidRPr="004065B1" w:rsidRDefault="00A26BCF" w:rsidP="00A26BCF">
            <w:pPr>
              <w:jc w:val="left"/>
              <w:rPr>
                <w:ins w:id="1706" w:author="jonathan pritchard" w:date="2024-10-04T15:00:00Z" w16du:dateUtc="2024-10-04T14:00:00Z"/>
              </w:rPr>
            </w:pPr>
            <w:r>
              <w:t>S-98 20.4.4</w:t>
            </w:r>
          </w:p>
        </w:tc>
      </w:tr>
      <w:tr w:rsidR="00CA3FA5" w14:paraId="17053CA6" w14:textId="77777777" w:rsidTr="00460494">
        <w:trPr>
          <w:tblHeader/>
          <w:ins w:id="1707" w:author="jonathan pritchard" w:date="2024-10-04T15:00:00Z"/>
        </w:trPr>
        <w:tc>
          <w:tcPr>
            <w:tcW w:w="9526" w:type="dxa"/>
            <w:gridSpan w:val="4"/>
            <w:shd w:val="clear" w:color="auto" w:fill="E5B8B7" w:themeFill="accent2" w:themeFillTint="66"/>
            <w:vAlign w:val="center"/>
          </w:tcPr>
          <w:p w14:paraId="5070EB71" w14:textId="77777777" w:rsidR="00CA3FA5" w:rsidRDefault="00CA3FA5" w:rsidP="00460494">
            <w:pPr>
              <w:rPr>
                <w:ins w:id="1708" w:author="jonathan pritchard" w:date="2024-10-04T15:00:00Z" w16du:dateUtc="2024-10-04T14:00:00Z"/>
              </w:rPr>
            </w:pPr>
            <w:ins w:id="1709" w:author="jonathan pritchard" w:date="2024-10-04T15:00:00Z" w16du:dateUtc="2024-10-04T14:00:00Z">
              <w:r w:rsidRPr="000A066E">
                <w:rPr>
                  <w:b/>
                </w:rPr>
                <w:t>Test description</w:t>
              </w:r>
            </w:ins>
          </w:p>
        </w:tc>
      </w:tr>
      <w:tr w:rsidR="00CA3FA5" w:rsidRPr="005D2431" w14:paraId="40A0C69A" w14:textId="77777777" w:rsidTr="00460494">
        <w:trPr>
          <w:tblHeader/>
          <w:ins w:id="1710" w:author="jonathan pritchard" w:date="2024-10-04T15:00:00Z"/>
        </w:trPr>
        <w:tc>
          <w:tcPr>
            <w:tcW w:w="9526" w:type="dxa"/>
            <w:gridSpan w:val="4"/>
            <w:vAlign w:val="center"/>
          </w:tcPr>
          <w:p w14:paraId="2B2887E2" w14:textId="77777777" w:rsidR="00714E71" w:rsidRDefault="00714E71" w:rsidP="00460494">
            <w:pPr>
              <w:rPr>
                <w:i/>
              </w:rPr>
            </w:pPr>
          </w:p>
          <w:p w14:paraId="400467DD" w14:textId="61B8DF3F" w:rsidR="00CA3FA5" w:rsidRDefault="001F17E4" w:rsidP="00714E71">
            <w:pPr>
              <w:pStyle w:val="ListParagraph"/>
              <w:numPr>
                <w:ilvl w:val="0"/>
                <w:numId w:val="49"/>
              </w:numPr>
              <w:rPr>
                <w:i/>
              </w:rPr>
            </w:pPr>
            <w:ins w:id="1711" w:author="jonathan pritchard" w:date="2024-10-04T15:01:00Z" w16du:dateUtc="2024-10-04T14:01:00Z">
              <w:r w:rsidRPr="00714E71">
                <w:rPr>
                  <w:i/>
                </w:rPr>
                <w:t>Test that manual updates are able to interact with alerts and indications.</w:t>
              </w:r>
            </w:ins>
          </w:p>
          <w:p w14:paraId="4DB2F896" w14:textId="04F8D821" w:rsidR="00714E71" w:rsidRDefault="00714E71" w:rsidP="00714E71">
            <w:pPr>
              <w:pStyle w:val="ListParagraph"/>
              <w:numPr>
                <w:ilvl w:val="0"/>
                <w:numId w:val="49"/>
              </w:numPr>
              <w:rPr>
                <w:i/>
              </w:rPr>
            </w:pPr>
            <w:r>
              <w:rPr>
                <w:i/>
              </w:rPr>
              <w:t>This should exhaustively test that manual updates which are required for creation of alerts/indications work correctly. This should be done by locating them in order, creating them according to the instructions and then running a route over the manual updates to observe the alerts/indications.</w:t>
            </w:r>
          </w:p>
          <w:p w14:paraId="53CB67D4" w14:textId="1BCD6255" w:rsidR="00714E71" w:rsidRPr="00714E71" w:rsidRDefault="00714E71" w:rsidP="00714E71">
            <w:pPr>
              <w:pStyle w:val="ListParagraph"/>
              <w:numPr>
                <w:ilvl w:val="0"/>
                <w:numId w:val="49"/>
              </w:numPr>
              <w:rPr>
                <w:i/>
              </w:rPr>
            </w:pPr>
            <w:r>
              <w:rPr>
                <w:i/>
              </w:rPr>
              <w:t xml:space="preserve">Suggest using the area where the existing </w:t>
            </w:r>
            <w:proofErr w:type="spellStart"/>
            <w:r>
              <w:rPr>
                <w:i/>
              </w:rPr>
              <w:t>navhaz</w:t>
            </w:r>
            <w:proofErr w:type="spellEnd"/>
            <w:r>
              <w:rPr>
                <w:i/>
              </w:rPr>
              <w:t xml:space="preserve"> test are located for this test.</w:t>
            </w:r>
          </w:p>
          <w:p w14:paraId="3EF463AD" w14:textId="44FBDC09" w:rsidR="00714E71" w:rsidRPr="005D2431" w:rsidRDefault="00714E71" w:rsidP="00460494">
            <w:pPr>
              <w:rPr>
                <w:ins w:id="1712" w:author="jonathan pritchard" w:date="2024-10-04T15:00:00Z" w16du:dateUtc="2024-10-04T14:00:00Z"/>
                <w:i/>
              </w:rPr>
            </w:pPr>
          </w:p>
        </w:tc>
      </w:tr>
    </w:tbl>
    <w:p w14:paraId="72EFEB37" w14:textId="77777777" w:rsidR="00CA3FA5" w:rsidRDefault="00CA3FA5" w:rsidP="00CA3FA5">
      <w:pPr>
        <w:rPr>
          <w:ins w:id="1713" w:author="jonathan pritchard" w:date="2024-10-04T15:00:00Z" w16du:dateUtc="2024-10-04T14:00:00Z"/>
        </w:rPr>
      </w:pPr>
    </w:p>
    <w:p w14:paraId="5DE0F9ED" w14:textId="77777777" w:rsidR="00CA3FA5" w:rsidRDefault="00CA3FA5" w:rsidP="0015247B">
      <w:pPr>
        <w:rPr>
          <w:ins w:id="1714" w:author="jonathan pritchard" w:date="2024-10-04T15:00:00Z" w16du:dateUtc="2024-10-04T14:00:00Z"/>
        </w:rPr>
      </w:pPr>
    </w:p>
    <w:p w14:paraId="305DD057" w14:textId="77777777" w:rsidR="00CA3FA5" w:rsidRDefault="00CA3FA5" w:rsidP="0015247B"/>
    <w:p w14:paraId="79066A09" w14:textId="0D6604B4" w:rsidR="0015247B" w:rsidRDefault="007C3939">
      <w:pPr>
        <w:pPrChange w:id="1715" w:author="jonathan pritchard" w:date="2024-10-04T15:03:00Z" w16du:dateUtc="2024-10-04T14:03:00Z">
          <w:pPr>
            <w:pStyle w:val="Heading2"/>
          </w:pPr>
        </w:pPrChange>
      </w:pPr>
      <w:del w:id="1716" w:author="jonathan pritchard" w:date="2024-10-04T15:03:00Z" w16du:dateUtc="2024-10-04T14:03:00Z">
        <w:r w:rsidRPr="0024010F" w:rsidDel="001F17E4">
          <w:br w:type="page"/>
        </w:r>
      </w:del>
      <w:del w:id="1717" w:author="jonathan pritchard" w:date="2024-10-04T15:02:00Z" w16du:dateUtc="2024-10-04T14:02:00Z">
        <w:r w:rsidR="00547B8A" w:rsidDel="001F17E4">
          <w:delText>[SENC]</w:delText>
        </w:r>
      </w:del>
      <w:r w:rsidR="00547B8A">
        <w:t xml:space="preserve"> </w:t>
      </w:r>
    </w:p>
    <w:p w14:paraId="0D12FF10" w14:textId="1CE1B25E" w:rsidR="003627F7" w:rsidRPr="004246A1" w:rsidRDefault="001E2A73" w:rsidP="00E012C8">
      <w:pPr>
        <w:pStyle w:val="Heading2"/>
        <w:rPr>
          <w:lang w:val="en-US"/>
        </w:rPr>
      </w:pPr>
      <w:r>
        <w:rPr>
          <w:lang w:val="en-US"/>
        </w:rPr>
        <w:br w:type="page"/>
      </w:r>
      <w:bookmarkStart w:id="1718" w:name="_Ref128230539"/>
      <w:bookmarkStart w:id="1719" w:name="_Toc189491255"/>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1718"/>
      <w:bookmarkEnd w:id="1719"/>
    </w:p>
    <w:p w14:paraId="64E59005" w14:textId="2D66F0E2" w:rsidR="0015247B" w:rsidRPr="0015247B" w:rsidRDefault="0015247B" w:rsidP="00E30B8F">
      <w:pPr>
        <w:pStyle w:val="Heading3"/>
        <w:rPr>
          <w:lang w:val="en-US"/>
        </w:rPr>
      </w:pPr>
      <w:r w:rsidRPr="0015247B">
        <w:rPr>
          <w:lang w:val="en-US"/>
        </w:rPr>
        <w:t xml:space="preserve">Organization of </w:t>
      </w:r>
      <w:r w:rsidR="005D165A">
        <w:rPr>
          <w:lang w:val="en-US"/>
        </w:rPr>
        <w:t>e</w:t>
      </w:r>
      <w:r w:rsidRPr="0015247B">
        <w:rPr>
          <w:lang w:val="en-US"/>
        </w:rPr>
        <w:t xml:space="preserve">ncrypted </w:t>
      </w:r>
      <w:r w:rsidR="005D165A">
        <w:rPr>
          <w:lang w:val="en-US"/>
        </w:rPr>
        <w:t>datasets</w:t>
      </w:r>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Pr="00382D66" w:rsidRDefault="004246A1" w:rsidP="00382D66">
      <w:pPr>
        <w:rPr>
          <w:lang w:val="en-US"/>
        </w:rPr>
      </w:pPr>
      <w:r>
        <w:rPr>
          <w:lang w:val="en-US"/>
        </w:rPr>
        <w:t>This section also includes tests of how the ECDIS performs data management functions for update, cancel/replace and reissued datasets and supplementary files.</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384E0E5" w:rsidR="00DF334B" w:rsidRPr="00357E05" w:rsidRDefault="00DF334B" w:rsidP="00364869">
      <w:pPr>
        <w:pStyle w:val="Heading4"/>
        <w:rPr>
          <w:lang w:val="en-US"/>
        </w:rPr>
      </w:pPr>
      <w:r w:rsidRPr="00357E05">
        <w:rPr>
          <w:lang w:val="en-US"/>
        </w:rPr>
        <w:t>Manufacturer ID: (M_ID)</w:t>
      </w:r>
      <w:r w:rsidR="00595934">
        <w:rPr>
          <w:lang w:val="en-US"/>
        </w:rPr>
        <w:t xml:space="preserve">           </w:t>
      </w:r>
      <w:r w:rsidRPr="00357E05">
        <w:rPr>
          <w:lang w:val="en-US"/>
        </w:rPr>
        <w:t>=</w:t>
      </w:r>
      <w:r w:rsidR="00595934">
        <w:rPr>
          <w:lang w:val="en-US"/>
        </w:rPr>
        <w:t xml:space="preserve">           </w:t>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45B049DE" w:rsidR="00305CC0" w:rsidRPr="000379F6" w:rsidRDefault="0015247B" w:rsidP="0015247B">
      <w:pPr>
        <w:jc w:val="left"/>
        <w:rPr>
          <w:i/>
          <w:iCs/>
          <w:lang w:val="en-US"/>
        </w:rPr>
      </w:pPr>
      <w:commentRangeStart w:id="1720"/>
      <w:commentRangeStart w:id="1721"/>
      <w:r w:rsidRPr="000379F6">
        <w:rPr>
          <w:i/>
          <w:iCs/>
          <w:lang w:val="en-US"/>
        </w:rPr>
        <w:t xml:space="preserve">The </w:t>
      </w:r>
      <w:r w:rsidR="00595934">
        <w:rPr>
          <w:i/>
          <w:iCs/>
          <w:lang w:val="en-US"/>
        </w:rPr>
        <w:t xml:space="preserve">TDS </w:t>
      </w:r>
      <w:r w:rsidRPr="000379F6">
        <w:rPr>
          <w:i/>
          <w:iCs/>
          <w:lang w:val="en-US"/>
        </w:rPr>
        <w:t>IHO Scheme Administrator Certificate (IHO.CRT) should be used in the test data unless a different certificate or public key file is specified in the test description.</w:t>
      </w:r>
      <w:commentRangeEnd w:id="1720"/>
      <w:r w:rsidR="00364869" w:rsidRPr="000379F6">
        <w:rPr>
          <w:rStyle w:val="CommentReference"/>
          <w:i/>
          <w:iCs/>
          <w:snapToGrid/>
          <w:color w:val="000000"/>
        </w:rPr>
        <w:commentReference w:id="1720"/>
      </w:r>
      <w:commentRangeEnd w:id="1721"/>
      <w:r w:rsidR="005D165A">
        <w:rPr>
          <w:rStyle w:val="CommentReference"/>
          <w:snapToGrid/>
          <w:color w:val="000000"/>
        </w:rPr>
        <w:commentReference w:id="1721"/>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22"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23">
          <w:tblGrid>
            <w:gridCol w:w="2381"/>
            <w:gridCol w:w="2381"/>
            <w:gridCol w:w="2382"/>
            <w:gridCol w:w="2382"/>
          </w:tblGrid>
        </w:tblGridChange>
      </w:tblGrid>
      <w:tr w:rsidR="00A94802" w14:paraId="06329550" w14:textId="77777777" w:rsidTr="00A26BCF">
        <w:trPr>
          <w:trHeight w:val="454"/>
          <w:tblHeader/>
          <w:trPrChange w:id="1724"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725" w:author="jonathan pritchard" w:date="2025-01-23T13:28:00Z" w16du:dateUtc="2025-01-23T13:28:00Z">
              <w:tcPr>
                <w:tcW w:w="2381" w:type="dxa"/>
                <w:shd w:val="clear" w:color="auto" w:fill="CCFFCC"/>
                <w:vAlign w:val="center"/>
              </w:tcPr>
            </w:tcPrChange>
          </w:tcPr>
          <w:p w14:paraId="7419BC02" w14:textId="77777777" w:rsidR="00A94802" w:rsidRPr="004065B1" w:rsidRDefault="00A94802" w:rsidP="00CB4150">
            <w:r w:rsidRPr="000A066E">
              <w:rPr>
                <w:b/>
              </w:rPr>
              <w:t>Test Reference</w:t>
            </w:r>
          </w:p>
        </w:tc>
        <w:tc>
          <w:tcPr>
            <w:tcW w:w="2381" w:type="dxa"/>
            <w:shd w:val="clear" w:color="auto" w:fill="FFFFFF" w:themeFill="background1"/>
            <w:vAlign w:val="center"/>
            <w:tcPrChange w:id="1726" w:author="jonathan pritchard" w:date="2025-01-23T13:28:00Z" w16du:dateUtc="2025-01-23T13:28:00Z">
              <w:tcPr>
                <w:tcW w:w="2381" w:type="dxa"/>
                <w:shd w:val="clear" w:color="auto" w:fill="CCFFCC"/>
                <w:vAlign w:val="center"/>
              </w:tcPr>
            </w:tcPrChange>
          </w:tcPr>
          <w:p w14:paraId="1A4E8274" w14:textId="5C357C09" w:rsidR="00A94802" w:rsidRPr="004065B1" w:rsidRDefault="00132CFF" w:rsidP="00CB4150">
            <w:proofErr w:type="spellStart"/>
            <w:r>
              <w:t>InvalidPermit</w:t>
            </w:r>
            <w:proofErr w:type="spellEnd"/>
          </w:p>
        </w:tc>
        <w:tc>
          <w:tcPr>
            <w:tcW w:w="2382" w:type="dxa"/>
            <w:shd w:val="clear" w:color="auto" w:fill="BFBFBF" w:themeFill="background1" w:themeFillShade="BF"/>
            <w:vAlign w:val="center"/>
            <w:tcPrChange w:id="1727" w:author="jonathan pritchard" w:date="2025-01-23T13:28:00Z" w16du:dateUtc="2025-01-23T13:28:00Z">
              <w:tcPr>
                <w:tcW w:w="2382" w:type="dxa"/>
                <w:shd w:val="clear" w:color="auto" w:fill="CCFFCC"/>
                <w:vAlign w:val="center"/>
              </w:tcPr>
            </w:tcPrChange>
          </w:tcPr>
          <w:p w14:paraId="50EF5B01" w14:textId="77777777" w:rsidR="00A94802" w:rsidRPr="004065B1" w:rsidRDefault="00A94802" w:rsidP="00CB4150">
            <w:r w:rsidRPr="000A066E">
              <w:rPr>
                <w:b/>
              </w:rPr>
              <w:t>IHO Reference</w:t>
            </w:r>
          </w:p>
        </w:tc>
        <w:tc>
          <w:tcPr>
            <w:tcW w:w="2382" w:type="dxa"/>
            <w:shd w:val="clear" w:color="auto" w:fill="FFFFFF" w:themeFill="background1"/>
            <w:vAlign w:val="center"/>
            <w:tcPrChange w:id="1728" w:author="jonathan pritchard" w:date="2025-01-23T13:28:00Z" w16du:dateUtc="2025-01-23T13:28:00Z">
              <w:tcPr>
                <w:tcW w:w="2382" w:type="dxa"/>
                <w:shd w:val="clear" w:color="auto" w:fill="CCFFCC"/>
                <w:vAlign w:val="center"/>
              </w:tcPr>
            </w:tcPrChange>
          </w:tcPr>
          <w:p w14:paraId="09831E6B" w14:textId="5F5F2600" w:rsidR="00A94802" w:rsidRPr="00A26BCF" w:rsidRDefault="005171BB"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26BCF">
              <w:rPr>
                <w:rFonts w:ascii="Calibri" w:hAnsi="Calibri" w:cs="Calibri"/>
                <w:color w:val="000000"/>
                <w:sz w:val="22"/>
                <w:szCs w:val="22"/>
              </w:rPr>
              <w:t>B-3</w:t>
            </w:r>
          </w:p>
        </w:tc>
      </w:tr>
      <w:tr w:rsidR="00A94802" w14:paraId="7EFCC0C6" w14:textId="77777777" w:rsidTr="00C749A7">
        <w:trPr>
          <w:tblHeader/>
          <w:trPrChange w:id="1729"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30" w:author="jonathan pritchard" w:date="2025-01-23T13:28:00Z" w16du:dateUtc="2025-01-23T13:28:00Z">
              <w:tcPr>
                <w:tcW w:w="9526" w:type="dxa"/>
                <w:gridSpan w:val="4"/>
                <w:shd w:val="clear" w:color="auto" w:fill="CCFFCC"/>
                <w:vAlign w:val="center"/>
              </w:tcPr>
            </w:tcPrChange>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C749A7">
        <w:trPr>
          <w:tblHeader/>
          <w:trPrChange w:id="1731"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32" w:author="jonathan pritchard" w:date="2025-01-23T13:28:00Z" w16du:dateUtc="2025-01-23T13:28:00Z">
              <w:tcPr>
                <w:tcW w:w="9526" w:type="dxa"/>
                <w:gridSpan w:val="4"/>
                <w:shd w:val="clear" w:color="auto" w:fill="CCFFCC"/>
                <w:vAlign w:val="center"/>
              </w:tcPr>
            </w:tcPrChange>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C749A7">
        <w:trPr>
          <w:tblHeader/>
          <w:trPrChange w:id="1733"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34" w:author="jonathan pritchard" w:date="2025-01-23T13:28:00Z" w16du:dateUtc="2025-01-23T13:28:00Z">
              <w:tcPr>
                <w:tcW w:w="9526" w:type="dxa"/>
                <w:gridSpan w:val="4"/>
                <w:shd w:val="clear" w:color="auto" w:fill="CCFFCC"/>
                <w:vAlign w:val="center"/>
              </w:tcPr>
            </w:tcPrChange>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C749A7">
        <w:trPr>
          <w:tblHeader/>
          <w:trPrChange w:id="1735"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36" w:author="jonathan pritchard" w:date="2025-01-23T13:28:00Z" w16du:dateUtc="2025-01-23T13:28:00Z">
              <w:tcPr>
                <w:tcW w:w="9526" w:type="dxa"/>
                <w:gridSpan w:val="4"/>
                <w:shd w:val="clear" w:color="auto" w:fill="CCFFCC"/>
                <w:vAlign w:val="center"/>
              </w:tcPr>
            </w:tcPrChange>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37" w:author="jonathan pritchard" w:date="2025-01-23T13:28:00Z" w16du:dateUtc="2025-01-23T13:2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38">
          <w:tblGrid>
            <w:gridCol w:w="2381"/>
            <w:gridCol w:w="2381"/>
            <w:gridCol w:w="2382"/>
            <w:gridCol w:w="2382"/>
          </w:tblGrid>
        </w:tblGridChange>
      </w:tblGrid>
      <w:tr w:rsidR="00A26BCF" w14:paraId="75A0A436" w14:textId="77777777" w:rsidTr="00A26BCF">
        <w:trPr>
          <w:trHeight w:val="454"/>
          <w:tblHeader/>
          <w:trPrChange w:id="1739" w:author="jonathan pritchard" w:date="2025-01-23T13:28:00Z" w16du:dateUtc="2025-01-23T13:28:00Z">
            <w:trPr>
              <w:trHeight w:val="454"/>
              <w:tblHeader/>
            </w:trPr>
          </w:trPrChange>
        </w:trPr>
        <w:tc>
          <w:tcPr>
            <w:tcW w:w="2381" w:type="dxa"/>
            <w:shd w:val="clear" w:color="auto" w:fill="BFBFBF" w:themeFill="background1" w:themeFillShade="BF"/>
            <w:vAlign w:val="center"/>
            <w:tcPrChange w:id="1740" w:author="jonathan pritchard" w:date="2025-01-23T13:28:00Z" w16du:dateUtc="2025-01-23T13:28:00Z">
              <w:tcPr>
                <w:tcW w:w="2381" w:type="dxa"/>
                <w:shd w:val="clear" w:color="auto" w:fill="CCFFCC"/>
                <w:vAlign w:val="center"/>
              </w:tcPr>
            </w:tcPrChange>
          </w:tcPr>
          <w:p w14:paraId="3221DC9B" w14:textId="77777777" w:rsidR="00A26BCF" w:rsidRPr="004065B1" w:rsidRDefault="00A26BCF" w:rsidP="00A26BCF">
            <w:r w:rsidRPr="000A066E">
              <w:rPr>
                <w:b/>
              </w:rPr>
              <w:t>Test Reference</w:t>
            </w:r>
          </w:p>
        </w:tc>
        <w:tc>
          <w:tcPr>
            <w:tcW w:w="2381" w:type="dxa"/>
            <w:shd w:val="clear" w:color="auto" w:fill="FFFFFF" w:themeFill="background1"/>
            <w:vAlign w:val="center"/>
            <w:tcPrChange w:id="1741" w:author="jonathan pritchard" w:date="2025-01-23T13:28:00Z" w16du:dateUtc="2025-01-23T13:28:00Z">
              <w:tcPr>
                <w:tcW w:w="2381" w:type="dxa"/>
                <w:shd w:val="clear" w:color="auto" w:fill="CCFFCC"/>
                <w:vAlign w:val="center"/>
              </w:tcPr>
            </w:tcPrChange>
          </w:tcPr>
          <w:p w14:paraId="5818F73B" w14:textId="6AEE6D6E" w:rsidR="00A26BCF" w:rsidRPr="004065B1" w:rsidRDefault="00A26BCF" w:rsidP="00A26BCF">
            <w:proofErr w:type="spellStart"/>
            <w:r>
              <w:t>IncorrectPermitFormat</w:t>
            </w:r>
            <w:proofErr w:type="spellEnd"/>
          </w:p>
        </w:tc>
        <w:tc>
          <w:tcPr>
            <w:tcW w:w="2382" w:type="dxa"/>
            <w:shd w:val="clear" w:color="auto" w:fill="BFBFBF" w:themeFill="background1" w:themeFillShade="BF"/>
            <w:vAlign w:val="center"/>
            <w:tcPrChange w:id="1742" w:author="jonathan pritchard" w:date="2025-01-23T13:28:00Z" w16du:dateUtc="2025-01-23T13:28:00Z">
              <w:tcPr>
                <w:tcW w:w="2382" w:type="dxa"/>
                <w:shd w:val="clear" w:color="auto" w:fill="CCFFCC"/>
                <w:vAlign w:val="center"/>
              </w:tcPr>
            </w:tcPrChange>
          </w:tcPr>
          <w:p w14:paraId="50D172DE" w14:textId="77777777" w:rsidR="00A26BCF" w:rsidRPr="004065B1" w:rsidRDefault="00A26BCF" w:rsidP="00A26BCF">
            <w:r w:rsidRPr="000A066E">
              <w:rPr>
                <w:b/>
              </w:rPr>
              <w:t>IHO Reference</w:t>
            </w:r>
          </w:p>
        </w:tc>
        <w:tc>
          <w:tcPr>
            <w:tcW w:w="2382" w:type="dxa"/>
            <w:shd w:val="clear" w:color="auto" w:fill="FFFFFF" w:themeFill="background1"/>
            <w:vAlign w:val="center"/>
            <w:tcPrChange w:id="1743" w:author="jonathan pritchard" w:date="2025-01-23T13:28:00Z" w16du:dateUtc="2025-01-23T13:28:00Z">
              <w:tcPr>
                <w:tcW w:w="2382" w:type="dxa"/>
                <w:shd w:val="clear" w:color="auto" w:fill="CCFFCC"/>
                <w:vAlign w:val="center"/>
              </w:tcPr>
            </w:tcPrChange>
          </w:tcPr>
          <w:p w14:paraId="0E307FB9" w14:textId="65BCD2FE" w:rsidR="00A26BCF" w:rsidRPr="004065B1" w:rsidRDefault="00A26BCF" w:rsidP="00A26BCF">
            <w:r>
              <w:rPr>
                <w:rFonts w:ascii="Calibri" w:hAnsi="Calibri" w:cs="Calibri"/>
                <w:color w:val="000000"/>
                <w:sz w:val="22"/>
                <w:szCs w:val="22"/>
              </w:rPr>
              <w:t>S-98 B-3</w:t>
            </w:r>
          </w:p>
        </w:tc>
      </w:tr>
      <w:tr w:rsidR="00A94802" w14:paraId="60E7E651" w14:textId="77777777" w:rsidTr="00C749A7">
        <w:trPr>
          <w:tblHeader/>
          <w:trPrChange w:id="1744"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45" w:author="jonathan pritchard" w:date="2025-01-23T13:28:00Z" w16du:dateUtc="2025-01-23T13:28:00Z">
              <w:tcPr>
                <w:tcW w:w="9526" w:type="dxa"/>
                <w:gridSpan w:val="4"/>
                <w:shd w:val="clear" w:color="auto" w:fill="CCFFCC"/>
                <w:vAlign w:val="center"/>
              </w:tcPr>
            </w:tcPrChange>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C749A7">
        <w:trPr>
          <w:tblHeader/>
          <w:trPrChange w:id="1746"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47" w:author="jonathan pritchard" w:date="2025-01-23T13:28:00Z" w16du:dateUtc="2025-01-23T13:28:00Z">
              <w:tcPr>
                <w:tcW w:w="9526" w:type="dxa"/>
                <w:gridSpan w:val="4"/>
                <w:shd w:val="clear" w:color="auto" w:fill="CCFFCC"/>
                <w:vAlign w:val="center"/>
              </w:tcPr>
            </w:tcPrChange>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C749A7">
        <w:trPr>
          <w:tblHeader/>
          <w:trPrChange w:id="1748" w:author="jonathan pritchard" w:date="2025-01-23T13:28:00Z" w16du:dateUtc="2025-01-23T13:28:00Z">
            <w:trPr>
              <w:tblHeader/>
            </w:trPr>
          </w:trPrChange>
        </w:trPr>
        <w:tc>
          <w:tcPr>
            <w:tcW w:w="9526" w:type="dxa"/>
            <w:gridSpan w:val="4"/>
            <w:shd w:val="clear" w:color="auto" w:fill="BFBFBF" w:themeFill="background1" w:themeFillShade="BF"/>
            <w:vAlign w:val="center"/>
            <w:tcPrChange w:id="1749" w:author="jonathan pritchard" w:date="2025-01-23T13:28:00Z" w16du:dateUtc="2025-01-23T13:28:00Z">
              <w:tcPr>
                <w:tcW w:w="9526" w:type="dxa"/>
                <w:gridSpan w:val="4"/>
                <w:shd w:val="clear" w:color="auto" w:fill="CCFFCC"/>
                <w:vAlign w:val="center"/>
              </w:tcPr>
            </w:tcPrChange>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C749A7">
        <w:trPr>
          <w:tblHeader/>
          <w:trPrChange w:id="175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51" w:author="jonathan pritchard" w:date="2025-01-23T13:29:00Z" w16du:dateUtc="2025-01-23T13:29:00Z">
              <w:tcPr>
                <w:tcW w:w="9526" w:type="dxa"/>
                <w:gridSpan w:val="4"/>
                <w:shd w:val="clear" w:color="auto" w:fill="CCFFCC"/>
                <w:vAlign w:val="center"/>
              </w:tcPr>
            </w:tcPrChange>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52"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53">
          <w:tblGrid>
            <w:gridCol w:w="2381"/>
            <w:gridCol w:w="2381"/>
            <w:gridCol w:w="2382"/>
            <w:gridCol w:w="2382"/>
          </w:tblGrid>
        </w:tblGridChange>
      </w:tblGrid>
      <w:tr w:rsidR="00A26BCF" w14:paraId="3C840428" w14:textId="77777777" w:rsidTr="00A26BCF">
        <w:trPr>
          <w:trHeight w:val="454"/>
          <w:tblHeader/>
          <w:trPrChange w:id="1754"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755" w:author="jonathan pritchard" w:date="2025-01-23T13:29:00Z" w16du:dateUtc="2025-01-23T13:29:00Z">
              <w:tcPr>
                <w:tcW w:w="2381" w:type="dxa"/>
                <w:shd w:val="clear" w:color="auto" w:fill="CCFFCC"/>
                <w:vAlign w:val="center"/>
              </w:tcPr>
            </w:tcPrChange>
          </w:tcPr>
          <w:p w14:paraId="47F5052F" w14:textId="77777777" w:rsidR="00A26BCF" w:rsidRPr="004065B1" w:rsidRDefault="00A26BCF" w:rsidP="00A26BCF">
            <w:r w:rsidRPr="000A066E">
              <w:rPr>
                <w:b/>
              </w:rPr>
              <w:t>Test Reference</w:t>
            </w:r>
          </w:p>
        </w:tc>
        <w:tc>
          <w:tcPr>
            <w:tcW w:w="2381" w:type="dxa"/>
            <w:shd w:val="clear" w:color="auto" w:fill="FFFFFF" w:themeFill="background1"/>
            <w:vAlign w:val="center"/>
            <w:tcPrChange w:id="1756" w:author="jonathan pritchard" w:date="2025-01-23T13:29:00Z" w16du:dateUtc="2025-01-23T13:29:00Z">
              <w:tcPr>
                <w:tcW w:w="2381" w:type="dxa"/>
                <w:shd w:val="clear" w:color="auto" w:fill="CCFFCC"/>
                <w:vAlign w:val="center"/>
              </w:tcPr>
            </w:tcPrChange>
          </w:tcPr>
          <w:p w14:paraId="1DD4C5CD" w14:textId="59AFEC56" w:rsidR="00A26BCF" w:rsidRPr="004065B1" w:rsidRDefault="00A26BCF" w:rsidP="00A26BCF">
            <w:proofErr w:type="spellStart"/>
            <w:r>
              <w:t>InvalidPermitChecksum</w:t>
            </w:r>
            <w:proofErr w:type="spellEnd"/>
          </w:p>
        </w:tc>
        <w:tc>
          <w:tcPr>
            <w:tcW w:w="2382" w:type="dxa"/>
            <w:shd w:val="clear" w:color="auto" w:fill="BFBFBF" w:themeFill="background1" w:themeFillShade="BF"/>
            <w:vAlign w:val="center"/>
            <w:tcPrChange w:id="1757" w:author="jonathan pritchard" w:date="2025-01-23T13:29:00Z" w16du:dateUtc="2025-01-23T13:29:00Z">
              <w:tcPr>
                <w:tcW w:w="2382" w:type="dxa"/>
                <w:shd w:val="clear" w:color="auto" w:fill="CCFFCC"/>
                <w:vAlign w:val="center"/>
              </w:tcPr>
            </w:tcPrChange>
          </w:tcPr>
          <w:p w14:paraId="06B50844" w14:textId="77777777" w:rsidR="00A26BCF" w:rsidRPr="004065B1" w:rsidRDefault="00A26BCF" w:rsidP="00A26BCF">
            <w:r w:rsidRPr="000A066E">
              <w:rPr>
                <w:b/>
              </w:rPr>
              <w:t>IHO Reference</w:t>
            </w:r>
          </w:p>
        </w:tc>
        <w:tc>
          <w:tcPr>
            <w:tcW w:w="2382" w:type="dxa"/>
            <w:shd w:val="clear" w:color="auto" w:fill="FFFFFF" w:themeFill="background1"/>
            <w:vAlign w:val="center"/>
            <w:tcPrChange w:id="1758" w:author="jonathan pritchard" w:date="2025-01-23T13:29:00Z" w16du:dateUtc="2025-01-23T13:29:00Z">
              <w:tcPr>
                <w:tcW w:w="2382" w:type="dxa"/>
                <w:shd w:val="clear" w:color="auto" w:fill="CCFFCC"/>
                <w:vAlign w:val="center"/>
              </w:tcPr>
            </w:tcPrChange>
          </w:tcPr>
          <w:p w14:paraId="6A0AD46B" w14:textId="2851EA26" w:rsidR="00A26BCF" w:rsidRPr="004065B1" w:rsidRDefault="00A26BCF" w:rsidP="00A26BCF">
            <w:r>
              <w:rPr>
                <w:rFonts w:ascii="Calibri" w:hAnsi="Calibri" w:cs="Calibri"/>
                <w:color w:val="000000"/>
                <w:sz w:val="22"/>
                <w:szCs w:val="22"/>
              </w:rPr>
              <w:t>S-98 B-3</w:t>
            </w:r>
          </w:p>
        </w:tc>
      </w:tr>
      <w:tr w:rsidR="00A26BCF" w14:paraId="349B9ECE" w14:textId="77777777" w:rsidTr="00C749A7">
        <w:trPr>
          <w:tblHeader/>
          <w:trPrChange w:id="1759"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60" w:author="jonathan pritchard" w:date="2025-01-23T13:29:00Z" w16du:dateUtc="2025-01-23T13:29:00Z">
              <w:tcPr>
                <w:tcW w:w="9526" w:type="dxa"/>
                <w:gridSpan w:val="4"/>
                <w:shd w:val="clear" w:color="auto" w:fill="CCFFCC"/>
                <w:vAlign w:val="center"/>
              </w:tcPr>
            </w:tcPrChange>
          </w:tcPr>
          <w:p w14:paraId="2FA052F7" w14:textId="77777777" w:rsidR="00A26BCF" w:rsidRDefault="00A26BCF" w:rsidP="00A26BCF">
            <w:r w:rsidRPr="000A066E">
              <w:rPr>
                <w:b/>
              </w:rPr>
              <w:t>Test description</w:t>
            </w:r>
          </w:p>
        </w:tc>
      </w:tr>
      <w:tr w:rsidR="00A26BCF" w14:paraId="17916CB9" w14:textId="77777777" w:rsidTr="00A12488">
        <w:trPr>
          <w:tblHeader/>
        </w:trPr>
        <w:tc>
          <w:tcPr>
            <w:tcW w:w="9526" w:type="dxa"/>
            <w:gridSpan w:val="4"/>
            <w:vAlign w:val="center"/>
          </w:tcPr>
          <w:p w14:paraId="51280CD7" w14:textId="77777777" w:rsidR="00A26BCF" w:rsidRPr="00076547" w:rsidRDefault="00A26BCF" w:rsidP="00A26BCF">
            <w:pPr>
              <w:jc w:val="left"/>
              <w:rPr>
                <w:i/>
              </w:rPr>
            </w:pPr>
            <w:r w:rsidRPr="00076547">
              <w:rPr>
                <w:i/>
              </w:rPr>
              <w:t>ENC Licensing – Permit Management Validate permit CRC:</w:t>
            </w:r>
          </w:p>
          <w:p w14:paraId="0881834E" w14:textId="77777777" w:rsidR="00A26BCF" w:rsidRPr="00076547" w:rsidRDefault="00A26BCF" w:rsidP="00A26BCF">
            <w:pPr>
              <w:jc w:val="left"/>
              <w:rPr>
                <w:i/>
              </w:rPr>
            </w:pPr>
          </w:p>
          <w:p w14:paraId="6B96E9BA" w14:textId="77777777" w:rsidR="00A26BCF" w:rsidRPr="0015247B" w:rsidRDefault="00A26BCF" w:rsidP="00A26BCF">
            <w:pPr>
              <w:jc w:val="left"/>
            </w:pPr>
            <w:r w:rsidRPr="00076547">
              <w:rPr>
                <w:i/>
              </w:rPr>
              <w:t>Test how the system performs when installing an ENC permit with an invalid checksum. Verify the system checks for a valid permit checksum and reports the appropriate message.</w:t>
            </w:r>
          </w:p>
        </w:tc>
      </w:tr>
      <w:tr w:rsidR="00A26BCF" w14:paraId="6D90F32C" w14:textId="77777777" w:rsidTr="00C749A7">
        <w:trPr>
          <w:tblHeader/>
          <w:trPrChange w:id="1761"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62" w:author="jonathan pritchard" w:date="2025-01-23T13:29:00Z" w16du:dateUtc="2025-01-23T13:29:00Z">
              <w:tcPr>
                <w:tcW w:w="9526" w:type="dxa"/>
                <w:gridSpan w:val="4"/>
                <w:shd w:val="clear" w:color="auto" w:fill="CCFFCC"/>
                <w:vAlign w:val="center"/>
              </w:tcPr>
            </w:tcPrChange>
          </w:tcPr>
          <w:p w14:paraId="4104BB44" w14:textId="77777777" w:rsidR="00A26BCF" w:rsidRPr="004065B1" w:rsidRDefault="00A26BCF" w:rsidP="00A26BCF">
            <w:r w:rsidRPr="000A066E">
              <w:rPr>
                <w:b/>
              </w:rPr>
              <w:t>Setup</w:t>
            </w:r>
          </w:p>
        </w:tc>
      </w:tr>
      <w:tr w:rsidR="00A26BCF" w14:paraId="7F293A9E" w14:textId="77777777" w:rsidTr="00A12488">
        <w:trPr>
          <w:tblHeader/>
        </w:trPr>
        <w:tc>
          <w:tcPr>
            <w:tcW w:w="9526" w:type="dxa"/>
            <w:gridSpan w:val="4"/>
            <w:vAlign w:val="center"/>
          </w:tcPr>
          <w:p w14:paraId="6CCDC629" w14:textId="77777777" w:rsidR="00A26BCF" w:rsidRPr="00076547" w:rsidRDefault="00A26BCF" w:rsidP="00A26BCF">
            <w:pPr>
              <w:rPr>
                <w:i/>
              </w:rPr>
            </w:pPr>
            <w:r w:rsidRPr="00076547">
              <w:rPr>
                <w:i/>
              </w:rPr>
              <w:t>No pre-installed permits</w:t>
            </w:r>
          </w:p>
          <w:p w14:paraId="2D37F161" w14:textId="77777777" w:rsidR="00A26BCF" w:rsidRPr="00076547" w:rsidRDefault="00A26BCF" w:rsidP="00A26BCF">
            <w:pPr>
              <w:rPr>
                <w:i/>
              </w:rPr>
            </w:pPr>
            <w:r w:rsidRPr="00076547">
              <w:rPr>
                <w:i/>
              </w:rPr>
              <w:t>Test data used:</w:t>
            </w:r>
          </w:p>
          <w:p w14:paraId="5633F206" w14:textId="052048EA" w:rsidR="00A26BCF" w:rsidRPr="00076547" w:rsidRDefault="00A26BCF" w:rsidP="00A26BCF">
            <w:pPr>
              <w:rPr>
                <w:i/>
              </w:rPr>
            </w:pPr>
            <w:r>
              <w:rPr>
                <w:i/>
              </w:rPr>
              <w:t>PERMIT.XML</w:t>
            </w:r>
          </w:p>
          <w:p w14:paraId="21D8BD94" w14:textId="33F576D6" w:rsidR="00A26BCF" w:rsidRDefault="00A26BCF" w:rsidP="00A26BCF">
            <w:pPr>
              <w:rPr>
                <w:i/>
              </w:rPr>
            </w:pPr>
            <w:r w:rsidRPr="00076547">
              <w:rPr>
                <w:i/>
              </w:rPr>
              <w:t>Test data location:</w:t>
            </w:r>
          </w:p>
          <w:p w14:paraId="6ADCC41C" w14:textId="44B8C584" w:rsidR="00A26BCF" w:rsidRPr="001C412A" w:rsidRDefault="00A26BCF" w:rsidP="00A26BCF">
            <w:pPr>
              <w:pStyle w:val="ListParagraph"/>
              <w:numPr>
                <w:ilvl w:val="0"/>
                <w:numId w:val="53"/>
              </w:numPr>
              <w:rPr>
                <w:b/>
                <w:bCs/>
                <w:i/>
              </w:rPr>
            </w:pPr>
            <w:r w:rsidRPr="001C412A">
              <w:rPr>
                <w:b/>
                <w:bCs/>
                <w:i/>
              </w:rPr>
              <w:t>ENCLicencingC1</w:t>
            </w:r>
          </w:p>
          <w:p w14:paraId="3EFCB143" w14:textId="10ABF991" w:rsidR="00A26BCF" w:rsidRPr="004065B1" w:rsidRDefault="00A26BCF" w:rsidP="00A26BCF">
            <w:pPr>
              <w:pStyle w:val="ListParagraph"/>
              <w:numPr>
                <w:ilvl w:val="0"/>
                <w:numId w:val="53"/>
              </w:numPr>
            </w:pPr>
            <w:r w:rsidRPr="001C412A">
              <w:rPr>
                <w:b/>
                <w:bCs/>
                <w:i/>
              </w:rPr>
              <w:t>ENCLicencingC2</w:t>
            </w:r>
          </w:p>
        </w:tc>
      </w:tr>
      <w:tr w:rsidR="00A26BCF" w14:paraId="74753E36" w14:textId="77777777" w:rsidTr="00C749A7">
        <w:trPr>
          <w:tblHeader/>
          <w:trPrChange w:id="1763"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64" w:author="jonathan pritchard" w:date="2025-01-23T13:29:00Z" w16du:dateUtc="2025-01-23T13:29:00Z">
              <w:tcPr>
                <w:tcW w:w="9526" w:type="dxa"/>
                <w:gridSpan w:val="4"/>
                <w:shd w:val="clear" w:color="auto" w:fill="CCFFCC"/>
                <w:vAlign w:val="center"/>
              </w:tcPr>
            </w:tcPrChange>
          </w:tcPr>
          <w:p w14:paraId="6BBAB316" w14:textId="77777777" w:rsidR="00A26BCF" w:rsidRPr="004065B1" w:rsidRDefault="00A26BCF" w:rsidP="00A26BCF">
            <w:r w:rsidRPr="000A066E">
              <w:rPr>
                <w:b/>
              </w:rPr>
              <w:t>Action</w:t>
            </w:r>
          </w:p>
        </w:tc>
      </w:tr>
      <w:tr w:rsidR="00A26BCF" w14:paraId="027E7C91" w14:textId="77777777" w:rsidTr="00A12488">
        <w:trPr>
          <w:tblHeader/>
        </w:trPr>
        <w:tc>
          <w:tcPr>
            <w:tcW w:w="9526" w:type="dxa"/>
            <w:gridSpan w:val="4"/>
            <w:vAlign w:val="center"/>
          </w:tcPr>
          <w:p w14:paraId="53ABD7B1" w14:textId="4299E70D" w:rsidR="00A26BCF" w:rsidRPr="00076547" w:rsidRDefault="00A26BCF" w:rsidP="00A26BCF">
            <w:pPr>
              <w:rPr>
                <w:i/>
              </w:rPr>
            </w:pPr>
            <w:r w:rsidRPr="00076547">
              <w:rPr>
                <w:i/>
              </w:rPr>
              <w:t xml:space="preserve">Attempt to load the </w:t>
            </w:r>
            <w:r>
              <w:rPr>
                <w:i/>
              </w:rPr>
              <w:t>PERMIT.XML</w:t>
            </w:r>
            <w:r w:rsidRPr="00076547">
              <w:rPr>
                <w:i/>
              </w:rPr>
              <w:t xml:space="preserve"> file from locations (a) and (b) above into the</w:t>
            </w:r>
            <w:r>
              <w:rPr>
                <w:i/>
              </w:rPr>
              <w:t xml:space="preserve"> </w:t>
            </w:r>
            <w:r w:rsidRPr="00076547">
              <w:rPr>
                <w:i/>
              </w:rPr>
              <w:t>ECDIS.</w:t>
            </w:r>
          </w:p>
        </w:tc>
      </w:tr>
      <w:tr w:rsidR="00A26BCF" w14:paraId="6F22AC10" w14:textId="77777777" w:rsidTr="00C749A7">
        <w:trPr>
          <w:tblHeader/>
          <w:trPrChange w:id="1765"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66" w:author="jonathan pritchard" w:date="2025-01-23T13:29:00Z" w16du:dateUtc="2025-01-23T13:29:00Z">
              <w:tcPr>
                <w:tcW w:w="9526" w:type="dxa"/>
                <w:gridSpan w:val="4"/>
                <w:shd w:val="clear" w:color="auto" w:fill="CCFFCC"/>
                <w:vAlign w:val="center"/>
              </w:tcPr>
            </w:tcPrChange>
          </w:tcPr>
          <w:p w14:paraId="497D834B" w14:textId="77777777" w:rsidR="00A26BCF" w:rsidRPr="004065B1" w:rsidRDefault="00A26BCF" w:rsidP="00A26BCF">
            <w:r w:rsidRPr="000A066E">
              <w:rPr>
                <w:b/>
              </w:rPr>
              <w:t>Results</w:t>
            </w:r>
          </w:p>
        </w:tc>
      </w:tr>
      <w:tr w:rsidR="00A26BCF" w14:paraId="2D8F534B" w14:textId="77777777" w:rsidTr="00A12488">
        <w:trPr>
          <w:tblHeader/>
        </w:trPr>
        <w:tc>
          <w:tcPr>
            <w:tcW w:w="9526" w:type="dxa"/>
            <w:gridSpan w:val="4"/>
            <w:vAlign w:val="center"/>
          </w:tcPr>
          <w:p w14:paraId="202FCE29" w14:textId="65D9C91F" w:rsidR="00A26BCF" w:rsidRPr="00076547" w:rsidRDefault="00A26BCF" w:rsidP="00A26BCF">
            <w:pPr>
              <w:jc w:val="left"/>
              <w:rPr>
                <w:i/>
              </w:rPr>
            </w:pPr>
            <w:r w:rsidRPr="00076547">
              <w:rPr>
                <w:i/>
              </w:rPr>
              <w:t xml:space="preserve">The system reports a </w:t>
            </w:r>
            <w:r>
              <w:rPr>
                <w:i/>
              </w:rPr>
              <w:t>CRC</w:t>
            </w:r>
            <w:r w:rsidRPr="00076547">
              <w:rPr>
                <w:i/>
              </w:rPr>
              <w:t xml:space="preserve"> failure on </w:t>
            </w:r>
            <w:r>
              <w:rPr>
                <w:i/>
              </w:rPr>
              <w:t>101GB00</w:t>
            </w:r>
            <w:r w:rsidRPr="00076547">
              <w:rPr>
                <w:i/>
              </w:rPr>
              <w:t>100001</w:t>
            </w:r>
            <w:r>
              <w:rPr>
                <w:i/>
              </w:rPr>
              <w:t xml:space="preserve"> </w:t>
            </w:r>
            <w:r w:rsidRPr="00076547">
              <w:rPr>
                <w:i/>
              </w:rPr>
              <w:t>accompanied by the appropriate error message as follows:</w:t>
            </w:r>
          </w:p>
          <w:p w14:paraId="6504C78B" w14:textId="287BB77A" w:rsidR="00A26BCF" w:rsidRPr="00076547" w:rsidRDefault="00A26BCF" w:rsidP="00A26BCF">
            <w:pPr>
              <w:jc w:val="left"/>
              <w:rPr>
                <w:i/>
              </w:rPr>
            </w:pPr>
            <w:r w:rsidRPr="00076547">
              <w:rPr>
                <w:i/>
              </w:rPr>
              <w:t>“</w:t>
            </w:r>
            <w:r w:rsidRPr="00076547">
              <w:rPr>
                <w:b/>
                <w:i/>
              </w:rPr>
              <w:t xml:space="preserve">SSE </w:t>
            </w:r>
            <w:r>
              <w:rPr>
                <w:b/>
                <w:i/>
              </w:rPr>
              <w:t>1</w:t>
            </w:r>
            <w:r w:rsidRPr="00076547">
              <w:rPr>
                <w:b/>
                <w:i/>
              </w:rPr>
              <w:t>13 – Cell Permit is invalid (checksum is incorrect)</w:t>
            </w:r>
            <w:r w:rsidRPr="00076547">
              <w:rPr>
                <w:i/>
              </w:rPr>
              <w:t>”</w:t>
            </w:r>
          </w:p>
          <w:p w14:paraId="036818BC" w14:textId="6F059362" w:rsidR="00A26BCF" w:rsidRPr="00076547" w:rsidRDefault="00A26BCF" w:rsidP="00A26BCF">
            <w:pPr>
              <w:jc w:val="left"/>
              <w:rPr>
                <w:i/>
              </w:rPr>
            </w:pPr>
            <w:r w:rsidRPr="00076547">
              <w:rPr>
                <w:i/>
              </w:rPr>
              <w:t xml:space="preserve">In both cases the permit for </w:t>
            </w:r>
            <w:r>
              <w:rPr>
                <w:i/>
              </w:rPr>
              <w:t>101GB00100002</w:t>
            </w:r>
            <w:r w:rsidRPr="00076547">
              <w:rPr>
                <w:i/>
              </w:rPr>
              <w:t xml:space="preserve"> imports without any error or warning.</w:t>
            </w:r>
          </w:p>
          <w:p w14:paraId="4B8993BA" w14:textId="77777777" w:rsidR="00A26BCF" w:rsidRPr="00076547" w:rsidRDefault="00A26BCF" w:rsidP="00A26BCF">
            <w:pPr>
              <w:jc w:val="left"/>
              <w:rPr>
                <w:i/>
              </w:rPr>
            </w:pPr>
          </w:p>
          <w:p w14:paraId="77F51F95" w14:textId="6EAA63E2" w:rsidR="00A26BCF" w:rsidRPr="00076547" w:rsidRDefault="00A26BCF" w:rsidP="00A26BCF">
            <w:pPr>
              <w:jc w:val="left"/>
              <w:rPr>
                <w:i/>
              </w:rPr>
            </w:pPr>
            <w:r w:rsidRPr="00076547">
              <w:rPr>
                <w:i/>
              </w:rPr>
              <w:t>1)</w:t>
            </w:r>
            <w:r w:rsidRPr="00076547">
              <w:rPr>
                <w:i/>
              </w:rPr>
              <w:tab/>
              <w:t xml:space="preserve">Cell </w:t>
            </w:r>
            <w:r>
              <w:rPr>
                <w:i/>
              </w:rPr>
              <w:t>101GB00</w:t>
            </w:r>
            <w:r w:rsidRPr="00076547">
              <w:rPr>
                <w:i/>
              </w:rPr>
              <w:t>100001</w:t>
            </w:r>
            <w:r>
              <w:rPr>
                <w:i/>
              </w:rPr>
              <w:t xml:space="preserve"> </w:t>
            </w:r>
            <w:r w:rsidRPr="00076547">
              <w:rPr>
                <w:i/>
              </w:rPr>
              <w:t xml:space="preserve">has had its </w:t>
            </w:r>
            <w:r>
              <w:rPr>
                <w:i/>
              </w:rPr>
              <w:t xml:space="preserve">permit </w:t>
            </w:r>
            <w:r w:rsidRPr="00076547">
              <w:rPr>
                <w:i/>
              </w:rPr>
              <w:t xml:space="preserve">CRC changed from </w:t>
            </w:r>
            <w:r w:rsidRPr="001E0D4B">
              <w:t>760CD6BA8AAEF1A0 to 760CD6BA8AAEE1A0</w:t>
            </w:r>
            <w:r w:rsidRPr="00076547">
              <w:rPr>
                <w:i/>
              </w:rPr>
              <w:t>.</w:t>
            </w:r>
          </w:p>
          <w:p w14:paraId="11C98F3E" w14:textId="0532D923" w:rsidR="00A26BCF" w:rsidRPr="00076547" w:rsidRDefault="00A26BCF" w:rsidP="00A26BCF">
            <w:pPr>
              <w:jc w:val="left"/>
              <w:rPr>
                <w:i/>
              </w:rPr>
            </w:pPr>
            <w:r w:rsidRPr="00076547">
              <w:rPr>
                <w:i/>
              </w:rPr>
              <w:t>2)</w:t>
            </w:r>
            <w:r w:rsidRPr="00076547">
              <w:rPr>
                <w:i/>
              </w:rPr>
              <w:tab/>
              <w:t xml:space="preserve">Cell </w:t>
            </w:r>
            <w:r>
              <w:rPr>
                <w:i/>
              </w:rPr>
              <w:t>101GB00</w:t>
            </w:r>
            <w:r w:rsidRPr="00076547">
              <w:rPr>
                <w:i/>
              </w:rPr>
              <w:t>100001</w:t>
            </w:r>
            <w:r>
              <w:rPr>
                <w:i/>
              </w:rPr>
              <w:t xml:space="preserve"> </w:t>
            </w:r>
            <w:r w:rsidRPr="00076547">
              <w:rPr>
                <w:i/>
              </w:rPr>
              <w:t>has had the encrypted cell keys 1 &amp; 2 altered slightly.</w:t>
            </w:r>
          </w:p>
          <w:p w14:paraId="7C88F797" w14:textId="0490E7F5" w:rsidR="00A26BCF" w:rsidRPr="0015247B" w:rsidRDefault="00A26BCF" w:rsidP="00A26BCF">
            <w:pPr>
              <w:jc w:val="left"/>
            </w:pPr>
            <w:r w:rsidRPr="00076547">
              <w:rPr>
                <w:i/>
              </w:rPr>
              <w:t>3)</w:t>
            </w:r>
            <w:r w:rsidRPr="00076547">
              <w:rPr>
                <w:i/>
              </w:rPr>
              <w:tab/>
              <w:t xml:space="preserve">Cell </w:t>
            </w:r>
            <w:r>
              <w:rPr>
                <w:i/>
              </w:rPr>
              <w:t>101GB00</w:t>
            </w:r>
            <w:r w:rsidRPr="00076547">
              <w:rPr>
                <w:i/>
              </w:rPr>
              <w:t>100002</w:t>
            </w:r>
            <w:r>
              <w:rPr>
                <w:i/>
              </w:rPr>
              <w:t xml:space="preserve"> </w:t>
            </w:r>
            <w:r w:rsidRPr="00076547">
              <w:rPr>
                <w:i/>
              </w:rPr>
              <w:t xml:space="preserve">has a valid </w:t>
            </w:r>
            <w:r>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r>
        <w:lastRenderedPageBreak/>
        <w:t>Missing</w:t>
      </w:r>
      <w:r w:rsidR="007C17D2">
        <w:t xml:space="preserve"> PERMIT.XML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767"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768">
          <w:tblGrid>
            <w:gridCol w:w="2381"/>
            <w:gridCol w:w="2381"/>
            <w:gridCol w:w="2382"/>
            <w:gridCol w:w="2382"/>
          </w:tblGrid>
        </w:tblGridChange>
      </w:tblGrid>
      <w:tr w:rsidR="00A26BCF" w14:paraId="37E34563" w14:textId="77777777" w:rsidTr="00A26BCF">
        <w:trPr>
          <w:trHeight w:val="454"/>
          <w:tblHeader/>
          <w:trPrChange w:id="1769"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770" w:author="jonathan pritchard" w:date="2025-01-23T13:29:00Z" w16du:dateUtc="2025-01-23T13:29:00Z">
              <w:tcPr>
                <w:tcW w:w="2381" w:type="dxa"/>
                <w:shd w:val="clear" w:color="auto" w:fill="CCFFCC"/>
                <w:vAlign w:val="center"/>
              </w:tcPr>
            </w:tcPrChange>
          </w:tcPr>
          <w:p w14:paraId="0BDD2974" w14:textId="77777777" w:rsidR="00A26BCF" w:rsidRPr="004065B1" w:rsidRDefault="00A26BCF" w:rsidP="00A26BCF">
            <w:r w:rsidRPr="000A066E">
              <w:rPr>
                <w:b/>
              </w:rPr>
              <w:t>Test Reference</w:t>
            </w:r>
          </w:p>
        </w:tc>
        <w:tc>
          <w:tcPr>
            <w:tcW w:w="2381" w:type="dxa"/>
            <w:shd w:val="clear" w:color="auto" w:fill="FFFFFF" w:themeFill="background1"/>
            <w:vAlign w:val="center"/>
            <w:tcPrChange w:id="1771" w:author="jonathan pritchard" w:date="2025-01-23T13:29:00Z" w16du:dateUtc="2025-01-23T13:29:00Z">
              <w:tcPr>
                <w:tcW w:w="2381" w:type="dxa"/>
                <w:shd w:val="clear" w:color="auto" w:fill="CCFFCC"/>
                <w:vAlign w:val="center"/>
              </w:tcPr>
            </w:tcPrChange>
          </w:tcPr>
          <w:p w14:paraId="3E8C082E" w14:textId="50B6D27D" w:rsidR="00A26BCF" w:rsidRPr="004065B1" w:rsidRDefault="00A26BCF" w:rsidP="00A26BCF">
            <w:proofErr w:type="spellStart"/>
            <w:r>
              <w:t>MissingPermitSignature</w:t>
            </w:r>
            <w:proofErr w:type="spellEnd"/>
          </w:p>
        </w:tc>
        <w:tc>
          <w:tcPr>
            <w:tcW w:w="2382" w:type="dxa"/>
            <w:shd w:val="clear" w:color="auto" w:fill="BFBFBF" w:themeFill="background1" w:themeFillShade="BF"/>
            <w:vAlign w:val="center"/>
            <w:tcPrChange w:id="1772" w:author="jonathan pritchard" w:date="2025-01-23T13:29:00Z" w16du:dateUtc="2025-01-23T13:29:00Z">
              <w:tcPr>
                <w:tcW w:w="2382" w:type="dxa"/>
                <w:shd w:val="clear" w:color="auto" w:fill="CCFFCC"/>
                <w:vAlign w:val="center"/>
              </w:tcPr>
            </w:tcPrChange>
          </w:tcPr>
          <w:p w14:paraId="1D2299AA" w14:textId="77777777" w:rsidR="00A26BCF" w:rsidRPr="004065B1" w:rsidRDefault="00A26BCF" w:rsidP="00A26BCF">
            <w:r w:rsidRPr="000A066E">
              <w:rPr>
                <w:b/>
              </w:rPr>
              <w:t>IHO Reference</w:t>
            </w:r>
          </w:p>
        </w:tc>
        <w:tc>
          <w:tcPr>
            <w:tcW w:w="2382" w:type="dxa"/>
            <w:shd w:val="clear" w:color="auto" w:fill="FFFFFF" w:themeFill="background1"/>
            <w:vAlign w:val="center"/>
            <w:tcPrChange w:id="1773" w:author="jonathan pritchard" w:date="2025-01-23T13:29:00Z" w16du:dateUtc="2025-01-23T13:29:00Z">
              <w:tcPr>
                <w:tcW w:w="2382" w:type="dxa"/>
                <w:shd w:val="clear" w:color="auto" w:fill="CCFFCC"/>
                <w:vAlign w:val="center"/>
              </w:tcPr>
            </w:tcPrChange>
          </w:tcPr>
          <w:p w14:paraId="536DD723" w14:textId="0746BB64" w:rsidR="00A26BCF" w:rsidRPr="004065B1" w:rsidRDefault="00A26BCF" w:rsidP="00A26BCF">
            <w:r>
              <w:rPr>
                <w:rFonts w:ascii="Calibri" w:hAnsi="Calibri" w:cs="Calibri"/>
                <w:color w:val="000000"/>
                <w:sz w:val="22"/>
                <w:szCs w:val="22"/>
              </w:rPr>
              <w:t>S-98 B-3</w:t>
            </w:r>
          </w:p>
        </w:tc>
      </w:tr>
      <w:tr w:rsidR="00A26BCF" w14:paraId="36B04F58" w14:textId="77777777" w:rsidTr="00C749A7">
        <w:trPr>
          <w:tblHeader/>
          <w:trPrChange w:id="177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75" w:author="jonathan pritchard" w:date="2025-01-23T13:29:00Z" w16du:dateUtc="2025-01-23T13:29:00Z">
              <w:tcPr>
                <w:tcW w:w="9526" w:type="dxa"/>
                <w:gridSpan w:val="4"/>
                <w:shd w:val="clear" w:color="auto" w:fill="CCFFCC"/>
                <w:vAlign w:val="center"/>
              </w:tcPr>
            </w:tcPrChange>
          </w:tcPr>
          <w:p w14:paraId="24E9C17B" w14:textId="77777777" w:rsidR="00A26BCF" w:rsidRDefault="00A26BCF" w:rsidP="00A26BCF">
            <w:r w:rsidRPr="000A066E">
              <w:rPr>
                <w:b/>
              </w:rPr>
              <w:t>Test description</w:t>
            </w:r>
          </w:p>
        </w:tc>
      </w:tr>
      <w:tr w:rsidR="00A26BCF" w14:paraId="5CD7C172" w14:textId="77777777" w:rsidTr="00280DEE">
        <w:trPr>
          <w:tblHeader/>
        </w:trPr>
        <w:tc>
          <w:tcPr>
            <w:tcW w:w="9526" w:type="dxa"/>
            <w:gridSpan w:val="4"/>
            <w:vAlign w:val="center"/>
          </w:tcPr>
          <w:p w14:paraId="24E0BDA2" w14:textId="6C97842A" w:rsidR="00A26BCF" w:rsidRPr="00B07F0D" w:rsidRDefault="00A26BCF" w:rsidP="00A26BCF">
            <w:pPr>
              <w:rPr>
                <w:i/>
              </w:rPr>
            </w:pPr>
            <w:r w:rsidRPr="00B07F0D">
              <w:rPr>
                <w:i/>
              </w:rPr>
              <w:t xml:space="preserve">This test checks that permits cannot be loaded from a PERMIT.XML without a valid PERMIT.SIG </w:t>
            </w:r>
            <w:r>
              <w:rPr>
                <w:i/>
              </w:rPr>
              <w:t xml:space="preserve">permit signature file </w:t>
            </w:r>
            <w:r w:rsidRPr="00B07F0D">
              <w:rPr>
                <w:i/>
              </w:rPr>
              <w:t>also present.</w:t>
            </w:r>
          </w:p>
        </w:tc>
      </w:tr>
      <w:tr w:rsidR="00A26BCF" w14:paraId="18F715E0" w14:textId="77777777" w:rsidTr="00C749A7">
        <w:trPr>
          <w:tblHeader/>
          <w:trPrChange w:id="1776"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77" w:author="jonathan pritchard" w:date="2025-01-23T13:29:00Z" w16du:dateUtc="2025-01-23T13:29:00Z">
              <w:tcPr>
                <w:tcW w:w="9526" w:type="dxa"/>
                <w:gridSpan w:val="4"/>
                <w:shd w:val="clear" w:color="auto" w:fill="CCFFCC"/>
                <w:vAlign w:val="center"/>
              </w:tcPr>
            </w:tcPrChange>
          </w:tcPr>
          <w:p w14:paraId="5C252B32" w14:textId="77777777" w:rsidR="00A26BCF" w:rsidRPr="004065B1" w:rsidRDefault="00A26BCF" w:rsidP="00A26BCF">
            <w:r w:rsidRPr="000A066E">
              <w:rPr>
                <w:b/>
              </w:rPr>
              <w:t>Setup</w:t>
            </w:r>
          </w:p>
        </w:tc>
      </w:tr>
      <w:tr w:rsidR="00A26BCF" w14:paraId="02CFF98B" w14:textId="77777777" w:rsidTr="00280DEE">
        <w:trPr>
          <w:tblHeader/>
        </w:trPr>
        <w:tc>
          <w:tcPr>
            <w:tcW w:w="9526" w:type="dxa"/>
            <w:gridSpan w:val="4"/>
            <w:vAlign w:val="center"/>
          </w:tcPr>
          <w:p w14:paraId="66CF4131" w14:textId="77777777" w:rsidR="00A26BCF" w:rsidRPr="00076547" w:rsidRDefault="00A26BCF" w:rsidP="00A26BCF">
            <w:pPr>
              <w:rPr>
                <w:i/>
              </w:rPr>
            </w:pPr>
            <w:r w:rsidRPr="00076547">
              <w:rPr>
                <w:i/>
              </w:rPr>
              <w:t>No pre-installed permits</w:t>
            </w:r>
          </w:p>
          <w:p w14:paraId="3804E57E" w14:textId="77777777" w:rsidR="00A26BCF" w:rsidRPr="00076547" w:rsidRDefault="00A26BCF" w:rsidP="00A26BCF">
            <w:pPr>
              <w:rPr>
                <w:i/>
              </w:rPr>
            </w:pPr>
            <w:r w:rsidRPr="00076547">
              <w:rPr>
                <w:i/>
              </w:rPr>
              <w:t>Test data used:</w:t>
            </w:r>
          </w:p>
          <w:p w14:paraId="2EE4F3CF" w14:textId="77777777" w:rsidR="00A26BCF" w:rsidRPr="00076547" w:rsidRDefault="00A26BCF" w:rsidP="00A26BCF">
            <w:pPr>
              <w:rPr>
                <w:i/>
              </w:rPr>
            </w:pPr>
            <w:r>
              <w:rPr>
                <w:i/>
              </w:rPr>
              <w:t>PERMIT.XML</w:t>
            </w:r>
          </w:p>
          <w:p w14:paraId="206A084B" w14:textId="77777777" w:rsidR="00A26BCF" w:rsidRDefault="00A26BCF" w:rsidP="00A26BCF">
            <w:pPr>
              <w:rPr>
                <w:i/>
              </w:rPr>
            </w:pPr>
            <w:r w:rsidRPr="00076547">
              <w:rPr>
                <w:i/>
              </w:rPr>
              <w:t>Test data location:</w:t>
            </w:r>
          </w:p>
          <w:p w14:paraId="37859622" w14:textId="32BE0CC9"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A26BCF" w:rsidRPr="00EF287F" w:rsidRDefault="00A26BCF" w:rsidP="00A26BCF">
            <w:pPr>
              <w:jc w:val="left"/>
              <w:rPr>
                <w:i/>
              </w:rPr>
            </w:pPr>
          </w:p>
        </w:tc>
      </w:tr>
      <w:tr w:rsidR="00A26BCF" w14:paraId="798C36FB" w14:textId="77777777" w:rsidTr="00C749A7">
        <w:trPr>
          <w:tblHeader/>
          <w:trPrChange w:id="1778"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79" w:author="jonathan pritchard" w:date="2025-01-23T13:29:00Z" w16du:dateUtc="2025-01-23T13:29:00Z">
              <w:tcPr>
                <w:tcW w:w="9526" w:type="dxa"/>
                <w:gridSpan w:val="4"/>
                <w:shd w:val="clear" w:color="auto" w:fill="CCFFCC"/>
                <w:vAlign w:val="center"/>
              </w:tcPr>
            </w:tcPrChange>
          </w:tcPr>
          <w:p w14:paraId="7FA50A61" w14:textId="77777777" w:rsidR="00A26BCF" w:rsidRPr="004065B1" w:rsidRDefault="00A26BCF" w:rsidP="00A26BCF">
            <w:r w:rsidRPr="000A066E">
              <w:rPr>
                <w:b/>
              </w:rPr>
              <w:t>Act</w:t>
            </w:r>
            <w:r w:rsidRPr="00357E05">
              <w:rPr>
                <w:b/>
                <w:shd w:val="clear" w:color="auto" w:fill="CCFFCC"/>
              </w:rPr>
              <w:t>ion</w:t>
            </w:r>
          </w:p>
        </w:tc>
      </w:tr>
      <w:tr w:rsidR="00A26BCF" w14:paraId="5F6A63EA" w14:textId="77777777" w:rsidTr="00280DEE">
        <w:trPr>
          <w:tblHeader/>
        </w:trPr>
        <w:tc>
          <w:tcPr>
            <w:tcW w:w="9526" w:type="dxa"/>
            <w:gridSpan w:val="4"/>
            <w:vAlign w:val="center"/>
          </w:tcPr>
          <w:p w14:paraId="132622D0" w14:textId="77777777" w:rsidR="00A26BCF" w:rsidRDefault="00A26BCF" w:rsidP="00A26BCF">
            <w:pPr>
              <w:rPr>
                <w:i/>
              </w:rPr>
            </w:pPr>
          </w:p>
          <w:p w14:paraId="0D46EF51" w14:textId="77777777" w:rsidR="00A26BCF" w:rsidRDefault="00A26BCF" w:rsidP="00A26BCF">
            <w:pPr>
              <w:rPr>
                <w:i/>
              </w:rPr>
            </w:pPr>
            <w:r w:rsidRPr="00B07F0D">
              <w:rPr>
                <w:i/>
              </w:rPr>
              <w:t>Load PERMIT.XML</w:t>
            </w:r>
          </w:p>
          <w:p w14:paraId="0C597857" w14:textId="1B50FEAD" w:rsidR="00A26BCF" w:rsidRPr="00B07F0D" w:rsidRDefault="00A26BCF" w:rsidP="00A26BCF">
            <w:pPr>
              <w:rPr>
                <w:i/>
              </w:rPr>
            </w:pPr>
          </w:p>
        </w:tc>
      </w:tr>
      <w:tr w:rsidR="00A26BCF" w14:paraId="6F42C1B6" w14:textId="77777777" w:rsidTr="00C749A7">
        <w:trPr>
          <w:tblHeader/>
          <w:trPrChange w:id="178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781" w:author="jonathan pritchard" w:date="2025-01-23T13:29:00Z" w16du:dateUtc="2025-01-23T13:29:00Z">
              <w:tcPr>
                <w:tcW w:w="9526" w:type="dxa"/>
                <w:gridSpan w:val="4"/>
                <w:shd w:val="clear" w:color="auto" w:fill="CCFFCC"/>
                <w:vAlign w:val="center"/>
              </w:tcPr>
            </w:tcPrChange>
          </w:tcPr>
          <w:p w14:paraId="0F87FEB3" w14:textId="77777777" w:rsidR="00A26BCF" w:rsidRPr="004065B1" w:rsidRDefault="00A26BCF" w:rsidP="00A26BCF">
            <w:r w:rsidRPr="00357E05">
              <w:rPr>
                <w:b/>
                <w:shd w:val="clear" w:color="auto" w:fill="CCFFCC"/>
              </w:rPr>
              <w:t>Results</w:t>
            </w:r>
          </w:p>
        </w:tc>
      </w:tr>
      <w:tr w:rsidR="00A26BCF" w14:paraId="68696C59" w14:textId="77777777" w:rsidTr="00280DEE">
        <w:trPr>
          <w:tblHeader/>
        </w:trPr>
        <w:tc>
          <w:tcPr>
            <w:tcW w:w="9526" w:type="dxa"/>
            <w:gridSpan w:val="4"/>
            <w:vAlign w:val="center"/>
          </w:tcPr>
          <w:p w14:paraId="6F0E5528" w14:textId="77777777" w:rsidR="00A26BCF" w:rsidRDefault="00A26BCF" w:rsidP="00A26BCF">
            <w:pPr>
              <w:jc w:val="left"/>
              <w:rPr>
                <w:rFonts w:cs="Arial"/>
                <w:i/>
                <w:iCs/>
                <w:position w:val="-1"/>
                <w:lang w:val="en-US"/>
              </w:rPr>
            </w:pPr>
          </w:p>
          <w:p w14:paraId="01BDF263"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60DBB987" w14:textId="4F5EC525" w:rsidR="00A26BCF" w:rsidRPr="00B07F0D" w:rsidRDefault="00A26BCF" w:rsidP="00A26BCF">
            <w:pPr>
              <w:jc w:val="left"/>
              <w:rPr>
                <w:rFonts w:cs="Arial"/>
                <w:i/>
                <w:iCs/>
                <w:position w:val="-1"/>
                <w:lang w:val="en-US"/>
              </w:rPr>
            </w:pPr>
          </w:p>
        </w:tc>
      </w:tr>
    </w:tbl>
    <w:p w14:paraId="677E8AAB" w14:textId="6CDC4DE0" w:rsidR="007C17D2" w:rsidRDefault="007C17D2" w:rsidP="00A94802"/>
    <w:p w14:paraId="2815BEE9" w14:textId="77777777" w:rsidR="00595934" w:rsidRDefault="00595934" w:rsidP="00A94802"/>
    <w:p w14:paraId="725F5C96" w14:textId="2BD93BAF" w:rsidR="009915F9" w:rsidRDefault="009915F9" w:rsidP="00132CFF">
      <w:pPr>
        <w:pStyle w:val="Heading3"/>
        <w:rPr>
          <w:ins w:id="1782" w:author="jonathan pritchard" w:date="2024-10-22T11:56:00Z" w16du:dateUtc="2024-10-22T10:56:00Z"/>
        </w:rPr>
      </w:pPr>
      <w:ins w:id="1783" w:author="jonathan pritchard" w:date="2024-10-22T11:56:00Z" w16du:dateUtc="2024-10-22T10:56:00Z">
        <w:r>
          <w:t>Multiple Permits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A26BCF" w:rsidRPr="004065B1" w14:paraId="231E91BF" w14:textId="77777777" w:rsidTr="00A26BCF">
        <w:trPr>
          <w:trHeight w:val="454"/>
          <w:tblHeader/>
          <w:ins w:id="1784" w:author="jonathan pritchard" w:date="2024-10-22T11:56:00Z"/>
        </w:trPr>
        <w:tc>
          <w:tcPr>
            <w:tcW w:w="2381" w:type="dxa"/>
            <w:shd w:val="clear" w:color="auto" w:fill="E5B8B7" w:themeFill="accent2" w:themeFillTint="66"/>
            <w:vAlign w:val="center"/>
          </w:tcPr>
          <w:p w14:paraId="20401644" w14:textId="77777777" w:rsidR="00A26BCF" w:rsidRPr="004065B1" w:rsidRDefault="00A26BCF" w:rsidP="00A26BCF">
            <w:pPr>
              <w:rPr>
                <w:ins w:id="1785" w:author="jonathan pritchard" w:date="2024-10-22T11:56:00Z" w16du:dateUtc="2024-10-22T10:56:00Z"/>
              </w:rPr>
            </w:pPr>
            <w:ins w:id="1786" w:author="jonathan pritchard" w:date="2024-10-22T11:56:00Z" w16du:dateUtc="2024-10-22T10:56:00Z">
              <w:r w:rsidRPr="000A066E">
                <w:rPr>
                  <w:b/>
                </w:rPr>
                <w:t>Test Reference</w:t>
              </w:r>
            </w:ins>
          </w:p>
        </w:tc>
        <w:tc>
          <w:tcPr>
            <w:tcW w:w="2381" w:type="dxa"/>
            <w:shd w:val="clear" w:color="auto" w:fill="FFFFFF" w:themeFill="background1"/>
            <w:vAlign w:val="center"/>
          </w:tcPr>
          <w:p w14:paraId="55A303E5" w14:textId="0765B224" w:rsidR="00A26BCF" w:rsidRPr="004065B1" w:rsidRDefault="00A26BCF" w:rsidP="00A26BCF">
            <w:pPr>
              <w:rPr>
                <w:ins w:id="1787" w:author="jonathan pritchard" w:date="2024-10-22T11:56:00Z" w16du:dateUtc="2024-10-22T10:56:00Z"/>
              </w:rPr>
            </w:pPr>
            <w:proofErr w:type="spellStart"/>
            <w:r>
              <w:t>MultiplePermits</w:t>
            </w:r>
            <w:proofErr w:type="spellEnd"/>
          </w:p>
        </w:tc>
        <w:tc>
          <w:tcPr>
            <w:tcW w:w="2382" w:type="dxa"/>
            <w:shd w:val="clear" w:color="auto" w:fill="E5B8B7" w:themeFill="accent2" w:themeFillTint="66"/>
            <w:vAlign w:val="center"/>
          </w:tcPr>
          <w:p w14:paraId="69D9562F" w14:textId="77777777" w:rsidR="00A26BCF" w:rsidRPr="004065B1" w:rsidRDefault="00A26BCF" w:rsidP="00A26BCF">
            <w:pPr>
              <w:rPr>
                <w:ins w:id="1788" w:author="jonathan pritchard" w:date="2024-10-22T11:56:00Z" w16du:dateUtc="2024-10-22T10:56:00Z"/>
              </w:rPr>
            </w:pPr>
            <w:ins w:id="1789" w:author="jonathan pritchard" w:date="2024-10-22T11:56:00Z" w16du:dateUtc="2024-10-22T10:56:00Z">
              <w:r w:rsidRPr="000A066E">
                <w:rPr>
                  <w:b/>
                </w:rPr>
                <w:t>IHO Reference</w:t>
              </w:r>
            </w:ins>
          </w:p>
        </w:tc>
        <w:tc>
          <w:tcPr>
            <w:tcW w:w="2382" w:type="dxa"/>
            <w:shd w:val="clear" w:color="auto" w:fill="FFFFFF" w:themeFill="background1"/>
            <w:vAlign w:val="center"/>
          </w:tcPr>
          <w:p w14:paraId="51CC3BCA" w14:textId="5291463D" w:rsidR="00A26BCF" w:rsidRPr="004065B1" w:rsidRDefault="00A26BCF" w:rsidP="00A26BCF">
            <w:pPr>
              <w:jc w:val="left"/>
              <w:rPr>
                <w:ins w:id="1790" w:author="jonathan pritchard" w:date="2024-10-22T11:56:00Z" w16du:dateUtc="2024-10-22T10:56:00Z"/>
              </w:rPr>
            </w:pPr>
            <w:r>
              <w:rPr>
                <w:rFonts w:ascii="Calibri" w:hAnsi="Calibri" w:cs="Calibri"/>
                <w:color w:val="000000"/>
                <w:sz w:val="22"/>
                <w:szCs w:val="22"/>
              </w:rPr>
              <w:t>S-98 B-3</w:t>
            </w:r>
          </w:p>
        </w:tc>
      </w:tr>
      <w:tr w:rsidR="00A26BCF" w14:paraId="7046BD7C" w14:textId="77777777" w:rsidTr="00A81079">
        <w:trPr>
          <w:tblHeader/>
          <w:ins w:id="1791" w:author="jonathan pritchard" w:date="2024-10-22T11:56:00Z"/>
        </w:trPr>
        <w:tc>
          <w:tcPr>
            <w:tcW w:w="9526" w:type="dxa"/>
            <w:gridSpan w:val="4"/>
            <w:shd w:val="clear" w:color="auto" w:fill="E5B8B7" w:themeFill="accent2" w:themeFillTint="66"/>
            <w:vAlign w:val="center"/>
          </w:tcPr>
          <w:p w14:paraId="66CA0C4C" w14:textId="77777777" w:rsidR="00A26BCF" w:rsidRDefault="00A26BCF" w:rsidP="00A26BCF">
            <w:pPr>
              <w:rPr>
                <w:ins w:id="1792" w:author="jonathan pritchard" w:date="2024-10-22T11:56:00Z" w16du:dateUtc="2024-10-22T10:56:00Z"/>
              </w:rPr>
            </w:pPr>
            <w:ins w:id="1793" w:author="jonathan pritchard" w:date="2024-10-22T11:56:00Z" w16du:dateUtc="2024-10-22T10:56:00Z">
              <w:r w:rsidRPr="000A066E">
                <w:rPr>
                  <w:b/>
                </w:rPr>
                <w:t>Test description</w:t>
              </w:r>
            </w:ins>
          </w:p>
        </w:tc>
      </w:tr>
      <w:tr w:rsidR="00A26BCF" w:rsidRPr="005D2431" w14:paraId="32027EAC" w14:textId="77777777" w:rsidTr="00A81079">
        <w:trPr>
          <w:tblHeader/>
          <w:ins w:id="1794" w:author="jonathan pritchard" w:date="2024-10-22T11:56:00Z"/>
        </w:trPr>
        <w:tc>
          <w:tcPr>
            <w:tcW w:w="9526" w:type="dxa"/>
            <w:gridSpan w:val="4"/>
            <w:vAlign w:val="center"/>
          </w:tcPr>
          <w:p w14:paraId="59239D27" w14:textId="77777777" w:rsidR="00A26BCF" w:rsidRDefault="00A26BCF" w:rsidP="00A26BCF">
            <w:pPr>
              <w:pStyle w:val="ListParagraph"/>
              <w:rPr>
                <w:i/>
              </w:rPr>
            </w:pPr>
          </w:p>
          <w:p w14:paraId="50C79D7C" w14:textId="6549BEA5" w:rsidR="00A26BCF" w:rsidRDefault="00A26BCF" w:rsidP="00A26BCF">
            <w:pPr>
              <w:pStyle w:val="ListParagraph"/>
              <w:numPr>
                <w:ilvl w:val="0"/>
                <w:numId w:val="84"/>
              </w:numPr>
              <w:rPr>
                <w:ins w:id="1795" w:author="jonathan pritchard" w:date="2024-10-22T11:57:00Z" w16du:dateUtc="2024-10-22T10:57:00Z"/>
                <w:i/>
              </w:rPr>
            </w:pPr>
            <w:ins w:id="1796" w:author="jonathan pritchard" w:date="2024-10-22T11:56:00Z" w16du:dateUtc="2024-10-22T10:56:00Z">
              <w:r>
                <w:rPr>
                  <w:i/>
                </w:rPr>
                <w:t xml:space="preserve">Part 15 </w:t>
              </w:r>
            </w:ins>
            <w:ins w:id="1797" w:author="jonathan pritchard" w:date="2024-10-22T11:57:00Z" w16du:dateUtc="2024-10-22T10:57:00Z">
              <w:r>
                <w:rPr>
                  <w:i/>
                </w:rPr>
                <w:t>supports multiple permits in a single permit file.</w:t>
              </w:r>
            </w:ins>
          </w:p>
          <w:p w14:paraId="21E98FFD" w14:textId="0D73E103" w:rsidR="00A26BCF" w:rsidRDefault="00A26BCF" w:rsidP="00A26BCF">
            <w:pPr>
              <w:pStyle w:val="ListParagraph"/>
              <w:numPr>
                <w:ilvl w:val="0"/>
                <w:numId w:val="84"/>
              </w:numPr>
              <w:rPr>
                <w:i/>
              </w:rPr>
            </w:pPr>
            <w:ins w:id="1798" w:author="jonathan pritchard" w:date="2024-10-22T11:57:00Z" w16du:dateUtc="2024-10-22T10:57:00Z">
              <w:r>
                <w:rPr>
                  <w:i/>
                </w:rPr>
                <w:t>Test ability to pick</w:t>
              </w:r>
            </w:ins>
            <w:r>
              <w:rPr>
                <w:i/>
              </w:rPr>
              <w:t xml:space="preserve"> the correct permit</w:t>
            </w:r>
            <w:ins w:id="1799" w:author="jonathan pritchard" w:date="2024-10-22T11:57:00Z" w16du:dateUtc="2024-10-22T10:57:00Z">
              <w:r>
                <w:rPr>
                  <w:i/>
                </w:rPr>
                <w:t xml:space="preserve"> from a multi-permit fil</w:t>
              </w:r>
            </w:ins>
            <w:r>
              <w:rPr>
                <w:i/>
              </w:rPr>
              <w:t>e</w:t>
            </w:r>
          </w:p>
          <w:p w14:paraId="60079370" w14:textId="0B9ACAF6" w:rsidR="00A26BCF" w:rsidRDefault="00A26BCF" w:rsidP="00A26BCF">
            <w:pPr>
              <w:pStyle w:val="ListParagraph"/>
              <w:numPr>
                <w:ilvl w:val="0"/>
                <w:numId w:val="84"/>
              </w:numPr>
              <w:rPr>
                <w:i/>
              </w:rPr>
            </w:pPr>
            <w:r>
              <w:rPr>
                <w:i/>
              </w:rPr>
              <w:t>Also test that an incorrect permit is filtered out.</w:t>
            </w:r>
          </w:p>
          <w:p w14:paraId="4E7FE367" w14:textId="30FB9D1C" w:rsidR="00A26BCF" w:rsidRDefault="00A26BCF" w:rsidP="00A26BCF">
            <w:pPr>
              <w:pStyle w:val="ListParagraph"/>
              <w:numPr>
                <w:ilvl w:val="0"/>
                <w:numId w:val="84"/>
              </w:numPr>
              <w:rPr>
                <w:i/>
              </w:rPr>
            </w:pPr>
            <w:r>
              <w:rPr>
                <w:i/>
              </w:rPr>
              <w:t xml:space="preserve">Test should use two different </w:t>
            </w:r>
            <w:proofErr w:type="spellStart"/>
            <w:r>
              <w:rPr>
                <w:i/>
              </w:rPr>
              <w:t>UserPermits</w:t>
            </w:r>
            <w:proofErr w:type="spellEnd"/>
            <w:r>
              <w:rPr>
                <w:i/>
              </w:rPr>
              <w:t xml:space="preserve"> (better to be for two different OEMs and thus require another IHO M_ID)</w:t>
            </w:r>
          </w:p>
          <w:p w14:paraId="440FECF6" w14:textId="5B3D99CC" w:rsidR="00A26BCF" w:rsidRPr="00A81079" w:rsidRDefault="00A26BCF" w:rsidP="00A26BCF">
            <w:pPr>
              <w:pStyle w:val="ListParagraph"/>
              <w:rPr>
                <w:ins w:id="1800" w:author="jonathan pritchard" w:date="2024-10-22T11:56:00Z" w16du:dateUtc="2024-10-22T10:56:00Z"/>
                <w:i/>
              </w:rPr>
            </w:pPr>
          </w:p>
        </w:tc>
      </w:tr>
    </w:tbl>
    <w:p w14:paraId="246EE019" w14:textId="77777777" w:rsidR="009915F9" w:rsidRPr="009915F9" w:rsidRDefault="009915F9">
      <w:pPr>
        <w:rPr>
          <w:ins w:id="1801" w:author="jonathan pritchard" w:date="2024-10-22T11:56:00Z" w16du:dateUtc="2024-10-22T10:56:00Z"/>
        </w:rPr>
        <w:pPrChange w:id="1802" w:author="jonathan pritchard" w:date="2024-10-22T11:56:00Z" w16du:dateUtc="2024-10-22T10:56:00Z">
          <w:pPr>
            <w:pStyle w:val="Heading3"/>
          </w:pPr>
        </w:pPrChange>
      </w:pPr>
    </w:p>
    <w:p w14:paraId="74C148F5" w14:textId="47F3E32F" w:rsidR="00B07F0D" w:rsidRPr="007E2CFE" w:rsidRDefault="00B07F0D" w:rsidP="00132CFF">
      <w:pPr>
        <w:pStyle w:val="Heading3"/>
      </w:pPr>
      <w:r>
        <w:lastRenderedPageBreak/>
        <w:t>Invalid PERMIT.XML signature (contained in PERMIT.SIG)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03"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04">
          <w:tblGrid>
            <w:gridCol w:w="2381"/>
            <w:gridCol w:w="2381"/>
            <w:gridCol w:w="2382"/>
            <w:gridCol w:w="2382"/>
          </w:tblGrid>
        </w:tblGridChange>
      </w:tblGrid>
      <w:tr w:rsidR="00A26BCF" w14:paraId="552CEDDA" w14:textId="77777777" w:rsidTr="00A26BCF">
        <w:trPr>
          <w:trHeight w:val="454"/>
          <w:tblHeader/>
          <w:trPrChange w:id="1805"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806" w:author="jonathan pritchard" w:date="2025-01-23T13:29:00Z" w16du:dateUtc="2025-01-23T13:29:00Z">
              <w:tcPr>
                <w:tcW w:w="2381" w:type="dxa"/>
                <w:shd w:val="clear" w:color="auto" w:fill="CCFFCC"/>
                <w:vAlign w:val="center"/>
              </w:tcPr>
            </w:tcPrChange>
          </w:tcPr>
          <w:p w14:paraId="3618CB0D" w14:textId="77777777" w:rsidR="00A26BCF" w:rsidRPr="00C749A7" w:rsidRDefault="00A26BCF" w:rsidP="00A26BCF">
            <w:pPr>
              <w:rPr>
                <w:shd w:val="clear" w:color="auto" w:fill="CCFFCC"/>
              </w:rPr>
            </w:pPr>
            <w:r w:rsidRPr="00C749A7">
              <w:rPr>
                <w:b/>
                <w:shd w:val="clear" w:color="auto" w:fill="CCFFCC"/>
              </w:rPr>
              <w:t>Test Reference</w:t>
            </w:r>
          </w:p>
        </w:tc>
        <w:tc>
          <w:tcPr>
            <w:tcW w:w="2381" w:type="dxa"/>
            <w:shd w:val="clear" w:color="auto" w:fill="FFFFFF" w:themeFill="background1"/>
            <w:vAlign w:val="center"/>
            <w:tcPrChange w:id="1807" w:author="jonathan pritchard" w:date="2025-01-23T13:29:00Z" w16du:dateUtc="2025-01-23T13:29:00Z">
              <w:tcPr>
                <w:tcW w:w="2381" w:type="dxa"/>
                <w:shd w:val="clear" w:color="auto" w:fill="CCFFCC"/>
                <w:vAlign w:val="center"/>
              </w:tcPr>
            </w:tcPrChange>
          </w:tcPr>
          <w:p w14:paraId="703288DD" w14:textId="0925A947" w:rsidR="00A26BCF" w:rsidRPr="00357E05" w:rsidRDefault="00A26BCF" w:rsidP="00A26BCF">
            <w:pPr>
              <w:rPr>
                <w:shd w:val="clear" w:color="auto" w:fill="CCFFCC"/>
              </w:rPr>
            </w:pPr>
            <w:r w:rsidRPr="00357E05">
              <w:rPr>
                <w:shd w:val="clear" w:color="auto" w:fill="CCFFCC"/>
              </w:rPr>
              <w:t>InvalidPermitSignature</w:t>
            </w:r>
          </w:p>
        </w:tc>
        <w:tc>
          <w:tcPr>
            <w:tcW w:w="2382" w:type="dxa"/>
            <w:shd w:val="clear" w:color="auto" w:fill="BFBFBF" w:themeFill="background1" w:themeFillShade="BF"/>
            <w:vAlign w:val="center"/>
            <w:tcPrChange w:id="1808" w:author="jonathan pritchard" w:date="2025-01-23T13:29:00Z" w16du:dateUtc="2025-01-23T13:29:00Z">
              <w:tcPr>
                <w:tcW w:w="2382" w:type="dxa"/>
                <w:shd w:val="clear" w:color="auto" w:fill="CCFFCC"/>
                <w:vAlign w:val="center"/>
              </w:tcPr>
            </w:tcPrChange>
          </w:tcPr>
          <w:p w14:paraId="5DB969A3" w14:textId="77777777" w:rsidR="00A26BCF" w:rsidRPr="00357E05" w:rsidRDefault="00A26BCF" w:rsidP="00A26BCF">
            <w:pPr>
              <w:rPr>
                <w:shd w:val="clear" w:color="auto" w:fill="CCFFCC"/>
              </w:rPr>
            </w:pPr>
            <w:r w:rsidRPr="00357E05">
              <w:rPr>
                <w:b/>
                <w:shd w:val="clear" w:color="auto" w:fill="CCFFCC"/>
              </w:rPr>
              <w:t>IHO Reference</w:t>
            </w:r>
          </w:p>
        </w:tc>
        <w:tc>
          <w:tcPr>
            <w:tcW w:w="2382" w:type="dxa"/>
            <w:shd w:val="clear" w:color="auto" w:fill="FFFFFF" w:themeFill="background1"/>
            <w:vAlign w:val="center"/>
            <w:tcPrChange w:id="1809" w:author="jonathan pritchard" w:date="2025-01-23T13:29:00Z" w16du:dateUtc="2025-01-23T13:29:00Z">
              <w:tcPr>
                <w:tcW w:w="2382" w:type="dxa"/>
                <w:shd w:val="clear" w:color="auto" w:fill="CCFFCC"/>
                <w:vAlign w:val="center"/>
              </w:tcPr>
            </w:tcPrChange>
          </w:tcPr>
          <w:p w14:paraId="2D168D06" w14:textId="5F9F7F9E" w:rsidR="00A26BCF" w:rsidRPr="00357E05" w:rsidRDefault="00A26BCF" w:rsidP="00A26BCF">
            <w:pPr>
              <w:rPr>
                <w:shd w:val="clear" w:color="auto" w:fill="CCFFCC"/>
              </w:rPr>
            </w:pPr>
            <w:r>
              <w:rPr>
                <w:rFonts w:ascii="Calibri" w:hAnsi="Calibri" w:cs="Calibri"/>
                <w:color w:val="000000"/>
                <w:sz w:val="22"/>
                <w:szCs w:val="22"/>
              </w:rPr>
              <w:t>S-98 B-3</w:t>
            </w:r>
          </w:p>
        </w:tc>
      </w:tr>
      <w:tr w:rsidR="00A26BCF" w14:paraId="1EBC2118" w14:textId="77777777" w:rsidTr="00C749A7">
        <w:trPr>
          <w:tblHeader/>
          <w:trPrChange w:id="181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11" w:author="jonathan pritchard" w:date="2025-01-23T13:29:00Z" w16du:dateUtc="2025-01-23T13:29:00Z">
              <w:tcPr>
                <w:tcW w:w="9526" w:type="dxa"/>
                <w:gridSpan w:val="4"/>
                <w:shd w:val="clear" w:color="auto" w:fill="CCFFCC"/>
                <w:vAlign w:val="center"/>
              </w:tcPr>
            </w:tcPrChange>
          </w:tcPr>
          <w:p w14:paraId="37ADB9C2" w14:textId="77777777" w:rsidR="00A26BCF" w:rsidRPr="00C749A7" w:rsidRDefault="00A26BCF" w:rsidP="00A26BCF">
            <w:pPr>
              <w:rPr>
                <w:shd w:val="clear" w:color="auto" w:fill="CCFFCC"/>
              </w:rPr>
            </w:pPr>
            <w:r w:rsidRPr="00A26BCF">
              <w:rPr>
                <w:b/>
                <w:shd w:val="clear" w:color="auto" w:fill="CCFFCC"/>
              </w:rPr>
              <w:t>Test description</w:t>
            </w:r>
          </w:p>
        </w:tc>
      </w:tr>
      <w:tr w:rsidR="00A26BCF" w14:paraId="01BF44CE" w14:textId="77777777" w:rsidTr="00280DEE">
        <w:trPr>
          <w:tblHeader/>
        </w:trPr>
        <w:tc>
          <w:tcPr>
            <w:tcW w:w="9526" w:type="dxa"/>
            <w:gridSpan w:val="4"/>
            <w:vAlign w:val="center"/>
          </w:tcPr>
          <w:p w14:paraId="324E527D" w14:textId="1C91D7C0" w:rsidR="00A26BCF" w:rsidRPr="00B07F0D" w:rsidRDefault="00A26BCF" w:rsidP="00A26BCF">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A26BCF" w14:paraId="401092B9" w14:textId="77777777" w:rsidTr="00C749A7">
        <w:trPr>
          <w:tblHeader/>
          <w:trPrChange w:id="181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13" w:author="jonathan pritchard" w:date="2025-01-23T13:29:00Z" w16du:dateUtc="2025-01-23T13:29:00Z">
              <w:tcPr>
                <w:tcW w:w="9526" w:type="dxa"/>
                <w:gridSpan w:val="4"/>
                <w:shd w:val="clear" w:color="auto" w:fill="CCFFCC"/>
                <w:vAlign w:val="center"/>
              </w:tcPr>
            </w:tcPrChange>
          </w:tcPr>
          <w:p w14:paraId="21BF3993" w14:textId="77777777" w:rsidR="00A26BCF" w:rsidRPr="004065B1" w:rsidRDefault="00A26BCF" w:rsidP="00A26BCF">
            <w:r w:rsidRPr="000A066E">
              <w:rPr>
                <w:b/>
              </w:rPr>
              <w:t>S</w:t>
            </w:r>
            <w:r w:rsidRPr="00357E05">
              <w:rPr>
                <w:b/>
                <w:shd w:val="clear" w:color="auto" w:fill="CCFFCC"/>
              </w:rPr>
              <w:t>etup</w:t>
            </w:r>
          </w:p>
        </w:tc>
      </w:tr>
      <w:tr w:rsidR="00A26BCF" w14:paraId="694461E8" w14:textId="77777777" w:rsidTr="00280DEE">
        <w:trPr>
          <w:tblHeader/>
        </w:trPr>
        <w:tc>
          <w:tcPr>
            <w:tcW w:w="9526" w:type="dxa"/>
            <w:gridSpan w:val="4"/>
            <w:vAlign w:val="center"/>
          </w:tcPr>
          <w:p w14:paraId="56D99747" w14:textId="77777777" w:rsidR="00A26BCF" w:rsidRPr="00076547" w:rsidRDefault="00A26BCF" w:rsidP="00A26BCF">
            <w:pPr>
              <w:rPr>
                <w:i/>
              </w:rPr>
            </w:pPr>
            <w:r w:rsidRPr="00076547">
              <w:rPr>
                <w:i/>
              </w:rPr>
              <w:t>No pre-installed permits</w:t>
            </w:r>
          </w:p>
          <w:p w14:paraId="748D50FD" w14:textId="77777777" w:rsidR="00A26BCF" w:rsidRPr="00076547" w:rsidRDefault="00A26BCF" w:rsidP="00A26BCF">
            <w:pPr>
              <w:rPr>
                <w:i/>
              </w:rPr>
            </w:pPr>
            <w:r w:rsidRPr="00076547">
              <w:rPr>
                <w:i/>
              </w:rPr>
              <w:t>Test data used:</w:t>
            </w:r>
          </w:p>
          <w:p w14:paraId="6C68DDB6" w14:textId="77777777" w:rsidR="00A26BCF" w:rsidRPr="00076547" w:rsidRDefault="00A26BCF" w:rsidP="00A26BCF">
            <w:pPr>
              <w:rPr>
                <w:i/>
              </w:rPr>
            </w:pPr>
            <w:r>
              <w:rPr>
                <w:i/>
              </w:rPr>
              <w:t>PERMIT.XML</w:t>
            </w:r>
          </w:p>
          <w:p w14:paraId="0E0E8D3A" w14:textId="77777777" w:rsidR="00A26BCF" w:rsidRDefault="00A26BCF" w:rsidP="00A26BCF">
            <w:pPr>
              <w:rPr>
                <w:i/>
              </w:rPr>
            </w:pPr>
            <w:r w:rsidRPr="00076547">
              <w:rPr>
                <w:i/>
              </w:rPr>
              <w:t>Test data location:</w:t>
            </w:r>
          </w:p>
          <w:p w14:paraId="5F4C9228" w14:textId="26A3AC5D"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A26BCF" w:rsidRDefault="00A26BCF" w:rsidP="00A26BCF">
            <w:pPr>
              <w:jc w:val="left"/>
              <w:rPr>
                <w:i/>
              </w:rPr>
            </w:pPr>
          </w:p>
          <w:p w14:paraId="06F1BC6B" w14:textId="77777777" w:rsidR="00A26BCF" w:rsidRDefault="00A26BCF" w:rsidP="00A26BCF">
            <w:pPr>
              <w:jc w:val="left"/>
              <w:rPr>
                <w:i/>
              </w:rPr>
            </w:pPr>
          </w:p>
          <w:p w14:paraId="02D61085" w14:textId="77777777" w:rsidR="00A26BCF" w:rsidRPr="00EF287F" w:rsidRDefault="00A26BCF" w:rsidP="00A26BCF">
            <w:pPr>
              <w:jc w:val="left"/>
              <w:rPr>
                <w:i/>
              </w:rPr>
            </w:pPr>
          </w:p>
        </w:tc>
      </w:tr>
      <w:tr w:rsidR="00A26BCF" w14:paraId="0FBA2A72" w14:textId="77777777" w:rsidTr="00C749A7">
        <w:trPr>
          <w:tblHeader/>
          <w:trPrChange w:id="181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15" w:author="jonathan pritchard" w:date="2025-01-23T13:29:00Z" w16du:dateUtc="2025-01-23T13:29:00Z">
              <w:tcPr>
                <w:tcW w:w="9526" w:type="dxa"/>
                <w:gridSpan w:val="4"/>
                <w:shd w:val="clear" w:color="auto" w:fill="CCFFCC"/>
                <w:vAlign w:val="center"/>
              </w:tcPr>
            </w:tcPrChange>
          </w:tcPr>
          <w:p w14:paraId="7F6CE5D5" w14:textId="77777777" w:rsidR="00A26BCF" w:rsidRPr="004065B1" w:rsidRDefault="00A26BCF" w:rsidP="00A26BCF">
            <w:r w:rsidRPr="000A066E">
              <w:rPr>
                <w:b/>
              </w:rPr>
              <w:t>A</w:t>
            </w:r>
            <w:r w:rsidRPr="00357E05">
              <w:rPr>
                <w:b/>
                <w:shd w:val="clear" w:color="auto" w:fill="CCFFCC"/>
              </w:rPr>
              <w:t>ction</w:t>
            </w:r>
          </w:p>
        </w:tc>
      </w:tr>
      <w:tr w:rsidR="00A26BCF" w14:paraId="7826FA59" w14:textId="77777777" w:rsidTr="00280DEE">
        <w:trPr>
          <w:tblHeader/>
        </w:trPr>
        <w:tc>
          <w:tcPr>
            <w:tcW w:w="9526" w:type="dxa"/>
            <w:gridSpan w:val="4"/>
            <w:vAlign w:val="center"/>
          </w:tcPr>
          <w:p w14:paraId="73FB19DF" w14:textId="77777777" w:rsidR="00A26BCF" w:rsidRDefault="00A26BCF" w:rsidP="00A26BCF">
            <w:pPr>
              <w:rPr>
                <w:i/>
              </w:rPr>
            </w:pPr>
          </w:p>
          <w:p w14:paraId="031C84A4" w14:textId="77777777" w:rsidR="00A26BCF" w:rsidRDefault="00A26BCF" w:rsidP="00A26BCF">
            <w:pPr>
              <w:rPr>
                <w:i/>
              </w:rPr>
            </w:pPr>
            <w:r w:rsidRPr="00B07F0D">
              <w:rPr>
                <w:i/>
              </w:rPr>
              <w:t>Load PERMIT.XML</w:t>
            </w:r>
          </w:p>
          <w:p w14:paraId="7819282B" w14:textId="77777777" w:rsidR="00A26BCF" w:rsidRPr="00B07F0D" w:rsidRDefault="00A26BCF" w:rsidP="00A26BCF">
            <w:pPr>
              <w:rPr>
                <w:i/>
              </w:rPr>
            </w:pPr>
          </w:p>
        </w:tc>
      </w:tr>
      <w:tr w:rsidR="00A26BCF" w14:paraId="7DAEB804" w14:textId="77777777" w:rsidTr="00C749A7">
        <w:trPr>
          <w:tblHeader/>
          <w:trPrChange w:id="1816"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17" w:author="jonathan pritchard" w:date="2025-01-23T13:29:00Z" w16du:dateUtc="2025-01-23T13:29:00Z">
              <w:tcPr>
                <w:tcW w:w="9526" w:type="dxa"/>
                <w:gridSpan w:val="4"/>
                <w:shd w:val="clear" w:color="auto" w:fill="CCFFCC"/>
                <w:vAlign w:val="center"/>
              </w:tcPr>
            </w:tcPrChange>
          </w:tcPr>
          <w:p w14:paraId="0A5F1B80" w14:textId="77777777" w:rsidR="00A26BCF" w:rsidRPr="004065B1" w:rsidRDefault="00A26BCF" w:rsidP="00A26BCF">
            <w:r w:rsidRPr="000A066E">
              <w:rPr>
                <w:b/>
              </w:rPr>
              <w:t>Re</w:t>
            </w:r>
            <w:r w:rsidRPr="00357E05">
              <w:rPr>
                <w:b/>
                <w:shd w:val="clear" w:color="auto" w:fill="CCFFCC"/>
              </w:rPr>
              <w:t>sults</w:t>
            </w:r>
          </w:p>
        </w:tc>
      </w:tr>
      <w:tr w:rsidR="00A26BCF" w14:paraId="0076757D" w14:textId="77777777" w:rsidTr="00280DEE">
        <w:trPr>
          <w:tblHeader/>
        </w:trPr>
        <w:tc>
          <w:tcPr>
            <w:tcW w:w="9526" w:type="dxa"/>
            <w:gridSpan w:val="4"/>
            <w:vAlign w:val="center"/>
          </w:tcPr>
          <w:p w14:paraId="32D66C56" w14:textId="77777777" w:rsidR="00A26BCF" w:rsidRDefault="00A26BCF" w:rsidP="00A26BCF">
            <w:pPr>
              <w:jc w:val="left"/>
              <w:rPr>
                <w:rFonts w:cs="Arial"/>
                <w:i/>
                <w:iCs/>
                <w:position w:val="-1"/>
                <w:lang w:val="en-US"/>
              </w:rPr>
            </w:pPr>
          </w:p>
          <w:p w14:paraId="6706F4E2"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A26BCF" w:rsidRPr="00B07F0D" w:rsidRDefault="00A26BCF" w:rsidP="00A26BCF">
            <w:pPr>
              <w:jc w:val="left"/>
              <w:rPr>
                <w:rFonts w:cs="Arial"/>
                <w:i/>
                <w:iCs/>
                <w:position w:val="-1"/>
                <w:lang w:val="en-US"/>
              </w:rPr>
            </w:pPr>
          </w:p>
        </w:tc>
      </w:tr>
    </w:tbl>
    <w:p w14:paraId="5AA4864E" w14:textId="77777777" w:rsidR="00B07F0D" w:rsidRDefault="00B07F0D" w:rsidP="00A94802"/>
    <w:p w14:paraId="06634230" w14:textId="3AD41434" w:rsidR="00A94802" w:rsidRPr="00A94802" w:rsidRDefault="00A94802" w:rsidP="001D52EE">
      <w:pPr>
        <w:pStyle w:val="Heading4"/>
      </w:pPr>
      <w:commentRangeStart w:id="1818"/>
      <w:r>
        <w:t>2.5.</w:t>
      </w:r>
      <w:ins w:id="1819" w:author="jonathan pritchard" w:date="2024-10-22T11:57:00Z" w16du:dateUtc="2024-10-22T10:57:00Z">
        <w:r w:rsidR="009915F9">
          <w:t>7</w:t>
        </w:r>
      </w:ins>
      <w:del w:id="1820" w:author="jonathan pritchard" w:date="2024-10-22T11:57:00Z" w16du:dateUtc="2024-10-22T10:57:00Z">
        <w:r w:rsidDel="009915F9">
          <w:delText>2</w:delText>
        </w:r>
      </w:del>
      <w:r>
        <w:t xml:space="preserve"> d</w:t>
      </w:r>
      <w:r w:rsidRPr="00A94802">
        <w:t xml:space="preserve">) </w:t>
      </w:r>
      <w:r w:rsidR="007F04B1" w:rsidRPr="007F04B1">
        <w:t>Check remaining permit expiry period</w:t>
      </w:r>
      <w:commentRangeEnd w:id="1818"/>
      <w:r w:rsidR="009915F9">
        <w:rPr>
          <w:rStyle w:val="CommentReference"/>
          <w:rFonts w:cs="Times New Roman"/>
          <w:b w:val="0"/>
          <w:bCs w:val="0"/>
          <w:snapToGrid/>
          <w:color w:val="000000"/>
        </w:rPr>
        <w:commentReference w:id="1818"/>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21" w:author="jonathan pritchard" w:date="2025-01-23T13:29:00Z" w16du:dateUtc="2025-01-23T13:2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22">
          <w:tblGrid>
            <w:gridCol w:w="2381"/>
            <w:gridCol w:w="2381"/>
            <w:gridCol w:w="2382"/>
            <w:gridCol w:w="2382"/>
          </w:tblGrid>
        </w:tblGridChange>
      </w:tblGrid>
      <w:tr w:rsidR="00A26BCF" w14:paraId="77DF628C" w14:textId="77777777" w:rsidTr="00A26BCF">
        <w:trPr>
          <w:trHeight w:val="454"/>
          <w:tblHeader/>
          <w:trPrChange w:id="1823" w:author="jonathan pritchard" w:date="2025-01-23T13:29:00Z" w16du:dateUtc="2025-01-23T13:29:00Z">
            <w:trPr>
              <w:trHeight w:val="454"/>
              <w:tblHeader/>
            </w:trPr>
          </w:trPrChange>
        </w:trPr>
        <w:tc>
          <w:tcPr>
            <w:tcW w:w="2381" w:type="dxa"/>
            <w:shd w:val="clear" w:color="auto" w:fill="BFBFBF" w:themeFill="background1" w:themeFillShade="BF"/>
            <w:vAlign w:val="center"/>
            <w:tcPrChange w:id="1824" w:author="jonathan pritchard" w:date="2025-01-23T13:29:00Z" w16du:dateUtc="2025-01-23T13:29:00Z">
              <w:tcPr>
                <w:tcW w:w="2381" w:type="dxa"/>
                <w:shd w:val="clear" w:color="auto" w:fill="CCFFCC"/>
                <w:vAlign w:val="center"/>
              </w:tcPr>
            </w:tcPrChange>
          </w:tcPr>
          <w:p w14:paraId="28EEEC1A" w14:textId="77777777" w:rsidR="00A26BCF" w:rsidRPr="004065B1" w:rsidRDefault="00A26BCF" w:rsidP="00A26BCF">
            <w:r w:rsidRPr="000A066E">
              <w:rPr>
                <w:b/>
              </w:rPr>
              <w:t>Test Reference</w:t>
            </w:r>
          </w:p>
        </w:tc>
        <w:tc>
          <w:tcPr>
            <w:tcW w:w="2381" w:type="dxa"/>
            <w:shd w:val="clear" w:color="auto" w:fill="FFFFFF" w:themeFill="background1"/>
            <w:vAlign w:val="center"/>
            <w:tcPrChange w:id="1825" w:author="jonathan pritchard" w:date="2025-01-23T13:29:00Z" w16du:dateUtc="2025-01-23T13:29:00Z">
              <w:tcPr>
                <w:tcW w:w="2381" w:type="dxa"/>
                <w:shd w:val="clear" w:color="auto" w:fill="CCFFCC"/>
                <w:vAlign w:val="center"/>
              </w:tcPr>
            </w:tcPrChange>
          </w:tcPr>
          <w:p w14:paraId="70E471EA" w14:textId="2B202387" w:rsidR="00A26BCF" w:rsidRPr="004065B1" w:rsidRDefault="00A26BCF" w:rsidP="00A26BCF">
            <w:proofErr w:type="spellStart"/>
            <w:r>
              <w:t>ExpiringPermit</w:t>
            </w:r>
            <w:proofErr w:type="spellEnd"/>
          </w:p>
        </w:tc>
        <w:tc>
          <w:tcPr>
            <w:tcW w:w="2382" w:type="dxa"/>
            <w:shd w:val="clear" w:color="auto" w:fill="BFBFBF" w:themeFill="background1" w:themeFillShade="BF"/>
            <w:vAlign w:val="center"/>
            <w:tcPrChange w:id="1826" w:author="jonathan pritchard" w:date="2025-01-23T13:29:00Z" w16du:dateUtc="2025-01-23T13:29:00Z">
              <w:tcPr>
                <w:tcW w:w="2382" w:type="dxa"/>
                <w:shd w:val="clear" w:color="auto" w:fill="CCFFCC"/>
                <w:vAlign w:val="center"/>
              </w:tcPr>
            </w:tcPrChange>
          </w:tcPr>
          <w:p w14:paraId="06F3215C" w14:textId="77777777" w:rsidR="00A26BCF" w:rsidRPr="004065B1" w:rsidRDefault="00A26BCF" w:rsidP="00A26BCF">
            <w:r w:rsidRPr="000A066E">
              <w:rPr>
                <w:b/>
              </w:rPr>
              <w:t>IHO Reference</w:t>
            </w:r>
          </w:p>
        </w:tc>
        <w:tc>
          <w:tcPr>
            <w:tcW w:w="2382" w:type="dxa"/>
            <w:shd w:val="clear" w:color="auto" w:fill="FFFFFF" w:themeFill="background1"/>
            <w:vAlign w:val="center"/>
            <w:tcPrChange w:id="1827" w:author="jonathan pritchard" w:date="2025-01-23T13:29:00Z" w16du:dateUtc="2025-01-23T13:29:00Z">
              <w:tcPr>
                <w:tcW w:w="2382" w:type="dxa"/>
                <w:shd w:val="clear" w:color="auto" w:fill="CCFFCC"/>
                <w:vAlign w:val="center"/>
              </w:tcPr>
            </w:tcPrChange>
          </w:tcPr>
          <w:p w14:paraId="385389EF" w14:textId="6B90B114" w:rsidR="00A26BCF" w:rsidRPr="004065B1" w:rsidRDefault="00A26BCF" w:rsidP="00A26BCF">
            <w:r>
              <w:rPr>
                <w:rFonts w:ascii="Calibri" w:hAnsi="Calibri" w:cs="Calibri"/>
                <w:color w:val="000000"/>
                <w:sz w:val="22"/>
                <w:szCs w:val="22"/>
              </w:rPr>
              <w:t>S-98 B-3</w:t>
            </w:r>
          </w:p>
        </w:tc>
      </w:tr>
      <w:tr w:rsidR="00A26BCF" w14:paraId="29675890" w14:textId="77777777" w:rsidTr="00C749A7">
        <w:trPr>
          <w:tblHeader/>
          <w:trPrChange w:id="1828"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29" w:author="jonathan pritchard" w:date="2025-01-23T13:29:00Z" w16du:dateUtc="2025-01-23T13:29:00Z">
              <w:tcPr>
                <w:tcW w:w="9526" w:type="dxa"/>
                <w:gridSpan w:val="4"/>
                <w:shd w:val="clear" w:color="auto" w:fill="CCFFCC"/>
                <w:vAlign w:val="center"/>
              </w:tcPr>
            </w:tcPrChange>
          </w:tcPr>
          <w:p w14:paraId="4FD49510" w14:textId="77777777" w:rsidR="00A26BCF" w:rsidRDefault="00A26BCF" w:rsidP="00A26BCF">
            <w:r w:rsidRPr="000A066E">
              <w:rPr>
                <w:b/>
              </w:rPr>
              <w:t>Test description</w:t>
            </w:r>
          </w:p>
        </w:tc>
      </w:tr>
      <w:tr w:rsidR="00A26BCF" w14:paraId="043F0ECF" w14:textId="77777777" w:rsidTr="00A12488">
        <w:trPr>
          <w:tblHeader/>
        </w:trPr>
        <w:tc>
          <w:tcPr>
            <w:tcW w:w="9526" w:type="dxa"/>
            <w:gridSpan w:val="4"/>
            <w:vAlign w:val="center"/>
          </w:tcPr>
          <w:p w14:paraId="7CBD464E" w14:textId="77777777" w:rsidR="00A26BCF" w:rsidRPr="00076547" w:rsidRDefault="00A26BCF" w:rsidP="00A26BCF">
            <w:pPr>
              <w:jc w:val="left"/>
              <w:rPr>
                <w:i/>
              </w:rPr>
            </w:pPr>
            <w:r w:rsidRPr="00076547">
              <w:rPr>
                <w:i/>
              </w:rPr>
              <w:t>Test how the system performs when loading permits that expire within the next 30 days. Verify that the ECDIS returns the correct warning message.</w:t>
            </w:r>
          </w:p>
        </w:tc>
      </w:tr>
      <w:tr w:rsidR="00A26BCF" w14:paraId="4A256C0E" w14:textId="77777777" w:rsidTr="00C749A7">
        <w:trPr>
          <w:tblHeader/>
          <w:trPrChange w:id="1830"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31" w:author="jonathan pritchard" w:date="2025-01-23T13:29:00Z" w16du:dateUtc="2025-01-23T13:29:00Z">
              <w:tcPr>
                <w:tcW w:w="9526" w:type="dxa"/>
                <w:gridSpan w:val="4"/>
                <w:shd w:val="clear" w:color="auto" w:fill="CCFFCC"/>
                <w:vAlign w:val="center"/>
              </w:tcPr>
            </w:tcPrChange>
          </w:tcPr>
          <w:p w14:paraId="0227C10B" w14:textId="77777777" w:rsidR="00A26BCF" w:rsidRPr="004065B1" w:rsidRDefault="00A26BCF" w:rsidP="00A26BCF">
            <w:r w:rsidRPr="000A066E">
              <w:rPr>
                <w:b/>
              </w:rPr>
              <w:t>Setup</w:t>
            </w:r>
          </w:p>
        </w:tc>
      </w:tr>
      <w:tr w:rsidR="00A26BCF" w14:paraId="2D31944D" w14:textId="77777777" w:rsidTr="00A12488">
        <w:trPr>
          <w:tblHeader/>
        </w:trPr>
        <w:tc>
          <w:tcPr>
            <w:tcW w:w="9526" w:type="dxa"/>
            <w:gridSpan w:val="4"/>
            <w:vAlign w:val="center"/>
          </w:tcPr>
          <w:p w14:paraId="18AF439C" w14:textId="77777777" w:rsidR="00A26BCF" w:rsidRPr="00076547" w:rsidRDefault="00A26BCF" w:rsidP="00A26BCF">
            <w:pPr>
              <w:rPr>
                <w:i/>
              </w:rPr>
            </w:pPr>
            <w:r w:rsidRPr="00076547">
              <w:rPr>
                <w:i/>
              </w:rPr>
              <w:t xml:space="preserve">No pre-installed permits. </w:t>
            </w:r>
          </w:p>
          <w:p w14:paraId="16C17F15" w14:textId="77777777" w:rsidR="00A26BCF" w:rsidRPr="00076547" w:rsidRDefault="00A26BCF" w:rsidP="00A26BCF">
            <w:pPr>
              <w:rPr>
                <w:i/>
              </w:rPr>
            </w:pPr>
            <w:r w:rsidRPr="00076547">
              <w:rPr>
                <w:i/>
              </w:rPr>
              <w:t>Test data used:</w:t>
            </w:r>
          </w:p>
          <w:p w14:paraId="18350014" w14:textId="20F410FC" w:rsidR="00A26BCF" w:rsidRPr="00076547" w:rsidRDefault="00A26BCF" w:rsidP="00A26BCF">
            <w:pPr>
              <w:rPr>
                <w:i/>
              </w:rPr>
            </w:pPr>
            <w:r>
              <w:rPr>
                <w:i/>
              </w:rPr>
              <w:t>PERMIT.XML</w:t>
            </w:r>
          </w:p>
          <w:p w14:paraId="4450C2A0" w14:textId="79FEDD07" w:rsidR="00A26BCF" w:rsidRPr="00076547" w:rsidRDefault="00A26BCF" w:rsidP="00A26BCF">
            <w:pPr>
              <w:rPr>
                <w:i/>
              </w:rPr>
            </w:pPr>
            <w:r w:rsidRPr="00076547">
              <w:rPr>
                <w:i/>
              </w:rPr>
              <w:t>The expiry date set in this test permit is 20</w:t>
            </w:r>
            <w:r>
              <w:rPr>
                <w:i/>
              </w:rPr>
              <w:t>2</w:t>
            </w:r>
            <w:r w:rsidRPr="00076547">
              <w:rPr>
                <w:i/>
              </w:rPr>
              <w:t>21231 (31st December 20</w:t>
            </w:r>
            <w:r>
              <w:rPr>
                <w:i/>
              </w:rPr>
              <w:t>2</w:t>
            </w:r>
            <w:r w:rsidRPr="00076547">
              <w:rPr>
                <w:i/>
              </w:rPr>
              <w:t xml:space="preserve">2). </w:t>
            </w:r>
          </w:p>
          <w:p w14:paraId="69475947" w14:textId="6F08808D" w:rsidR="00A26BCF" w:rsidRDefault="00A26BCF" w:rsidP="00A26BCF">
            <w:pPr>
              <w:rPr>
                <w:i/>
              </w:rPr>
            </w:pPr>
            <w:r w:rsidRPr="00076547">
              <w:rPr>
                <w:i/>
              </w:rPr>
              <w:t>Test data location:</w:t>
            </w:r>
          </w:p>
          <w:p w14:paraId="34389118" w14:textId="7457F55C" w:rsidR="00A26BCF" w:rsidRPr="00B07F0D" w:rsidRDefault="00A26BCF" w:rsidP="00A26BCF">
            <w:pPr>
              <w:pStyle w:val="ListParagraph"/>
              <w:numPr>
                <w:ilvl w:val="0"/>
                <w:numId w:val="53"/>
              </w:numPr>
              <w:rPr>
                <w:i/>
              </w:rPr>
            </w:pPr>
            <w:proofErr w:type="spellStart"/>
            <w:r>
              <w:rPr>
                <w:i/>
              </w:rPr>
              <w:t>ENCLicencingD</w:t>
            </w:r>
            <w:proofErr w:type="spellEnd"/>
          </w:p>
          <w:p w14:paraId="7138DADF" w14:textId="77777777" w:rsidR="00A26BCF" w:rsidRPr="004065B1" w:rsidRDefault="00A26BCF" w:rsidP="00A26BCF">
            <w:r w:rsidRPr="00E012C8">
              <w:rPr>
                <w:i/>
                <w:color w:val="D9D9D9" w:themeColor="background1" w:themeShade="D9"/>
              </w:rPr>
              <w:t>D:\IHO S-64 [S-63 TDS v1.2.1]\2 ENC Licencing\Test 2d</w:t>
            </w:r>
          </w:p>
        </w:tc>
      </w:tr>
      <w:tr w:rsidR="00A26BCF" w14:paraId="0F285F12" w14:textId="77777777" w:rsidTr="00C749A7">
        <w:trPr>
          <w:tblHeader/>
          <w:trPrChange w:id="1832"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33" w:author="jonathan pritchard" w:date="2025-01-23T13:29:00Z" w16du:dateUtc="2025-01-23T13:29:00Z">
              <w:tcPr>
                <w:tcW w:w="9526" w:type="dxa"/>
                <w:gridSpan w:val="4"/>
                <w:shd w:val="clear" w:color="auto" w:fill="CCFFCC"/>
                <w:vAlign w:val="center"/>
              </w:tcPr>
            </w:tcPrChange>
          </w:tcPr>
          <w:p w14:paraId="6213080A" w14:textId="77777777" w:rsidR="00A26BCF" w:rsidRPr="004065B1" w:rsidRDefault="00A26BCF" w:rsidP="00A26BCF">
            <w:r w:rsidRPr="000A066E">
              <w:rPr>
                <w:b/>
              </w:rPr>
              <w:t>Action</w:t>
            </w:r>
          </w:p>
        </w:tc>
      </w:tr>
      <w:tr w:rsidR="00A26BCF" w14:paraId="3055C03D" w14:textId="77777777" w:rsidTr="00A12488">
        <w:trPr>
          <w:tblHeader/>
        </w:trPr>
        <w:tc>
          <w:tcPr>
            <w:tcW w:w="9526" w:type="dxa"/>
            <w:gridSpan w:val="4"/>
            <w:vAlign w:val="center"/>
          </w:tcPr>
          <w:p w14:paraId="1AD3FD8C" w14:textId="41725BAA" w:rsidR="00A26BCF" w:rsidRPr="00076547" w:rsidRDefault="00A26BCF" w:rsidP="00A26BCF">
            <w:pPr>
              <w:rPr>
                <w:b/>
                <w:i/>
              </w:rPr>
            </w:pPr>
            <w:r w:rsidRPr="00076547">
              <w:rPr>
                <w:b/>
                <w:i/>
              </w:rPr>
              <w:t>Set the computer Date/Time properties to 3rd Dec 20</w:t>
            </w:r>
            <w:r>
              <w:rPr>
                <w:b/>
                <w:i/>
              </w:rPr>
              <w:t>2</w:t>
            </w:r>
            <w:r w:rsidRPr="00076547">
              <w:rPr>
                <w:b/>
                <w:i/>
              </w:rPr>
              <w:t>2</w:t>
            </w:r>
          </w:p>
          <w:p w14:paraId="51B2ACB0" w14:textId="77777777" w:rsidR="00A26BCF" w:rsidRPr="00076547" w:rsidRDefault="00A26BCF" w:rsidP="00A26BCF">
            <w:pPr>
              <w:rPr>
                <w:i/>
              </w:rPr>
            </w:pPr>
          </w:p>
          <w:p w14:paraId="4E97CB0E" w14:textId="5B3367FE" w:rsidR="00A26BCF" w:rsidRPr="0015247B" w:rsidRDefault="00A26BCF" w:rsidP="00A26BCF">
            <w:r w:rsidRPr="00076547">
              <w:rPr>
                <w:i/>
              </w:rPr>
              <w:t xml:space="preserve">Install the </w:t>
            </w:r>
            <w:r>
              <w:rPr>
                <w:i/>
              </w:rPr>
              <w:t>PERMIT.XML</w:t>
            </w:r>
            <w:r w:rsidRPr="00076547">
              <w:rPr>
                <w:i/>
              </w:rPr>
              <w:t xml:space="preserve"> file:</w:t>
            </w:r>
          </w:p>
        </w:tc>
      </w:tr>
      <w:tr w:rsidR="00A26BCF" w14:paraId="34D53A13" w14:textId="77777777" w:rsidTr="00C749A7">
        <w:trPr>
          <w:tblHeader/>
          <w:trPrChange w:id="1834" w:author="jonathan pritchard" w:date="2025-01-23T13:29:00Z" w16du:dateUtc="2025-01-23T13:29:00Z">
            <w:trPr>
              <w:tblHeader/>
            </w:trPr>
          </w:trPrChange>
        </w:trPr>
        <w:tc>
          <w:tcPr>
            <w:tcW w:w="9526" w:type="dxa"/>
            <w:gridSpan w:val="4"/>
            <w:shd w:val="clear" w:color="auto" w:fill="BFBFBF" w:themeFill="background1" w:themeFillShade="BF"/>
            <w:vAlign w:val="center"/>
            <w:tcPrChange w:id="1835" w:author="jonathan pritchard" w:date="2025-01-23T13:29:00Z" w16du:dateUtc="2025-01-23T13:29:00Z">
              <w:tcPr>
                <w:tcW w:w="9526" w:type="dxa"/>
                <w:gridSpan w:val="4"/>
                <w:shd w:val="clear" w:color="auto" w:fill="CCFFCC"/>
                <w:vAlign w:val="center"/>
              </w:tcPr>
            </w:tcPrChange>
          </w:tcPr>
          <w:p w14:paraId="64BCAA11" w14:textId="77777777" w:rsidR="00A26BCF" w:rsidRPr="004065B1" w:rsidRDefault="00A26BCF" w:rsidP="00A26BCF">
            <w:r w:rsidRPr="000A066E">
              <w:rPr>
                <w:b/>
              </w:rPr>
              <w:t>Results</w:t>
            </w:r>
          </w:p>
        </w:tc>
      </w:tr>
      <w:tr w:rsidR="00A26BCF" w14:paraId="2BBDA4B2" w14:textId="77777777" w:rsidTr="00A12488">
        <w:trPr>
          <w:tblHeader/>
        </w:trPr>
        <w:tc>
          <w:tcPr>
            <w:tcW w:w="9526" w:type="dxa"/>
            <w:gridSpan w:val="4"/>
            <w:vAlign w:val="center"/>
          </w:tcPr>
          <w:p w14:paraId="7321B3F4" w14:textId="4FE940B1" w:rsidR="00A26BCF" w:rsidRPr="00076547" w:rsidRDefault="00A26BCF" w:rsidP="00A26BCF">
            <w:pPr>
              <w:jc w:val="left"/>
              <w:rPr>
                <w:i/>
              </w:rPr>
            </w:pPr>
            <w:r w:rsidRPr="00076547">
              <w:rPr>
                <w:i/>
              </w:rPr>
              <w:t xml:space="preserve">The system must </w:t>
            </w:r>
            <w:r w:rsidRPr="00F15CF8">
              <w:rPr>
                <w:i/>
              </w:rPr>
              <w:t xml:space="preserve">return </w:t>
            </w:r>
            <w:r w:rsidRPr="00357E05">
              <w:rPr>
                <w:i/>
              </w:rPr>
              <w:t>a SSE 120 warning</w:t>
            </w:r>
            <w:r w:rsidRPr="00076547">
              <w:rPr>
                <w:i/>
              </w:rPr>
              <w:t xml:space="preserve"> message as follows:</w:t>
            </w:r>
          </w:p>
          <w:p w14:paraId="6F019BA9" w14:textId="1AE9804D" w:rsidR="00A26BCF" w:rsidRPr="0015247B" w:rsidRDefault="00A26BCF" w:rsidP="00A26BCF">
            <w:pPr>
              <w:jc w:val="left"/>
            </w:pPr>
            <w:r w:rsidRPr="00076547">
              <w:rPr>
                <w:i/>
              </w:rPr>
              <w:t>“</w:t>
            </w:r>
            <w:r w:rsidRPr="00076547">
              <w:rPr>
                <w:b/>
                <w:i/>
              </w:rPr>
              <w:t xml:space="preserve">SSE </w:t>
            </w:r>
            <w:r>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r>
        <w:lastRenderedPageBreak/>
        <w:t>Incorrect User Permit in PERMIT.XML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3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37">
          <w:tblGrid>
            <w:gridCol w:w="2381"/>
            <w:gridCol w:w="2381"/>
            <w:gridCol w:w="2382"/>
            <w:gridCol w:w="2382"/>
          </w:tblGrid>
        </w:tblGridChange>
      </w:tblGrid>
      <w:tr w:rsidR="00A45261" w14:paraId="37A92245" w14:textId="77777777" w:rsidTr="00A26BCF">
        <w:trPr>
          <w:trHeight w:val="454"/>
          <w:tblHeader/>
          <w:trPrChange w:id="183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39" w:author="jonathan pritchard" w:date="2025-01-23T13:30:00Z" w16du:dateUtc="2025-01-23T13:30:00Z">
              <w:tcPr>
                <w:tcW w:w="2381" w:type="dxa"/>
                <w:shd w:val="clear" w:color="auto" w:fill="CCFFCC"/>
                <w:vAlign w:val="center"/>
              </w:tcPr>
            </w:tcPrChange>
          </w:tcPr>
          <w:p w14:paraId="105500D9" w14:textId="77777777" w:rsidR="00A45261" w:rsidRPr="004065B1" w:rsidRDefault="00A45261" w:rsidP="00280DEE">
            <w:r w:rsidRPr="000A066E">
              <w:rPr>
                <w:b/>
              </w:rPr>
              <w:t>Test Reference</w:t>
            </w:r>
          </w:p>
        </w:tc>
        <w:tc>
          <w:tcPr>
            <w:tcW w:w="2381" w:type="dxa"/>
            <w:shd w:val="clear" w:color="auto" w:fill="FFFFFF" w:themeFill="background1"/>
            <w:vAlign w:val="center"/>
            <w:tcPrChange w:id="1840" w:author="jonathan pritchard" w:date="2025-01-23T13:30:00Z" w16du:dateUtc="2025-01-23T13:30:00Z">
              <w:tcPr>
                <w:tcW w:w="2381" w:type="dxa"/>
                <w:shd w:val="clear" w:color="auto" w:fill="CCFFCC"/>
                <w:vAlign w:val="center"/>
              </w:tcPr>
            </w:tcPrChange>
          </w:tcPr>
          <w:p w14:paraId="280E4BF1" w14:textId="67094D40" w:rsidR="00A45261" w:rsidRPr="004065B1" w:rsidRDefault="00A45261" w:rsidP="00280DEE">
            <w:r>
              <w:t>InvalidPermitSignature</w:t>
            </w:r>
          </w:p>
        </w:tc>
        <w:tc>
          <w:tcPr>
            <w:tcW w:w="2382" w:type="dxa"/>
            <w:shd w:val="clear" w:color="auto" w:fill="BFBFBF" w:themeFill="background1" w:themeFillShade="BF"/>
            <w:vAlign w:val="center"/>
            <w:tcPrChange w:id="1841" w:author="jonathan pritchard" w:date="2025-01-23T13:30:00Z" w16du:dateUtc="2025-01-23T13:30:00Z">
              <w:tcPr>
                <w:tcW w:w="2382" w:type="dxa"/>
                <w:shd w:val="clear" w:color="auto" w:fill="CCFFCC"/>
                <w:vAlign w:val="center"/>
              </w:tcPr>
            </w:tcPrChange>
          </w:tcPr>
          <w:p w14:paraId="47841E7D" w14:textId="77777777" w:rsidR="00A45261" w:rsidRPr="004065B1" w:rsidRDefault="00A45261" w:rsidP="00280DEE">
            <w:r w:rsidRPr="000A066E">
              <w:rPr>
                <w:b/>
              </w:rPr>
              <w:t>IHO Reference</w:t>
            </w:r>
          </w:p>
        </w:tc>
        <w:tc>
          <w:tcPr>
            <w:tcW w:w="2382" w:type="dxa"/>
            <w:shd w:val="clear" w:color="auto" w:fill="FFFFFF" w:themeFill="background1"/>
            <w:vAlign w:val="center"/>
            <w:tcPrChange w:id="1842" w:author="jonathan pritchard" w:date="2025-01-23T13:30:00Z" w16du:dateUtc="2025-01-23T13:30:00Z">
              <w:tcPr>
                <w:tcW w:w="2382" w:type="dxa"/>
                <w:shd w:val="clear" w:color="auto" w:fill="CCFFCC"/>
                <w:vAlign w:val="center"/>
              </w:tcPr>
            </w:tcPrChange>
          </w:tcPr>
          <w:p w14:paraId="32927542" w14:textId="1A61493C" w:rsidR="00A45261" w:rsidRPr="004065B1" w:rsidRDefault="00A26BCF" w:rsidP="00280DEE">
            <w:r>
              <w:rPr>
                <w:rFonts w:ascii="Calibri" w:hAnsi="Calibri" w:cs="Calibri"/>
                <w:color w:val="000000"/>
                <w:sz w:val="22"/>
                <w:szCs w:val="22"/>
              </w:rPr>
              <w:t>S-98 B-3</w:t>
            </w:r>
          </w:p>
        </w:tc>
      </w:tr>
      <w:tr w:rsidR="00A45261" w14:paraId="513A93A1" w14:textId="77777777" w:rsidTr="00C749A7">
        <w:trPr>
          <w:tblHeader/>
          <w:trPrChange w:id="184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44" w:author="jonathan pritchard" w:date="2025-01-23T13:30:00Z" w16du:dateUtc="2025-01-23T13:30:00Z">
              <w:tcPr>
                <w:tcW w:w="9526" w:type="dxa"/>
                <w:gridSpan w:val="4"/>
                <w:shd w:val="clear" w:color="auto" w:fill="CCFFCC"/>
                <w:vAlign w:val="center"/>
              </w:tcPr>
            </w:tcPrChange>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C749A7">
        <w:trPr>
          <w:tblHeader/>
          <w:trPrChange w:id="184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46" w:author="jonathan pritchard" w:date="2025-01-23T13:30:00Z" w16du:dateUtc="2025-01-23T13:30:00Z">
              <w:tcPr>
                <w:tcW w:w="9526" w:type="dxa"/>
                <w:gridSpan w:val="4"/>
                <w:shd w:val="clear" w:color="auto" w:fill="CCFFCC"/>
                <w:vAlign w:val="center"/>
              </w:tcPr>
            </w:tcPrChange>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C749A7">
        <w:trPr>
          <w:tblHeader/>
          <w:trPrChange w:id="184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48" w:author="jonathan pritchard" w:date="2025-01-23T13:30:00Z" w16du:dateUtc="2025-01-23T13:30:00Z">
              <w:tcPr>
                <w:tcW w:w="9526" w:type="dxa"/>
                <w:gridSpan w:val="4"/>
                <w:shd w:val="clear" w:color="auto" w:fill="CCFFCC"/>
                <w:vAlign w:val="center"/>
              </w:tcPr>
            </w:tcPrChange>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C749A7">
        <w:trPr>
          <w:tblHeader/>
          <w:trPrChange w:id="184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50" w:author="jonathan pritchard" w:date="2025-01-23T13:30:00Z" w16du:dateUtc="2025-01-23T13:30:00Z">
              <w:tcPr>
                <w:tcW w:w="9526" w:type="dxa"/>
                <w:gridSpan w:val="4"/>
                <w:shd w:val="clear" w:color="auto" w:fill="CCFFCC"/>
                <w:vAlign w:val="center"/>
              </w:tcPr>
            </w:tcPrChange>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5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52">
          <w:tblGrid>
            <w:gridCol w:w="2381"/>
            <w:gridCol w:w="2381"/>
            <w:gridCol w:w="2382"/>
            <w:gridCol w:w="2382"/>
          </w:tblGrid>
        </w:tblGridChange>
      </w:tblGrid>
      <w:tr w:rsidR="00A94802" w14:paraId="73F7651B" w14:textId="77777777" w:rsidTr="00A26BCF">
        <w:trPr>
          <w:trHeight w:val="454"/>
          <w:tblHeader/>
          <w:trPrChange w:id="185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54" w:author="jonathan pritchard" w:date="2025-01-23T13:30:00Z" w16du:dateUtc="2025-01-23T13:30:00Z">
              <w:tcPr>
                <w:tcW w:w="2381" w:type="dxa"/>
                <w:shd w:val="clear" w:color="auto" w:fill="CCFFCC"/>
                <w:vAlign w:val="center"/>
              </w:tcPr>
            </w:tcPrChange>
          </w:tcPr>
          <w:p w14:paraId="52A32028" w14:textId="77777777" w:rsidR="00A94802" w:rsidRPr="004065B1" w:rsidRDefault="00A94802" w:rsidP="00CB4150">
            <w:r w:rsidRPr="000A066E">
              <w:rPr>
                <w:b/>
              </w:rPr>
              <w:t>Test Reference</w:t>
            </w:r>
          </w:p>
        </w:tc>
        <w:tc>
          <w:tcPr>
            <w:tcW w:w="2381" w:type="dxa"/>
            <w:shd w:val="clear" w:color="auto" w:fill="FFFFFF" w:themeFill="background1"/>
            <w:vAlign w:val="center"/>
            <w:tcPrChange w:id="1855" w:author="jonathan pritchard" w:date="2025-01-23T13:30:00Z" w16du:dateUtc="2025-01-23T13:30:00Z">
              <w:tcPr>
                <w:tcW w:w="2381" w:type="dxa"/>
                <w:shd w:val="clear" w:color="auto" w:fill="CCFFCC"/>
                <w:vAlign w:val="center"/>
              </w:tcPr>
            </w:tcPrChange>
          </w:tcPr>
          <w:p w14:paraId="57157B24" w14:textId="798AB04F" w:rsidR="00A94802" w:rsidRPr="004065B1" w:rsidRDefault="00B07F0D" w:rsidP="00CB4150">
            <w:proofErr w:type="spellStart"/>
            <w:r>
              <w:t>ExpiredPermits</w:t>
            </w:r>
            <w:proofErr w:type="spellEnd"/>
          </w:p>
        </w:tc>
        <w:tc>
          <w:tcPr>
            <w:tcW w:w="2382" w:type="dxa"/>
            <w:shd w:val="clear" w:color="auto" w:fill="BFBFBF" w:themeFill="background1" w:themeFillShade="BF"/>
            <w:vAlign w:val="center"/>
            <w:tcPrChange w:id="1856" w:author="jonathan pritchard" w:date="2025-01-23T13:30:00Z" w16du:dateUtc="2025-01-23T13:30:00Z">
              <w:tcPr>
                <w:tcW w:w="2382" w:type="dxa"/>
                <w:shd w:val="clear" w:color="auto" w:fill="CCFFCC"/>
                <w:vAlign w:val="center"/>
              </w:tcPr>
            </w:tcPrChange>
          </w:tcPr>
          <w:p w14:paraId="6E220165"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857" w:author="jonathan pritchard" w:date="2025-01-23T13:30:00Z" w16du:dateUtc="2025-01-23T13:30:00Z">
              <w:tcPr>
                <w:tcW w:w="2382" w:type="dxa"/>
                <w:shd w:val="clear" w:color="auto" w:fill="CCFFCC"/>
                <w:vAlign w:val="center"/>
              </w:tcPr>
            </w:tcPrChange>
          </w:tcPr>
          <w:p w14:paraId="299C806B" w14:textId="21433CDE" w:rsidR="00A94802" w:rsidRPr="004065B1" w:rsidRDefault="00A26BCF" w:rsidP="00CB4150">
            <w:r>
              <w:rPr>
                <w:rFonts w:ascii="Calibri" w:hAnsi="Calibri" w:cs="Calibri"/>
                <w:color w:val="000000"/>
                <w:sz w:val="22"/>
                <w:szCs w:val="22"/>
              </w:rPr>
              <w:t>S-98 B-3</w:t>
            </w:r>
          </w:p>
        </w:tc>
      </w:tr>
      <w:tr w:rsidR="00A94802" w14:paraId="0388A86D" w14:textId="77777777" w:rsidTr="00A26BCF">
        <w:trPr>
          <w:tblHeader/>
          <w:trPrChange w:id="1858" w:author="jonathan pritchard" w:date="2025-01-23T13:30:00Z" w16du:dateUtc="2025-01-23T13:30:00Z">
            <w:trPr>
              <w:tblHeader/>
            </w:trPr>
          </w:trPrChange>
        </w:trPr>
        <w:tc>
          <w:tcPr>
            <w:tcW w:w="9526" w:type="dxa"/>
            <w:gridSpan w:val="4"/>
            <w:shd w:val="clear" w:color="auto" w:fill="FFFFFF" w:themeFill="background1"/>
            <w:vAlign w:val="center"/>
            <w:tcPrChange w:id="1859" w:author="jonathan pritchard" w:date="2025-01-23T13:30:00Z" w16du:dateUtc="2025-01-23T13:30:00Z">
              <w:tcPr>
                <w:tcW w:w="9526" w:type="dxa"/>
                <w:gridSpan w:val="4"/>
                <w:shd w:val="clear" w:color="auto" w:fill="CCFFCC"/>
                <w:vAlign w:val="center"/>
              </w:tcPr>
            </w:tcPrChange>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C749A7">
        <w:trPr>
          <w:tblHeader/>
          <w:trPrChange w:id="1860"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61" w:author="jonathan pritchard" w:date="2025-01-23T13:30:00Z" w16du:dateUtc="2025-01-23T13:30:00Z">
              <w:tcPr>
                <w:tcW w:w="9526" w:type="dxa"/>
                <w:gridSpan w:val="4"/>
                <w:shd w:val="clear" w:color="auto" w:fill="CCFFCC"/>
                <w:vAlign w:val="center"/>
              </w:tcPr>
            </w:tcPrChange>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C749A7">
        <w:trPr>
          <w:tblHeader/>
          <w:trPrChange w:id="1862"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63" w:author="jonathan pritchard" w:date="2025-01-23T13:30:00Z" w16du:dateUtc="2025-01-23T13:30:00Z">
              <w:tcPr>
                <w:tcW w:w="9526" w:type="dxa"/>
                <w:gridSpan w:val="4"/>
                <w:shd w:val="clear" w:color="auto" w:fill="CCFFCC"/>
                <w:vAlign w:val="center"/>
              </w:tcPr>
            </w:tcPrChange>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C749A7">
        <w:trPr>
          <w:tblHeader/>
          <w:trPrChange w:id="186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65" w:author="jonathan pritchard" w:date="2025-01-23T13:30:00Z" w16du:dateUtc="2025-01-23T13:30:00Z">
              <w:tcPr>
                <w:tcW w:w="9526" w:type="dxa"/>
                <w:gridSpan w:val="4"/>
                <w:shd w:val="clear" w:color="auto" w:fill="CCFFCC"/>
                <w:vAlign w:val="center"/>
              </w:tcPr>
            </w:tcPrChange>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3067A89C" w:rsidR="00A94802" w:rsidRPr="0015247B" w:rsidRDefault="002D19DB" w:rsidP="002D19DB">
            <w:pPr>
              <w:jc w:val="left"/>
            </w:pPr>
            <w:r w:rsidRPr="00076547">
              <w:rPr>
                <w:i/>
              </w:rPr>
              <w:t>It should be possible to install expired permits but the system must display a permanent warning message to the user as described in</w:t>
            </w:r>
            <w:r w:rsidR="00F807DF">
              <w:rPr>
                <w:i/>
              </w:rPr>
              <w:t xml:space="preserve"> S-98 XXX-XXXX </w:t>
            </w:r>
            <w:r w:rsidRPr="00076547">
              <w:rPr>
                <w:i/>
              </w:rPr>
              <w:t xml:space="preserve"> </w:t>
            </w:r>
            <w:r w:rsidRPr="00E012C8">
              <w:rPr>
                <w:i/>
                <w:highlight w:val="yellow"/>
              </w:rPr>
              <w:t>10.5.5 of S-63</w:t>
            </w:r>
            <w:r w:rsidRPr="00076547">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6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67">
          <w:tblGrid>
            <w:gridCol w:w="2381"/>
            <w:gridCol w:w="2381"/>
            <w:gridCol w:w="2382"/>
            <w:gridCol w:w="2382"/>
          </w:tblGrid>
        </w:tblGridChange>
      </w:tblGrid>
      <w:tr w:rsidR="00A94802" w14:paraId="4E82736B" w14:textId="77777777" w:rsidTr="00A26BCF">
        <w:trPr>
          <w:trHeight w:val="454"/>
          <w:tblHeader/>
          <w:trPrChange w:id="186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69" w:author="jonathan pritchard" w:date="2025-01-23T13:30:00Z" w16du:dateUtc="2025-01-23T13:30:00Z">
              <w:tcPr>
                <w:tcW w:w="2381" w:type="dxa"/>
                <w:shd w:val="clear" w:color="auto" w:fill="CCFFCC"/>
                <w:vAlign w:val="center"/>
              </w:tcPr>
            </w:tcPrChange>
          </w:tcPr>
          <w:p w14:paraId="67A176BD" w14:textId="77777777" w:rsidR="00A94802" w:rsidRPr="004065B1" w:rsidRDefault="00A94802" w:rsidP="00CB4150">
            <w:r w:rsidRPr="000A066E">
              <w:rPr>
                <w:b/>
              </w:rPr>
              <w:t>Test Reference</w:t>
            </w:r>
          </w:p>
        </w:tc>
        <w:tc>
          <w:tcPr>
            <w:tcW w:w="2381" w:type="dxa"/>
            <w:shd w:val="clear" w:color="auto" w:fill="FFFFFF" w:themeFill="background1"/>
            <w:vAlign w:val="center"/>
            <w:tcPrChange w:id="1870" w:author="jonathan pritchard" w:date="2025-01-23T13:30:00Z" w16du:dateUtc="2025-01-23T13:30:00Z">
              <w:tcPr>
                <w:tcW w:w="2381" w:type="dxa"/>
                <w:shd w:val="clear" w:color="auto" w:fill="CCFFCC"/>
                <w:vAlign w:val="center"/>
              </w:tcPr>
            </w:tcPrChange>
          </w:tcPr>
          <w:p w14:paraId="38552360" w14:textId="2971E8A4" w:rsidR="00A94802" w:rsidRPr="004065B1" w:rsidRDefault="00B07F0D" w:rsidP="00CB4150">
            <w:proofErr w:type="spellStart"/>
            <w:r>
              <w:t>PermitInstallation</w:t>
            </w:r>
            <w:proofErr w:type="spellEnd"/>
          </w:p>
        </w:tc>
        <w:tc>
          <w:tcPr>
            <w:tcW w:w="2382" w:type="dxa"/>
            <w:shd w:val="clear" w:color="auto" w:fill="BFBFBF" w:themeFill="background1" w:themeFillShade="BF"/>
            <w:vAlign w:val="center"/>
            <w:tcPrChange w:id="1871" w:author="jonathan pritchard" w:date="2025-01-23T13:30:00Z" w16du:dateUtc="2025-01-23T13:30:00Z">
              <w:tcPr>
                <w:tcW w:w="2382" w:type="dxa"/>
                <w:shd w:val="clear" w:color="auto" w:fill="CCFFCC"/>
                <w:vAlign w:val="center"/>
              </w:tcPr>
            </w:tcPrChange>
          </w:tcPr>
          <w:p w14:paraId="353AF73D" w14:textId="77777777" w:rsidR="00A94802" w:rsidRPr="004065B1" w:rsidRDefault="00A94802" w:rsidP="00CB4150">
            <w:r w:rsidRPr="000A066E">
              <w:rPr>
                <w:b/>
              </w:rPr>
              <w:t>IHO Reference</w:t>
            </w:r>
          </w:p>
        </w:tc>
        <w:tc>
          <w:tcPr>
            <w:tcW w:w="2382" w:type="dxa"/>
            <w:shd w:val="clear" w:color="auto" w:fill="FFFFFF" w:themeFill="background1"/>
            <w:vAlign w:val="center"/>
            <w:tcPrChange w:id="1872" w:author="jonathan pritchard" w:date="2025-01-23T13:30:00Z" w16du:dateUtc="2025-01-23T13:30:00Z">
              <w:tcPr>
                <w:tcW w:w="2382" w:type="dxa"/>
                <w:shd w:val="clear" w:color="auto" w:fill="CCFFCC"/>
                <w:vAlign w:val="center"/>
              </w:tcPr>
            </w:tcPrChange>
          </w:tcPr>
          <w:p w14:paraId="322B9F13" w14:textId="1E928097"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7F6B7270" w14:textId="77777777" w:rsidTr="00C749A7">
        <w:trPr>
          <w:tblHeader/>
          <w:trPrChange w:id="187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74" w:author="jonathan pritchard" w:date="2025-01-23T13:30:00Z" w16du:dateUtc="2025-01-23T13:30:00Z">
              <w:tcPr>
                <w:tcW w:w="9526" w:type="dxa"/>
                <w:gridSpan w:val="4"/>
                <w:shd w:val="clear" w:color="auto" w:fill="CCFFCC"/>
                <w:vAlign w:val="center"/>
              </w:tcPr>
            </w:tcPrChange>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C749A7">
        <w:trPr>
          <w:tblHeader/>
          <w:trPrChange w:id="187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76" w:author="jonathan pritchard" w:date="2025-01-23T13:30:00Z" w16du:dateUtc="2025-01-23T13:30:00Z">
              <w:tcPr>
                <w:tcW w:w="9526" w:type="dxa"/>
                <w:gridSpan w:val="4"/>
                <w:shd w:val="clear" w:color="auto" w:fill="CCFFCC"/>
                <w:vAlign w:val="center"/>
              </w:tcPr>
            </w:tcPrChange>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C749A7">
        <w:trPr>
          <w:tblHeader/>
          <w:trPrChange w:id="187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78" w:author="jonathan pritchard" w:date="2025-01-23T13:30:00Z" w16du:dateUtc="2025-01-23T13:30:00Z">
              <w:tcPr>
                <w:tcW w:w="9526" w:type="dxa"/>
                <w:gridSpan w:val="4"/>
                <w:shd w:val="clear" w:color="auto" w:fill="CCFFCC"/>
                <w:vAlign w:val="center"/>
              </w:tcPr>
            </w:tcPrChange>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C749A7">
        <w:trPr>
          <w:tblHeader/>
          <w:trPrChange w:id="187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80" w:author="jonathan pritchard" w:date="2025-01-23T13:30:00Z" w16du:dateUtc="2025-01-23T13:30:00Z">
              <w:tcPr>
                <w:tcW w:w="9526" w:type="dxa"/>
                <w:gridSpan w:val="4"/>
                <w:shd w:val="clear" w:color="auto" w:fill="CCFFCC"/>
                <w:vAlign w:val="center"/>
              </w:tcPr>
            </w:tcPrChange>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81"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82">
          <w:tblGrid>
            <w:gridCol w:w="2381"/>
            <w:gridCol w:w="2381"/>
            <w:gridCol w:w="2382"/>
            <w:gridCol w:w="2382"/>
          </w:tblGrid>
        </w:tblGridChange>
      </w:tblGrid>
      <w:tr w:rsidR="00A94802" w14:paraId="3525E8F3" w14:textId="77777777" w:rsidTr="00A26BCF">
        <w:trPr>
          <w:trHeight w:val="454"/>
          <w:tblHeader/>
          <w:trPrChange w:id="1883"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84" w:author="jonathan pritchard" w:date="2025-01-23T13:30:00Z" w16du:dateUtc="2025-01-23T13:30:00Z">
              <w:tcPr>
                <w:tcW w:w="2381" w:type="dxa"/>
                <w:shd w:val="clear" w:color="auto" w:fill="CCFFCC"/>
                <w:vAlign w:val="center"/>
              </w:tcPr>
            </w:tcPrChange>
          </w:tcPr>
          <w:p w14:paraId="005D6E71" w14:textId="77777777" w:rsidR="00A94802" w:rsidRPr="004065B1" w:rsidRDefault="00A94802" w:rsidP="00CB4150">
            <w:r w:rsidRPr="000A066E">
              <w:rPr>
                <w:b/>
              </w:rPr>
              <w:t>Test Reference</w:t>
            </w:r>
          </w:p>
        </w:tc>
        <w:tc>
          <w:tcPr>
            <w:tcW w:w="2381" w:type="dxa"/>
            <w:shd w:val="clear" w:color="auto" w:fill="FFFFFF" w:themeFill="background1"/>
            <w:vAlign w:val="center"/>
            <w:tcPrChange w:id="1885" w:author="jonathan pritchard" w:date="2025-01-23T13:30:00Z" w16du:dateUtc="2025-01-23T13:30:00Z">
              <w:tcPr>
                <w:tcW w:w="2381" w:type="dxa"/>
                <w:shd w:val="clear" w:color="auto" w:fill="CCFFCC"/>
                <w:vAlign w:val="center"/>
              </w:tcPr>
            </w:tcPrChange>
          </w:tcPr>
          <w:p w14:paraId="1B62A7F7" w14:textId="493108A6" w:rsidR="00A94802" w:rsidRPr="004065B1" w:rsidRDefault="00605F02" w:rsidP="00CB4150">
            <w:proofErr w:type="spellStart"/>
            <w:r>
              <w:t>MultipleDataServers</w:t>
            </w:r>
            <w:proofErr w:type="spellEnd"/>
          </w:p>
        </w:tc>
        <w:tc>
          <w:tcPr>
            <w:tcW w:w="2382" w:type="dxa"/>
            <w:shd w:val="clear" w:color="auto" w:fill="BFBFBF" w:themeFill="background1" w:themeFillShade="BF"/>
            <w:vAlign w:val="center"/>
            <w:tcPrChange w:id="1886" w:author="jonathan pritchard" w:date="2025-01-23T13:30:00Z" w16du:dateUtc="2025-01-23T13:30:00Z">
              <w:tcPr>
                <w:tcW w:w="2382" w:type="dxa"/>
                <w:shd w:val="clear" w:color="auto" w:fill="CCFFCC"/>
                <w:vAlign w:val="center"/>
              </w:tcPr>
            </w:tcPrChange>
          </w:tcPr>
          <w:p w14:paraId="32D27593" w14:textId="77777777" w:rsidR="00A94802" w:rsidRPr="004065B1" w:rsidRDefault="00A94802" w:rsidP="00CB4150">
            <w:r w:rsidRPr="000A066E">
              <w:rPr>
                <w:b/>
              </w:rPr>
              <w:t>IHO Reference</w:t>
            </w:r>
          </w:p>
        </w:tc>
        <w:tc>
          <w:tcPr>
            <w:tcW w:w="2382" w:type="dxa"/>
            <w:shd w:val="clear" w:color="auto" w:fill="FFFFFF" w:themeFill="background1"/>
            <w:vAlign w:val="center"/>
            <w:tcPrChange w:id="1887" w:author="jonathan pritchard" w:date="2025-01-23T13:30:00Z" w16du:dateUtc="2025-01-23T13:30:00Z">
              <w:tcPr>
                <w:tcW w:w="2382" w:type="dxa"/>
                <w:shd w:val="clear" w:color="auto" w:fill="CCFFCC"/>
                <w:vAlign w:val="center"/>
              </w:tcPr>
            </w:tcPrChange>
          </w:tcPr>
          <w:p w14:paraId="4EF55760" w14:textId="2B82E1B9" w:rsidR="00A94802" w:rsidRPr="004065B1" w:rsidRDefault="00A26BCF" w:rsidP="002D19DB">
            <w:r>
              <w:rPr>
                <w:rFonts w:ascii="Calibri" w:hAnsi="Calibri" w:cs="Calibri"/>
                <w:color w:val="000000"/>
                <w:sz w:val="22"/>
                <w:szCs w:val="22"/>
              </w:rPr>
              <w:t>S-98 B-3</w:t>
            </w:r>
          </w:p>
        </w:tc>
      </w:tr>
      <w:tr w:rsidR="00A94802" w14:paraId="1899296A" w14:textId="77777777" w:rsidTr="00A21CDE">
        <w:trPr>
          <w:tblHeader/>
          <w:trPrChange w:id="1888"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89" w:author="jonathan pritchard" w:date="2025-01-23T13:30:00Z" w16du:dateUtc="2025-01-23T13:30:00Z">
              <w:tcPr>
                <w:tcW w:w="9526" w:type="dxa"/>
                <w:gridSpan w:val="4"/>
                <w:shd w:val="clear" w:color="auto" w:fill="CCFFCC"/>
                <w:vAlign w:val="center"/>
              </w:tcPr>
            </w:tcPrChange>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21CDE">
        <w:trPr>
          <w:tblHeader/>
          <w:trPrChange w:id="1890"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91" w:author="jonathan pritchard" w:date="2025-01-23T13:30:00Z" w16du:dateUtc="2025-01-23T13:30:00Z">
              <w:tcPr>
                <w:tcW w:w="9526" w:type="dxa"/>
                <w:gridSpan w:val="4"/>
                <w:shd w:val="clear" w:color="auto" w:fill="CCFFCC"/>
                <w:vAlign w:val="center"/>
              </w:tcPr>
            </w:tcPrChange>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21CDE">
        <w:trPr>
          <w:tblHeader/>
          <w:trPrChange w:id="1892"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93" w:author="jonathan pritchard" w:date="2025-01-23T13:30:00Z" w16du:dateUtc="2025-01-23T13:30:00Z">
              <w:tcPr>
                <w:tcW w:w="9526" w:type="dxa"/>
                <w:gridSpan w:val="4"/>
                <w:shd w:val="clear" w:color="auto" w:fill="CCFFCC"/>
                <w:vAlign w:val="center"/>
              </w:tcPr>
            </w:tcPrChange>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21CDE">
        <w:trPr>
          <w:tblHeader/>
          <w:trPrChange w:id="189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895" w:author="jonathan pritchard" w:date="2025-01-23T13:30:00Z" w16du:dateUtc="2025-01-23T13:30:00Z">
              <w:tcPr>
                <w:tcW w:w="9526" w:type="dxa"/>
                <w:gridSpan w:val="4"/>
                <w:shd w:val="clear" w:color="auto" w:fill="CCFFCC"/>
                <w:vAlign w:val="center"/>
              </w:tcPr>
            </w:tcPrChange>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896"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897">
          <w:tblGrid>
            <w:gridCol w:w="2381"/>
            <w:gridCol w:w="2381"/>
            <w:gridCol w:w="2382"/>
            <w:gridCol w:w="2382"/>
          </w:tblGrid>
        </w:tblGridChange>
      </w:tblGrid>
      <w:tr w:rsidR="00A94802" w14:paraId="54AE1448" w14:textId="77777777" w:rsidTr="00A26BCF">
        <w:trPr>
          <w:trHeight w:val="454"/>
          <w:tblHeader/>
          <w:trPrChange w:id="1898"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899" w:author="jonathan pritchard" w:date="2025-01-23T13:30:00Z" w16du:dateUtc="2025-01-23T13:30:00Z">
              <w:tcPr>
                <w:tcW w:w="2381" w:type="dxa"/>
                <w:shd w:val="clear" w:color="auto" w:fill="CCFFCC"/>
                <w:vAlign w:val="center"/>
              </w:tcPr>
            </w:tcPrChange>
          </w:tcPr>
          <w:p w14:paraId="4F8455D9" w14:textId="77777777" w:rsidR="00A94802" w:rsidRPr="004065B1" w:rsidRDefault="00A94802" w:rsidP="00CB4150">
            <w:r w:rsidRPr="000A066E">
              <w:rPr>
                <w:b/>
              </w:rPr>
              <w:t>Test Reference</w:t>
            </w:r>
          </w:p>
        </w:tc>
        <w:tc>
          <w:tcPr>
            <w:tcW w:w="2381" w:type="dxa"/>
            <w:shd w:val="clear" w:color="auto" w:fill="FFFFFF" w:themeFill="background1"/>
            <w:vAlign w:val="center"/>
            <w:tcPrChange w:id="1900" w:author="jonathan pritchard" w:date="2025-01-23T13:30:00Z" w16du:dateUtc="2025-01-23T13:30:00Z">
              <w:tcPr>
                <w:tcW w:w="2381" w:type="dxa"/>
                <w:shd w:val="clear" w:color="auto" w:fill="CCFFCC"/>
                <w:vAlign w:val="center"/>
              </w:tcPr>
            </w:tcPrChange>
          </w:tcPr>
          <w:p w14:paraId="22DE3D93" w14:textId="219D006C" w:rsidR="00A94802" w:rsidRPr="004065B1" w:rsidRDefault="00605F02" w:rsidP="00CB4150">
            <w:proofErr w:type="spellStart"/>
            <w:r>
              <w:t>PermitManagement</w:t>
            </w:r>
            <w:proofErr w:type="spellEnd"/>
          </w:p>
        </w:tc>
        <w:tc>
          <w:tcPr>
            <w:tcW w:w="2382" w:type="dxa"/>
            <w:shd w:val="clear" w:color="auto" w:fill="BFBFBF" w:themeFill="background1" w:themeFillShade="BF"/>
            <w:vAlign w:val="center"/>
            <w:tcPrChange w:id="1901" w:author="jonathan pritchard" w:date="2025-01-23T13:30:00Z" w16du:dateUtc="2025-01-23T13:30:00Z">
              <w:tcPr>
                <w:tcW w:w="2382" w:type="dxa"/>
                <w:shd w:val="clear" w:color="auto" w:fill="CCFFCC"/>
                <w:vAlign w:val="center"/>
              </w:tcPr>
            </w:tcPrChange>
          </w:tcPr>
          <w:p w14:paraId="42ECFEC7" w14:textId="77777777" w:rsidR="00A94802" w:rsidRPr="004065B1" w:rsidRDefault="00A94802" w:rsidP="00CB4150">
            <w:r w:rsidRPr="000A066E">
              <w:rPr>
                <w:b/>
              </w:rPr>
              <w:t>IHO Reference</w:t>
            </w:r>
          </w:p>
        </w:tc>
        <w:tc>
          <w:tcPr>
            <w:tcW w:w="2382" w:type="dxa"/>
            <w:shd w:val="clear" w:color="auto" w:fill="FFFFFF" w:themeFill="background1"/>
            <w:vAlign w:val="center"/>
            <w:tcPrChange w:id="1902" w:author="jonathan pritchard" w:date="2025-01-23T13:30:00Z" w16du:dateUtc="2025-01-23T13:30:00Z">
              <w:tcPr>
                <w:tcW w:w="2382" w:type="dxa"/>
                <w:shd w:val="clear" w:color="auto" w:fill="CCFFCC"/>
                <w:vAlign w:val="center"/>
              </w:tcPr>
            </w:tcPrChange>
          </w:tcPr>
          <w:p w14:paraId="18F6F1FC" w14:textId="571A3E36"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6397E5DB" w14:textId="77777777" w:rsidTr="00A21CDE">
        <w:trPr>
          <w:tblHeader/>
          <w:trPrChange w:id="190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04" w:author="jonathan pritchard" w:date="2025-01-23T13:30:00Z" w16du:dateUtc="2025-01-23T13:30:00Z">
              <w:tcPr>
                <w:tcW w:w="9526" w:type="dxa"/>
                <w:gridSpan w:val="4"/>
                <w:shd w:val="clear" w:color="auto" w:fill="CCFFCC"/>
                <w:vAlign w:val="center"/>
              </w:tcPr>
            </w:tcPrChange>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21CDE">
        <w:trPr>
          <w:tblHeader/>
          <w:trPrChange w:id="190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06" w:author="jonathan pritchard" w:date="2025-01-23T13:30:00Z" w16du:dateUtc="2025-01-23T13:30:00Z">
              <w:tcPr>
                <w:tcW w:w="9526" w:type="dxa"/>
                <w:gridSpan w:val="4"/>
                <w:shd w:val="clear" w:color="auto" w:fill="CCFFCC"/>
                <w:vAlign w:val="center"/>
              </w:tcPr>
            </w:tcPrChange>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21CDE">
        <w:trPr>
          <w:tblHeader/>
          <w:trPrChange w:id="1907"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08" w:author="jonathan pritchard" w:date="2025-01-23T13:30:00Z" w16du:dateUtc="2025-01-23T13:30:00Z">
              <w:tcPr>
                <w:tcW w:w="9526" w:type="dxa"/>
                <w:gridSpan w:val="4"/>
                <w:shd w:val="clear" w:color="auto" w:fill="CCFFCC"/>
                <w:vAlign w:val="center"/>
              </w:tcPr>
            </w:tcPrChange>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21CDE">
        <w:trPr>
          <w:tblHeader/>
          <w:trPrChange w:id="190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10" w:author="jonathan pritchard" w:date="2025-01-23T13:30:00Z" w16du:dateUtc="2025-01-23T13:30:00Z">
              <w:tcPr>
                <w:tcW w:w="9526" w:type="dxa"/>
                <w:gridSpan w:val="4"/>
                <w:shd w:val="clear" w:color="auto" w:fill="CCFFCC"/>
                <w:vAlign w:val="center"/>
              </w:tcPr>
            </w:tcPrChange>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 xml:space="preserve">Change and update installed </w:t>
      </w:r>
      <w:commentRangeStart w:id="1911"/>
      <w:r w:rsidR="00732FA0" w:rsidRPr="00732FA0">
        <w:t>certificate</w:t>
      </w:r>
      <w:commentRangeEnd w:id="1911"/>
      <w:r w:rsidR="00364869">
        <w:rPr>
          <w:rStyle w:val="CommentReference"/>
          <w:rFonts w:cs="Times New Roman"/>
          <w:b w:val="0"/>
          <w:bCs w:val="0"/>
          <w:snapToGrid/>
          <w:color w:val="000000"/>
        </w:rPr>
        <w:commentReference w:id="1911"/>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12"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13">
          <w:tblGrid>
            <w:gridCol w:w="2381"/>
            <w:gridCol w:w="2381"/>
            <w:gridCol w:w="2382"/>
            <w:gridCol w:w="2382"/>
          </w:tblGrid>
        </w:tblGridChange>
      </w:tblGrid>
      <w:tr w:rsidR="00AA754B" w14:paraId="65FDA64B" w14:textId="77777777" w:rsidTr="00A26BCF">
        <w:trPr>
          <w:trHeight w:val="454"/>
          <w:tblHeader/>
          <w:trPrChange w:id="1914"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915" w:author="jonathan pritchard" w:date="2025-01-23T13:30:00Z" w16du:dateUtc="2025-01-23T13:30:00Z">
              <w:tcPr>
                <w:tcW w:w="2381" w:type="dxa"/>
                <w:shd w:val="clear" w:color="auto" w:fill="CCFFCC"/>
                <w:vAlign w:val="center"/>
              </w:tcPr>
            </w:tcPrChange>
          </w:tcPr>
          <w:p w14:paraId="77BB2521" w14:textId="77777777" w:rsidR="00AA754B" w:rsidRPr="004065B1" w:rsidRDefault="00AA754B" w:rsidP="00CB4150">
            <w:r w:rsidRPr="000A066E">
              <w:rPr>
                <w:b/>
              </w:rPr>
              <w:t>Test Reference</w:t>
            </w:r>
          </w:p>
        </w:tc>
        <w:tc>
          <w:tcPr>
            <w:tcW w:w="2381" w:type="dxa"/>
            <w:shd w:val="clear" w:color="auto" w:fill="FFFFFF" w:themeFill="background1"/>
            <w:vAlign w:val="center"/>
            <w:tcPrChange w:id="1916" w:author="jonathan pritchard" w:date="2025-01-23T13:30:00Z" w16du:dateUtc="2025-01-23T13:30:00Z">
              <w:tcPr>
                <w:tcW w:w="2381" w:type="dxa"/>
                <w:shd w:val="clear" w:color="auto" w:fill="CCFFCC"/>
                <w:vAlign w:val="center"/>
              </w:tcPr>
            </w:tcPrChange>
          </w:tcPr>
          <w:p w14:paraId="618C4ECF" w14:textId="6055822E" w:rsidR="00AA754B" w:rsidRPr="004065B1" w:rsidRDefault="00605F02" w:rsidP="00CB4150">
            <w:proofErr w:type="spellStart"/>
            <w:r>
              <w:t>InstallSACertificate</w:t>
            </w:r>
            <w:proofErr w:type="spellEnd"/>
          </w:p>
        </w:tc>
        <w:tc>
          <w:tcPr>
            <w:tcW w:w="2382" w:type="dxa"/>
            <w:shd w:val="clear" w:color="auto" w:fill="BFBFBF" w:themeFill="background1" w:themeFillShade="BF"/>
            <w:vAlign w:val="center"/>
            <w:tcPrChange w:id="1917" w:author="jonathan pritchard" w:date="2025-01-23T13:30:00Z" w16du:dateUtc="2025-01-23T13:30:00Z">
              <w:tcPr>
                <w:tcW w:w="2382" w:type="dxa"/>
                <w:shd w:val="clear" w:color="auto" w:fill="CCFFCC"/>
                <w:vAlign w:val="center"/>
              </w:tcPr>
            </w:tcPrChange>
          </w:tcPr>
          <w:p w14:paraId="5EB843B9" w14:textId="77777777" w:rsidR="00AA754B" w:rsidRPr="004065B1" w:rsidRDefault="00AA754B" w:rsidP="00CB4150">
            <w:r w:rsidRPr="000A066E">
              <w:rPr>
                <w:b/>
              </w:rPr>
              <w:t>IHO Reference</w:t>
            </w:r>
          </w:p>
        </w:tc>
        <w:tc>
          <w:tcPr>
            <w:tcW w:w="2382" w:type="dxa"/>
            <w:shd w:val="clear" w:color="auto" w:fill="FFFFFF" w:themeFill="background1"/>
            <w:vAlign w:val="center"/>
            <w:tcPrChange w:id="1918" w:author="jonathan pritchard" w:date="2025-01-23T13:30:00Z" w16du:dateUtc="2025-01-23T13:30:00Z">
              <w:tcPr>
                <w:tcW w:w="2382" w:type="dxa"/>
                <w:shd w:val="clear" w:color="auto" w:fill="CCFFCC"/>
                <w:vAlign w:val="center"/>
              </w:tcPr>
            </w:tcPrChange>
          </w:tcPr>
          <w:p w14:paraId="5E0AF8F5" w14:textId="3CE11028" w:rsidR="00AA754B" w:rsidRPr="00A26BCF" w:rsidRDefault="00A26BCF"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AA754B" w14:paraId="3B738630" w14:textId="77777777" w:rsidTr="00A21CDE">
        <w:trPr>
          <w:tblHeader/>
          <w:trPrChange w:id="1919"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20" w:author="jonathan pritchard" w:date="2025-01-23T13:30:00Z" w16du:dateUtc="2025-01-23T13:30:00Z">
              <w:tcPr>
                <w:tcW w:w="9526" w:type="dxa"/>
                <w:gridSpan w:val="4"/>
                <w:shd w:val="clear" w:color="auto" w:fill="CCFFCC"/>
                <w:vAlign w:val="center"/>
              </w:tcPr>
            </w:tcPrChange>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21CDE">
        <w:trPr>
          <w:tblHeader/>
          <w:trPrChange w:id="1921"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22" w:author="jonathan pritchard" w:date="2025-01-23T13:30:00Z" w16du:dateUtc="2025-01-23T13:30:00Z">
              <w:tcPr>
                <w:tcW w:w="9526" w:type="dxa"/>
                <w:gridSpan w:val="4"/>
                <w:shd w:val="clear" w:color="auto" w:fill="CCFFCC"/>
                <w:vAlign w:val="center"/>
              </w:tcPr>
            </w:tcPrChange>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21CDE">
        <w:trPr>
          <w:tblHeader/>
          <w:trPrChange w:id="1923"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24" w:author="jonathan pritchard" w:date="2025-01-23T13:30:00Z" w16du:dateUtc="2025-01-23T13:30:00Z">
              <w:tcPr>
                <w:tcW w:w="9526" w:type="dxa"/>
                <w:gridSpan w:val="4"/>
                <w:shd w:val="clear" w:color="auto" w:fill="CCFFCC"/>
                <w:vAlign w:val="center"/>
              </w:tcPr>
            </w:tcPrChange>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21CDE">
        <w:trPr>
          <w:tblHeader/>
          <w:trPrChange w:id="1925"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26" w:author="jonathan pritchard" w:date="2025-01-23T13:30:00Z" w16du:dateUtc="2025-01-23T13:30:00Z">
              <w:tcPr>
                <w:tcW w:w="9526" w:type="dxa"/>
                <w:gridSpan w:val="4"/>
                <w:shd w:val="clear" w:color="auto" w:fill="CCFFCC"/>
                <w:vAlign w:val="center"/>
              </w:tcPr>
            </w:tcPrChange>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27"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28">
          <w:tblGrid>
            <w:gridCol w:w="2381"/>
            <w:gridCol w:w="2381"/>
            <w:gridCol w:w="2382"/>
            <w:gridCol w:w="2382"/>
          </w:tblGrid>
        </w:tblGridChange>
      </w:tblGrid>
      <w:tr w:rsidR="00A94802" w14:paraId="5E729591" w14:textId="77777777" w:rsidTr="00A21CDE">
        <w:trPr>
          <w:trHeight w:val="454"/>
          <w:tblHeader/>
          <w:trPrChange w:id="1929" w:author="jonathan pritchard" w:date="2025-01-23T13:30:00Z" w16du:dateUtc="2025-01-23T13:30:00Z">
            <w:trPr>
              <w:trHeight w:val="454"/>
              <w:tblHeader/>
            </w:trPr>
          </w:trPrChange>
        </w:trPr>
        <w:tc>
          <w:tcPr>
            <w:tcW w:w="2381" w:type="dxa"/>
            <w:shd w:val="clear" w:color="auto" w:fill="BFBFBF" w:themeFill="background1" w:themeFillShade="BF"/>
            <w:vAlign w:val="center"/>
            <w:tcPrChange w:id="1930" w:author="jonathan pritchard" w:date="2025-01-23T13:30:00Z" w16du:dateUtc="2025-01-23T13:30:00Z">
              <w:tcPr>
                <w:tcW w:w="2381" w:type="dxa"/>
                <w:shd w:val="clear" w:color="auto" w:fill="CCFFCC"/>
                <w:vAlign w:val="center"/>
              </w:tcPr>
            </w:tcPrChange>
          </w:tcPr>
          <w:p w14:paraId="7CBF7117"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Change w:id="1931" w:author="jonathan pritchard" w:date="2025-01-23T13:30:00Z" w16du:dateUtc="2025-01-23T13:30:00Z">
              <w:tcPr>
                <w:tcW w:w="2381" w:type="dxa"/>
                <w:shd w:val="clear" w:color="auto" w:fill="CCFFCC"/>
                <w:vAlign w:val="center"/>
              </w:tcPr>
            </w:tcPrChange>
          </w:tcPr>
          <w:p w14:paraId="5762719F" w14:textId="5D646E6B" w:rsidR="00A94802" w:rsidRPr="004065B1" w:rsidRDefault="00A53D8B" w:rsidP="00CB4150">
            <w:proofErr w:type="spellStart"/>
            <w:r>
              <w:t>MissingSACertificate</w:t>
            </w:r>
            <w:proofErr w:type="spellEnd"/>
          </w:p>
        </w:tc>
        <w:tc>
          <w:tcPr>
            <w:tcW w:w="2382" w:type="dxa"/>
            <w:shd w:val="clear" w:color="auto" w:fill="BFBFBF" w:themeFill="background1" w:themeFillShade="BF"/>
            <w:vAlign w:val="center"/>
            <w:tcPrChange w:id="1932" w:author="jonathan pritchard" w:date="2025-01-23T13:30:00Z" w16du:dateUtc="2025-01-23T13:30:00Z">
              <w:tcPr>
                <w:tcW w:w="2382" w:type="dxa"/>
                <w:shd w:val="clear" w:color="auto" w:fill="CCFFCC"/>
                <w:vAlign w:val="center"/>
              </w:tcPr>
            </w:tcPrChange>
          </w:tcPr>
          <w:p w14:paraId="76ADBABF"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Change w:id="1933" w:author="jonathan pritchard" w:date="2025-01-23T13:30:00Z" w16du:dateUtc="2025-01-23T13:30:00Z">
              <w:tcPr>
                <w:tcW w:w="2382" w:type="dxa"/>
                <w:shd w:val="clear" w:color="auto" w:fill="CCFFCC"/>
                <w:vAlign w:val="center"/>
              </w:tcPr>
            </w:tcPrChange>
          </w:tcPr>
          <w:p w14:paraId="01E2375D" w14:textId="2135B449" w:rsidR="00A94802" w:rsidRPr="004065B1" w:rsidRDefault="00A26BCF" w:rsidP="00CB4150">
            <w:r>
              <w:rPr>
                <w:rFonts w:ascii="Calibri" w:hAnsi="Calibri" w:cs="Calibri"/>
                <w:color w:val="000000"/>
                <w:sz w:val="22"/>
                <w:szCs w:val="22"/>
              </w:rPr>
              <w:t>S-98 B-3</w:t>
            </w:r>
          </w:p>
        </w:tc>
      </w:tr>
      <w:tr w:rsidR="00A94802" w14:paraId="07BF622B" w14:textId="77777777" w:rsidTr="00A21CDE">
        <w:trPr>
          <w:tblHeader/>
          <w:trPrChange w:id="1934"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35" w:author="jonathan pritchard" w:date="2025-01-23T13:30:00Z" w16du:dateUtc="2025-01-23T13:30:00Z">
              <w:tcPr>
                <w:tcW w:w="9526" w:type="dxa"/>
                <w:gridSpan w:val="4"/>
                <w:shd w:val="clear" w:color="auto" w:fill="CCFFCC"/>
                <w:vAlign w:val="center"/>
              </w:tcPr>
            </w:tcPrChange>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21CDE">
        <w:trPr>
          <w:tblHeader/>
          <w:trPrChange w:id="1936" w:author="jonathan pritchard" w:date="2025-01-23T13:30:00Z" w16du:dateUtc="2025-01-23T13:30:00Z">
            <w:trPr>
              <w:tblHeader/>
            </w:trPr>
          </w:trPrChange>
        </w:trPr>
        <w:tc>
          <w:tcPr>
            <w:tcW w:w="9526" w:type="dxa"/>
            <w:gridSpan w:val="4"/>
            <w:shd w:val="clear" w:color="auto" w:fill="BFBFBF" w:themeFill="background1" w:themeFillShade="BF"/>
            <w:vAlign w:val="center"/>
            <w:tcPrChange w:id="1937" w:author="jonathan pritchard" w:date="2025-01-23T13:30:00Z" w16du:dateUtc="2025-01-23T13:30:00Z">
              <w:tcPr>
                <w:tcW w:w="9526" w:type="dxa"/>
                <w:gridSpan w:val="4"/>
                <w:shd w:val="clear" w:color="auto" w:fill="CCFFCC"/>
                <w:vAlign w:val="center"/>
              </w:tcPr>
            </w:tcPrChange>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38" w:author="jonathan pritchard" w:date="2025-01-23T13:30:00Z" w16du:dateUtc="2025-01-23T13:3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1939">
          <w:tblGrid>
            <w:gridCol w:w="9526"/>
          </w:tblGrid>
        </w:tblGridChange>
      </w:tblGrid>
      <w:tr w:rsidR="00E944A0" w14:paraId="052772E9" w14:textId="77777777" w:rsidTr="00A21CDE">
        <w:trPr>
          <w:tblHeader/>
          <w:trPrChange w:id="1940" w:author="jonathan pritchard" w:date="2025-01-23T13:30:00Z" w16du:dateUtc="2025-01-23T13:30:00Z">
            <w:trPr>
              <w:tblHeader/>
            </w:trPr>
          </w:trPrChange>
        </w:trPr>
        <w:tc>
          <w:tcPr>
            <w:tcW w:w="9526" w:type="dxa"/>
            <w:shd w:val="clear" w:color="auto" w:fill="BFBFBF" w:themeFill="background1" w:themeFillShade="BF"/>
            <w:vAlign w:val="center"/>
            <w:tcPrChange w:id="1941" w:author="jonathan pritchard" w:date="2025-01-23T13:30:00Z" w16du:dateUtc="2025-01-23T13:30:00Z">
              <w:tcPr>
                <w:tcW w:w="9526" w:type="dxa"/>
                <w:shd w:val="clear" w:color="auto" w:fill="CCFFCC"/>
                <w:vAlign w:val="center"/>
              </w:tcPr>
            </w:tcPrChange>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A21CDE">
        <w:trPr>
          <w:tblHeader/>
          <w:trPrChange w:id="1942" w:author="jonathan pritchard" w:date="2025-01-23T13:30:00Z" w16du:dateUtc="2025-01-23T13:30:00Z">
            <w:trPr>
              <w:tblHeader/>
            </w:trPr>
          </w:trPrChange>
        </w:trPr>
        <w:tc>
          <w:tcPr>
            <w:tcW w:w="9526" w:type="dxa"/>
            <w:shd w:val="clear" w:color="auto" w:fill="BFBFBF" w:themeFill="background1" w:themeFillShade="BF"/>
            <w:vAlign w:val="center"/>
            <w:tcPrChange w:id="1943" w:author="jonathan pritchard" w:date="2025-01-23T13:30:00Z" w16du:dateUtc="2025-01-23T13:30:00Z">
              <w:tcPr>
                <w:tcW w:w="9526" w:type="dxa"/>
                <w:shd w:val="clear" w:color="auto" w:fill="CCFFCC"/>
                <w:vAlign w:val="center"/>
              </w:tcPr>
            </w:tcPrChange>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44"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45">
          <w:tblGrid>
            <w:gridCol w:w="2381"/>
            <w:gridCol w:w="2381"/>
            <w:gridCol w:w="2382"/>
            <w:gridCol w:w="2382"/>
          </w:tblGrid>
        </w:tblGridChange>
      </w:tblGrid>
      <w:tr w:rsidR="00A94802" w14:paraId="47851970" w14:textId="77777777" w:rsidTr="00A26BCF">
        <w:trPr>
          <w:trHeight w:val="454"/>
          <w:tblHeader/>
          <w:trPrChange w:id="1946"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947" w:author="jonathan pritchard" w:date="2025-01-23T13:31:00Z" w16du:dateUtc="2025-01-23T13:31:00Z">
              <w:tcPr>
                <w:tcW w:w="2381" w:type="dxa"/>
                <w:shd w:val="clear" w:color="auto" w:fill="CCFFCC"/>
                <w:vAlign w:val="center"/>
              </w:tcPr>
            </w:tcPrChange>
          </w:tcPr>
          <w:p w14:paraId="6E5EB5FD" w14:textId="77777777" w:rsidR="00A94802" w:rsidRPr="004065B1" w:rsidRDefault="00A94802" w:rsidP="00CB4150">
            <w:r w:rsidRPr="000A066E">
              <w:rPr>
                <w:b/>
              </w:rPr>
              <w:t>Test Reference</w:t>
            </w:r>
          </w:p>
        </w:tc>
        <w:tc>
          <w:tcPr>
            <w:tcW w:w="2381" w:type="dxa"/>
            <w:shd w:val="clear" w:color="auto" w:fill="FFFFFF" w:themeFill="background1"/>
            <w:vAlign w:val="center"/>
            <w:tcPrChange w:id="1948" w:author="jonathan pritchard" w:date="2025-01-23T13:31:00Z" w16du:dateUtc="2025-01-23T13:31:00Z">
              <w:tcPr>
                <w:tcW w:w="2381" w:type="dxa"/>
                <w:shd w:val="clear" w:color="auto" w:fill="CCFFCC"/>
                <w:vAlign w:val="center"/>
              </w:tcPr>
            </w:tcPrChange>
          </w:tcPr>
          <w:p w14:paraId="42789D40" w14:textId="74B72EA8" w:rsidR="00A94802" w:rsidRPr="004065B1" w:rsidRDefault="00A53D8B" w:rsidP="00CB4150">
            <w:proofErr w:type="spellStart"/>
            <w:r>
              <w:t>CertificateExpiry</w:t>
            </w:r>
            <w:proofErr w:type="spellEnd"/>
          </w:p>
        </w:tc>
        <w:tc>
          <w:tcPr>
            <w:tcW w:w="2382" w:type="dxa"/>
            <w:shd w:val="clear" w:color="auto" w:fill="BFBFBF" w:themeFill="background1" w:themeFillShade="BF"/>
            <w:vAlign w:val="center"/>
            <w:tcPrChange w:id="1949" w:author="jonathan pritchard" w:date="2025-01-23T13:31:00Z" w16du:dateUtc="2025-01-23T13:31:00Z">
              <w:tcPr>
                <w:tcW w:w="2382" w:type="dxa"/>
                <w:shd w:val="clear" w:color="auto" w:fill="CCFFCC"/>
                <w:vAlign w:val="center"/>
              </w:tcPr>
            </w:tcPrChange>
          </w:tcPr>
          <w:p w14:paraId="28358149" w14:textId="77777777" w:rsidR="00A94802" w:rsidRPr="004065B1" w:rsidRDefault="00A94802" w:rsidP="00CB4150">
            <w:r w:rsidRPr="000A066E">
              <w:rPr>
                <w:b/>
              </w:rPr>
              <w:t>IHO Reference</w:t>
            </w:r>
          </w:p>
        </w:tc>
        <w:tc>
          <w:tcPr>
            <w:tcW w:w="2382" w:type="dxa"/>
            <w:shd w:val="clear" w:color="auto" w:fill="FFFFFF" w:themeFill="background1"/>
            <w:vAlign w:val="center"/>
            <w:tcPrChange w:id="1950" w:author="jonathan pritchard" w:date="2025-01-23T13:31:00Z" w16du:dateUtc="2025-01-23T13:31:00Z">
              <w:tcPr>
                <w:tcW w:w="2382" w:type="dxa"/>
                <w:shd w:val="clear" w:color="auto" w:fill="CCFFCC"/>
                <w:vAlign w:val="center"/>
              </w:tcPr>
            </w:tcPrChange>
          </w:tcPr>
          <w:p w14:paraId="27AD899D" w14:textId="2452219F" w:rsidR="00A94802" w:rsidRPr="004065B1" w:rsidRDefault="00A26BCF" w:rsidP="00CB4150">
            <w:r>
              <w:rPr>
                <w:rFonts w:ascii="Calibri" w:hAnsi="Calibri" w:cs="Calibri"/>
                <w:color w:val="000000"/>
                <w:sz w:val="22"/>
                <w:szCs w:val="22"/>
              </w:rPr>
              <w:t>S-98 B-3</w:t>
            </w:r>
          </w:p>
        </w:tc>
      </w:tr>
      <w:tr w:rsidR="00A94802" w14:paraId="6ACCFFE5" w14:textId="77777777" w:rsidTr="00A21CDE">
        <w:trPr>
          <w:tblHeader/>
          <w:trPrChange w:id="1951"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52" w:author="jonathan pritchard" w:date="2025-01-23T13:31:00Z" w16du:dateUtc="2025-01-23T13:31:00Z">
              <w:tcPr>
                <w:tcW w:w="9526" w:type="dxa"/>
                <w:gridSpan w:val="4"/>
                <w:shd w:val="clear" w:color="auto" w:fill="CCFFCC"/>
                <w:vAlign w:val="center"/>
              </w:tcPr>
            </w:tcPrChange>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21CDE">
        <w:trPr>
          <w:tblHeader/>
          <w:trPrChange w:id="1953"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54" w:author="jonathan pritchard" w:date="2025-01-23T13:31:00Z" w16du:dateUtc="2025-01-23T13:31:00Z">
              <w:tcPr>
                <w:tcW w:w="9526" w:type="dxa"/>
                <w:gridSpan w:val="4"/>
                <w:shd w:val="clear" w:color="auto" w:fill="CCFFCC"/>
                <w:vAlign w:val="center"/>
              </w:tcPr>
            </w:tcPrChange>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21CDE">
        <w:trPr>
          <w:tblHeader/>
          <w:trPrChange w:id="1955"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56" w:author="jonathan pritchard" w:date="2025-01-23T13:31:00Z" w16du:dateUtc="2025-01-23T13:31:00Z">
              <w:tcPr>
                <w:tcW w:w="9526" w:type="dxa"/>
                <w:gridSpan w:val="4"/>
                <w:shd w:val="clear" w:color="auto" w:fill="CCFFCC"/>
                <w:vAlign w:val="center"/>
              </w:tcPr>
            </w:tcPrChange>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57"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9526"/>
        <w:tblGridChange w:id="1958">
          <w:tblGrid>
            <w:gridCol w:w="9526"/>
          </w:tblGrid>
        </w:tblGridChange>
      </w:tblGrid>
      <w:tr w:rsidR="00E944A0" w14:paraId="1F344794" w14:textId="77777777" w:rsidTr="00A21CDE">
        <w:trPr>
          <w:tblHeader/>
          <w:trPrChange w:id="1959" w:author="jonathan pritchard" w:date="2025-01-23T13:31:00Z" w16du:dateUtc="2025-01-23T13:31:00Z">
            <w:trPr>
              <w:tblHeader/>
            </w:trPr>
          </w:trPrChange>
        </w:trPr>
        <w:tc>
          <w:tcPr>
            <w:tcW w:w="9526" w:type="dxa"/>
            <w:shd w:val="clear" w:color="auto" w:fill="BFBFBF" w:themeFill="background1" w:themeFillShade="BF"/>
            <w:vAlign w:val="center"/>
            <w:tcPrChange w:id="1960" w:author="jonathan pritchard" w:date="2025-01-23T13:31:00Z" w16du:dateUtc="2025-01-23T13:31:00Z">
              <w:tcPr>
                <w:tcW w:w="9526" w:type="dxa"/>
                <w:shd w:val="clear" w:color="auto" w:fill="CCFFCC"/>
                <w:vAlign w:val="center"/>
              </w:tcPr>
            </w:tcPrChange>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61"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1962">
          <w:tblGrid>
            <w:gridCol w:w="2381"/>
            <w:gridCol w:w="2381"/>
            <w:gridCol w:w="2382"/>
            <w:gridCol w:w="2382"/>
          </w:tblGrid>
        </w:tblGridChange>
      </w:tblGrid>
      <w:tr w:rsidR="00A94802" w14:paraId="52595A3C" w14:textId="77777777" w:rsidTr="00A26BCF">
        <w:trPr>
          <w:trHeight w:val="454"/>
          <w:tblHeader/>
          <w:trPrChange w:id="1963"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964" w:author="jonathan pritchard" w:date="2025-01-23T13:31:00Z" w16du:dateUtc="2025-01-23T13:31:00Z">
              <w:tcPr>
                <w:tcW w:w="2381" w:type="dxa"/>
                <w:shd w:val="clear" w:color="auto" w:fill="CCFFCC"/>
                <w:vAlign w:val="center"/>
              </w:tcPr>
            </w:tcPrChange>
          </w:tcPr>
          <w:p w14:paraId="443AB87A" w14:textId="77777777" w:rsidR="00A94802" w:rsidRPr="004065B1" w:rsidRDefault="00A94802" w:rsidP="00CB4150">
            <w:r w:rsidRPr="000A066E">
              <w:rPr>
                <w:b/>
              </w:rPr>
              <w:t>Test Reference</w:t>
            </w:r>
          </w:p>
        </w:tc>
        <w:tc>
          <w:tcPr>
            <w:tcW w:w="2381" w:type="dxa"/>
            <w:shd w:val="clear" w:color="auto" w:fill="FFFFFF" w:themeFill="background1"/>
            <w:vAlign w:val="center"/>
            <w:tcPrChange w:id="1965" w:author="jonathan pritchard" w:date="2025-01-23T13:31:00Z" w16du:dateUtc="2025-01-23T13:31:00Z">
              <w:tcPr>
                <w:tcW w:w="2381" w:type="dxa"/>
                <w:shd w:val="clear" w:color="auto" w:fill="CCFFCC"/>
                <w:vAlign w:val="center"/>
              </w:tcPr>
            </w:tcPrChange>
          </w:tcPr>
          <w:p w14:paraId="1BC3F5AB" w14:textId="33B5F6AB" w:rsidR="00A94802" w:rsidRPr="004065B1" w:rsidRDefault="00073C00" w:rsidP="00CB4150">
            <w:proofErr w:type="spellStart"/>
            <w:r>
              <w:t>InvalidSACertificate</w:t>
            </w:r>
            <w:proofErr w:type="spellEnd"/>
          </w:p>
        </w:tc>
        <w:tc>
          <w:tcPr>
            <w:tcW w:w="2382" w:type="dxa"/>
            <w:shd w:val="clear" w:color="auto" w:fill="BFBFBF" w:themeFill="background1" w:themeFillShade="BF"/>
            <w:vAlign w:val="center"/>
            <w:tcPrChange w:id="1966" w:author="jonathan pritchard" w:date="2025-01-23T13:31:00Z" w16du:dateUtc="2025-01-23T13:31:00Z">
              <w:tcPr>
                <w:tcW w:w="2382" w:type="dxa"/>
                <w:shd w:val="clear" w:color="auto" w:fill="CCFFCC"/>
                <w:vAlign w:val="center"/>
              </w:tcPr>
            </w:tcPrChange>
          </w:tcPr>
          <w:p w14:paraId="47B45053" w14:textId="77777777" w:rsidR="00A94802" w:rsidRPr="004065B1" w:rsidRDefault="00A94802" w:rsidP="00CB4150">
            <w:r w:rsidRPr="000A066E">
              <w:rPr>
                <w:b/>
              </w:rPr>
              <w:t>IHO Reference</w:t>
            </w:r>
          </w:p>
        </w:tc>
        <w:tc>
          <w:tcPr>
            <w:tcW w:w="2382" w:type="dxa"/>
            <w:shd w:val="clear" w:color="auto" w:fill="FFFFFF" w:themeFill="background1"/>
            <w:vAlign w:val="center"/>
            <w:tcPrChange w:id="1967" w:author="jonathan pritchard" w:date="2025-01-23T13:31:00Z" w16du:dateUtc="2025-01-23T13:31:00Z">
              <w:tcPr>
                <w:tcW w:w="2382" w:type="dxa"/>
                <w:shd w:val="clear" w:color="auto" w:fill="CCFFCC"/>
                <w:vAlign w:val="center"/>
              </w:tcPr>
            </w:tcPrChange>
          </w:tcPr>
          <w:p w14:paraId="6B7A6AA0" w14:textId="7DE0A713" w:rsidR="00A94802" w:rsidRPr="004065B1" w:rsidRDefault="00A26BCF" w:rsidP="001E2A73">
            <w:r>
              <w:rPr>
                <w:rFonts w:ascii="Calibri" w:hAnsi="Calibri" w:cs="Calibri"/>
                <w:color w:val="000000"/>
                <w:sz w:val="22"/>
                <w:szCs w:val="22"/>
              </w:rPr>
              <w:t>S-98 B-3</w:t>
            </w:r>
          </w:p>
        </w:tc>
      </w:tr>
      <w:tr w:rsidR="00A94802" w14:paraId="7666FA92" w14:textId="77777777" w:rsidTr="00A21CDE">
        <w:trPr>
          <w:tblHeader/>
          <w:trPrChange w:id="1968"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69" w:author="jonathan pritchard" w:date="2025-01-23T13:31:00Z" w16du:dateUtc="2025-01-23T13:31:00Z">
              <w:tcPr>
                <w:tcW w:w="9526" w:type="dxa"/>
                <w:gridSpan w:val="4"/>
                <w:shd w:val="clear" w:color="auto" w:fill="CCFFCC"/>
                <w:vAlign w:val="center"/>
              </w:tcPr>
            </w:tcPrChange>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correct </w:t>
            </w:r>
            <w:r w:rsidRPr="00E012C8">
              <w:rPr>
                <w:i/>
                <w:highlight w:val="yellow"/>
              </w:rPr>
              <w:t xml:space="preserve">SSE </w:t>
            </w:r>
            <w:r w:rsidR="00E176FA">
              <w:rPr>
                <w:i/>
                <w:highlight w:val="yellow"/>
              </w:rPr>
              <w:t>1</w:t>
            </w:r>
            <w:r w:rsidRPr="00E012C8">
              <w:rPr>
                <w:i/>
                <w:highlight w:val="yellow"/>
              </w:rPr>
              <w:t>08</w:t>
            </w:r>
            <w:r w:rsidRPr="00076547">
              <w:rPr>
                <w:i/>
              </w:rPr>
              <w:t xml:space="preserve"> error message is displayed and that the system does not progress to the decompress/decrypt stage.</w:t>
            </w:r>
          </w:p>
        </w:tc>
      </w:tr>
      <w:tr w:rsidR="00A94802" w14:paraId="1F9D5010" w14:textId="77777777" w:rsidTr="00A21CDE">
        <w:trPr>
          <w:tblHeader/>
          <w:trPrChange w:id="1970"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71" w:author="jonathan pritchard" w:date="2025-01-23T13:31:00Z" w16du:dateUtc="2025-01-23T13:31:00Z">
              <w:tcPr>
                <w:tcW w:w="9526" w:type="dxa"/>
                <w:gridSpan w:val="4"/>
                <w:shd w:val="clear" w:color="auto" w:fill="CCFFCC"/>
                <w:vAlign w:val="center"/>
              </w:tcPr>
            </w:tcPrChange>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21CDE">
        <w:trPr>
          <w:tblHeader/>
          <w:trPrChange w:id="1972"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73" w:author="jonathan pritchard" w:date="2025-01-23T13:31:00Z" w16du:dateUtc="2025-01-23T13:31:00Z">
              <w:tcPr>
                <w:tcW w:w="9526" w:type="dxa"/>
                <w:gridSpan w:val="4"/>
                <w:shd w:val="clear" w:color="auto" w:fill="CCFFCC"/>
                <w:vAlign w:val="center"/>
              </w:tcPr>
            </w:tcPrChange>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21CDE">
        <w:trPr>
          <w:tblHeader/>
          <w:trPrChange w:id="1974"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75" w:author="jonathan pritchard" w:date="2025-01-23T13:31:00Z" w16du:dateUtc="2025-01-23T13:31:00Z">
              <w:tcPr>
                <w:tcW w:w="9526" w:type="dxa"/>
                <w:gridSpan w:val="4"/>
                <w:shd w:val="clear" w:color="auto" w:fill="CCFFCC"/>
                <w:vAlign w:val="center"/>
              </w:tcPr>
            </w:tcPrChange>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commentRangeStart w:id="1976"/>
      <w:r>
        <w:br w:type="page"/>
      </w:r>
      <w:bookmarkStart w:id="1977" w:name="_Toc189491256"/>
      <w:r w:rsidR="00EC063A">
        <w:lastRenderedPageBreak/>
        <w:t>Dataset</w:t>
      </w:r>
      <w:r w:rsidR="004F582E">
        <w:t xml:space="preserve"> Authentication</w:t>
      </w:r>
      <w:commentRangeEnd w:id="1976"/>
      <w:r w:rsidR="00364869">
        <w:rPr>
          <w:rStyle w:val="CommentReference"/>
          <w:b w:val="0"/>
          <w:snapToGrid/>
          <w:color w:val="000000"/>
        </w:rPr>
        <w:commentReference w:id="1976"/>
      </w:r>
      <w:bookmarkEnd w:id="1977"/>
    </w:p>
    <w:p w14:paraId="27CDBED8" w14:textId="57E56999" w:rsidR="004F582E" w:rsidRDefault="004F582E" w:rsidP="004F582E"/>
    <w:p w14:paraId="5D4434B5" w14:textId="5F42ED2C" w:rsidR="00532BE4" w:rsidRPr="007E2CFE" w:rsidRDefault="00532BE4" w:rsidP="00532BE4">
      <w:pPr>
        <w:pStyle w:val="Heading3"/>
      </w:pPr>
      <w:r>
        <w:t>Missing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78"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04"/>
        <w:gridCol w:w="2662"/>
        <w:gridCol w:w="2304"/>
        <w:gridCol w:w="2256"/>
        <w:tblGridChange w:id="1979">
          <w:tblGrid>
            <w:gridCol w:w="2301"/>
            <w:gridCol w:w="3"/>
            <w:gridCol w:w="2659"/>
            <w:gridCol w:w="3"/>
            <w:gridCol w:w="2299"/>
            <w:gridCol w:w="5"/>
            <w:gridCol w:w="2256"/>
          </w:tblGrid>
        </w:tblGridChange>
      </w:tblGrid>
      <w:tr w:rsidR="00532BE4" w14:paraId="0E0BA09B" w14:textId="77777777" w:rsidTr="00A26BCF">
        <w:trPr>
          <w:trHeight w:val="454"/>
          <w:tblHeader/>
          <w:trPrChange w:id="1980"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981" w:author="jonathan pritchard" w:date="2025-01-23T13:31:00Z" w16du:dateUtc="2025-01-23T13:31:00Z">
              <w:tcPr>
                <w:tcW w:w="2381" w:type="dxa"/>
                <w:shd w:val="clear" w:color="auto" w:fill="CCFFCC"/>
                <w:vAlign w:val="center"/>
              </w:tcPr>
            </w:tcPrChange>
          </w:tcPr>
          <w:p w14:paraId="1CA6D9B3" w14:textId="77777777" w:rsidR="00532BE4" w:rsidRPr="004065B1" w:rsidRDefault="00532BE4" w:rsidP="00280DEE">
            <w:r w:rsidRPr="000A066E">
              <w:rPr>
                <w:b/>
              </w:rPr>
              <w:t>Test Reference</w:t>
            </w:r>
          </w:p>
        </w:tc>
        <w:tc>
          <w:tcPr>
            <w:tcW w:w="2381" w:type="dxa"/>
            <w:shd w:val="clear" w:color="auto" w:fill="FFFFFF" w:themeFill="background1"/>
            <w:vAlign w:val="center"/>
            <w:tcPrChange w:id="1982" w:author="jonathan pritchard" w:date="2025-01-23T13:31:00Z" w16du:dateUtc="2025-01-23T13:31:00Z">
              <w:tcPr>
                <w:tcW w:w="2381" w:type="dxa"/>
                <w:gridSpan w:val="2"/>
                <w:shd w:val="clear" w:color="auto" w:fill="CCFFCC"/>
                <w:vAlign w:val="center"/>
              </w:tcPr>
            </w:tcPrChange>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BFBFBF" w:themeFill="background1" w:themeFillShade="BF"/>
            <w:vAlign w:val="center"/>
            <w:tcPrChange w:id="1983" w:author="jonathan pritchard" w:date="2025-01-23T13:31:00Z" w16du:dateUtc="2025-01-23T13:31:00Z">
              <w:tcPr>
                <w:tcW w:w="2382" w:type="dxa"/>
                <w:gridSpan w:val="2"/>
                <w:shd w:val="clear" w:color="auto" w:fill="CCFFCC"/>
                <w:vAlign w:val="center"/>
              </w:tcPr>
            </w:tcPrChange>
          </w:tcPr>
          <w:p w14:paraId="6C8C3EE7" w14:textId="77777777" w:rsidR="00532BE4" w:rsidRPr="004065B1" w:rsidRDefault="00532BE4" w:rsidP="00280DEE">
            <w:r w:rsidRPr="000A066E">
              <w:rPr>
                <w:b/>
              </w:rPr>
              <w:t>IHO Reference</w:t>
            </w:r>
          </w:p>
        </w:tc>
        <w:tc>
          <w:tcPr>
            <w:tcW w:w="2382" w:type="dxa"/>
            <w:shd w:val="clear" w:color="auto" w:fill="FFFFFF" w:themeFill="background1"/>
            <w:vAlign w:val="center"/>
            <w:tcPrChange w:id="1984" w:author="jonathan pritchard" w:date="2025-01-23T13:31:00Z" w16du:dateUtc="2025-01-23T13:31:00Z">
              <w:tcPr>
                <w:tcW w:w="2382" w:type="dxa"/>
                <w:gridSpan w:val="2"/>
                <w:shd w:val="clear" w:color="auto" w:fill="CCFFCC"/>
                <w:vAlign w:val="center"/>
              </w:tcPr>
            </w:tcPrChange>
          </w:tcPr>
          <w:p w14:paraId="5B560506" w14:textId="0AC706F4" w:rsidR="00532BE4" w:rsidRPr="004065B1" w:rsidRDefault="00A26BCF" w:rsidP="00280DEE">
            <w:r>
              <w:rPr>
                <w:rFonts w:ascii="Calibri" w:hAnsi="Calibri" w:cs="Calibri"/>
                <w:color w:val="000000"/>
                <w:sz w:val="22"/>
                <w:szCs w:val="22"/>
              </w:rPr>
              <w:t>S-98 B-3</w:t>
            </w:r>
          </w:p>
        </w:tc>
      </w:tr>
      <w:tr w:rsidR="00532BE4" w14:paraId="4BEB240F" w14:textId="77777777" w:rsidTr="00A21CDE">
        <w:trPr>
          <w:tblHeader/>
          <w:trPrChange w:id="1985"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86" w:author="jonathan pritchard" w:date="2025-01-23T13:31:00Z" w16du:dateUtc="2025-01-23T13:31:00Z">
              <w:tcPr>
                <w:tcW w:w="9526" w:type="dxa"/>
                <w:gridSpan w:val="7"/>
                <w:shd w:val="clear" w:color="auto" w:fill="CCFFCC"/>
                <w:vAlign w:val="center"/>
              </w:tcPr>
            </w:tcPrChange>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A21CDE">
        <w:trPr>
          <w:tblHeader/>
          <w:trPrChange w:id="1987"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88" w:author="jonathan pritchard" w:date="2025-01-23T13:31:00Z" w16du:dateUtc="2025-01-23T13:31:00Z">
              <w:tcPr>
                <w:tcW w:w="9526" w:type="dxa"/>
                <w:gridSpan w:val="7"/>
                <w:shd w:val="clear" w:color="auto" w:fill="CCFFCC"/>
                <w:vAlign w:val="center"/>
              </w:tcPr>
            </w:tcPrChange>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CF99898" w:rsidR="00532BE4" w:rsidRPr="00EF287F" w:rsidRDefault="00532BE4" w:rsidP="00532BE4">
            <w:pPr>
              <w:jc w:val="left"/>
              <w:rPr>
                <w:i/>
              </w:rPr>
            </w:pPr>
            <w:r>
              <w:rPr>
                <w:i/>
              </w:rPr>
              <w:t>The exchange set is missing the CAT</w:t>
            </w:r>
            <w:ins w:id="1989" w:author="jonathan pritchard" w:date="2025-01-23T13:31:00Z" w16du:dateUtc="2025-01-23T13:31:00Z">
              <w:r w:rsidR="00A21CDE">
                <w:rPr>
                  <w:i/>
                </w:rPr>
                <w:t>ALOG</w:t>
              </w:r>
            </w:ins>
            <w:r>
              <w:rPr>
                <w:i/>
              </w:rPr>
              <w:t>.SIG</w:t>
            </w:r>
            <w:ins w:id="1990" w:author="jonathan pritchard" w:date="2025-01-23T13:31:00Z" w16du:dateUtc="2025-01-23T13:31:00Z">
              <w:r w:rsidR="00A21CDE">
                <w:rPr>
                  <w:i/>
                </w:rPr>
                <w:t>N</w:t>
              </w:r>
            </w:ins>
            <w:r>
              <w:rPr>
                <w:i/>
              </w:rPr>
              <w:t xml:space="preserve"> catalogue signature file.</w:t>
            </w:r>
          </w:p>
        </w:tc>
      </w:tr>
      <w:tr w:rsidR="00532BE4" w14:paraId="61B39DBD" w14:textId="77777777" w:rsidTr="00A21CDE">
        <w:trPr>
          <w:tblHeader/>
          <w:trPrChange w:id="1991"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92" w:author="jonathan pritchard" w:date="2025-01-23T13:31:00Z" w16du:dateUtc="2025-01-23T13:31:00Z">
              <w:tcPr>
                <w:tcW w:w="9526" w:type="dxa"/>
                <w:gridSpan w:val="7"/>
                <w:shd w:val="clear" w:color="auto" w:fill="CCFFCC"/>
                <w:vAlign w:val="center"/>
              </w:tcPr>
            </w:tcPrChange>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A21CDE">
        <w:trPr>
          <w:tblHeader/>
          <w:trPrChange w:id="1993" w:author="jonathan pritchard" w:date="2025-01-23T13:31:00Z" w16du:dateUtc="2025-01-23T13:31:00Z">
            <w:trPr>
              <w:tblHeader/>
            </w:trPr>
          </w:trPrChange>
        </w:trPr>
        <w:tc>
          <w:tcPr>
            <w:tcW w:w="9526" w:type="dxa"/>
            <w:gridSpan w:val="4"/>
            <w:shd w:val="clear" w:color="auto" w:fill="BFBFBF" w:themeFill="background1" w:themeFillShade="BF"/>
            <w:vAlign w:val="center"/>
            <w:tcPrChange w:id="1994" w:author="jonathan pritchard" w:date="2025-01-23T13:31:00Z" w16du:dateUtc="2025-01-23T13:31:00Z">
              <w:tcPr>
                <w:tcW w:w="9526" w:type="dxa"/>
                <w:gridSpan w:val="7"/>
                <w:shd w:val="clear" w:color="auto" w:fill="CCFFCC"/>
                <w:vAlign w:val="center"/>
              </w:tcPr>
            </w:tcPrChange>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r>
        <w:t>Invalid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1995" w:author="jonathan pritchard" w:date="2025-01-23T13:31:00Z" w16du:dateUtc="2025-01-23T13:3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30"/>
        <w:gridCol w:w="2563"/>
        <w:gridCol w:w="2332"/>
        <w:gridCol w:w="2301"/>
        <w:tblGridChange w:id="1996">
          <w:tblGrid>
            <w:gridCol w:w="2329"/>
            <w:gridCol w:w="1"/>
            <w:gridCol w:w="2562"/>
            <w:gridCol w:w="1"/>
            <w:gridCol w:w="2329"/>
            <w:gridCol w:w="3"/>
            <w:gridCol w:w="2301"/>
          </w:tblGrid>
        </w:tblGridChange>
      </w:tblGrid>
      <w:tr w:rsidR="00073C00" w14:paraId="0676041D" w14:textId="77777777" w:rsidTr="00A26BCF">
        <w:trPr>
          <w:trHeight w:val="454"/>
          <w:tblHeader/>
          <w:trPrChange w:id="1997" w:author="jonathan pritchard" w:date="2025-01-23T13:31:00Z" w16du:dateUtc="2025-01-23T13:31:00Z">
            <w:trPr>
              <w:trHeight w:val="454"/>
              <w:tblHeader/>
            </w:trPr>
          </w:trPrChange>
        </w:trPr>
        <w:tc>
          <w:tcPr>
            <w:tcW w:w="2381" w:type="dxa"/>
            <w:shd w:val="clear" w:color="auto" w:fill="BFBFBF" w:themeFill="background1" w:themeFillShade="BF"/>
            <w:vAlign w:val="center"/>
            <w:tcPrChange w:id="1998" w:author="jonathan pritchard" w:date="2025-01-23T13:31:00Z" w16du:dateUtc="2025-01-23T13:31:00Z">
              <w:tcPr>
                <w:tcW w:w="2381" w:type="dxa"/>
                <w:shd w:val="clear" w:color="auto" w:fill="CCFFCC"/>
                <w:vAlign w:val="center"/>
              </w:tcPr>
            </w:tcPrChange>
          </w:tcPr>
          <w:p w14:paraId="27139230" w14:textId="77777777" w:rsidR="00073C00" w:rsidRPr="004065B1" w:rsidRDefault="00073C00" w:rsidP="00280DEE">
            <w:r w:rsidRPr="000A066E">
              <w:rPr>
                <w:b/>
              </w:rPr>
              <w:t>Test Reference</w:t>
            </w:r>
          </w:p>
        </w:tc>
        <w:tc>
          <w:tcPr>
            <w:tcW w:w="2381" w:type="dxa"/>
            <w:shd w:val="clear" w:color="auto" w:fill="FFFFFF" w:themeFill="background1"/>
            <w:vAlign w:val="center"/>
            <w:tcPrChange w:id="1999" w:author="jonathan pritchard" w:date="2025-01-23T13:31:00Z" w16du:dateUtc="2025-01-23T13:31:00Z">
              <w:tcPr>
                <w:tcW w:w="2381" w:type="dxa"/>
                <w:gridSpan w:val="2"/>
                <w:shd w:val="clear" w:color="auto" w:fill="CCFFCC"/>
                <w:vAlign w:val="center"/>
              </w:tcPr>
            </w:tcPrChange>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BFBFBF" w:themeFill="background1" w:themeFillShade="BF"/>
            <w:vAlign w:val="center"/>
            <w:tcPrChange w:id="2000" w:author="jonathan pritchard" w:date="2025-01-23T13:31:00Z" w16du:dateUtc="2025-01-23T13:31:00Z">
              <w:tcPr>
                <w:tcW w:w="2382" w:type="dxa"/>
                <w:gridSpan w:val="2"/>
                <w:shd w:val="clear" w:color="auto" w:fill="CCFFCC"/>
                <w:vAlign w:val="center"/>
              </w:tcPr>
            </w:tcPrChange>
          </w:tcPr>
          <w:p w14:paraId="78B92704" w14:textId="77777777" w:rsidR="00073C00" w:rsidRPr="004065B1" w:rsidRDefault="00073C00" w:rsidP="00280DEE">
            <w:r w:rsidRPr="000A066E">
              <w:rPr>
                <w:b/>
              </w:rPr>
              <w:t>IHO Reference</w:t>
            </w:r>
          </w:p>
        </w:tc>
        <w:tc>
          <w:tcPr>
            <w:tcW w:w="2382" w:type="dxa"/>
            <w:shd w:val="clear" w:color="auto" w:fill="FFFFFF" w:themeFill="background1"/>
            <w:vAlign w:val="center"/>
            <w:tcPrChange w:id="2001" w:author="jonathan pritchard" w:date="2025-01-23T13:31:00Z" w16du:dateUtc="2025-01-23T13:31:00Z">
              <w:tcPr>
                <w:tcW w:w="2382" w:type="dxa"/>
                <w:gridSpan w:val="2"/>
                <w:shd w:val="clear" w:color="auto" w:fill="CCFFCC"/>
                <w:vAlign w:val="center"/>
              </w:tcPr>
            </w:tcPrChange>
          </w:tcPr>
          <w:p w14:paraId="721ABA9D" w14:textId="49346165" w:rsidR="00073C00" w:rsidRPr="004065B1" w:rsidRDefault="00A26BCF" w:rsidP="00280DEE">
            <w:r>
              <w:rPr>
                <w:rFonts w:ascii="Calibri" w:hAnsi="Calibri" w:cs="Calibri"/>
                <w:color w:val="000000"/>
                <w:sz w:val="22"/>
                <w:szCs w:val="22"/>
              </w:rPr>
              <w:t>S-98 B-3</w:t>
            </w:r>
          </w:p>
        </w:tc>
      </w:tr>
      <w:tr w:rsidR="00073C00" w14:paraId="2525A179" w14:textId="77777777" w:rsidTr="002F7035">
        <w:trPr>
          <w:tblHeader/>
          <w:trPrChange w:id="2002" w:author="jonathan pritchard" w:date="2025-01-23T13:31:00Z" w16du:dateUtc="2025-01-23T13:31:00Z">
            <w:trPr>
              <w:tblHeader/>
            </w:trPr>
          </w:trPrChange>
        </w:trPr>
        <w:tc>
          <w:tcPr>
            <w:tcW w:w="9526" w:type="dxa"/>
            <w:gridSpan w:val="4"/>
            <w:shd w:val="clear" w:color="auto" w:fill="BFBFBF" w:themeFill="background1" w:themeFillShade="BF"/>
            <w:vAlign w:val="center"/>
            <w:tcPrChange w:id="2003" w:author="jonathan pritchard" w:date="2025-01-23T13:31:00Z" w16du:dateUtc="2025-01-23T13:31:00Z">
              <w:tcPr>
                <w:tcW w:w="9526" w:type="dxa"/>
                <w:gridSpan w:val="7"/>
                <w:shd w:val="clear" w:color="auto" w:fill="CCFFCC"/>
                <w:vAlign w:val="center"/>
              </w:tcPr>
            </w:tcPrChange>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2F7035">
        <w:trPr>
          <w:tblHeader/>
          <w:trPrChange w:id="2004" w:author="jonathan pritchard" w:date="2025-01-23T13:31:00Z" w16du:dateUtc="2025-01-23T13:31:00Z">
            <w:trPr>
              <w:tblHeader/>
            </w:trPr>
          </w:trPrChange>
        </w:trPr>
        <w:tc>
          <w:tcPr>
            <w:tcW w:w="9526" w:type="dxa"/>
            <w:gridSpan w:val="4"/>
            <w:shd w:val="clear" w:color="auto" w:fill="BFBFBF" w:themeFill="background1" w:themeFillShade="BF"/>
            <w:vAlign w:val="center"/>
            <w:tcPrChange w:id="2005" w:author="jonathan pritchard" w:date="2025-01-23T13:31:00Z" w16du:dateUtc="2025-01-23T13:31:00Z">
              <w:tcPr>
                <w:tcW w:w="9526" w:type="dxa"/>
                <w:gridSpan w:val="7"/>
                <w:shd w:val="clear" w:color="auto" w:fill="CCFFCC"/>
                <w:vAlign w:val="center"/>
              </w:tcPr>
            </w:tcPrChange>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66FBF4" w:rsidR="00073C00" w:rsidRDefault="00073C00" w:rsidP="00280DEE">
            <w:pPr>
              <w:jc w:val="left"/>
              <w:rPr>
                <w:i/>
              </w:rPr>
            </w:pPr>
            <w:r>
              <w:rPr>
                <w:i/>
              </w:rPr>
              <w:t>The signature contained in CAT</w:t>
            </w:r>
            <w:ins w:id="2006" w:author="jonathan pritchard" w:date="2025-01-23T13:31:00Z" w16du:dateUtc="2025-01-23T13:31:00Z">
              <w:r w:rsidR="002F7035">
                <w:rPr>
                  <w:i/>
                </w:rPr>
                <w:t>ALOG</w:t>
              </w:r>
            </w:ins>
            <w:r>
              <w:rPr>
                <w:i/>
              </w:rPr>
              <w:t>.SIG</w:t>
            </w:r>
            <w:ins w:id="2007" w:author="jonathan pritchard" w:date="2025-01-23T13:31:00Z" w16du:dateUtc="2025-01-23T13:31:00Z">
              <w:r w:rsidR="002F7035">
                <w:rPr>
                  <w:i/>
                </w:rPr>
                <w:t>N</w:t>
              </w:r>
            </w:ins>
            <w:r>
              <w:rPr>
                <w:i/>
              </w:rPr>
              <w:t xml:space="preserve"> is invalid.</w:t>
            </w:r>
          </w:p>
          <w:p w14:paraId="6F1854C8" w14:textId="42F35596" w:rsidR="00073C00" w:rsidRPr="00EF287F" w:rsidRDefault="00073C00" w:rsidP="00280DEE">
            <w:pPr>
              <w:jc w:val="left"/>
              <w:rPr>
                <w:i/>
              </w:rPr>
            </w:pPr>
          </w:p>
        </w:tc>
      </w:tr>
      <w:tr w:rsidR="00073C00" w14:paraId="3BE8702F" w14:textId="77777777" w:rsidTr="002F7035">
        <w:trPr>
          <w:tblHeader/>
          <w:trPrChange w:id="2008" w:author="jonathan pritchard" w:date="2025-01-23T13:31:00Z" w16du:dateUtc="2025-01-23T13:31:00Z">
            <w:trPr>
              <w:tblHeader/>
            </w:trPr>
          </w:trPrChange>
        </w:trPr>
        <w:tc>
          <w:tcPr>
            <w:tcW w:w="9526" w:type="dxa"/>
            <w:gridSpan w:val="4"/>
            <w:shd w:val="clear" w:color="auto" w:fill="BFBFBF" w:themeFill="background1" w:themeFillShade="BF"/>
            <w:vAlign w:val="center"/>
            <w:tcPrChange w:id="2009" w:author="jonathan pritchard" w:date="2025-01-23T13:31:00Z" w16du:dateUtc="2025-01-23T13:31:00Z">
              <w:tcPr>
                <w:tcW w:w="9526" w:type="dxa"/>
                <w:gridSpan w:val="7"/>
                <w:shd w:val="clear" w:color="auto" w:fill="CCFFCC"/>
                <w:vAlign w:val="center"/>
              </w:tcPr>
            </w:tcPrChange>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2F7035">
        <w:trPr>
          <w:tblHeader/>
          <w:trPrChange w:id="2010" w:author="jonathan pritchard" w:date="2025-01-23T13:31:00Z" w16du:dateUtc="2025-01-23T13:31:00Z">
            <w:trPr>
              <w:tblHeader/>
            </w:trPr>
          </w:trPrChange>
        </w:trPr>
        <w:tc>
          <w:tcPr>
            <w:tcW w:w="9526" w:type="dxa"/>
            <w:gridSpan w:val="4"/>
            <w:shd w:val="clear" w:color="auto" w:fill="BFBFBF" w:themeFill="background1" w:themeFillShade="BF"/>
            <w:vAlign w:val="center"/>
            <w:tcPrChange w:id="2011" w:author="jonathan pritchard" w:date="2025-01-23T13:31:00Z" w16du:dateUtc="2025-01-23T13:31:00Z">
              <w:tcPr>
                <w:tcW w:w="9526" w:type="dxa"/>
                <w:gridSpan w:val="7"/>
                <w:shd w:val="clear" w:color="auto" w:fill="CCFFCC"/>
                <w:vAlign w:val="center"/>
              </w:tcPr>
            </w:tcPrChange>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12"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13">
          <w:tblGrid>
            <w:gridCol w:w="2381"/>
            <w:gridCol w:w="2381"/>
            <w:gridCol w:w="2382"/>
            <w:gridCol w:w="2382"/>
          </w:tblGrid>
        </w:tblGridChange>
      </w:tblGrid>
      <w:tr w:rsidR="00E944A0" w14:paraId="2BEBCC07" w14:textId="77777777" w:rsidTr="00A26BCF">
        <w:trPr>
          <w:cantSplit/>
          <w:trHeight w:val="454"/>
          <w:trPrChange w:id="2014" w:author="jonathan pritchard" w:date="2025-01-23T13:32:00Z" w16du:dateUtc="2025-01-23T13:32:00Z">
            <w:trPr>
              <w:cantSplit/>
              <w:trHeight w:val="454"/>
            </w:trPr>
          </w:trPrChange>
        </w:trPr>
        <w:tc>
          <w:tcPr>
            <w:tcW w:w="2381" w:type="dxa"/>
            <w:shd w:val="clear" w:color="auto" w:fill="BFBFBF" w:themeFill="background1" w:themeFillShade="BF"/>
            <w:vAlign w:val="center"/>
            <w:tcPrChange w:id="2015" w:author="jonathan pritchard" w:date="2025-01-23T13:32:00Z" w16du:dateUtc="2025-01-23T13:32:00Z">
              <w:tcPr>
                <w:tcW w:w="2381" w:type="dxa"/>
                <w:shd w:val="clear" w:color="auto" w:fill="CCFFCC"/>
                <w:vAlign w:val="center"/>
              </w:tcPr>
            </w:tcPrChange>
          </w:tcPr>
          <w:p w14:paraId="14D4DA58" w14:textId="77777777" w:rsidR="00E944A0" w:rsidRPr="004065B1" w:rsidRDefault="00E944A0" w:rsidP="00730835">
            <w:r w:rsidRPr="000A066E">
              <w:rPr>
                <w:b/>
              </w:rPr>
              <w:t>Test Reference</w:t>
            </w:r>
          </w:p>
        </w:tc>
        <w:tc>
          <w:tcPr>
            <w:tcW w:w="2381" w:type="dxa"/>
            <w:shd w:val="clear" w:color="auto" w:fill="FFFFFF" w:themeFill="background1"/>
            <w:vAlign w:val="center"/>
            <w:tcPrChange w:id="2016" w:author="jonathan pritchard" w:date="2025-01-23T13:32:00Z" w16du:dateUtc="2025-01-23T13:32:00Z">
              <w:tcPr>
                <w:tcW w:w="2381" w:type="dxa"/>
                <w:shd w:val="clear" w:color="auto" w:fill="CCFFCC"/>
                <w:vAlign w:val="center"/>
              </w:tcPr>
            </w:tcPrChange>
          </w:tcPr>
          <w:p w14:paraId="44C92913" w14:textId="4AC8DFE9" w:rsidR="00E944A0" w:rsidRPr="004065B1" w:rsidRDefault="008108ED" w:rsidP="00730835">
            <w:proofErr w:type="spellStart"/>
            <w:r>
              <w:t>NonSASignedData</w:t>
            </w:r>
            <w:proofErr w:type="spellEnd"/>
          </w:p>
        </w:tc>
        <w:tc>
          <w:tcPr>
            <w:tcW w:w="2382" w:type="dxa"/>
            <w:shd w:val="clear" w:color="auto" w:fill="BFBFBF" w:themeFill="background1" w:themeFillShade="BF"/>
            <w:vAlign w:val="center"/>
            <w:tcPrChange w:id="2017" w:author="jonathan pritchard" w:date="2025-01-23T13:32:00Z" w16du:dateUtc="2025-01-23T13:32:00Z">
              <w:tcPr>
                <w:tcW w:w="2382" w:type="dxa"/>
                <w:shd w:val="clear" w:color="auto" w:fill="CCFFCC"/>
                <w:vAlign w:val="center"/>
              </w:tcPr>
            </w:tcPrChange>
          </w:tcPr>
          <w:p w14:paraId="7439A633" w14:textId="77777777" w:rsidR="00E944A0" w:rsidRPr="004065B1" w:rsidRDefault="00E944A0" w:rsidP="00730835">
            <w:r w:rsidRPr="000A066E">
              <w:rPr>
                <w:b/>
              </w:rPr>
              <w:t>IHO Reference</w:t>
            </w:r>
          </w:p>
        </w:tc>
        <w:tc>
          <w:tcPr>
            <w:tcW w:w="2382" w:type="dxa"/>
            <w:shd w:val="clear" w:color="auto" w:fill="FFFFFF" w:themeFill="background1"/>
            <w:vAlign w:val="center"/>
            <w:tcPrChange w:id="2018" w:author="jonathan pritchard" w:date="2025-01-23T13:32:00Z" w16du:dateUtc="2025-01-23T13:32:00Z">
              <w:tcPr>
                <w:tcW w:w="2382" w:type="dxa"/>
                <w:shd w:val="clear" w:color="auto" w:fill="CCFFCC"/>
                <w:vAlign w:val="center"/>
              </w:tcPr>
            </w:tcPrChange>
          </w:tcPr>
          <w:p w14:paraId="62A9ECBC" w14:textId="10626BFA" w:rsidR="00E944A0" w:rsidRPr="004065B1" w:rsidRDefault="00A26BCF" w:rsidP="00730835">
            <w:r>
              <w:rPr>
                <w:rFonts w:ascii="Calibri" w:hAnsi="Calibri" w:cs="Calibri"/>
                <w:color w:val="000000"/>
                <w:sz w:val="22"/>
                <w:szCs w:val="22"/>
              </w:rPr>
              <w:t>S-98 B-3</w:t>
            </w:r>
          </w:p>
        </w:tc>
      </w:tr>
      <w:tr w:rsidR="00E944A0" w14:paraId="43AF6AEC" w14:textId="77777777" w:rsidTr="002F7035">
        <w:trPr>
          <w:cantSplit/>
          <w:trPrChange w:id="2019" w:author="jonathan pritchard" w:date="2025-01-23T13:32:00Z" w16du:dateUtc="2025-01-23T13:32:00Z">
            <w:trPr>
              <w:cantSplit/>
            </w:trPr>
          </w:trPrChange>
        </w:trPr>
        <w:tc>
          <w:tcPr>
            <w:tcW w:w="9526" w:type="dxa"/>
            <w:gridSpan w:val="4"/>
            <w:shd w:val="clear" w:color="auto" w:fill="BFBFBF" w:themeFill="background1" w:themeFillShade="BF"/>
            <w:vAlign w:val="center"/>
            <w:tcPrChange w:id="2020" w:author="jonathan pritchard" w:date="2025-01-23T13:32:00Z" w16du:dateUtc="2025-01-23T13:32:00Z">
              <w:tcPr>
                <w:tcW w:w="9526" w:type="dxa"/>
                <w:gridSpan w:val="4"/>
                <w:shd w:val="clear" w:color="auto" w:fill="CCFFCC"/>
                <w:vAlign w:val="center"/>
              </w:tcPr>
            </w:tcPrChange>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2F7035">
        <w:trPr>
          <w:tblHeader/>
          <w:trPrChange w:id="2021"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22" w:author="jonathan pritchard" w:date="2025-01-23T13:32:00Z" w16du:dateUtc="2025-01-23T13:32:00Z">
              <w:tcPr>
                <w:tcW w:w="9526" w:type="dxa"/>
                <w:gridSpan w:val="4"/>
                <w:shd w:val="clear" w:color="auto" w:fill="CCFFCC"/>
                <w:vAlign w:val="center"/>
              </w:tcPr>
            </w:tcPrChange>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2F7035">
        <w:trPr>
          <w:tblHeader/>
          <w:trPrChange w:id="2023"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24" w:author="jonathan pritchard" w:date="2025-01-23T13:32:00Z" w16du:dateUtc="2025-01-23T13:32:00Z">
              <w:tcPr>
                <w:tcW w:w="9526" w:type="dxa"/>
                <w:gridSpan w:val="4"/>
                <w:shd w:val="clear" w:color="auto" w:fill="CCFFCC"/>
                <w:vAlign w:val="center"/>
              </w:tcPr>
            </w:tcPrChange>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2F7035">
        <w:trPr>
          <w:tblHeader/>
          <w:trPrChange w:id="2025"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26" w:author="jonathan pritchard" w:date="2025-01-23T13:32:00Z" w16du:dateUtc="2025-01-23T13:32:00Z">
              <w:tcPr>
                <w:tcW w:w="9526" w:type="dxa"/>
                <w:gridSpan w:val="4"/>
                <w:shd w:val="clear" w:color="auto" w:fill="CCFFCC"/>
                <w:vAlign w:val="center"/>
              </w:tcPr>
            </w:tcPrChange>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r>
        <w:t>Authentication via a domain coordinator.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027"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147"/>
        <w:gridCol w:w="3377"/>
        <w:gridCol w:w="1971"/>
        <w:gridCol w:w="2031"/>
        <w:tblGridChange w:id="2028">
          <w:tblGrid>
            <w:gridCol w:w="2147"/>
            <w:gridCol w:w="3377"/>
            <w:gridCol w:w="1971"/>
            <w:gridCol w:w="2031"/>
          </w:tblGrid>
        </w:tblGridChange>
      </w:tblGrid>
      <w:tr w:rsidR="00486A30" w14:paraId="2903421E" w14:textId="77777777" w:rsidTr="00A26BCF">
        <w:trPr>
          <w:trHeight w:val="454"/>
          <w:tblHeader/>
          <w:trPrChange w:id="2029" w:author="jonathan pritchard" w:date="2025-01-23T13:32:00Z" w16du:dateUtc="2025-01-23T13:32:00Z">
            <w:trPr>
              <w:trHeight w:val="454"/>
              <w:tblHeader/>
            </w:trPr>
          </w:trPrChange>
        </w:trPr>
        <w:tc>
          <w:tcPr>
            <w:tcW w:w="2147" w:type="dxa"/>
            <w:shd w:val="clear" w:color="auto" w:fill="BFBFBF" w:themeFill="background1" w:themeFillShade="BF"/>
            <w:vAlign w:val="center"/>
            <w:tcPrChange w:id="2030" w:author="jonathan pritchard" w:date="2025-01-23T13:32:00Z" w16du:dateUtc="2025-01-23T13:32:00Z">
              <w:tcPr>
                <w:tcW w:w="2147" w:type="dxa"/>
                <w:shd w:val="clear" w:color="auto" w:fill="CCFFCC"/>
                <w:vAlign w:val="center"/>
              </w:tcPr>
            </w:tcPrChange>
          </w:tcPr>
          <w:p w14:paraId="07B036C6" w14:textId="77777777" w:rsidR="00486A30" w:rsidRPr="004065B1" w:rsidRDefault="00486A30" w:rsidP="00280DEE">
            <w:r w:rsidRPr="000A066E">
              <w:rPr>
                <w:b/>
              </w:rPr>
              <w:t>Test Reference</w:t>
            </w:r>
          </w:p>
        </w:tc>
        <w:tc>
          <w:tcPr>
            <w:tcW w:w="3377" w:type="dxa"/>
            <w:shd w:val="clear" w:color="auto" w:fill="FFFFFF" w:themeFill="background1"/>
            <w:vAlign w:val="center"/>
            <w:tcPrChange w:id="2031" w:author="jonathan pritchard" w:date="2025-01-23T13:32:00Z" w16du:dateUtc="2025-01-23T13:32:00Z">
              <w:tcPr>
                <w:tcW w:w="3377" w:type="dxa"/>
                <w:shd w:val="clear" w:color="auto" w:fill="CCFFCC"/>
                <w:vAlign w:val="center"/>
              </w:tcPr>
            </w:tcPrChange>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BFBFBF" w:themeFill="background1" w:themeFillShade="BF"/>
            <w:vAlign w:val="center"/>
            <w:tcPrChange w:id="2032" w:author="jonathan pritchard" w:date="2025-01-23T13:32:00Z" w16du:dateUtc="2025-01-23T13:32:00Z">
              <w:tcPr>
                <w:tcW w:w="1971" w:type="dxa"/>
                <w:shd w:val="clear" w:color="auto" w:fill="CCFFCC"/>
                <w:vAlign w:val="center"/>
              </w:tcPr>
            </w:tcPrChange>
          </w:tcPr>
          <w:p w14:paraId="30CA59D3" w14:textId="77777777" w:rsidR="00486A30" w:rsidRPr="004065B1" w:rsidRDefault="00486A30" w:rsidP="00280DEE">
            <w:r w:rsidRPr="000A066E">
              <w:rPr>
                <w:b/>
              </w:rPr>
              <w:t>IHO Reference</w:t>
            </w:r>
          </w:p>
        </w:tc>
        <w:tc>
          <w:tcPr>
            <w:tcW w:w="2031" w:type="dxa"/>
            <w:shd w:val="clear" w:color="auto" w:fill="FFFFFF" w:themeFill="background1"/>
            <w:vAlign w:val="center"/>
            <w:tcPrChange w:id="2033" w:author="jonathan pritchard" w:date="2025-01-23T13:32:00Z" w16du:dateUtc="2025-01-23T13:32:00Z">
              <w:tcPr>
                <w:tcW w:w="2031" w:type="dxa"/>
                <w:shd w:val="clear" w:color="auto" w:fill="CCFFCC"/>
                <w:vAlign w:val="center"/>
              </w:tcPr>
            </w:tcPrChange>
          </w:tcPr>
          <w:p w14:paraId="5DE4AE65" w14:textId="1FD88EEF" w:rsidR="00486A30" w:rsidRPr="004065B1" w:rsidRDefault="00A26BCF" w:rsidP="00280DEE">
            <w:r>
              <w:rPr>
                <w:rFonts w:ascii="Calibri" w:hAnsi="Calibri" w:cs="Calibri"/>
                <w:color w:val="000000"/>
                <w:sz w:val="22"/>
                <w:szCs w:val="22"/>
              </w:rPr>
              <w:t>S-98 B-3</w:t>
            </w:r>
          </w:p>
        </w:tc>
      </w:tr>
      <w:tr w:rsidR="00486A30" w14:paraId="5A53AAE9" w14:textId="77777777" w:rsidTr="002F7035">
        <w:trPr>
          <w:tblHeader/>
          <w:trPrChange w:id="2034"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35" w:author="jonathan pritchard" w:date="2025-01-23T13:32:00Z" w16du:dateUtc="2025-01-23T13:32:00Z">
              <w:tcPr>
                <w:tcW w:w="9526" w:type="dxa"/>
                <w:gridSpan w:val="4"/>
                <w:shd w:val="clear" w:color="auto" w:fill="CCFFCC"/>
                <w:vAlign w:val="center"/>
              </w:tcPr>
            </w:tcPrChange>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2F7035">
        <w:trPr>
          <w:tblHeader/>
          <w:trPrChange w:id="2036"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37" w:author="jonathan pritchard" w:date="2025-01-23T13:32:00Z" w16du:dateUtc="2025-01-23T13:32:00Z">
              <w:tcPr>
                <w:tcW w:w="9526" w:type="dxa"/>
                <w:gridSpan w:val="4"/>
                <w:shd w:val="clear" w:color="auto" w:fill="CCFFCC"/>
                <w:vAlign w:val="center"/>
              </w:tcPr>
            </w:tcPrChange>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2F7035">
        <w:trPr>
          <w:tblHeader/>
          <w:trPrChange w:id="2038"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39" w:author="jonathan pritchard" w:date="2025-01-23T13:32:00Z" w16du:dateUtc="2025-01-23T13:32:00Z">
              <w:tcPr>
                <w:tcW w:w="9526" w:type="dxa"/>
                <w:gridSpan w:val="4"/>
                <w:shd w:val="clear" w:color="auto" w:fill="CCFFCC"/>
                <w:vAlign w:val="center"/>
              </w:tcPr>
            </w:tcPrChange>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2F7035">
        <w:trPr>
          <w:tblHeader/>
          <w:trPrChange w:id="2040"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41" w:author="jonathan pritchard" w:date="2025-01-23T13:32:00Z" w16du:dateUtc="2025-01-23T13:32:00Z">
              <w:tcPr>
                <w:tcW w:w="9526" w:type="dxa"/>
                <w:gridSpan w:val="4"/>
                <w:shd w:val="clear" w:color="auto" w:fill="CCFFCC"/>
                <w:vAlign w:val="center"/>
              </w:tcPr>
            </w:tcPrChange>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commentRangeStart w:id="2042"/>
      <w:r w:rsidR="00732FA0" w:rsidRPr="00732FA0">
        <w:t xml:space="preserve">ENC </w:t>
      </w:r>
      <w:commentRangeEnd w:id="2042"/>
      <w:r w:rsidR="00364869">
        <w:rPr>
          <w:rStyle w:val="CommentReference"/>
          <w:rFonts w:cs="Times New Roman"/>
          <w:b w:val="0"/>
          <w:bCs w:val="0"/>
          <w:snapToGrid/>
          <w:color w:val="000000"/>
        </w:rPr>
        <w:commentReference w:id="2042"/>
      </w:r>
      <w:r w:rsidR="00732FA0" w:rsidRPr="00732FA0">
        <w:t>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43"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44">
          <w:tblGrid>
            <w:gridCol w:w="2381"/>
            <w:gridCol w:w="2381"/>
            <w:gridCol w:w="2382"/>
            <w:gridCol w:w="2382"/>
          </w:tblGrid>
        </w:tblGridChange>
      </w:tblGrid>
      <w:tr w:rsidR="004F582E" w14:paraId="3B554E83" w14:textId="77777777" w:rsidTr="002F7035">
        <w:trPr>
          <w:trHeight w:val="90"/>
          <w:tblHeader/>
          <w:trPrChange w:id="2045" w:author="jonathan pritchard" w:date="2025-01-23T13:32:00Z" w16du:dateUtc="2025-01-23T13:32:00Z">
            <w:trPr>
              <w:trHeight w:val="90"/>
              <w:tblHeader/>
            </w:trPr>
          </w:trPrChange>
        </w:trPr>
        <w:tc>
          <w:tcPr>
            <w:tcW w:w="2381" w:type="dxa"/>
            <w:shd w:val="clear" w:color="auto" w:fill="BFBFBF" w:themeFill="background1" w:themeFillShade="BF"/>
            <w:vAlign w:val="center"/>
            <w:tcPrChange w:id="2046" w:author="jonathan pritchard" w:date="2025-01-23T13:32:00Z" w16du:dateUtc="2025-01-23T13:32:00Z">
              <w:tcPr>
                <w:tcW w:w="2381" w:type="dxa"/>
                <w:shd w:val="clear" w:color="auto" w:fill="CCFFCC"/>
                <w:vAlign w:val="center"/>
              </w:tcPr>
            </w:tcPrChange>
          </w:tcPr>
          <w:p w14:paraId="346F79A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047" w:author="jonathan pritchard" w:date="2025-01-23T13:32:00Z" w16du:dateUtc="2025-01-23T13:32:00Z">
              <w:tcPr>
                <w:tcW w:w="2381" w:type="dxa"/>
                <w:shd w:val="clear" w:color="auto" w:fill="CCFFCC"/>
                <w:vAlign w:val="center"/>
              </w:tcPr>
            </w:tcPrChange>
          </w:tcPr>
          <w:p w14:paraId="339AAED8" w14:textId="4503983A" w:rsidR="004F582E" w:rsidRPr="004065B1" w:rsidRDefault="008108ED" w:rsidP="00CB4150">
            <w:proofErr w:type="spellStart"/>
            <w:r>
              <w:t>InvalidDatasetSignature</w:t>
            </w:r>
            <w:proofErr w:type="spellEnd"/>
          </w:p>
        </w:tc>
        <w:tc>
          <w:tcPr>
            <w:tcW w:w="2382" w:type="dxa"/>
            <w:shd w:val="clear" w:color="auto" w:fill="BFBFBF" w:themeFill="background1" w:themeFillShade="BF"/>
            <w:vAlign w:val="center"/>
            <w:tcPrChange w:id="2048" w:author="jonathan pritchard" w:date="2025-01-23T13:32:00Z" w16du:dateUtc="2025-01-23T13:32:00Z">
              <w:tcPr>
                <w:tcW w:w="2382" w:type="dxa"/>
                <w:shd w:val="clear" w:color="auto" w:fill="CCFFCC"/>
                <w:vAlign w:val="center"/>
              </w:tcPr>
            </w:tcPrChange>
          </w:tcPr>
          <w:p w14:paraId="503270A1"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049" w:author="jonathan pritchard" w:date="2025-01-23T13:32:00Z" w16du:dateUtc="2025-01-23T13:32:00Z">
              <w:tcPr>
                <w:tcW w:w="2382" w:type="dxa"/>
                <w:shd w:val="clear" w:color="auto" w:fill="CCFFCC"/>
                <w:vAlign w:val="center"/>
              </w:tcPr>
            </w:tcPrChange>
          </w:tcPr>
          <w:p w14:paraId="3A17BA5D" w14:textId="07676CD8" w:rsidR="004F582E" w:rsidRPr="004065B1" w:rsidRDefault="004F582E" w:rsidP="00CB4150"/>
        </w:tc>
      </w:tr>
      <w:tr w:rsidR="004F582E" w14:paraId="0ABC3AA3" w14:textId="77777777" w:rsidTr="002F7035">
        <w:trPr>
          <w:tblHeader/>
          <w:trPrChange w:id="2050"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51" w:author="jonathan pritchard" w:date="2025-01-23T13:32:00Z" w16du:dateUtc="2025-01-23T13:32:00Z">
              <w:tcPr>
                <w:tcW w:w="9526" w:type="dxa"/>
                <w:gridSpan w:val="4"/>
                <w:shd w:val="clear" w:color="auto" w:fill="CCFFCC"/>
                <w:vAlign w:val="center"/>
              </w:tcPr>
            </w:tcPrChange>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2F7035">
        <w:trPr>
          <w:tblHeader/>
          <w:trPrChange w:id="2052"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53" w:author="jonathan pritchard" w:date="2025-01-23T13:32:00Z" w16du:dateUtc="2025-01-23T13:32:00Z">
              <w:tcPr>
                <w:tcW w:w="9526" w:type="dxa"/>
                <w:gridSpan w:val="4"/>
                <w:shd w:val="clear" w:color="auto" w:fill="CCFFCC"/>
                <w:vAlign w:val="center"/>
              </w:tcPr>
            </w:tcPrChange>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2F7035">
        <w:trPr>
          <w:tblHeader/>
          <w:trPrChange w:id="2054"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55" w:author="jonathan pritchard" w:date="2025-01-23T13:32:00Z" w16du:dateUtc="2025-01-23T13:32:00Z">
              <w:tcPr>
                <w:tcW w:w="9526" w:type="dxa"/>
                <w:gridSpan w:val="4"/>
                <w:shd w:val="clear" w:color="auto" w:fill="CCFFCC"/>
                <w:vAlign w:val="center"/>
              </w:tcPr>
            </w:tcPrChange>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56"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057">
          <w:tblGrid>
            <w:gridCol w:w="9526"/>
          </w:tblGrid>
        </w:tblGridChange>
      </w:tblGrid>
      <w:tr w:rsidR="00E944A0" w14:paraId="33D23083" w14:textId="77777777" w:rsidTr="002F7035">
        <w:trPr>
          <w:tblHeader/>
          <w:trPrChange w:id="2058" w:author="jonathan pritchard" w:date="2025-01-23T13:32:00Z" w16du:dateUtc="2025-01-23T13:32:00Z">
            <w:trPr>
              <w:tblHeader/>
            </w:trPr>
          </w:trPrChange>
        </w:trPr>
        <w:tc>
          <w:tcPr>
            <w:tcW w:w="9526" w:type="dxa"/>
            <w:shd w:val="clear" w:color="auto" w:fill="BFBFBF" w:themeFill="background1" w:themeFillShade="BF"/>
            <w:vAlign w:val="center"/>
            <w:tcPrChange w:id="2059" w:author="jonathan pritchard" w:date="2025-01-23T13:32:00Z" w16du:dateUtc="2025-01-23T13:32:00Z">
              <w:tcPr>
                <w:tcW w:w="9526" w:type="dxa"/>
                <w:shd w:val="clear" w:color="auto" w:fill="CCFFCC"/>
                <w:vAlign w:val="center"/>
              </w:tcPr>
            </w:tcPrChange>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60" w:author="jonathan pritchard" w:date="2025-01-23T13:32:00Z" w16du:dateUtc="2025-01-23T13:3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61">
          <w:tblGrid>
            <w:gridCol w:w="2381"/>
            <w:gridCol w:w="2381"/>
            <w:gridCol w:w="2382"/>
            <w:gridCol w:w="2382"/>
          </w:tblGrid>
        </w:tblGridChange>
      </w:tblGrid>
      <w:tr w:rsidR="004F582E" w14:paraId="20DF82F9" w14:textId="77777777" w:rsidTr="00A26BCF">
        <w:trPr>
          <w:trHeight w:val="454"/>
          <w:tblHeader/>
          <w:trPrChange w:id="2062" w:author="jonathan pritchard" w:date="2025-01-23T13:32:00Z" w16du:dateUtc="2025-01-23T13:32:00Z">
            <w:trPr>
              <w:trHeight w:val="454"/>
              <w:tblHeader/>
            </w:trPr>
          </w:trPrChange>
        </w:trPr>
        <w:tc>
          <w:tcPr>
            <w:tcW w:w="2381" w:type="dxa"/>
            <w:shd w:val="clear" w:color="auto" w:fill="BFBFBF" w:themeFill="background1" w:themeFillShade="BF"/>
            <w:vAlign w:val="center"/>
            <w:tcPrChange w:id="2063" w:author="jonathan pritchard" w:date="2025-01-23T13:32:00Z" w16du:dateUtc="2025-01-23T13:32:00Z">
              <w:tcPr>
                <w:tcW w:w="2381" w:type="dxa"/>
                <w:shd w:val="clear" w:color="auto" w:fill="CCFFCC"/>
                <w:vAlign w:val="center"/>
              </w:tcPr>
            </w:tcPrChange>
          </w:tcPr>
          <w:p w14:paraId="114E2B33" w14:textId="77777777" w:rsidR="004F582E" w:rsidRPr="004065B1" w:rsidRDefault="004F582E" w:rsidP="00CB4150">
            <w:r w:rsidRPr="000A066E">
              <w:rPr>
                <w:b/>
              </w:rPr>
              <w:t>Test Reference</w:t>
            </w:r>
          </w:p>
        </w:tc>
        <w:tc>
          <w:tcPr>
            <w:tcW w:w="2381" w:type="dxa"/>
            <w:shd w:val="clear" w:color="auto" w:fill="FFFFFF" w:themeFill="background1"/>
            <w:vAlign w:val="center"/>
            <w:tcPrChange w:id="2064" w:author="jonathan pritchard" w:date="2025-01-23T13:32:00Z" w16du:dateUtc="2025-01-23T13:32:00Z">
              <w:tcPr>
                <w:tcW w:w="2381" w:type="dxa"/>
                <w:shd w:val="clear" w:color="auto" w:fill="CCFFCC"/>
                <w:vAlign w:val="center"/>
              </w:tcPr>
            </w:tcPrChange>
          </w:tcPr>
          <w:p w14:paraId="7EDC077C" w14:textId="59F02ABB" w:rsidR="004F582E" w:rsidRPr="004065B1" w:rsidRDefault="0094151B" w:rsidP="00CB4150">
            <w:proofErr w:type="spellStart"/>
            <w:r>
              <w:t>CorruptedSignature</w:t>
            </w:r>
            <w:proofErr w:type="spellEnd"/>
          </w:p>
        </w:tc>
        <w:tc>
          <w:tcPr>
            <w:tcW w:w="2382" w:type="dxa"/>
            <w:shd w:val="clear" w:color="auto" w:fill="BFBFBF" w:themeFill="background1" w:themeFillShade="BF"/>
            <w:vAlign w:val="center"/>
            <w:tcPrChange w:id="2065" w:author="jonathan pritchard" w:date="2025-01-23T13:32:00Z" w16du:dateUtc="2025-01-23T13:32:00Z">
              <w:tcPr>
                <w:tcW w:w="2382" w:type="dxa"/>
                <w:shd w:val="clear" w:color="auto" w:fill="CCFFCC"/>
                <w:vAlign w:val="center"/>
              </w:tcPr>
            </w:tcPrChange>
          </w:tcPr>
          <w:p w14:paraId="5A181695" w14:textId="77777777" w:rsidR="004F582E" w:rsidRPr="004065B1" w:rsidRDefault="004F582E" w:rsidP="00CB4150">
            <w:r w:rsidRPr="000A066E">
              <w:rPr>
                <w:b/>
              </w:rPr>
              <w:t>IHO Reference</w:t>
            </w:r>
          </w:p>
        </w:tc>
        <w:tc>
          <w:tcPr>
            <w:tcW w:w="2382" w:type="dxa"/>
            <w:shd w:val="clear" w:color="auto" w:fill="FFFFFF" w:themeFill="background1"/>
            <w:vAlign w:val="center"/>
            <w:tcPrChange w:id="2066" w:author="jonathan pritchard" w:date="2025-01-23T13:32:00Z" w16du:dateUtc="2025-01-23T13:32:00Z">
              <w:tcPr>
                <w:tcW w:w="2382" w:type="dxa"/>
                <w:shd w:val="clear" w:color="auto" w:fill="CCFFCC"/>
                <w:vAlign w:val="center"/>
              </w:tcPr>
            </w:tcPrChange>
          </w:tcPr>
          <w:p w14:paraId="692739C1" w14:textId="51F03486" w:rsidR="004F582E" w:rsidRPr="004065B1" w:rsidRDefault="00A26BCF" w:rsidP="00900AF6">
            <w:r>
              <w:rPr>
                <w:rFonts w:ascii="Calibri" w:hAnsi="Calibri" w:cs="Calibri"/>
                <w:color w:val="000000"/>
                <w:sz w:val="22"/>
                <w:szCs w:val="22"/>
              </w:rPr>
              <w:t>S-98 B-3</w:t>
            </w:r>
          </w:p>
        </w:tc>
      </w:tr>
      <w:tr w:rsidR="004F582E" w14:paraId="3A8C7CC1" w14:textId="77777777" w:rsidTr="002F7035">
        <w:trPr>
          <w:tblHeader/>
          <w:trPrChange w:id="2067"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68" w:author="jonathan pritchard" w:date="2025-01-23T13:32:00Z" w16du:dateUtc="2025-01-23T13:32:00Z">
              <w:tcPr>
                <w:tcW w:w="9526" w:type="dxa"/>
                <w:gridSpan w:val="4"/>
                <w:shd w:val="clear" w:color="auto" w:fill="CCFFCC"/>
                <w:vAlign w:val="center"/>
              </w:tcPr>
            </w:tcPrChange>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2F7035">
        <w:trPr>
          <w:tblHeader/>
          <w:trPrChange w:id="2069"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70" w:author="jonathan pritchard" w:date="2025-01-23T13:32:00Z" w16du:dateUtc="2025-01-23T13:32:00Z">
              <w:tcPr>
                <w:tcW w:w="9526" w:type="dxa"/>
                <w:gridSpan w:val="4"/>
                <w:shd w:val="clear" w:color="auto" w:fill="CCFFCC"/>
                <w:vAlign w:val="center"/>
              </w:tcPr>
            </w:tcPrChange>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2F7035">
        <w:trPr>
          <w:tblHeader/>
          <w:trPrChange w:id="2071"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72" w:author="jonathan pritchard" w:date="2025-01-23T13:32:00Z" w16du:dateUtc="2025-01-23T13:32:00Z">
              <w:tcPr>
                <w:tcW w:w="9526" w:type="dxa"/>
                <w:gridSpan w:val="4"/>
                <w:shd w:val="clear" w:color="auto" w:fill="CCFFCC"/>
                <w:vAlign w:val="center"/>
              </w:tcPr>
            </w:tcPrChange>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2F7035">
        <w:trPr>
          <w:tblHeader/>
          <w:trPrChange w:id="2073" w:author="jonathan pritchard" w:date="2025-01-23T13:32:00Z" w16du:dateUtc="2025-01-23T13:32:00Z">
            <w:trPr>
              <w:tblHeader/>
            </w:trPr>
          </w:trPrChange>
        </w:trPr>
        <w:tc>
          <w:tcPr>
            <w:tcW w:w="9526" w:type="dxa"/>
            <w:gridSpan w:val="4"/>
            <w:shd w:val="clear" w:color="auto" w:fill="BFBFBF" w:themeFill="background1" w:themeFillShade="BF"/>
            <w:vAlign w:val="center"/>
            <w:tcPrChange w:id="2074" w:author="jonathan pritchard" w:date="2025-01-23T13:32:00Z" w16du:dateUtc="2025-01-23T13:32:00Z">
              <w:tcPr>
                <w:tcW w:w="9526" w:type="dxa"/>
                <w:gridSpan w:val="4"/>
                <w:shd w:val="clear" w:color="auto" w:fill="CCFFCC"/>
                <w:vAlign w:val="center"/>
              </w:tcPr>
            </w:tcPrChange>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75"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1"/>
        <w:gridCol w:w="2496"/>
        <w:gridCol w:w="2352"/>
        <w:gridCol w:w="2327"/>
        <w:tblGridChange w:id="2076">
          <w:tblGrid>
            <w:gridCol w:w="2351"/>
            <w:gridCol w:w="2496"/>
            <w:gridCol w:w="2352"/>
            <w:gridCol w:w="2327"/>
          </w:tblGrid>
        </w:tblGridChange>
      </w:tblGrid>
      <w:tr w:rsidR="00E944A0" w14:paraId="49BD8933" w14:textId="77777777" w:rsidTr="002F7035">
        <w:trPr>
          <w:trHeight w:val="454"/>
          <w:tblHeader/>
          <w:trPrChange w:id="2077"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78" w:author="jonathan pritchard" w:date="2025-01-23T13:33:00Z" w16du:dateUtc="2025-01-23T13:33:00Z">
              <w:tcPr>
                <w:tcW w:w="2381" w:type="dxa"/>
                <w:shd w:val="clear" w:color="auto" w:fill="CCFFCC"/>
                <w:vAlign w:val="center"/>
              </w:tcPr>
            </w:tcPrChange>
          </w:tcPr>
          <w:p w14:paraId="437AC5D3"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Change w:id="2079" w:author="jonathan pritchard" w:date="2025-01-23T13:33:00Z" w16du:dateUtc="2025-01-23T13:33:00Z">
              <w:tcPr>
                <w:tcW w:w="2381" w:type="dxa"/>
                <w:shd w:val="clear" w:color="auto" w:fill="CCFFCC"/>
                <w:vAlign w:val="center"/>
              </w:tcPr>
            </w:tcPrChange>
          </w:tcPr>
          <w:p w14:paraId="5803FCFA" w14:textId="783598B8" w:rsidR="00E944A0" w:rsidRPr="004065B1" w:rsidRDefault="0094151B" w:rsidP="00730835">
            <w:proofErr w:type="spellStart"/>
            <w:r>
              <w:t>ContinuousAuthentication</w:t>
            </w:r>
            <w:proofErr w:type="spellEnd"/>
          </w:p>
        </w:tc>
        <w:tc>
          <w:tcPr>
            <w:tcW w:w="2382" w:type="dxa"/>
            <w:shd w:val="clear" w:color="auto" w:fill="BFBFBF" w:themeFill="background1" w:themeFillShade="BF"/>
            <w:vAlign w:val="center"/>
            <w:tcPrChange w:id="2080" w:author="jonathan pritchard" w:date="2025-01-23T13:33:00Z" w16du:dateUtc="2025-01-23T13:33:00Z">
              <w:tcPr>
                <w:tcW w:w="2382" w:type="dxa"/>
                <w:shd w:val="clear" w:color="auto" w:fill="CCFFCC"/>
                <w:vAlign w:val="center"/>
              </w:tcPr>
            </w:tcPrChange>
          </w:tcPr>
          <w:p w14:paraId="2C0CEE0B"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Change w:id="2081" w:author="jonathan pritchard" w:date="2025-01-23T13:33:00Z" w16du:dateUtc="2025-01-23T13:33:00Z">
              <w:tcPr>
                <w:tcW w:w="2382" w:type="dxa"/>
                <w:shd w:val="clear" w:color="auto" w:fill="CCFFCC"/>
                <w:vAlign w:val="center"/>
              </w:tcPr>
            </w:tcPrChange>
          </w:tcPr>
          <w:p w14:paraId="0714F311" w14:textId="3B30BE3C" w:rsidR="00E944A0" w:rsidRPr="004065B1" w:rsidRDefault="00E944A0" w:rsidP="00730835">
            <w:pPr>
              <w:jc w:val="center"/>
            </w:pPr>
          </w:p>
        </w:tc>
      </w:tr>
      <w:tr w:rsidR="00E944A0" w14:paraId="06FFA148" w14:textId="77777777" w:rsidTr="002F7035">
        <w:trPr>
          <w:tblHeader/>
          <w:trPrChange w:id="208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083" w:author="jonathan pritchard" w:date="2025-01-23T13:33:00Z" w16du:dateUtc="2025-01-23T13:33:00Z">
              <w:tcPr>
                <w:tcW w:w="9526" w:type="dxa"/>
                <w:gridSpan w:val="4"/>
                <w:shd w:val="clear" w:color="auto" w:fill="CCFFCC"/>
                <w:vAlign w:val="center"/>
              </w:tcPr>
            </w:tcPrChange>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8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085">
          <w:tblGrid>
            <w:gridCol w:w="9526"/>
          </w:tblGrid>
        </w:tblGridChange>
      </w:tblGrid>
      <w:tr w:rsidR="004F582E" w14:paraId="7D3EE093" w14:textId="77777777" w:rsidTr="002F7035">
        <w:trPr>
          <w:tblHeader/>
          <w:trPrChange w:id="2086" w:author="jonathan pritchard" w:date="2025-01-23T13:33:00Z" w16du:dateUtc="2025-01-23T13:33:00Z">
            <w:trPr>
              <w:tblHeader/>
            </w:trPr>
          </w:trPrChange>
        </w:trPr>
        <w:tc>
          <w:tcPr>
            <w:tcW w:w="9526" w:type="dxa"/>
            <w:shd w:val="clear" w:color="auto" w:fill="BFBFBF" w:themeFill="background1" w:themeFillShade="BF"/>
            <w:vAlign w:val="center"/>
            <w:tcPrChange w:id="2087" w:author="jonathan pritchard" w:date="2025-01-23T13:33:00Z" w16du:dateUtc="2025-01-23T13:33:00Z">
              <w:tcPr>
                <w:tcW w:w="9526" w:type="dxa"/>
                <w:shd w:val="clear" w:color="auto" w:fill="CCFFCC"/>
                <w:vAlign w:val="center"/>
              </w:tcPr>
            </w:tcPrChange>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2F7035">
        <w:trPr>
          <w:tblHeader/>
          <w:trPrChange w:id="2088" w:author="jonathan pritchard" w:date="2025-01-23T13:33:00Z" w16du:dateUtc="2025-01-23T13:33:00Z">
            <w:trPr>
              <w:tblHeader/>
            </w:trPr>
          </w:trPrChange>
        </w:trPr>
        <w:tc>
          <w:tcPr>
            <w:tcW w:w="9526" w:type="dxa"/>
            <w:shd w:val="clear" w:color="auto" w:fill="BFBFBF" w:themeFill="background1" w:themeFillShade="BF"/>
            <w:vAlign w:val="center"/>
            <w:tcPrChange w:id="2089" w:author="jonathan pritchard" w:date="2025-01-23T13:33:00Z" w16du:dateUtc="2025-01-23T13:33:00Z">
              <w:tcPr>
                <w:tcW w:w="9526" w:type="dxa"/>
                <w:shd w:val="clear" w:color="auto" w:fill="CCFFCC"/>
                <w:vAlign w:val="center"/>
              </w:tcPr>
            </w:tcPrChange>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2F7035">
        <w:trPr>
          <w:tblHeader/>
          <w:trPrChange w:id="2090" w:author="jonathan pritchard" w:date="2025-01-23T13:33:00Z" w16du:dateUtc="2025-01-23T13:33:00Z">
            <w:trPr>
              <w:tblHeader/>
            </w:trPr>
          </w:trPrChange>
        </w:trPr>
        <w:tc>
          <w:tcPr>
            <w:tcW w:w="9526" w:type="dxa"/>
            <w:shd w:val="clear" w:color="auto" w:fill="BFBFBF" w:themeFill="background1" w:themeFillShade="BF"/>
            <w:vAlign w:val="center"/>
            <w:tcPrChange w:id="2091" w:author="jonathan pritchard" w:date="2025-01-23T13:33:00Z" w16du:dateUtc="2025-01-23T13:33:00Z">
              <w:tcPr>
                <w:tcW w:w="9526" w:type="dxa"/>
                <w:shd w:val="clear" w:color="auto" w:fill="CCFFCC"/>
                <w:vAlign w:val="center"/>
              </w:tcPr>
            </w:tcPrChange>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92"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093">
          <w:tblGrid>
            <w:gridCol w:w="2381"/>
            <w:gridCol w:w="2381"/>
            <w:gridCol w:w="2382"/>
            <w:gridCol w:w="2382"/>
          </w:tblGrid>
        </w:tblGridChange>
      </w:tblGrid>
      <w:tr w:rsidR="004F582E" w14:paraId="1067D8BD" w14:textId="77777777" w:rsidTr="00A26BCF">
        <w:trPr>
          <w:trHeight w:val="454"/>
          <w:tblHeader/>
          <w:trPrChange w:id="2094"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095" w:author="jonathan pritchard" w:date="2025-01-23T13:33:00Z" w16du:dateUtc="2025-01-23T13:33:00Z">
              <w:tcPr>
                <w:tcW w:w="2381" w:type="dxa"/>
                <w:shd w:val="clear" w:color="auto" w:fill="CCFFCC"/>
                <w:vAlign w:val="center"/>
              </w:tcPr>
            </w:tcPrChange>
          </w:tcPr>
          <w:p w14:paraId="2A9BB152" w14:textId="77777777" w:rsidR="004F582E" w:rsidRPr="004065B1" w:rsidRDefault="004F582E" w:rsidP="00CB4150">
            <w:r w:rsidRPr="000A066E">
              <w:rPr>
                <w:b/>
              </w:rPr>
              <w:t>Test Reference</w:t>
            </w:r>
          </w:p>
        </w:tc>
        <w:tc>
          <w:tcPr>
            <w:tcW w:w="2381" w:type="dxa"/>
            <w:shd w:val="clear" w:color="auto" w:fill="FFFFFF" w:themeFill="background1"/>
            <w:vAlign w:val="center"/>
            <w:tcPrChange w:id="2096" w:author="jonathan pritchard" w:date="2025-01-23T13:33:00Z" w16du:dateUtc="2025-01-23T13:33:00Z">
              <w:tcPr>
                <w:tcW w:w="2381" w:type="dxa"/>
                <w:shd w:val="clear" w:color="auto" w:fill="CCFFCC"/>
                <w:vAlign w:val="center"/>
              </w:tcPr>
            </w:tcPrChange>
          </w:tcPr>
          <w:p w14:paraId="31EE658A" w14:textId="6EF04201" w:rsidR="004F582E" w:rsidRPr="004065B1" w:rsidRDefault="00A45261" w:rsidP="00CB4150">
            <w:proofErr w:type="spellStart"/>
            <w:r>
              <w:t>MultipleDataServers</w:t>
            </w:r>
            <w:proofErr w:type="spellEnd"/>
          </w:p>
        </w:tc>
        <w:tc>
          <w:tcPr>
            <w:tcW w:w="2382" w:type="dxa"/>
            <w:shd w:val="clear" w:color="auto" w:fill="BFBFBF" w:themeFill="background1" w:themeFillShade="BF"/>
            <w:vAlign w:val="center"/>
            <w:tcPrChange w:id="2097" w:author="jonathan pritchard" w:date="2025-01-23T13:33:00Z" w16du:dateUtc="2025-01-23T13:33:00Z">
              <w:tcPr>
                <w:tcW w:w="2382" w:type="dxa"/>
                <w:shd w:val="clear" w:color="auto" w:fill="CCFFCC"/>
                <w:vAlign w:val="center"/>
              </w:tcPr>
            </w:tcPrChange>
          </w:tcPr>
          <w:p w14:paraId="21BA354D" w14:textId="77777777" w:rsidR="004F582E" w:rsidRPr="004065B1" w:rsidRDefault="004F582E" w:rsidP="00CB4150">
            <w:r w:rsidRPr="000A066E">
              <w:rPr>
                <w:b/>
              </w:rPr>
              <w:t>IHO Reference</w:t>
            </w:r>
          </w:p>
        </w:tc>
        <w:tc>
          <w:tcPr>
            <w:tcW w:w="2382" w:type="dxa"/>
            <w:shd w:val="clear" w:color="auto" w:fill="FFFFFF" w:themeFill="background1"/>
            <w:vAlign w:val="center"/>
            <w:tcPrChange w:id="2098" w:author="jonathan pritchard" w:date="2025-01-23T13:33:00Z" w16du:dateUtc="2025-01-23T13:33:00Z">
              <w:tcPr>
                <w:tcW w:w="2382" w:type="dxa"/>
                <w:shd w:val="clear" w:color="auto" w:fill="CCFFCC"/>
                <w:vAlign w:val="center"/>
              </w:tcPr>
            </w:tcPrChange>
          </w:tcPr>
          <w:p w14:paraId="7F9BA076" w14:textId="071BE062" w:rsidR="004F582E" w:rsidRPr="004065B1" w:rsidRDefault="00A26BCF" w:rsidP="00CB4150">
            <w:r>
              <w:rPr>
                <w:rFonts w:ascii="Calibri" w:hAnsi="Calibri" w:cs="Calibri"/>
                <w:color w:val="000000"/>
                <w:sz w:val="22"/>
                <w:szCs w:val="22"/>
              </w:rPr>
              <w:t>S-98 B-3</w:t>
            </w:r>
          </w:p>
        </w:tc>
      </w:tr>
      <w:tr w:rsidR="004F582E" w14:paraId="451FC7E7" w14:textId="77777777" w:rsidTr="002F7035">
        <w:trPr>
          <w:tblHeader/>
          <w:trPrChange w:id="2099"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00" w:author="jonathan pritchard" w:date="2025-01-23T13:33:00Z" w16du:dateUtc="2025-01-23T13:33:00Z">
              <w:tcPr>
                <w:tcW w:w="9526" w:type="dxa"/>
                <w:gridSpan w:val="4"/>
                <w:shd w:val="clear" w:color="auto" w:fill="CCFFCC"/>
                <w:vAlign w:val="center"/>
              </w:tcPr>
            </w:tcPrChange>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2F7035">
        <w:trPr>
          <w:tblHeader/>
          <w:trPrChange w:id="210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02" w:author="jonathan pritchard" w:date="2025-01-23T13:33:00Z" w16du:dateUtc="2025-01-23T13:33:00Z">
              <w:tcPr>
                <w:tcW w:w="9526" w:type="dxa"/>
                <w:gridSpan w:val="4"/>
                <w:shd w:val="clear" w:color="auto" w:fill="CCFFCC"/>
                <w:vAlign w:val="center"/>
              </w:tcPr>
            </w:tcPrChange>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2F7035">
        <w:trPr>
          <w:tblHeader/>
          <w:trPrChange w:id="210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04" w:author="jonathan pritchard" w:date="2025-01-23T13:33:00Z" w16du:dateUtc="2025-01-23T13:33:00Z">
              <w:tcPr>
                <w:tcW w:w="9526" w:type="dxa"/>
                <w:gridSpan w:val="4"/>
                <w:shd w:val="clear" w:color="auto" w:fill="CCFFCC"/>
                <w:vAlign w:val="center"/>
              </w:tcPr>
            </w:tcPrChange>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2F7035">
        <w:trPr>
          <w:tblHeader/>
          <w:trPrChange w:id="210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06" w:author="jonathan pritchard" w:date="2025-01-23T13:33:00Z" w16du:dateUtc="2025-01-23T13:33:00Z">
              <w:tcPr>
                <w:tcW w:w="9526" w:type="dxa"/>
                <w:gridSpan w:val="4"/>
                <w:shd w:val="clear" w:color="auto" w:fill="CCFFCC"/>
                <w:vAlign w:val="center"/>
              </w:tcPr>
            </w:tcPrChange>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r>
        <w:lastRenderedPageBreak/>
        <w:t xml:space="preserve">Missing </w:t>
      </w:r>
      <w:commentRangeStart w:id="2107"/>
      <w:r>
        <w:t>Certificate</w:t>
      </w:r>
      <w:commentRangeEnd w:id="2107"/>
      <w:r w:rsidR="00E3148A">
        <w:rPr>
          <w:rStyle w:val="CommentReference"/>
          <w:b w:val="0"/>
          <w:snapToGrid/>
          <w:color w:val="000000"/>
        </w:rPr>
        <w:commentReference w:id="2107"/>
      </w:r>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108"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109">
          <w:tblGrid>
            <w:gridCol w:w="2381"/>
            <w:gridCol w:w="2381"/>
            <w:gridCol w:w="2382"/>
            <w:gridCol w:w="2382"/>
          </w:tblGrid>
        </w:tblGridChange>
      </w:tblGrid>
      <w:tr w:rsidR="00A45261" w14:paraId="1F0023EF" w14:textId="77777777" w:rsidTr="00FC7722">
        <w:trPr>
          <w:trHeight w:val="454"/>
          <w:tblHeader/>
          <w:trPrChange w:id="2110"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111" w:author="jonathan pritchard" w:date="2025-01-23T13:33:00Z" w16du:dateUtc="2025-01-23T13:33:00Z">
              <w:tcPr>
                <w:tcW w:w="2381" w:type="dxa"/>
                <w:shd w:val="clear" w:color="auto" w:fill="CCFFCC"/>
                <w:vAlign w:val="center"/>
              </w:tcPr>
            </w:tcPrChange>
          </w:tcPr>
          <w:p w14:paraId="7131242A" w14:textId="77777777" w:rsidR="00A45261" w:rsidRPr="004065B1" w:rsidRDefault="00A45261" w:rsidP="00280DEE">
            <w:r w:rsidRPr="000A066E">
              <w:rPr>
                <w:b/>
              </w:rPr>
              <w:t>Test Reference</w:t>
            </w:r>
          </w:p>
        </w:tc>
        <w:tc>
          <w:tcPr>
            <w:tcW w:w="2381" w:type="dxa"/>
            <w:shd w:val="clear" w:color="auto" w:fill="FFFFFF" w:themeFill="background1"/>
            <w:vAlign w:val="center"/>
            <w:tcPrChange w:id="2112" w:author="jonathan pritchard" w:date="2025-01-23T13:33:00Z" w16du:dateUtc="2025-01-23T13:33:00Z">
              <w:tcPr>
                <w:tcW w:w="2381" w:type="dxa"/>
                <w:shd w:val="clear" w:color="auto" w:fill="CCFFCC"/>
                <w:vAlign w:val="center"/>
              </w:tcPr>
            </w:tcPrChange>
          </w:tcPr>
          <w:p w14:paraId="05455067" w14:textId="6157DD20" w:rsidR="00A45261" w:rsidRPr="004065B1" w:rsidRDefault="00A45261" w:rsidP="00280DEE">
            <w:proofErr w:type="spellStart"/>
            <w:r>
              <w:t>MissingCertificate</w:t>
            </w:r>
            <w:proofErr w:type="spellEnd"/>
          </w:p>
        </w:tc>
        <w:tc>
          <w:tcPr>
            <w:tcW w:w="2382" w:type="dxa"/>
            <w:shd w:val="clear" w:color="auto" w:fill="BFBFBF" w:themeFill="background1" w:themeFillShade="BF"/>
            <w:vAlign w:val="center"/>
            <w:tcPrChange w:id="2113" w:author="jonathan pritchard" w:date="2025-01-23T13:33:00Z" w16du:dateUtc="2025-01-23T13:33:00Z">
              <w:tcPr>
                <w:tcW w:w="2382" w:type="dxa"/>
                <w:shd w:val="clear" w:color="auto" w:fill="CCFFCC"/>
                <w:vAlign w:val="center"/>
              </w:tcPr>
            </w:tcPrChange>
          </w:tcPr>
          <w:p w14:paraId="4F2A3DAF" w14:textId="77777777" w:rsidR="00A45261" w:rsidRPr="004065B1" w:rsidRDefault="00A45261" w:rsidP="00280DEE">
            <w:r w:rsidRPr="000A066E">
              <w:rPr>
                <w:b/>
              </w:rPr>
              <w:t>IHO Reference</w:t>
            </w:r>
          </w:p>
        </w:tc>
        <w:tc>
          <w:tcPr>
            <w:tcW w:w="2382" w:type="dxa"/>
            <w:shd w:val="clear" w:color="auto" w:fill="FFFFFF" w:themeFill="background1"/>
            <w:vAlign w:val="center"/>
            <w:tcPrChange w:id="2114" w:author="jonathan pritchard" w:date="2025-01-23T13:33:00Z" w16du:dateUtc="2025-01-23T13:33:00Z">
              <w:tcPr>
                <w:tcW w:w="2382" w:type="dxa"/>
                <w:shd w:val="clear" w:color="auto" w:fill="CCFFCC"/>
                <w:vAlign w:val="center"/>
              </w:tcPr>
            </w:tcPrChange>
          </w:tcPr>
          <w:p w14:paraId="228D3A3E" w14:textId="36C612A8" w:rsidR="00A45261" w:rsidRPr="004065B1" w:rsidRDefault="00FC7722" w:rsidP="00280DEE">
            <w:r>
              <w:rPr>
                <w:rFonts w:ascii="Calibri" w:hAnsi="Calibri" w:cs="Calibri"/>
                <w:color w:val="000000"/>
                <w:sz w:val="22"/>
                <w:szCs w:val="22"/>
              </w:rPr>
              <w:t>S-98 B-3</w:t>
            </w:r>
          </w:p>
        </w:tc>
      </w:tr>
      <w:tr w:rsidR="00A45261" w14:paraId="3DDB23CA" w14:textId="77777777" w:rsidTr="002F7035">
        <w:trPr>
          <w:tblHeader/>
          <w:trPrChange w:id="211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16" w:author="jonathan pritchard" w:date="2025-01-23T13:33:00Z" w16du:dateUtc="2025-01-23T13:33:00Z">
              <w:tcPr>
                <w:tcW w:w="9526" w:type="dxa"/>
                <w:gridSpan w:val="4"/>
                <w:shd w:val="clear" w:color="auto" w:fill="CCFFCC"/>
                <w:vAlign w:val="center"/>
              </w:tcPr>
            </w:tcPrChange>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2F7035">
        <w:trPr>
          <w:tblHeader/>
          <w:trPrChange w:id="211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18" w:author="jonathan pritchard" w:date="2025-01-23T13:33:00Z" w16du:dateUtc="2025-01-23T13:33:00Z">
              <w:tcPr>
                <w:tcW w:w="9526" w:type="dxa"/>
                <w:gridSpan w:val="4"/>
                <w:shd w:val="clear" w:color="auto" w:fill="CCFFCC"/>
                <w:vAlign w:val="center"/>
              </w:tcPr>
            </w:tcPrChange>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2F7035">
        <w:trPr>
          <w:tblHeader/>
          <w:trPrChange w:id="2119"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20" w:author="jonathan pritchard" w:date="2025-01-23T13:33:00Z" w16du:dateUtc="2025-01-23T13:33:00Z">
              <w:tcPr>
                <w:tcW w:w="9526" w:type="dxa"/>
                <w:gridSpan w:val="4"/>
                <w:shd w:val="clear" w:color="auto" w:fill="CCFFCC"/>
                <w:vAlign w:val="center"/>
              </w:tcPr>
            </w:tcPrChange>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2F7035">
        <w:trPr>
          <w:tblHeader/>
          <w:trPrChange w:id="212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22" w:author="jonathan pritchard" w:date="2025-01-23T13:33:00Z" w16du:dateUtc="2025-01-23T13:33:00Z">
              <w:tcPr>
                <w:tcW w:w="9526" w:type="dxa"/>
                <w:gridSpan w:val="4"/>
                <w:shd w:val="clear" w:color="auto" w:fill="CCFFCC"/>
                <w:vAlign w:val="center"/>
              </w:tcPr>
            </w:tcPrChange>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commentRangeStart w:id="2123"/>
      <w:r>
        <w:lastRenderedPageBreak/>
        <w:t>ENC Decryption</w:t>
      </w:r>
      <w:commentRangeEnd w:id="2123"/>
      <w:r w:rsidR="00364869">
        <w:rPr>
          <w:rStyle w:val="CommentReference"/>
          <w:b w:val="0"/>
          <w:snapToGrid/>
          <w:color w:val="000000"/>
        </w:rPr>
        <w:commentReference w:id="2123"/>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2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25">
          <w:tblGrid>
            <w:gridCol w:w="2381"/>
            <w:gridCol w:w="2381"/>
            <w:gridCol w:w="2382"/>
            <w:gridCol w:w="2382"/>
          </w:tblGrid>
        </w:tblGridChange>
      </w:tblGrid>
      <w:tr w:rsidR="004F582E" w14:paraId="0382DFA4" w14:textId="77777777" w:rsidTr="00FC7722">
        <w:trPr>
          <w:trHeight w:val="454"/>
          <w:tblHeader/>
          <w:trPrChange w:id="2126"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127" w:author="jonathan pritchard" w:date="2025-01-23T13:33:00Z" w16du:dateUtc="2025-01-23T13:33:00Z">
              <w:tcPr>
                <w:tcW w:w="2381" w:type="dxa"/>
                <w:shd w:val="clear" w:color="auto" w:fill="CCFFCC"/>
                <w:vAlign w:val="center"/>
              </w:tcPr>
            </w:tcPrChange>
          </w:tcPr>
          <w:p w14:paraId="60D9AFCE" w14:textId="77777777" w:rsidR="004F582E" w:rsidRPr="004065B1" w:rsidRDefault="004F582E" w:rsidP="00CB4150">
            <w:r w:rsidRPr="000A066E">
              <w:rPr>
                <w:b/>
              </w:rPr>
              <w:t>Test Reference</w:t>
            </w:r>
          </w:p>
        </w:tc>
        <w:tc>
          <w:tcPr>
            <w:tcW w:w="2381" w:type="dxa"/>
            <w:shd w:val="clear" w:color="auto" w:fill="FFFFFF" w:themeFill="background1"/>
            <w:vAlign w:val="center"/>
            <w:tcPrChange w:id="2128" w:author="jonathan pritchard" w:date="2025-01-23T13:33:00Z" w16du:dateUtc="2025-01-23T13:33:00Z">
              <w:tcPr>
                <w:tcW w:w="2381" w:type="dxa"/>
                <w:shd w:val="clear" w:color="auto" w:fill="CCFFCC"/>
                <w:vAlign w:val="center"/>
              </w:tcPr>
            </w:tcPrChange>
          </w:tcPr>
          <w:p w14:paraId="1A3A581E" w14:textId="1DD5BC24" w:rsidR="004F582E" w:rsidRPr="004065B1" w:rsidRDefault="00A507B1" w:rsidP="00CB4150">
            <w:proofErr w:type="spellStart"/>
            <w:r>
              <w:t>ExpiredPermits</w:t>
            </w:r>
            <w:proofErr w:type="spellEnd"/>
          </w:p>
        </w:tc>
        <w:tc>
          <w:tcPr>
            <w:tcW w:w="2382" w:type="dxa"/>
            <w:shd w:val="clear" w:color="auto" w:fill="BFBFBF" w:themeFill="background1" w:themeFillShade="BF"/>
            <w:vAlign w:val="center"/>
            <w:tcPrChange w:id="2129" w:author="jonathan pritchard" w:date="2025-01-23T13:33:00Z" w16du:dateUtc="2025-01-23T13:33:00Z">
              <w:tcPr>
                <w:tcW w:w="2382" w:type="dxa"/>
                <w:shd w:val="clear" w:color="auto" w:fill="CCFFCC"/>
                <w:vAlign w:val="center"/>
              </w:tcPr>
            </w:tcPrChange>
          </w:tcPr>
          <w:p w14:paraId="4B53280D" w14:textId="77777777" w:rsidR="004F582E" w:rsidRPr="004065B1" w:rsidRDefault="004F582E" w:rsidP="00CB4150">
            <w:r w:rsidRPr="000A066E">
              <w:rPr>
                <w:b/>
              </w:rPr>
              <w:t>IHO Reference</w:t>
            </w:r>
          </w:p>
        </w:tc>
        <w:tc>
          <w:tcPr>
            <w:tcW w:w="2382" w:type="dxa"/>
            <w:shd w:val="clear" w:color="auto" w:fill="FFFFFF" w:themeFill="background1"/>
            <w:vAlign w:val="center"/>
            <w:tcPrChange w:id="2130" w:author="jonathan pritchard" w:date="2025-01-23T13:33:00Z" w16du:dateUtc="2025-01-23T13:33:00Z">
              <w:tcPr>
                <w:tcW w:w="2382" w:type="dxa"/>
                <w:shd w:val="clear" w:color="auto" w:fill="CCFFCC"/>
                <w:vAlign w:val="center"/>
              </w:tcPr>
            </w:tcPrChange>
          </w:tcPr>
          <w:p w14:paraId="50345A8E" w14:textId="14A0D676" w:rsidR="004F582E" w:rsidRPr="00FC7722" w:rsidRDefault="00FC7722" w:rsidP="00FC7722">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4F582E" w14:paraId="43CC72A2" w14:textId="77777777" w:rsidTr="002F7035">
        <w:trPr>
          <w:tblHeader/>
          <w:trPrChange w:id="213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32" w:author="jonathan pritchard" w:date="2025-01-23T13:33:00Z" w16du:dateUtc="2025-01-23T13:33:00Z">
              <w:tcPr>
                <w:tcW w:w="9526" w:type="dxa"/>
                <w:gridSpan w:val="4"/>
                <w:shd w:val="clear" w:color="auto" w:fill="CCFFCC"/>
                <w:vAlign w:val="center"/>
              </w:tcPr>
            </w:tcPrChange>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2F7035">
        <w:trPr>
          <w:tblHeader/>
          <w:trPrChange w:id="213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34" w:author="jonathan pritchard" w:date="2025-01-23T13:33:00Z" w16du:dateUtc="2025-01-23T13:33:00Z">
              <w:tcPr>
                <w:tcW w:w="9526" w:type="dxa"/>
                <w:gridSpan w:val="4"/>
                <w:shd w:val="clear" w:color="auto" w:fill="CCFFCC"/>
                <w:vAlign w:val="center"/>
              </w:tcPr>
            </w:tcPrChange>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2F7035">
        <w:trPr>
          <w:tblHeader/>
          <w:trPrChange w:id="213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36" w:author="jonathan pritchard" w:date="2025-01-23T13:33:00Z" w16du:dateUtc="2025-01-23T13:33:00Z">
              <w:tcPr>
                <w:tcW w:w="9526" w:type="dxa"/>
                <w:gridSpan w:val="4"/>
                <w:shd w:val="clear" w:color="auto" w:fill="CCFFCC"/>
                <w:vAlign w:val="center"/>
              </w:tcPr>
            </w:tcPrChange>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2F7035">
        <w:trPr>
          <w:tblHeader/>
          <w:trPrChange w:id="2137"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38" w:author="jonathan pritchard" w:date="2025-01-23T13:33:00Z" w16du:dateUtc="2025-01-23T13:33:00Z">
              <w:tcPr>
                <w:tcW w:w="9526" w:type="dxa"/>
                <w:gridSpan w:val="4"/>
                <w:shd w:val="clear" w:color="auto" w:fill="CCFFCC"/>
                <w:vAlign w:val="center"/>
              </w:tcPr>
            </w:tcPrChange>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39"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40">
          <w:tblGrid>
            <w:gridCol w:w="2381"/>
            <w:gridCol w:w="2381"/>
            <w:gridCol w:w="2382"/>
            <w:gridCol w:w="2382"/>
          </w:tblGrid>
        </w:tblGridChange>
      </w:tblGrid>
      <w:tr w:rsidR="004F582E" w14:paraId="09CE5A58" w14:textId="77777777" w:rsidTr="00FC7722">
        <w:trPr>
          <w:trHeight w:val="454"/>
          <w:tblHeader/>
          <w:trPrChange w:id="2141"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142" w:author="jonathan pritchard" w:date="2025-01-23T13:33:00Z" w16du:dateUtc="2025-01-23T13:33:00Z">
              <w:tcPr>
                <w:tcW w:w="2381" w:type="dxa"/>
                <w:shd w:val="clear" w:color="auto" w:fill="CCFFCC"/>
                <w:vAlign w:val="center"/>
              </w:tcPr>
            </w:tcPrChange>
          </w:tcPr>
          <w:p w14:paraId="64D9F7C1" w14:textId="77777777" w:rsidR="004F582E" w:rsidRPr="004065B1" w:rsidRDefault="004F582E" w:rsidP="00CB4150">
            <w:r w:rsidRPr="000A066E">
              <w:rPr>
                <w:b/>
              </w:rPr>
              <w:t>Test Reference</w:t>
            </w:r>
          </w:p>
        </w:tc>
        <w:tc>
          <w:tcPr>
            <w:tcW w:w="2381" w:type="dxa"/>
            <w:shd w:val="clear" w:color="auto" w:fill="FFFFFF" w:themeFill="background1"/>
            <w:vAlign w:val="center"/>
            <w:tcPrChange w:id="2143" w:author="jonathan pritchard" w:date="2025-01-23T13:33:00Z" w16du:dateUtc="2025-01-23T13:33:00Z">
              <w:tcPr>
                <w:tcW w:w="2381" w:type="dxa"/>
                <w:shd w:val="clear" w:color="auto" w:fill="CCFFCC"/>
                <w:vAlign w:val="center"/>
              </w:tcPr>
            </w:tcPrChange>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BFBFBF" w:themeFill="background1" w:themeFillShade="BF"/>
            <w:vAlign w:val="center"/>
            <w:tcPrChange w:id="2144" w:author="jonathan pritchard" w:date="2025-01-23T13:33:00Z" w16du:dateUtc="2025-01-23T13:33:00Z">
              <w:tcPr>
                <w:tcW w:w="2382" w:type="dxa"/>
                <w:shd w:val="clear" w:color="auto" w:fill="CCFFCC"/>
                <w:vAlign w:val="center"/>
              </w:tcPr>
            </w:tcPrChange>
          </w:tcPr>
          <w:p w14:paraId="1491FA4F" w14:textId="77777777" w:rsidR="004F582E" w:rsidRPr="004065B1" w:rsidRDefault="004F582E" w:rsidP="00CB4150">
            <w:r w:rsidRPr="000A066E">
              <w:rPr>
                <w:b/>
              </w:rPr>
              <w:t>IHO Reference</w:t>
            </w:r>
          </w:p>
        </w:tc>
        <w:tc>
          <w:tcPr>
            <w:tcW w:w="2382" w:type="dxa"/>
            <w:shd w:val="clear" w:color="auto" w:fill="FFFFFF" w:themeFill="background1"/>
            <w:vAlign w:val="center"/>
            <w:tcPrChange w:id="2145" w:author="jonathan pritchard" w:date="2025-01-23T13:33:00Z" w16du:dateUtc="2025-01-23T13:33:00Z">
              <w:tcPr>
                <w:tcW w:w="2382" w:type="dxa"/>
                <w:shd w:val="clear" w:color="auto" w:fill="CCFFCC"/>
                <w:vAlign w:val="center"/>
              </w:tcPr>
            </w:tcPrChange>
          </w:tcPr>
          <w:p w14:paraId="3F3C5D26" w14:textId="795016C0" w:rsidR="004F582E" w:rsidRPr="004065B1" w:rsidRDefault="00FC7722" w:rsidP="00CB4150">
            <w:r>
              <w:rPr>
                <w:rFonts w:ascii="Calibri" w:hAnsi="Calibri" w:cs="Calibri"/>
                <w:color w:val="000000"/>
                <w:sz w:val="22"/>
                <w:szCs w:val="22"/>
              </w:rPr>
              <w:t>S-98 B-3</w:t>
            </w:r>
          </w:p>
        </w:tc>
      </w:tr>
      <w:tr w:rsidR="004F582E" w14:paraId="7A55431D" w14:textId="77777777" w:rsidTr="002F7035">
        <w:trPr>
          <w:tblHeader/>
          <w:trPrChange w:id="2146"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47" w:author="jonathan pritchard" w:date="2025-01-23T13:33:00Z" w16du:dateUtc="2025-01-23T13:33:00Z">
              <w:tcPr>
                <w:tcW w:w="9526" w:type="dxa"/>
                <w:gridSpan w:val="4"/>
                <w:shd w:val="clear" w:color="auto" w:fill="CCFFCC"/>
                <w:vAlign w:val="center"/>
              </w:tcPr>
            </w:tcPrChange>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2F7035">
        <w:trPr>
          <w:tblHeader/>
          <w:trPrChange w:id="214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49" w:author="jonathan pritchard" w:date="2025-01-23T13:33:00Z" w16du:dateUtc="2025-01-23T13:33:00Z">
              <w:tcPr>
                <w:tcW w:w="9526" w:type="dxa"/>
                <w:gridSpan w:val="4"/>
                <w:shd w:val="clear" w:color="auto" w:fill="CCFFCC"/>
                <w:vAlign w:val="center"/>
              </w:tcPr>
            </w:tcPrChange>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2F7035">
        <w:trPr>
          <w:tblHeader/>
          <w:trPrChange w:id="2150"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51" w:author="jonathan pritchard" w:date="2025-01-23T13:33:00Z" w16du:dateUtc="2025-01-23T13:33:00Z">
              <w:tcPr>
                <w:tcW w:w="9526" w:type="dxa"/>
                <w:gridSpan w:val="4"/>
                <w:shd w:val="clear" w:color="auto" w:fill="CCFFCC"/>
                <w:vAlign w:val="center"/>
              </w:tcPr>
            </w:tcPrChange>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2F7035">
        <w:trPr>
          <w:tblHeader/>
          <w:trPrChange w:id="2152"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53" w:author="jonathan pritchard" w:date="2025-01-23T13:33:00Z" w16du:dateUtc="2025-01-23T13:33:00Z">
              <w:tcPr>
                <w:tcW w:w="9526" w:type="dxa"/>
                <w:gridSpan w:val="4"/>
                <w:shd w:val="clear" w:color="auto" w:fill="CCFFCC"/>
                <w:vAlign w:val="center"/>
              </w:tcPr>
            </w:tcPrChange>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54"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55">
          <w:tblGrid>
            <w:gridCol w:w="2381"/>
            <w:gridCol w:w="2381"/>
            <w:gridCol w:w="2382"/>
            <w:gridCol w:w="2382"/>
          </w:tblGrid>
        </w:tblGridChange>
      </w:tblGrid>
      <w:tr w:rsidR="004F582E" w14:paraId="5340DE4A" w14:textId="77777777" w:rsidTr="002F7035">
        <w:trPr>
          <w:trHeight w:val="454"/>
          <w:tblHeader/>
          <w:trPrChange w:id="2156"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157" w:author="jonathan pritchard" w:date="2025-01-23T13:33:00Z" w16du:dateUtc="2025-01-23T13:33:00Z">
              <w:tcPr>
                <w:tcW w:w="2381" w:type="dxa"/>
                <w:shd w:val="clear" w:color="auto" w:fill="CCFFCC"/>
                <w:vAlign w:val="center"/>
              </w:tcPr>
            </w:tcPrChange>
          </w:tcPr>
          <w:p w14:paraId="776DAED8"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Change w:id="2158" w:author="jonathan pritchard" w:date="2025-01-23T13:33:00Z" w16du:dateUtc="2025-01-23T13:33:00Z">
              <w:tcPr>
                <w:tcW w:w="2381" w:type="dxa"/>
                <w:shd w:val="clear" w:color="auto" w:fill="CCFFCC"/>
                <w:vAlign w:val="center"/>
              </w:tcPr>
            </w:tcPrChange>
          </w:tcPr>
          <w:p w14:paraId="45D99B1D" w14:textId="4196868D" w:rsidR="004F582E" w:rsidRPr="004065B1" w:rsidRDefault="00A507B1" w:rsidP="00CB4150">
            <w:proofErr w:type="spellStart"/>
            <w:r>
              <w:t>IncorrectCellKeys</w:t>
            </w:r>
            <w:proofErr w:type="spellEnd"/>
          </w:p>
        </w:tc>
        <w:tc>
          <w:tcPr>
            <w:tcW w:w="2382" w:type="dxa"/>
            <w:shd w:val="clear" w:color="auto" w:fill="BFBFBF" w:themeFill="background1" w:themeFillShade="BF"/>
            <w:vAlign w:val="center"/>
            <w:tcPrChange w:id="2159" w:author="jonathan pritchard" w:date="2025-01-23T13:33:00Z" w16du:dateUtc="2025-01-23T13:33:00Z">
              <w:tcPr>
                <w:tcW w:w="2382" w:type="dxa"/>
                <w:shd w:val="clear" w:color="auto" w:fill="CCFFCC"/>
                <w:vAlign w:val="center"/>
              </w:tcPr>
            </w:tcPrChange>
          </w:tcPr>
          <w:p w14:paraId="4820911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Change w:id="2160" w:author="jonathan pritchard" w:date="2025-01-23T13:33:00Z" w16du:dateUtc="2025-01-23T13:33:00Z">
              <w:tcPr>
                <w:tcW w:w="2382" w:type="dxa"/>
                <w:shd w:val="clear" w:color="auto" w:fill="CCFFCC"/>
                <w:vAlign w:val="center"/>
              </w:tcPr>
            </w:tcPrChange>
          </w:tcPr>
          <w:p w14:paraId="246BB664" w14:textId="77777777" w:rsidR="004F582E" w:rsidRPr="004065B1" w:rsidRDefault="004F582E" w:rsidP="00CB4150">
            <w:r w:rsidRPr="00A94802">
              <w:t>S-63 10.</w:t>
            </w:r>
            <w:r w:rsidR="001E2A73">
              <w:t>7.3</w:t>
            </w:r>
          </w:p>
        </w:tc>
      </w:tr>
      <w:tr w:rsidR="004F582E" w14:paraId="62DC398F" w14:textId="77777777" w:rsidTr="002F7035">
        <w:trPr>
          <w:tblHeader/>
          <w:trPrChange w:id="2161"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62" w:author="jonathan pritchard" w:date="2025-01-23T13:33:00Z" w16du:dateUtc="2025-01-23T13:33:00Z">
              <w:tcPr>
                <w:tcW w:w="9526" w:type="dxa"/>
                <w:gridSpan w:val="4"/>
                <w:shd w:val="clear" w:color="auto" w:fill="CCFFCC"/>
                <w:vAlign w:val="center"/>
              </w:tcPr>
            </w:tcPrChange>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2F7035">
        <w:trPr>
          <w:tblHeader/>
          <w:trPrChange w:id="2163"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64" w:author="jonathan pritchard" w:date="2025-01-23T13:33:00Z" w16du:dateUtc="2025-01-23T13:33:00Z">
              <w:tcPr>
                <w:tcW w:w="9526" w:type="dxa"/>
                <w:gridSpan w:val="4"/>
                <w:shd w:val="clear" w:color="auto" w:fill="CCFFCC"/>
                <w:vAlign w:val="center"/>
              </w:tcPr>
            </w:tcPrChange>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2F7035">
        <w:trPr>
          <w:tblHeader/>
          <w:trPrChange w:id="2165"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66" w:author="jonathan pritchard" w:date="2025-01-23T13:33:00Z" w16du:dateUtc="2025-01-23T13:33:00Z">
              <w:tcPr>
                <w:tcW w:w="9526" w:type="dxa"/>
                <w:gridSpan w:val="4"/>
                <w:shd w:val="clear" w:color="auto" w:fill="CCFFCC"/>
                <w:vAlign w:val="center"/>
              </w:tcPr>
            </w:tcPrChange>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67"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2168">
          <w:tblGrid>
            <w:gridCol w:w="9526"/>
          </w:tblGrid>
        </w:tblGridChange>
      </w:tblGrid>
      <w:tr w:rsidR="005B4573" w14:paraId="1EA6A98A" w14:textId="77777777" w:rsidTr="002F7035">
        <w:trPr>
          <w:tblHeader/>
          <w:trPrChange w:id="2169" w:author="jonathan pritchard" w:date="2025-01-23T13:33:00Z" w16du:dateUtc="2025-01-23T13:33:00Z">
            <w:trPr>
              <w:tblHeader/>
            </w:trPr>
          </w:trPrChange>
        </w:trPr>
        <w:tc>
          <w:tcPr>
            <w:tcW w:w="9526" w:type="dxa"/>
            <w:shd w:val="clear" w:color="auto" w:fill="BFBFBF" w:themeFill="background1" w:themeFillShade="BF"/>
            <w:vAlign w:val="center"/>
            <w:tcPrChange w:id="2170" w:author="jonathan pritchard" w:date="2025-01-23T13:33:00Z" w16du:dateUtc="2025-01-23T13:33:00Z">
              <w:tcPr>
                <w:tcW w:w="9526" w:type="dxa"/>
                <w:shd w:val="clear" w:color="auto" w:fill="CCFFCC"/>
                <w:vAlign w:val="center"/>
              </w:tcPr>
            </w:tcPrChange>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71" w:author="jonathan pritchard" w:date="2025-01-23T13:33:00Z" w16du:dateUtc="2025-01-23T13: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72">
          <w:tblGrid>
            <w:gridCol w:w="2381"/>
            <w:gridCol w:w="2381"/>
            <w:gridCol w:w="2382"/>
            <w:gridCol w:w="2382"/>
          </w:tblGrid>
        </w:tblGridChange>
      </w:tblGrid>
      <w:tr w:rsidR="004F582E" w14:paraId="7C0E7590" w14:textId="77777777" w:rsidTr="00FC7722">
        <w:trPr>
          <w:trHeight w:val="454"/>
          <w:tblHeader/>
          <w:trPrChange w:id="2173" w:author="jonathan pritchard" w:date="2025-01-23T13:33:00Z" w16du:dateUtc="2025-01-23T13:33:00Z">
            <w:trPr>
              <w:trHeight w:val="454"/>
              <w:tblHeader/>
            </w:trPr>
          </w:trPrChange>
        </w:trPr>
        <w:tc>
          <w:tcPr>
            <w:tcW w:w="2381" w:type="dxa"/>
            <w:shd w:val="clear" w:color="auto" w:fill="BFBFBF" w:themeFill="background1" w:themeFillShade="BF"/>
            <w:vAlign w:val="center"/>
            <w:tcPrChange w:id="2174" w:author="jonathan pritchard" w:date="2025-01-23T13:33:00Z" w16du:dateUtc="2025-01-23T13:33:00Z">
              <w:tcPr>
                <w:tcW w:w="2381" w:type="dxa"/>
                <w:shd w:val="clear" w:color="auto" w:fill="CCFFCC"/>
                <w:vAlign w:val="center"/>
              </w:tcPr>
            </w:tcPrChange>
          </w:tcPr>
          <w:p w14:paraId="3F8CE2B3" w14:textId="77777777" w:rsidR="004F582E" w:rsidRPr="004065B1" w:rsidRDefault="004F582E" w:rsidP="00CB4150">
            <w:r w:rsidRPr="000A066E">
              <w:rPr>
                <w:b/>
              </w:rPr>
              <w:t>Test Reference</w:t>
            </w:r>
          </w:p>
        </w:tc>
        <w:tc>
          <w:tcPr>
            <w:tcW w:w="2381" w:type="dxa"/>
            <w:shd w:val="clear" w:color="auto" w:fill="FFFFFF" w:themeFill="background1"/>
            <w:vAlign w:val="center"/>
            <w:tcPrChange w:id="2175" w:author="jonathan pritchard" w:date="2025-01-23T13:33:00Z" w16du:dateUtc="2025-01-23T13:33:00Z">
              <w:tcPr>
                <w:tcW w:w="2381" w:type="dxa"/>
                <w:shd w:val="clear" w:color="auto" w:fill="CCFFCC"/>
                <w:vAlign w:val="center"/>
              </w:tcPr>
            </w:tcPrChange>
          </w:tcPr>
          <w:p w14:paraId="1AE1B20A" w14:textId="0E6F92EC" w:rsidR="004F582E" w:rsidRPr="004065B1" w:rsidRDefault="00904F18" w:rsidP="00CB4150">
            <w:proofErr w:type="spellStart"/>
            <w:r>
              <w:t>DataIntegrity</w:t>
            </w:r>
            <w:proofErr w:type="spellEnd"/>
          </w:p>
        </w:tc>
        <w:tc>
          <w:tcPr>
            <w:tcW w:w="2382" w:type="dxa"/>
            <w:shd w:val="clear" w:color="auto" w:fill="BFBFBF" w:themeFill="background1" w:themeFillShade="BF"/>
            <w:vAlign w:val="center"/>
            <w:tcPrChange w:id="2176" w:author="jonathan pritchard" w:date="2025-01-23T13:33:00Z" w16du:dateUtc="2025-01-23T13:33:00Z">
              <w:tcPr>
                <w:tcW w:w="2382" w:type="dxa"/>
                <w:shd w:val="clear" w:color="auto" w:fill="CCFFCC"/>
                <w:vAlign w:val="center"/>
              </w:tcPr>
            </w:tcPrChange>
          </w:tcPr>
          <w:p w14:paraId="5F77E845" w14:textId="77777777" w:rsidR="004F582E" w:rsidRPr="004065B1" w:rsidRDefault="004F582E" w:rsidP="00CB4150">
            <w:r w:rsidRPr="000A066E">
              <w:rPr>
                <w:b/>
              </w:rPr>
              <w:t>IHO Reference</w:t>
            </w:r>
          </w:p>
        </w:tc>
        <w:tc>
          <w:tcPr>
            <w:tcW w:w="2382" w:type="dxa"/>
            <w:shd w:val="clear" w:color="auto" w:fill="FFFFFF" w:themeFill="background1"/>
            <w:vAlign w:val="center"/>
            <w:tcPrChange w:id="2177" w:author="jonathan pritchard" w:date="2025-01-23T13:33:00Z" w16du:dateUtc="2025-01-23T13:33:00Z">
              <w:tcPr>
                <w:tcW w:w="2382" w:type="dxa"/>
                <w:shd w:val="clear" w:color="auto" w:fill="CCFFCC"/>
                <w:vAlign w:val="center"/>
              </w:tcPr>
            </w:tcPrChange>
          </w:tcPr>
          <w:p w14:paraId="16169994" w14:textId="7068431B" w:rsidR="004F582E" w:rsidRPr="004065B1" w:rsidRDefault="00FC7722" w:rsidP="00CB4150">
            <w:r>
              <w:rPr>
                <w:rFonts w:ascii="Calibri" w:hAnsi="Calibri" w:cs="Calibri"/>
                <w:color w:val="000000"/>
                <w:sz w:val="22"/>
                <w:szCs w:val="22"/>
              </w:rPr>
              <w:t>S-98 B-3</w:t>
            </w:r>
          </w:p>
        </w:tc>
      </w:tr>
      <w:tr w:rsidR="004F582E" w14:paraId="7843709C" w14:textId="77777777" w:rsidTr="002F7035">
        <w:trPr>
          <w:tblHeader/>
          <w:trPrChange w:id="2178" w:author="jonathan pritchard" w:date="2025-01-23T13:33:00Z" w16du:dateUtc="2025-01-23T13:33:00Z">
            <w:trPr>
              <w:tblHeader/>
            </w:trPr>
          </w:trPrChange>
        </w:trPr>
        <w:tc>
          <w:tcPr>
            <w:tcW w:w="9526" w:type="dxa"/>
            <w:gridSpan w:val="4"/>
            <w:shd w:val="clear" w:color="auto" w:fill="BFBFBF" w:themeFill="background1" w:themeFillShade="BF"/>
            <w:vAlign w:val="center"/>
            <w:tcPrChange w:id="2179" w:author="jonathan pritchard" w:date="2025-01-23T13:33:00Z" w16du:dateUtc="2025-01-23T13:33:00Z">
              <w:tcPr>
                <w:tcW w:w="9526" w:type="dxa"/>
                <w:gridSpan w:val="4"/>
                <w:shd w:val="clear" w:color="auto" w:fill="CCFFCC"/>
                <w:vAlign w:val="center"/>
              </w:tcPr>
            </w:tcPrChange>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2F7035">
        <w:trPr>
          <w:tblHeader/>
          <w:trPrChange w:id="2180"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81" w:author="jonathan pritchard" w:date="2025-01-23T13:34:00Z" w16du:dateUtc="2025-01-23T13:34:00Z">
              <w:tcPr>
                <w:tcW w:w="9526" w:type="dxa"/>
                <w:gridSpan w:val="4"/>
                <w:shd w:val="clear" w:color="auto" w:fill="CCFFCC"/>
                <w:vAlign w:val="center"/>
              </w:tcPr>
            </w:tcPrChange>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2F7035">
        <w:trPr>
          <w:tblHeader/>
          <w:trPrChange w:id="2182"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83" w:author="jonathan pritchard" w:date="2025-01-23T13:34:00Z" w16du:dateUtc="2025-01-23T13:34:00Z">
              <w:tcPr>
                <w:tcW w:w="9526" w:type="dxa"/>
                <w:gridSpan w:val="4"/>
                <w:shd w:val="clear" w:color="auto" w:fill="CCFFCC"/>
                <w:vAlign w:val="center"/>
              </w:tcPr>
            </w:tcPrChange>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2F7035">
        <w:trPr>
          <w:tblHeader/>
          <w:trPrChange w:id="2184" w:author="jonathan pritchard" w:date="2025-01-23T13:34:00Z" w16du:dateUtc="2025-01-23T13:34:00Z">
            <w:trPr>
              <w:tblHeader/>
            </w:trPr>
          </w:trPrChange>
        </w:trPr>
        <w:tc>
          <w:tcPr>
            <w:tcW w:w="9526" w:type="dxa"/>
            <w:gridSpan w:val="4"/>
            <w:shd w:val="clear" w:color="auto" w:fill="BFBFBF" w:themeFill="background1" w:themeFillShade="BF"/>
            <w:vAlign w:val="center"/>
            <w:tcPrChange w:id="2185" w:author="jonathan pritchard" w:date="2025-01-23T13:34:00Z" w16du:dateUtc="2025-01-23T13:34:00Z">
              <w:tcPr>
                <w:tcW w:w="9526" w:type="dxa"/>
                <w:gridSpan w:val="4"/>
                <w:shd w:val="clear" w:color="auto" w:fill="CCFFCC"/>
                <w:vAlign w:val="center"/>
              </w:tcPr>
            </w:tcPrChange>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2186" w:name="_Toc189491257"/>
      <w:r w:rsidR="004F582E">
        <w:lastRenderedPageBreak/>
        <w:t>Data</w:t>
      </w:r>
      <w:r w:rsidR="003B7860">
        <w:t>set</w:t>
      </w:r>
      <w:r w:rsidR="004F582E">
        <w:t xml:space="preserve"> Management</w:t>
      </w:r>
      <w:bookmarkEnd w:id="2186"/>
    </w:p>
    <w:p w14:paraId="17D13051" w14:textId="68EF0B19" w:rsidR="004F582E" w:rsidRPr="00A94802" w:rsidRDefault="003417A2" w:rsidP="003B7860">
      <w:pPr>
        <w:pStyle w:val="Heading3"/>
      </w:pPr>
      <w:r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87"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188">
          <w:tblGrid>
            <w:gridCol w:w="2381"/>
            <w:gridCol w:w="2381"/>
            <w:gridCol w:w="2382"/>
            <w:gridCol w:w="2382"/>
          </w:tblGrid>
        </w:tblGridChange>
      </w:tblGrid>
      <w:tr w:rsidR="004F582E" w14:paraId="66AA57A0" w14:textId="77777777" w:rsidTr="00FC7722">
        <w:trPr>
          <w:cantSplit/>
          <w:trHeight w:val="454"/>
          <w:trPrChange w:id="2189"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190" w:author="jonathan pritchard" w:date="2025-01-23T13:34:00Z" w16du:dateUtc="2025-01-23T13:34:00Z">
              <w:tcPr>
                <w:tcW w:w="2381" w:type="dxa"/>
                <w:shd w:val="clear" w:color="auto" w:fill="CCFFCC"/>
                <w:vAlign w:val="center"/>
              </w:tcPr>
            </w:tcPrChange>
          </w:tcPr>
          <w:p w14:paraId="4F3750B7" w14:textId="77777777" w:rsidR="004F582E" w:rsidRPr="004065B1" w:rsidRDefault="004F582E" w:rsidP="00CB4150">
            <w:r w:rsidRPr="000A066E">
              <w:rPr>
                <w:b/>
              </w:rPr>
              <w:t>Test Reference</w:t>
            </w:r>
          </w:p>
        </w:tc>
        <w:tc>
          <w:tcPr>
            <w:tcW w:w="2381" w:type="dxa"/>
            <w:shd w:val="clear" w:color="auto" w:fill="FFFFFF" w:themeFill="background1"/>
            <w:vAlign w:val="center"/>
            <w:tcPrChange w:id="2191" w:author="jonathan pritchard" w:date="2025-01-23T13:34:00Z" w16du:dateUtc="2025-01-23T13:34:00Z">
              <w:tcPr>
                <w:tcW w:w="2381" w:type="dxa"/>
                <w:shd w:val="clear" w:color="auto" w:fill="CCFFCC"/>
                <w:vAlign w:val="center"/>
              </w:tcPr>
            </w:tcPrChange>
          </w:tcPr>
          <w:p w14:paraId="18206CA7" w14:textId="4CDF199C" w:rsidR="004F582E" w:rsidRPr="004065B1" w:rsidRDefault="00904F18" w:rsidP="00CB4150">
            <w:proofErr w:type="spellStart"/>
            <w:r>
              <w:t>DataManagement</w:t>
            </w:r>
            <w:proofErr w:type="spellEnd"/>
          </w:p>
        </w:tc>
        <w:tc>
          <w:tcPr>
            <w:tcW w:w="2382" w:type="dxa"/>
            <w:shd w:val="clear" w:color="auto" w:fill="BFBFBF" w:themeFill="background1" w:themeFillShade="BF"/>
            <w:vAlign w:val="center"/>
            <w:tcPrChange w:id="2192" w:author="jonathan pritchard" w:date="2025-01-23T13:34:00Z" w16du:dateUtc="2025-01-23T13:34:00Z">
              <w:tcPr>
                <w:tcW w:w="2382" w:type="dxa"/>
                <w:shd w:val="clear" w:color="auto" w:fill="CCFFCC"/>
                <w:vAlign w:val="center"/>
              </w:tcPr>
            </w:tcPrChange>
          </w:tcPr>
          <w:p w14:paraId="2EF4F2EC" w14:textId="77777777" w:rsidR="004F582E" w:rsidRPr="004065B1" w:rsidRDefault="004F582E" w:rsidP="00CB4150">
            <w:r w:rsidRPr="000A066E">
              <w:rPr>
                <w:b/>
              </w:rPr>
              <w:t>IHO Reference</w:t>
            </w:r>
          </w:p>
        </w:tc>
        <w:tc>
          <w:tcPr>
            <w:tcW w:w="2382" w:type="dxa"/>
            <w:shd w:val="clear" w:color="auto" w:fill="FFFFFF" w:themeFill="background1"/>
            <w:vAlign w:val="center"/>
            <w:tcPrChange w:id="2193" w:author="jonathan pritchard" w:date="2025-01-23T13:34:00Z" w16du:dateUtc="2025-01-23T13:34:00Z">
              <w:tcPr>
                <w:tcW w:w="2382" w:type="dxa"/>
                <w:shd w:val="clear" w:color="auto" w:fill="CCFFCC"/>
                <w:vAlign w:val="center"/>
              </w:tcPr>
            </w:tcPrChange>
          </w:tcPr>
          <w:p w14:paraId="061820AE" w14:textId="7411F81C" w:rsidR="004F582E" w:rsidRPr="004065B1" w:rsidRDefault="00FC7722" w:rsidP="00CB4150">
            <w:r>
              <w:rPr>
                <w:rFonts w:ascii="Calibri" w:hAnsi="Calibri" w:cs="Calibri"/>
                <w:color w:val="000000"/>
                <w:sz w:val="22"/>
                <w:szCs w:val="22"/>
              </w:rPr>
              <w:t>S-98 B-3</w:t>
            </w:r>
          </w:p>
        </w:tc>
      </w:tr>
      <w:tr w:rsidR="004F582E" w14:paraId="3775F90A" w14:textId="77777777" w:rsidTr="002F7035">
        <w:trPr>
          <w:cantSplit/>
          <w:trPrChange w:id="2194"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95" w:author="jonathan pritchard" w:date="2025-01-23T13:34:00Z" w16du:dateUtc="2025-01-23T13:34:00Z">
              <w:tcPr>
                <w:tcW w:w="9526" w:type="dxa"/>
                <w:gridSpan w:val="4"/>
                <w:shd w:val="clear" w:color="auto" w:fill="CCFFCC"/>
                <w:vAlign w:val="center"/>
              </w:tcPr>
            </w:tcPrChange>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2F7035">
        <w:trPr>
          <w:cantSplit/>
          <w:trPrChange w:id="2196"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97" w:author="jonathan pritchard" w:date="2025-01-23T13:34:00Z" w16du:dateUtc="2025-01-23T13:34:00Z">
              <w:tcPr>
                <w:tcW w:w="9526" w:type="dxa"/>
                <w:gridSpan w:val="4"/>
                <w:shd w:val="clear" w:color="auto" w:fill="CCFFCC"/>
                <w:vAlign w:val="center"/>
              </w:tcPr>
            </w:tcPrChange>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2F7035">
        <w:trPr>
          <w:cantSplit/>
          <w:trPrChange w:id="2198" w:author="jonathan pritchard" w:date="2025-01-23T13:34:00Z" w16du:dateUtc="2025-01-23T13:34:00Z">
            <w:trPr>
              <w:cantSplit/>
            </w:trPr>
          </w:trPrChange>
        </w:trPr>
        <w:tc>
          <w:tcPr>
            <w:tcW w:w="9526" w:type="dxa"/>
            <w:gridSpan w:val="4"/>
            <w:shd w:val="clear" w:color="auto" w:fill="BFBFBF" w:themeFill="background1" w:themeFillShade="BF"/>
            <w:vAlign w:val="center"/>
            <w:tcPrChange w:id="2199" w:author="jonathan pritchard" w:date="2025-01-23T13:34:00Z" w16du:dateUtc="2025-01-23T13:34:00Z">
              <w:tcPr>
                <w:tcW w:w="9526" w:type="dxa"/>
                <w:gridSpan w:val="4"/>
                <w:shd w:val="clear" w:color="auto" w:fill="CCFFCC"/>
                <w:vAlign w:val="center"/>
              </w:tcPr>
            </w:tcPrChange>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2F7035">
        <w:trPr>
          <w:cantSplit/>
          <w:trPrChange w:id="2200" w:author="jonathan pritchard" w:date="2025-01-23T13:34:00Z" w16du:dateUtc="2025-01-23T13:34:00Z">
            <w:trPr>
              <w:cantSplit/>
            </w:trPr>
          </w:trPrChange>
        </w:trPr>
        <w:tc>
          <w:tcPr>
            <w:tcW w:w="9526" w:type="dxa"/>
            <w:gridSpan w:val="4"/>
            <w:shd w:val="clear" w:color="auto" w:fill="BFBFBF" w:themeFill="background1" w:themeFillShade="BF"/>
            <w:vAlign w:val="center"/>
            <w:tcPrChange w:id="2201" w:author="jonathan pritchard" w:date="2025-01-23T13:34:00Z" w16du:dateUtc="2025-01-23T13:34:00Z">
              <w:tcPr>
                <w:tcW w:w="9526" w:type="dxa"/>
                <w:gridSpan w:val="4"/>
                <w:shd w:val="clear" w:color="auto" w:fill="CCFFCC"/>
                <w:vAlign w:val="center"/>
              </w:tcPr>
            </w:tcPrChange>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r w:rsidRPr="003417A2">
        <w:lastRenderedPageBreak/>
        <w:t xml:space="preserve">Loading additional </w:t>
      </w:r>
      <w:r w:rsidR="00846E03">
        <w:t>dataset</w:t>
      </w:r>
      <w:r w:rsidRPr="003417A2">
        <w:t xml:space="preserve">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02"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03">
          <w:tblGrid>
            <w:gridCol w:w="2381"/>
            <w:gridCol w:w="2381"/>
            <w:gridCol w:w="2382"/>
            <w:gridCol w:w="2382"/>
          </w:tblGrid>
        </w:tblGridChange>
      </w:tblGrid>
      <w:tr w:rsidR="004F582E" w14:paraId="4E4D242E" w14:textId="77777777" w:rsidTr="00FC7722">
        <w:trPr>
          <w:trHeight w:val="454"/>
          <w:tblHeader/>
          <w:trPrChange w:id="2204"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205" w:author="jonathan pritchard" w:date="2025-01-23T13:34:00Z" w16du:dateUtc="2025-01-23T13:34:00Z">
              <w:tcPr>
                <w:tcW w:w="2381" w:type="dxa"/>
                <w:shd w:val="clear" w:color="auto" w:fill="CCFFCC"/>
                <w:vAlign w:val="center"/>
              </w:tcPr>
            </w:tcPrChange>
          </w:tcPr>
          <w:p w14:paraId="4CDCB8D3" w14:textId="77777777" w:rsidR="004F582E" w:rsidRPr="004065B1" w:rsidRDefault="004F582E" w:rsidP="00CB4150">
            <w:r w:rsidRPr="000A066E">
              <w:rPr>
                <w:b/>
              </w:rPr>
              <w:t>Test Reference</w:t>
            </w:r>
          </w:p>
        </w:tc>
        <w:tc>
          <w:tcPr>
            <w:tcW w:w="2381" w:type="dxa"/>
            <w:shd w:val="clear" w:color="auto" w:fill="FFFFFF" w:themeFill="background1"/>
            <w:vAlign w:val="center"/>
            <w:tcPrChange w:id="2206" w:author="jonathan pritchard" w:date="2025-01-23T13:34:00Z" w16du:dateUtc="2025-01-23T13:34:00Z">
              <w:tcPr>
                <w:tcW w:w="2381" w:type="dxa"/>
                <w:shd w:val="clear" w:color="auto" w:fill="CCFFCC"/>
                <w:vAlign w:val="center"/>
              </w:tcPr>
            </w:tcPrChange>
          </w:tcPr>
          <w:p w14:paraId="4AAB5E94" w14:textId="4328B0A4" w:rsidR="004F582E" w:rsidRPr="004065B1" w:rsidRDefault="00846E03" w:rsidP="00CB4150">
            <w:proofErr w:type="spellStart"/>
            <w:r>
              <w:t>AdditionalPermits</w:t>
            </w:r>
            <w:proofErr w:type="spellEnd"/>
          </w:p>
        </w:tc>
        <w:tc>
          <w:tcPr>
            <w:tcW w:w="2382" w:type="dxa"/>
            <w:shd w:val="clear" w:color="auto" w:fill="BFBFBF" w:themeFill="background1" w:themeFillShade="BF"/>
            <w:vAlign w:val="center"/>
            <w:tcPrChange w:id="2207" w:author="jonathan pritchard" w:date="2025-01-23T13:34:00Z" w16du:dateUtc="2025-01-23T13:34:00Z">
              <w:tcPr>
                <w:tcW w:w="2382" w:type="dxa"/>
                <w:shd w:val="clear" w:color="auto" w:fill="CCFFCC"/>
                <w:vAlign w:val="center"/>
              </w:tcPr>
            </w:tcPrChange>
          </w:tcPr>
          <w:p w14:paraId="2B582B22" w14:textId="77777777" w:rsidR="004F582E" w:rsidRPr="004065B1" w:rsidRDefault="004F582E" w:rsidP="00CB4150">
            <w:r w:rsidRPr="000A066E">
              <w:rPr>
                <w:b/>
              </w:rPr>
              <w:t>IHO Reference</w:t>
            </w:r>
          </w:p>
        </w:tc>
        <w:tc>
          <w:tcPr>
            <w:tcW w:w="2382" w:type="dxa"/>
            <w:shd w:val="clear" w:color="auto" w:fill="FFFFFF" w:themeFill="background1"/>
            <w:vAlign w:val="center"/>
            <w:tcPrChange w:id="2208" w:author="jonathan pritchard" w:date="2025-01-23T13:34:00Z" w16du:dateUtc="2025-01-23T13:34:00Z">
              <w:tcPr>
                <w:tcW w:w="2382" w:type="dxa"/>
                <w:shd w:val="clear" w:color="auto" w:fill="CCFFCC"/>
                <w:vAlign w:val="center"/>
              </w:tcPr>
            </w:tcPrChange>
          </w:tcPr>
          <w:p w14:paraId="707B893F" w14:textId="1085B233" w:rsidR="004F582E" w:rsidRPr="004065B1" w:rsidRDefault="00FC7722" w:rsidP="00CB4150">
            <w:r>
              <w:rPr>
                <w:rFonts w:ascii="Calibri" w:hAnsi="Calibri" w:cs="Calibri"/>
                <w:color w:val="000000"/>
                <w:sz w:val="22"/>
                <w:szCs w:val="22"/>
              </w:rPr>
              <w:t>S-98 B-3</w:t>
            </w:r>
          </w:p>
        </w:tc>
      </w:tr>
      <w:tr w:rsidR="004F582E" w14:paraId="2BCF2411" w14:textId="77777777" w:rsidTr="002F7035">
        <w:trPr>
          <w:tblHeader/>
          <w:trPrChange w:id="2209"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10" w:author="jonathan pritchard" w:date="2025-01-23T13:34:00Z" w16du:dateUtc="2025-01-23T13:34:00Z">
              <w:tcPr>
                <w:tcW w:w="9526" w:type="dxa"/>
                <w:gridSpan w:val="4"/>
                <w:shd w:val="clear" w:color="auto" w:fill="CCFFCC"/>
                <w:vAlign w:val="center"/>
              </w:tcPr>
            </w:tcPrChange>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2F7035">
        <w:trPr>
          <w:tblHeader/>
          <w:trPrChange w:id="2211"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12" w:author="jonathan pritchard" w:date="2025-01-23T13:34:00Z" w16du:dateUtc="2025-01-23T13:34:00Z">
              <w:tcPr>
                <w:tcW w:w="9526" w:type="dxa"/>
                <w:gridSpan w:val="4"/>
                <w:shd w:val="clear" w:color="auto" w:fill="CCFFCC"/>
                <w:vAlign w:val="center"/>
              </w:tcPr>
            </w:tcPrChange>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2F7035">
        <w:trPr>
          <w:tblHeader/>
          <w:trPrChange w:id="2213"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14" w:author="jonathan pritchard" w:date="2025-01-23T13:34:00Z" w16du:dateUtc="2025-01-23T13:34:00Z">
              <w:tcPr>
                <w:tcW w:w="9526" w:type="dxa"/>
                <w:gridSpan w:val="4"/>
                <w:shd w:val="clear" w:color="auto" w:fill="CCFFCC"/>
                <w:vAlign w:val="center"/>
              </w:tcPr>
            </w:tcPrChange>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2F7035">
        <w:trPr>
          <w:tblHeader/>
          <w:trPrChange w:id="2215"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16" w:author="jonathan pritchard" w:date="2025-01-23T13:34:00Z" w16du:dateUtc="2025-01-23T13:34:00Z">
              <w:tcPr>
                <w:tcW w:w="9526" w:type="dxa"/>
                <w:gridSpan w:val="4"/>
                <w:shd w:val="clear" w:color="auto" w:fill="CCFFCC"/>
                <w:vAlign w:val="center"/>
              </w:tcPr>
            </w:tcPrChange>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r w:rsidR="003417A2" w:rsidRPr="003417A2">
        <w:lastRenderedPageBreak/>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17"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18">
          <w:tblGrid>
            <w:gridCol w:w="2381"/>
            <w:gridCol w:w="2381"/>
            <w:gridCol w:w="2382"/>
            <w:gridCol w:w="2382"/>
          </w:tblGrid>
        </w:tblGridChange>
      </w:tblGrid>
      <w:tr w:rsidR="004F582E" w14:paraId="3189A6C8" w14:textId="77777777" w:rsidTr="00FC7722">
        <w:trPr>
          <w:cantSplit/>
          <w:trHeight w:val="454"/>
          <w:trPrChange w:id="2219" w:author="jonathan pritchard" w:date="2025-01-23T13:34:00Z" w16du:dateUtc="2025-01-23T13:34:00Z">
            <w:trPr>
              <w:cantSplit/>
              <w:trHeight w:val="454"/>
            </w:trPr>
          </w:trPrChange>
        </w:trPr>
        <w:tc>
          <w:tcPr>
            <w:tcW w:w="2381" w:type="dxa"/>
            <w:shd w:val="clear" w:color="auto" w:fill="BFBFBF" w:themeFill="background1" w:themeFillShade="BF"/>
            <w:vAlign w:val="center"/>
            <w:tcPrChange w:id="2220" w:author="jonathan pritchard" w:date="2025-01-23T13:34:00Z" w16du:dateUtc="2025-01-23T13:34:00Z">
              <w:tcPr>
                <w:tcW w:w="2381" w:type="dxa"/>
                <w:shd w:val="clear" w:color="auto" w:fill="CCFFCC"/>
                <w:vAlign w:val="center"/>
              </w:tcPr>
            </w:tcPrChange>
          </w:tcPr>
          <w:p w14:paraId="57C5D43C" w14:textId="77777777" w:rsidR="004F582E" w:rsidRPr="004065B1" w:rsidRDefault="004F582E" w:rsidP="00CB4150">
            <w:r w:rsidRPr="000A066E">
              <w:rPr>
                <w:b/>
              </w:rPr>
              <w:t>Test Reference</w:t>
            </w:r>
          </w:p>
        </w:tc>
        <w:tc>
          <w:tcPr>
            <w:tcW w:w="2381" w:type="dxa"/>
            <w:shd w:val="clear" w:color="auto" w:fill="FFFFFF" w:themeFill="background1"/>
            <w:vAlign w:val="center"/>
            <w:tcPrChange w:id="2221" w:author="jonathan pritchard" w:date="2025-01-23T13:34:00Z" w16du:dateUtc="2025-01-23T13:34:00Z">
              <w:tcPr>
                <w:tcW w:w="2381" w:type="dxa"/>
                <w:shd w:val="clear" w:color="auto" w:fill="CCFFCC"/>
                <w:vAlign w:val="center"/>
              </w:tcPr>
            </w:tcPrChange>
          </w:tcPr>
          <w:p w14:paraId="5B6BF69C" w14:textId="5D37EC2D" w:rsidR="004F582E" w:rsidRPr="004065B1" w:rsidRDefault="00383D69" w:rsidP="00CB4150">
            <w:proofErr w:type="spellStart"/>
            <w:r>
              <w:t>ProviderChange</w:t>
            </w:r>
            <w:proofErr w:type="spellEnd"/>
          </w:p>
        </w:tc>
        <w:tc>
          <w:tcPr>
            <w:tcW w:w="2382" w:type="dxa"/>
            <w:shd w:val="clear" w:color="auto" w:fill="BFBFBF" w:themeFill="background1" w:themeFillShade="BF"/>
            <w:vAlign w:val="center"/>
            <w:tcPrChange w:id="2222" w:author="jonathan pritchard" w:date="2025-01-23T13:34:00Z" w16du:dateUtc="2025-01-23T13:34:00Z">
              <w:tcPr>
                <w:tcW w:w="2382" w:type="dxa"/>
                <w:shd w:val="clear" w:color="auto" w:fill="CCFFCC"/>
                <w:vAlign w:val="center"/>
              </w:tcPr>
            </w:tcPrChange>
          </w:tcPr>
          <w:p w14:paraId="57E09F54" w14:textId="77777777" w:rsidR="004F582E" w:rsidRPr="004065B1" w:rsidRDefault="004F582E" w:rsidP="00CB4150">
            <w:r w:rsidRPr="000A066E">
              <w:rPr>
                <w:b/>
              </w:rPr>
              <w:t>IHO Reference</w:t>
            </w:r>
          </w:p>
        </w:tc>
        <w:tc>
          <w:tcPr>
            <w:tcW w:w="2382" w:type="dxa"/>
            <w:shd w:val="clear" w:color="auto" w:fill="FFFFFF" w:themeFill="background1"/>
            <w:vAlign w:val="center"/>
            <w:tcPrChange w:id="2223" w:author="jonathan pritchard" w:date="2025-01-23T13:34:00Z" w16du:dateUtc="2025-01-23T13:34:00Z">
              <w:tcPr>
                <w:tcW w:w="2382" w:type="dxa"/>
                <w:shd w:val="clear" w:color="auto" w:fill="CCFFCC"/>
                <w:vAlign w:val="center"/>
              </w:tcPr>
            </w:tcPrChange>
          </w:tcPr>
          <w:p w14:paraId="5F4D3F7E" w14:textId="2B9772AC" w:rsidR="004F582E" w:rsidRPr="004065B1" w:rsidRDefault="00FC7722" w:rsidP="00CB4150">
            <w:r>
              <w:rPr>
                <w:rFonts w:ascii="Calibri" w:hAnsi="Calibri" w:cs="Calibri"/>
                <w:color w:val="000000"/>
                <w:sz w:val="22"/>
                <w:szCs w:val="22"/>
              </w:rPr>
              <w:t>S-98 B-3</w:t>
            </w:r>
          </w:p>
        </w:tc>
      </w:tr>
      <w:tr w:rsidR="004F582E" w14:paraId="311A153A" w14:textId="77777777" w:rsidTr="002F7035">
        <w:trPr>
          <w:cantSplit/>
          <w:trPrChange w:id="2224" w:author="jonathan pritchard" w:date="2025-01-23T13:34:00Z" w16du:dateUtc="2025-01-23T13:34:00Z">
            <w:trPr>
              <w:cantSplit/>
            </w:trPr>
          </w:trPrChange>
        </w:trPr>
        <w:tc>
          <w:tcPr>
            <w:tcW w:w="9526" w:type="dxa"/>
            <w:gridSpan w:val="4"/>
            <w:shd w:val="clear" w:color="auto" w:fill="BFBFBF" w:themeFill="background1" w:themeFillShade="BF"/>
            <w:vAlign w:val="center"/>
            <w:tcPrChange w:id="2225" w:author="jonathan pritchard" w:date="2025-01-23T13:34:00Z" w16du:dateUtc="2025-01-23T13:34:00Z">
              <w:tcPr>
                <w:tcW w:w="9526" w:type="dxa"/>
                <w:gridSpan w:val="4"/>
                <w:shd w:val="clear" w:color="auto" w:fill="CCFFCC"/>
                <w:vAlign w:val="center"/>
              </w:tcPr>
            </w:tcPrChange>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2F7035">
        <w:trPr>
          <w:cantSplit/>
          <w:trPrChange w:id="2226" w:author="jonathan pritchard" w:date="2025-01-23T13:34:00Z" w16du:dateUtc="2025-01-23T13:34:00Z">
            <w:trPr>
              <w:cantSplit/>
            </w:trPr>
          </w:trPrChange>
        </w:trPr>
        <w:tc>
          <w:tcPr>
            <w:tcW w:w="9526" w:type="dxa"/>
            <w:gridSpan w:val="4"/>
            <w:shd w:val="clear" w:color="auto" w:fill="BFBFBF" w:themeFill="background1" w:themeFillShade="BF"/>
            <w:vAlign w:val="center"/>
            <w:tcPrChange w:id="2227" w:author="jonathan pritchard" w:date="2025-01-23T13:34:00Z" w16du:dateUtc="2025-01-23T13:34:00Z">
              <w:tcPr>
                <w:tcW w:w="9526" w:type="dxa"/>
                <w:gridSpan w:val="4"/>
                <w:shd w:val="clear" w:color="auto" w:fill="CCFFCC"/>
                <w:vAlign w:val="center"/>
              </w:tcPr>
            </w:tcPrChange>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2F7035">
        <w:trPr>
          <w:cantSplit/>
          <w:trPrChange w:id="2228" w:author="jonathan pritchard" w:date="2025-01-23T13:34:00Z" w16du:dateUtc="2025-01-23T13:34:00Z">
            <w:trPr>
              <w:cantSplit/>
            </w:trPr>
          </w:trPrChange>
        </w:trPr>
        <w:tc>
          <w:tcPr>
            <w:tcW w:w="9526" w:type="dxa"/>
            <w:gridSpan w:val="4"/>
            <w:shd w:val="clear" w:color="auto" w:fill="BFBFBF" w:themeFill="background1" w:themeFillShade="BF"/>
            <w:vAlign w:val="center"/>
            <w:tcPrChange w:id="2229" w:author="jonathan pritchard" w:date="2025-01-23T13:34:00Z" w16du:dateUtc="2025-01-23T13:34:00Z">
              <w:tcPr>
                <w:tcW w:w="9526" w:type="dxa"/>
                <w:gridSpan w:val="4"/>
                <w:shd w:val="clear" w:color="auto" w:fill="CCFFCC"/>
                <w:vAlign w:val="center"/>
              </w:tcPr>
            </w:tcPrChange>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2F7035">
        <w:trPr>
          <w:cantSplit/>
          <w:trPrChange w:id="2230" w:author="jonathan pritchard" w:date="2025-01-23T13:34:00Z" w16du:dateUtc="2025-01-23T13:34:00Z">
            <w:trPr>
              <w:cantSplit/>
            </w:trPr>
          </w:trPrChange>
        </w:trPr>
        <w:tc>
          <w:tcPr>
            <w:tcW w:w="9526" w:type="dxa"/>
            <w:gridSpan w:val="4"/>
            <w:shd w:val="clear" w:color="auto" w:fill="BFBFBF" w:themeFill="background1" w:themeFillShade="BF"/>
            <w:vAlign w:val="center"/>
            <w:tcPrChange w:id="2231" w:author="jonathan pritchard" w:date="2025-01-23T13:34:00Z" w16du:dateUtc="2025-01-23T13:34:00Z">
              <w:tcPr>
                <w:tcW w:w="9526" w:type="dxa"/>
                <w:gridSpan w:val="4"/>
                <w:shd w:val="clear" w:color="auto" w:fill="CCFFCC"/>
                <w:vAlign w:val="center"/>
              </w:tcPr>
            </w:tcPrChange>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2232" w:name="_Toc189491258"/>
      <w:r>
        <w:lastRenderedPageBreak/>
        <w:t>ECDIS management of data services.</w:t>
      </w:r>
      <w:bookmarkEnd w:id="2232"/>
    </w:p>
    <w:p w14:paraId="429EEC31" w14:textId="5377B1C7" w:rsidR="00C915C5" w:rsidRDefault="00C915C5" w:rsidP="00C915C5">
      <w:pPr>
        <w:pStyle w:val="Heading3"/>
      </w:pPr>
      <w:r w:rsidRPr="003417A2">
        <w:t>ECDIS management of cancelled cells</w:t>
      </w:r>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33" w:author="jonathan pritchard" w:date="2025-01-23T13:34:00Z" w16du:dateUtc="2025-01-23T13: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2234">
          <w:tblGrid>
            <w:gridCol w:w="2381"/>
            <w:gridCol w:w="2381"/>
            <w:gridCol w:w="2382"/>
            <w:gridCol w:w="2382"/>
          </w:tblGrid>
        </w:tblGridChange>
      </w:tblGrid>
      <w:tr w:rsidR="00467FAD" w:rsidRPr="00467FAD" w14:paraId="1E592F05" w14:textId="77777777" w:rsidTr="002F7035">
        <w:trPr>
          <w:trHeight w:val="454"/>
          <w:tblHeader/>
          <w:trPrChange w:id="2235" w:author="jonathan pritchard" w:date="2025-01-23T13:34:00Z" w16du:dateUtc="2025-01-23T13:34:00Z">
            <w:trPr>
              <w:trHeight w:val="454"/>
              <w:tblHeader/>
            </w:trPr>
          </w:trPrChange>
        </w:trPr>
        <w:tc>
          <w:tcPr>
            <w:tcW w:w="2381" w:type="dxa"/>
            <w:shd w:val="clear" w:color="auto" w:fill="BFBFBF" w:themeFill="background1" w:themeFillShade="BF"/>
            <w:vAlign w:val="center"/>
            <w:tcPrChange w:id="2236" w:author="jonathan pritchard" w:date="2025-01-23T13:34:00Z" w16du:dateUtc="2025-01-23T13:34:00Z">
              <w:tcPr>
                <w:tcW w:w="2381" w:type="dxa"/>
                <w:shd w:val="clear" w:color="auto" w:fill="CCFFCC"/>
                <w:vAlign w:val="center"/>
              </w:tcPr>
            </w:tcPrChange>
          </w:tcPr>
          <w:p w14:paraId="67E18F0D" w14:textId="77777777" w:rsidR="004F582E" w:rsidRPr="00467FAD" w:rsidRDefault="004F582E" w:rsidP="00CB4150">
            <w:r w:rsidRPr="00467FAD">
              <w:rPr>
                <w:b/>
              </w:rPr>
              <w:t>Test Reference</w:t>
            </w:r>
          </w:p>
        </w:tc>
        <w:tc>
          <w:tcPr>
            <w:tcW w:w="2381" w:type="dxa"/>
            <w:shd w:val="clear" w:color="auto" w:fill="BFBFBF" w:themeFill="background1" w:themeFillShade="BF"/>
            <w:vAlign w:val="center"/>
            <w:tcPrChange w:id="2237" w:author="jonathan pritchard" w:date="2025-01-23T13:34:00Z" w16du:dateUtc="2025-01-23T13:34:00Z">
              <w:tcPr>
                <w:tcW w:w="2381" w:type="dxa"/>
                <w:shd w:val="clear" w:color="auto" w:fill="CCFFCC"/>
                <w:vAlign w:val="center"/>
              </w:tcPr>
            </w:tcPrChange>
          </w:tcPr>
          <w:p w14:paraId="5339D358" w14:textId="05F1E143" w:rsidR="004F582E" w:rsidRPr="00467FAD" w:rsidRDefault="004A7876" w:rsidP="00CB4150">
            <w:proofErr w:type="spellStart"/>
            <w:r>
              <w:t>CancelledDatasets</w:t>
            </w:r>
            <w:proofErr w:type="spellEnd"/>
          </w:p>
        </w:tc>
        <w:tc>
          <w:tcPr>
            <w:tcW w:w="2382" w:type="dxa"/>
            <w:shd w:val="clear" w:color="auto" w:fill="BFBFBF" w:themeFill="background1" w:themeFillShade="BF"/>
            <w:vAlign w:val="center"/>
            <w:tcPrChange w:id="2238" w:author="jonathan pritchard" w:date="2025-01-23T13:34:00Z" w16du:dateUtc="2025-01-23T13:34:00Z">
              <w:tcPr>
                <w:tcW w:w="2382" w:type="dxa"/>
                <w:shd w:val="clear" w:color="auto" w:fill="CCFFCC"/>
                <w:vAlign w:val="center"/>
              </w:tcPr>
            </w:tcPrChange>
          </w:tcPr>
          <w:p w14:paraId="6C6DA6D7" w14:textId="77777777" w:rsidR="004F582E" w:rsidRPr="00467FAD" w:rsidRDefault="004F582E" w:rsidP="00CB4150">
            <w:r w:rsidRPr="00467FAD">
              <w:rPr>
                <w:b/>
              </w:rPr>
              <w:t>IHO Reference</w:t>
            </w:r>
          </w:p>
        </w:tc>
        <w:tc>
          <w:tcPr>
            <w:tcW w:w="2382" w:type="dxa"/>
            <w:shd w:val="clear" w:color="auto" w:fill="BFBFBF" w:themeFill="background1" w:themeFillShade="BF"/>
            <w:vAlign w:val="center"/>
            <w:tcPrChange w:id="2239" w:author="jonathan pritchard" w:date="2025-01-23T13:34:00Z" w16du:dateUtc="2025-01-23T13:34:00Z">
              <w:tcPr>
                <w:tcW w:w="2382" w:type="dxa"/>
                <w:shd w:val="clear" w:color="auto" w:fill="CCFFCC"/>
                <w:vAlign w:val="center"/>
              </w:tcPr>
            </w:tcPrChange>
          </w:tcPr>
          <w:p w14:paraId="45A67812" w14:textId="2B5B88D4" w:rsidR="004F582E" w:rsidRPr="00467FAD" w:rsidRDefault="004F582E" w:rsidP="00517158"/>
        </w:tc>
      </w:tr>
      <w:tr w:rsidR="00467FAD" w:rsidRPr="00467FAD" w14:paraId="2E1B7682" w14:textId="77777777" w:rsidTr="002F7035">
        <w:trPr>
          <w:tblHeader/>
          <w:trPrChange w:id="2240"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41" w:author="jonathan pritchard" w:date="2025-01-23T13:34:00Z" w16du:dateUtc="2025-01-23T13:34:00Z">
              <w:tcPr>
                <w:tcW w:w="9526" w:type="dxa"/>
                <w:gridSpan w:val="4"/>
                <w:shd w:val="clear" w:color="auto" w:fill="CCFFCC"/>
                <w:vAlign w:val="center"/>
              </w:tcPr>
            </w:tcPrChange>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2F7035">
        <w:trPr>
          <w:tblHeader/>
          <w:trPrChange w:id="2242"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43" w:author="jonathan pritchard" w:date="2025-01-23T13:34:00Z" w16du:dateUtc="2025-01-23T13:34:00Z">
              <w:tcPr>
                <w:tcW w:w="9526" w:type="dxa"/>
                <w:gridSpan w:val="4"/>
                <w:shd w:val="clear" w:color="auto" w:fill="CCFFCC"/>
                <w:vAlign w:val="center"/>
              </w:tcPr>
            </w:tcPrChange>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2F7035">
        <w:trPr>
          <w:tblHeader/>
          <w:trPrChange w:id="2244" w:author="jonathan pritchard" w:date="2025-01-23T13:34:00Z" w16du:dateUtc="2025-01-23T13:34:00Z">
            <w:trPr>
              <w:tblHeader/>
            </w:trPr>
          </w:trPrChange>
        </w:trPr>
        <w:tc>
          <w:tcPr>
            <w:tcW w:w="9526" w:type="dxa"/>
            <w:gridSpan w:val="4"/>
            <w:shd w:val="clear" w:color="auto" w:fill="BFBFBF" w:themeFill="background1" w:themeFillShade="BF"/>
            <w:vAlign w:val="center"/>
            <w:tcPrChange w:id="2245" w:author="jonathan pritchard" w:date="2025-01-23T13:34:00Z" w16du:dateUtc="2025-01-23T13:34:00Z">
              <w:tcPr>
                <w:tcW w:w="9526" w:type="dxa"/>
                <w:gridSpan w:val="4"/>
                <w:shd w:val="clear" w:color="auto" w:fill="CCFFCC"/>
                <w:vAlign w:val="center"/>
              </w:tcPr>
            </w:tcPrChange>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2F7035">
        <w:trPr>
          <w:tblHeader/>
          <w:trPrChange w:id="2246" w:author="jonathan pritchard" w:date="2025-01-23T13:35:00Z" w16du:dateUtc="2025-01-23T13:35:00Z">
            <w:trPr>
              <w:tblHeader/>
            </w:trPr>
          </w:trPrChange>
        </w:trPr>
        <w:tc>
          <w:tcPr>
            <w:tcW w:w="9526" w:type="dxa"/>
            <w:gridSpan w:val="4"/>
            <w:shd w:val="clear" w:color="auto" w:fill="BFBFBF" w:themeFill="background1" w:themeFillShade="BF"/>
            <w:vAlign w:val="center"/>
            <w:tcPrChange w:id="2247" w:author="jonathan pritchard" w:date="2025-01-23T13:35:00Z" w16du:dateUtc="2025-01-23T13:35:00Z">
              <w:tcPr>
                <w:tcW w:w="9526" w:type="dxa"/>
                <w:gridSpan w:val="4"/>
                <w:shd w:val="clear" w:color="auto" w:fill="CCFFCC"/>
                <w:vAlign w:val="center"/>
              </w:tcPr>
            </w:tcPrChange>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r w:rsidR="003417A2" w:rsidRPr="003417A2">
        <w:lastRenderedPageBreak/>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48"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5"/>
        <w:gridCol w:w="878"/>
        <w:gridCol w:w="1598"/>
        <w:gridCol w:w="1071"/>
        <w:gridCol w:w="1071"/>
        <w:gridCol w:w="137"/>
        <w:gridCol w:w="965"/>
        <w:gridCol w:w="1158"/>
        <w:gridCol w:w="506"/>
        <w:gridCol w:w="1576"/>
        <w:gridCol w:w="321"/>
        <w:tblGridChange w:id="2249">
          <w:tblGrid>
            <w:gridCol w:w="245"/>
            <w:gridCol w:w="878"/>
            <w:gridCol w:w="1598"/>
            <w:gridCol w:w="1071"/>
            <w:gridCol w:w="1071"/>
            <w:gridCol w:w="137"/>
            <w:gridCol w:w="965"/>
            <w:gridCol w:w="1158"/>
            <w:gridCol w:w="506"/>
            <w:gridCol w:w="1576"/>
            <w:gridCol w:w="321"/>
          </w:tblGrid>
        </w:tblGridChange>
      </w:tblGrid>
      <w:tr w:rsidR="004F582E" w14:paraId="12A1D305" w14:textId="77777777" w:rsidTr="002F7035">
        <w:trPr>
          <w:trHeight w:val="454"/>
          <w:tblHeader/>
          <w:trPrChange w:id="2250" w:author="jonathan pritchard" w:date="2025-01-23T13:35:00Z" w16du:dateUtc="2025-01-23T13:35:00Z">
            <w:trPr>
              <w:trHeight w:val="454"/>
              <w:tblHeader/>
            </w:trPr>
          </w:trPrChange>
        </w:trPr>
        <w:tc>
          <w:tcPr>
            <w:tcW w:w="2383" w:type="dxa"/>
            <w:gridSpan w:val="3"/>
            <w:shd w:val="clear" w:color="auto" w:fill="BFBFBF" w:themeFill="background1" w:themeFillShade="BF"/>
            <w:vAlign w:val="center"/>
            <w:tcPrChange w:id="2251" w:author="jonathan pritchard" w:date="2025-01-23T13:35:00Z" w16du:dateUtc="2025-01-23T13:35:00Z">
              <w:tcPr>
                <w:tcW w:w="2383" w:type="dxa"/>
                <w:gridSpan w:val="3"/>
                <w:shd w:val="clear" w:color="auto" w:fill="CCFFCC"/>
                <w:vAlign w:val="center"/>
              </w:tcPr>
            </w:tcPrChange>
          </w:tcPr>
          <w:p w14:paraId="17C9654A" w14:textId="77777777" w:rsidR="004F582E" w:rsidRPr="00467FAD" w:rsidRDefault="004F582E" w:rsidP="00CB4150">
            <w:r w:rsidRPr="00467FAD">
              <w:rPr>
                <w:b/>
              </w:rPr>
              <w:t>Test Reference</w:t>
            </w:r>
          </w:p>
        </w:tc>
        <w:tc>
          <w:tcPr>
            <w:tcW w:w="2403" w:type="dxa"/>
            <w:gridSpan w:val="3"/>
            <w:shd w:val="clear" w:color="auto" w:fill="BFBFBF" w:themeFill="background1" w:themeFillShade="BF"/>
            <w:vAlign w:val="center"/>
            <w:tcPrChange w:id="2252" w:author="jonathan pritchard" w:date="2025-01-23T13:35:00Z" w16du:dateUtc="2025-01-23T13:35:00Z">
              <w:tcPr>
                <w:tcW w:w="2403" w:type="dxa"/>
                <w:gridSpan w:val="3"/>
                <w:shd w:val="clear" w:color="auto" w:fill="CCFFCC"/>
                <w:vAlign w:val="center"/>
              </w:tcPr>
            </w:tcPrChange>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BFBFBF" w:themeFill="background1" w:themeFillShade="BF"/>
            <w:vAlign w:val="center"/>
            <w:tcPrChange w:id="2253" w:author="jonathan pritchard" w:date="2025-01-23T13:35:00Z" w16du:dateUtc="2025-01-23T13:35:00Z">
              <w:tcPr>
                <w:tcW w:w="2690" w:type="dxa"/>
                <w:gridSpan w:val="3"/>
                <w:shd w:val="clear" w:color="auto" w:fill="CCFFCC"/>
                <w:vAlign w:val="center"/>
              </w:tcPr>
            </w:tcPrChange>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BFBFBF" w:themeFill="background1" w:themeFillShade="BF"/>
            <w:vAlign w:val="center"/>
            <w:tcPrChange w:id="2254" w:author="jonathan pritchard" w:date="2025-01-23T13:35:00Z" w16du:dateUtc="2025-01-23T13:35:00Z">
              <w:tcPr>
                <w:tcW w:w="2050" w:type="dxa"/>
                <w:gridSpan w:val="2"/>
                <w:shd w:val="clear" w:color="auto" w:fill="CCFFCC"/>
                <w:vAlign w:val="center"/>
              </w:tcPr>
            </w:tcPrChange>
          </w:tcPr>
          <w:p w14:paraId="0AEBC99A" w14:textId="4901A180" w:rsidR="004F582E" w:rsidRPr="004A7876" w:rsidRDefault="004F582E" w:rsidP="00CB4150">
            <w:pPr>
              <w:rPr>
                <w:color w:val="000000" w:themeColor="text1"/>
              </w:rPr>
            </w:pPr>
          </w:p>
        </w:tc>
      </w:tr>
      <w:tr w:rsidR="004F582E" w14:paraId="7392300C" w14:textId="77777777" w:rsidTr="002F7035">
        <w:trPr>
          <w:tblHeader/>
          <w:trPrChange w:id="2255"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56" w:author="jonathan pritchard" w:date="2025-01-23T13:35:00Z" w16du:dateUtc="2025-01-23T13:35:00Z">
              <w:tcPr>
                <w:tcW w:w="9526" w:type="dxa"/>
                <w:gridSpan w:val="11"/>
                <w:shd w:val="clear" w:color="auto" w:fill="CCFFCC"/>
                <w:vAlign w:val="center"/>
              </w:tcPr>
            </w:tcPrChange>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2F7035">
        <w:trPr>
          <w:tblHeader/>
          <w:trPrChange w:id="2257"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58" w:author="jonathan pritchard" w:date="2025-01-23T13:35:00Z" w16du:dateUtc="2025-01-23T13:35:00Z">
              <w:tcPr>
                <w:tcW w:w="9526" w:type="dxa"/>
                <w:gridSpan w:val="11"/>
                <w:shd w:val="clear" w:color="auto" w:fill="CCFFCC"/>
                <w:vAlign w:val="center"/>
              </w:tcPr>
            </w:tcPrChange>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2F7035">
        <w:trPr>
          <w:tblHeader/>
          <w:trPrChange w:id="2259"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60" w:author="jonathan pritchard" w:date="2025-01-23T13:35:00Z" w16du:dateUtc="2025-01-23T13:35:00Z">
              <w:tcPr>
                <w:tcW w:w="9526" w:type="dxa"/>
                <w:gridSpan w:val="11"/>
                <w:shd w:val="clear" w:color="auto" w:fill="CCFFCC"/>
                <w:vAlign w:val="center"/>
              </w:tcPr>
            </w:tcPrChange>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2F7035">
        <w:trPr>
          <w:tblHeader/>
          <w:trPrChange w:id="2261"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262"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r w:rsidR="003417A2" w:rsidRPr="00467FAD">
        <w:lastRenderedPageBreak/>
        <w:t xml:space="preserve">ECDIS management of ENC re-issued </w:t>
      </w:r>
      <w:r w:rsidR="00467FAD">
        <w:t>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63"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4"/>
        <w:gridCol w:w="897"/>
        <w:gridCol w:w="1608"/>
        <w:gridCol w:w="1070"/>
        <w:gridCol w:w="1070"/>
        <w:gridCol w:w="111"/>
        <w:gridCol w:w="960"/>
        <w:gridCol w:w="1227"/>
        <w:gridCol w:w="85"/>
        <w:gridCol w:w="1933"/>
        <w:gridCol w:w="321"/>
        <w:tblGridChange w:id="2264">
          <w:tblGrid>
            <w:gridCol w:w="244"/>
            <w:gridCol w:w="897"/>
            <w:gridCol w:w="1608"/>
            <w:gridCol w:w="1070"/>
            <w:gridCol w:w="1070"/>
            <w:gridCol w:w="111"/>
            <w:gridCol w:w="960"/>
            <w:gridCol w:w="1227"/>
            <w:gridCol w:w="85"/>
            <w:gridCol w:w="1933"/>
            <w:gridCol w:w="321"/>
          </w:tblGrid>
        </w:tblGridChange>
      </w:tblGrid>
      <w:tr w:rsidR="00467FAD" w:rsidRPr="00467FAD" w14:paraId="113D59AD" w14:textId="77777777" w:rsidTr="002F7035">
        <w:trPr>
          <w:trHeight w:val="454"/>
          <w:tblHeader/>
          <w:trPrChange w:id="2265" w:author="jonathan pritchard" w:date="2025-01-23T13:35:00Z" w16du:dateUtc="2025-01-23T13:35:00Z">
            <w:trPr>
              <w:trHeight w:val="454"/>
              <w:tblHeader/>
            </w:trPr>
          </w:trPrChange>
        </w:trPr>
        <w:tc>
          <w:tcPr>
            <w:tcW w:w="2382" w:type="dxa"/>
            <w:gridSpan w:val="3"/>
            <w:shd w:val="clear" w:color="auto" w:fill="BFBFBF" w:themeFill="background1" w:themeFillShade="BF"/>
            <w:vAlign w:val="center"/>
            <w:tcPrChange w:id="2266" w:author="jonathan pritchard" w:date="2025-01-23T13:35:00Z" w16du:dateUtc="2025-01-23T13:35:00Z">
              <w:tcPr>
                <w:tcW w:w="2382" w:type="dxa"/>
                <w:gridSpan w:val="3"/>
                <w:shd w:val="clear" w:color="auto" w:fill="CCFFCC"/>
                <w:vAlign w:val="center"/>
              </w:tcPr>
            </w:tcPrChange>
          </w:tcPr>
          <w:p w14:paraId="7F1CDD3D" w14:textId="77777777" w:rsidR="004F582E" w:rsidRPr="00467FAD" w:rsidRDefault="004F582E" w:rsidP="00CB4150">
            <w:r w:rsidRPr="00467FAD">
              <w:rPr>
                <w:b/>
              </w:rPr>
              <w:t>Test Reference</w:t>
            </w:r>
          </w:p>
        </w:tc>
        <w:tc>
          <w:tcPr>
            <w:tcW w:w="2379" w:type="dxa"/>
            <w:gridSpan w:val="3"/>
            <w:shd w:val="clear" w:color="auto" w:fill="BFBFBF" w:themeFill="background1" w:themeFillShade="BF"/>
            <w:vAlign w:val="center"/>
            <w:tcPrChange w:id="2267" w:author="jonathan pritchard" w:date="2025-01-23T13:35:00Z" w16du:dateUtc="2025-01-23T13:35:00Z">
              <w:tcPr>
                <w:tcW w:w="2379" w:type="dxa"/>
                <w:gridSpan w:val="3"/>
                <w:shd w:val="clear" w:color="auto" w:fill="CCFFCC"/>
                <w:vAlign w:val="center"/>
              </w:tcPr>
            </w:tcPrChange>
          </w:tcPr>
          <w:p w14:paraId="11607CA7" w14:textId="175050B7" w:rsidR="004F582E" w:rsidRPr="00467FAD" w:rsidRDefault="004A7876" w:rsidP="00CB4150">
            <w:r>
              <w:t>Reissues</w:t>
            </w:r>
          </w:p>
        </w:tc>
        <w:tc>
          <w:tcPr>
            <w:tcW w:w="2380" w:type="dxa"/>
            <w:gridSpan w:val="3"/>
            <w:shd w:val="clear" w:color="auto" w:fill="BFBFBF" w:themeFill="background1" w:themeFillShade="BF"/>
            <w:vAlign w:val="center"/>
            <w:tcPrChange w:id="2268" w:author="jonathan pritchard" w:date="2025-01-23T13:35:00Z" w16du:dateUtc="2025-01-23T13:35:00Z">
              <w:tcPr>
                <w:tcW w:w="2380" w:type="dxa"/>
                <w:gridSpan w:val="3"/>
                <w:shd w:val="clear" w:color="auto" w:fill="CCFFCC"/>
                <w:vAlign w:val="center"/>
              </w:tcPr>
            </w:tcPrChange>
          </w:tcPr>
          <w:p w14:paraId="3D9AC026" w14:textId="77777777" w:rsidR="004F582E" w:rsidRPr="00467FAD" w:rsidRDefault="004F582E" w:rsidP="00CB4150">
            <w:r w:rsidRPr="00467FAD">
              <w:rPr>
                <w:b/>
              </w:rPr>
              <w:t>IHO Reference</w:t>
            </w:r>
          </w:p>
        </w:tc>
        <w:tc>
          <w:tcPr>
            <w:tcW w:w="2385" w:type="dxa"/>
            <w:gridSpan w:val="2"/>
            <w:shd w:val="clear" w:color="auto" w:fill="BFBFBF" w:themeFill="background1" w:themeFillShade="BF"/>
            <w:vAlign w:val="center"/>
            <w:tcPrChange w:id="2269" w:author="jonathan pritchard" w:date="2025-01-23T13:35:00Z" w16du:dateUtc="2025-01-23T13:35:00Z">
              <w:tcPr>
                <w:tcW w:w="2385" w:type="dxa"/>
                <w:gridSpan w:val="2"/>
                <w:shd w:val="clear" w:color="auto" w:fill="CCFFCC"/>
                <w:vAlign w:val="center"/>
              </w:tcPr>
            </w:tcPrChange>
          </w:tcPr>
          <w:p w14:paraId="74CA5575" w14:textId="358C268A" w:rsidR="004F582E" w:rsidRPr="00467FAD" w:rsidRDefault="004F582E" w:rsidP="00CB4150"/>
        </w:tc>
      </w:tr>
      <w:tr w:rsidR="00467FAD" w:rsidRPr="00467FAD" w14:paraId="6E488841" w14:textId="77777777" w:rsidTr="002F7035">
        <w:trPr>
          <w:tblHeader/>
          <w:trPrChange w:id="2270"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71" w:author="jonathan pritchard" w:date="2025-01-23T13:35:00Z" w16du:dateUtc="2025-01-23T13:35:00Z">
              <w:tcPr>
                <w:tcW w:w="9526" w:type="dxa"/>
                <w:gridSpan w:val="11"/>
                <w:shd w:val="clear" w:color="auto" w:fill="CCFFCC"/>
                <w:vAlign w:val="center"/>
              </w:tcPr>
            </w:tcPrChange>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2F7035">
        <w:trPr>
          <w:tblHeader/>
          <w:trPrChange w:id="2272"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73" w:author="jonathan pritchard" w:date="2025-01-23T13:35:00Z" w16du:dateUtc="2025-01-23T13:35:00Z">
              <w:tcPr>
                <w:tcW w:w="9526" w:type="dxa"/>
                <w:gridSpan w:val="11"/>
                <w:shd w:val="clear" w:color="auto" w:fill="CCFFCC"/>
                <w:vAlign w:val="center"/>
              </w:tcPr>
            </w:tcPrChange>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2F7035">
        <w:trPr>
          <w:tblHeader/>
          <w:trPrChange w:id="2274" w:author="jonathan pritchard" w:date="2025-01-23T13:35:00Z" w16du:dateUtc="2025-01-23T13:35:00Z">
            <w:trPr>
              <w:tblHeader/>
            </w:trPr>
          </w:trPrChange>
        </w:trPr>
        <w:tc>
          <w:tcPr>
            <w:tcW w:w="9526" w:type="dxa"/>
            <w:gridSpan w:val="11"/>
            <w:shd w:val="clear" w:color="auto" w:fill="BFBFBF" w:themeFill="background1" w:themeFillShade="BF"/>
            <w:vAlign w:val="center"/>
            <w:tcPrChange w:id="2275" w:author="jonathan pritchard" w:date="2025-01-23T13:35:00Z" w16du:dateUtc="2025-01-23T13:35:00Z">
              <w:tcPr>
                <w:tcW w:w="9526" w:type="dxa"/>
                <w:gridSpan w:val="11"/>
                <w:shd w:val="clear" w:color="auto" w:fill="CCFFCC"/>
                <w:vAlign w:val="center"/>
              </w:tcPr>
            </w:tcPrChange>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2F7035">
        <w:trPr>
          <w:tblHeader/>
          <w:trPrChange w:id="2276" w:author="jonathan pritchard" w:date="2025-01-23T13:35:00Z" w16du:dateUtc="2025-01-23T13:35:00Z">
            <w:trPr>
              <w:tblHeader/>
            </w:trPr>
          </w:trPrChange>
        </w:trPr>
        <w:tc>
          <w:tcPr>
            <w:tcW w:w="9526" w:type="dxa"/>
            <w:gridSpan w:val="11"/>
            <w:tcBorders>
              <w:bottom w:val="single" w:sz="4" w:space="0" w:color="auto"/>
            </w:tcBorders>
            <w:shd w:val="clear" w:color="auto" w:fill="BFBFBF" w:themeFill="background1" w:themeFillShade="BF"/>
            <w:vAlign w:val="center"/>
            <w:tcPrChange w:id="2277" w:author="jonathan pritchard" w:date="2025-01-23T13:35:00Z" w16du:dateUtc="2025-01-23T13:35:00Z">
              <w:tcPr>
                <w:tcW w:w="9526" w:type="dxa"/>
                <w:gridSpan w:val="11"/>
                <w:tcBorders>
                  <w:bottom w:val="single" w:sz="4" w:space="0" w:color="auto"/>
                </w:tcBorders>
                <w:shd w:val="clear" w:color="auto" w:fill="CCFFCC"/>
                <w:vAlign w:val="center"/>
              </w:tcPr>
            </w:tcPrChange>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r w:rsidRPr="003417A2">
        <w:lastRenderedPageBreak/>
        <w:t>ECDIS management of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78"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28"/>
        <w:gridCol w:w="2344"/>
        <w:gridCol w:w="2350"/>
        <w:gridCol w:w="2304"/>
        <w:tblGridChange w:id="2279">
          <w:tblGrid>
            <w:gridCol w:w="2528"/>
            <w:gridCol w:w="2344"/>
            <w:gridCol w:w="2350"/>
            <w:gridCol w:w="2304"/>
          </w:tblGrid>
        </w:tblGridChange>
      </w:tblGrid>
      <w:tr w:rsidR="00000AB3" w14:paraId="344630A1" w14:textId="77777777" w:rsidTr="002F7035">
        <w:trPr>
          <w:cantSplit/>
          <w:trHeight w:val="454"/>
          <w:trPrChange w:id="2280" w:author="jonathan pritchard" w:date="2025-01-23T13:35:00Z" w16du:dateUtc="2025-01-23T13:35:00Z">
            <w:trPr>
              <w:cantSplit/>
              <w:trHeight w:val="454"/>
            </w:trPr>
          </w:trPrChange>
        </w:trPr>
        <w:tc>
          <w:tcPr>
            <w:tcW w:w="2528" w:type="dxa"/>
            <w:shd w:val="clear" w:color="auto" w:fill="BFBFBF" w:themeFill="background1" w:themeFillShade="BF"/>
            <w:vAlign w:val="center"/>
            <w:tcPrChange w:id="2281" w:author="jonathan pritchard" w:date="2025-01-23T13:35:00Z" w16du:dateUtc="2025-01-23T13:35:00Z">
              <w:tcPr>
                <w:tcW w:w="2528" w:type="dxa"/>
                <w:shd w:val="clear" w:color="auto" w:fill="CCFFCC"/>
                <w:vAlign w:val="center"/>
              </w:tcPr>
            </w:tcPrChange>
          </w:tcPr>
          <w:p w14:paraId="448EA2E8" w14:textId="77777777" w:rsidR="00000AB3" w:rsidRPr="004065B1" w:rsidRDefault="00000AB3" w:rsidP="000946D3">
            <w:r w:rsidRPr="000A066E">
              <w:rPr>
                <w:b/>
              </w:rPr>
              <w:t>Test Reference</w:t>
            </w:r>
          </w:p>
        </w:tc>
        <w:tc>
          <w:tcPr>
            <w:tcW w:w="2344" w:type="dxa"/>
            <w:shd w:val="clear" w:color="auto" w:fill="BFBFBF" w:themeFill="background1" w:themeFillShade="BF"/>
            <w:vAlign w:val="center"/>
            <w:tcPrChange w:id="2282" w:author="jonathan pritchard" w:date="2025-01-23T13:35:00Z" w16du:dateUtc="2025-01-23T13:35:00Z">
              <w:tcPr>
                <w:tcW w:w="2344" w:type="dxa"/>
                <w:shd w:val="clear" w:color="auto" w:fill="CCFFCC"/>
                <w:vAlign w:val="center"/>
              </w:tcPr>
            </w:tcPrChange>
          </w:tcPr>
          <w:p w14:paraId="2F0C6DEE" w14:textId="21423719" w:rsidR="00000AB3" w:rsidRPr="004065B1" w:rsidRDefault="00E00FE9" w:rsidP="000946D3">
            <w:proofErr w:type="spellStart"/>
            <w:r>
              <w:t>ECDISManagement</w:t>
            </w:r>
            <w:proofErr w:type="spellEnd"/>
          </w:p>
        </w:tc>
        <w:tc>
          <w:tcPr>
            <w:tcW w:w="2350" w:type="dxa"/>
            <w:shd w:val="clear" w:color="auto" w:fill="BFBFBF" w:themeFill="background1" w:themeFillShade="BF"/>
            <w:vAlign w:val="center"/>
            <w:tcPrChange w:id="2283" w:author="jonathan pritchard" w:date="2025-01-23T13:35:00Z" w16du:dateUtc="2025-01-23T13:35:00Z">
              <w:tcPr>
                <w:tcW w:w="2350" w:type="dxa"/>
                <w:shd w:val="clear" w:color="auto" w:fill="CCFFCC"/>
                <w:vAlign w:val="center"/>
              </w:tcPr>
            </w:tcPrChange>
          </w:tcPr>
          <w:p w14:paraId="0AE22087" w14:textId="77777777" w:rsidR="00000AB3" w:rsidRPr="004065B1" w:rsidRDefault="00000AB3" w:rsidP="000946D3">
            <w:r w:rsidRPr="000A066E">
              <w:rPr>
                <w:b/>
              </w:rPr>
              <w:t>IHO Reference</w:t>
            </w:r>
          </w:p>
        </w:tc>
        <w:tc>
          <w:tcPr>
            <w:tcW w:w="2304" w:type="dxa"/>
            <w:shd w:val="clear" w:color="auto" w:fill="BFBFBF" w:themeFill="background1" w:themeFillShade="BF"/>
            <w:vAlign w:val="center"/>
            <w:tcPrChange w:id="2284" w:author="jonathan pritchard" w:date="2025-01-23T13:35:00Z" w16du:dateUtc="2025-01-23T13:35:00Z">
              <w:tcPr>
                <w:tcW w:w="2304" w:type="dxa"/>
                <w:shd w:val="clear" w:color="auto" w:fill="CCFFCC"/>
                <w:vAlign w:val="center"/>
              </w:tcPr>
            </w:tcPrChange>
          </w:tcPr>
          <w:p w14:paraId="20067F16" w14:textId="6AD64AA7" w:rsidR="00000AB3" w:rsidRPr="004065B1" w:rsidRDefault="00000AB3" w:rsidP="000946D3"/>
        </w:tc>
      </w:tr>
      <w:tr w:rsidR="00000AB3" w14:paraId="21DC626E" w14:textId="77777777" w:rsidTr="002F7035">
        <w:trPr>
          <w:cantSplit/>
          <w:trPrChange w:id="2285" w:author="jonathan pritchard" w:date="2025-01-23T13:35:00Z" w16du:dateUtc="2025-01-23T13:35:00Z">
            <w:trPr>
              <w:cantSplit/>
            </w:trPr>
          </w:trPrChange>
        </w:trPr>
        <w:tc>
          <w:tcPr>
            <w:tcW w:w="9526" w:type="dxa"/>
            <w:gridSpan w:val="4"/>
            <w:shd w:val="clear" w:color="auto" w:fill="BFBFBF" w:themeFill="background1" w:themeFillShade="BF"/>
            <w:vAlign w:val="center"/>
            <w:tcPrChange w:id="2286" w:author="jonathan pritchard" w:date="2025-01-23T13:35:00Z" w16du:dateUtc="2025-01-23T13:35:00Z">
              <w:tcPr>
                <w:tcW w:w="9526" w:type="dxa"/>
                <w:gridSpan w:val="4"/>
                <w:shd w:val="clear" w:color="auto" w:fill="CCFFCC"/>
                <w:vAlign w:val="center"/>
              </w:tcPr>
            </w:tcPrChange>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87"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6"/>
        <w:gridCol w:w="1755"/>
        <w:gridCol w:w="1453"/>
        <w:gridCol w:w="960"/>
        <w:gridCol w:w="960"/>
        <w:gridCol w:w="960"/>
        <w:gridCol w:w="960"/>
        <w:gridCol w:w="1954"/>
        <w:gridCol w:w="288"/>
        <w:tblGridChange w:id="2288">
          <w:tblGrid>
            <w:gridCol w:w="236"/>
            <w:gridCol w:w="1755"/>
            <w:gridCol w:w="1453"/>
            <w:gridCol w:w="960"/>
            <w:gridCol w:w="960"/>
            <w:gridCol w:w="960"/>
            <w:gridCol w:w="960"/>
            <w:gridCol w:w="1954"/>
            <w:gridCol w:w="288"/>
          </w:tblGrid>
        </w:tblGridChange>
      </w:tblGrid>
      <w:tr w:rsidR="004F582E" w14:paraId="26E6B3B8" w14:textId="77777777" w:rsidTr="002F7035">
        <w:trPr>
          <w:cantSplit/>
          <w:trPrChange w:id="2289" w:author="jonathan pritchard" w:date="2025-01-23T13:35:00Z" w16du:dateUtc="2025-01-23T13:35:00Z">
            <w:trPr>
              <w:cantSplit/>
            </w:trPr>
          </w:trPrChange>
        </w:trPr>
        <w:tc>
          <w:tcPr>
            <w:tcW w:w="9526" w:type="dxa"/>
            <w:gridSpan w:val="9"/>
            <w:shd w:val="clear" w:color="auto" w:fill="BFBFBF" w:themeFill="background1" w:themeFillShade="BF"/>
            <w:vAlign w:val="center"/>
            <w:tcPrChange w:id="2290" w:author="jonathan pritchard" w:date="2025-01-23T13:35:00Z" w16du:dateUtc="2025-01-23T13:35:00Z">
              <w:tcPr>
                <w:tcW w:w="9526" w:type="dxa"/>
                <w:gridSpan w:val="9"/>
                <w:shd w:val="clear" w:color="auto" w:fill="CCFFCC"/>
                <w:vAlign w:val="center"/>
              </w:tcPr>
            </w:tcPrChange>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2F7035">
        <w:trPr>
          <w:cantSplit/>
          <w:trPrChange w:id="2291" w:author="jonathan pritchard" w:date="2025-01-23T13:35:00Z" w16du:dateUtc="2025-01-23T13:35:00Z">
            <w:trPr>
              <w:cantSplit/>
            </w:trPr>
          </w:trPrChange>
        </w:trPr>
        <w:tc>
          <w:tcPr>
            <w:tcW w:w="9526" w:type="dxa"/>
            <w:gridSpan w:val="9"/>
            <w:shd w:val="clear" w:color="auto" w:fill="BFBFBF" w:themeFill="background1" w:themeFillShade="BF"/>
            <w:vAlign w:val="center"/>
            <w:tcPrChange w:id="2292" w:author="jonathan pritchard" w:date="2025-01-23T13:35:00Z" w16du:dateUtc="2025-01-23T13:35:00Z">
              <w:tcPr>
                <w:tcW w:w="9526" w:type="dxa"/>
                <w:gridSpan w:val="9"/>
                <w:shd w:val="clear" w:color="auto" w:fill="CCFFCC"/>
                <w:vAlign w:val="center"/>
              </w:tcPr>
            </w:tcPrChange>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2F7035">
        <w:trPr>
          <w:cantSplit/>
          <w:trPrChange w:id="2293" w:author="jonathan pritchard" w:date="2025-01-23T13:35:00Z" w16du:dateUtc="2025-01-23T13:35:00Z">
            <w:trPr>
              <w:cantSplit/>
            </w:trPr>
          </w:trPrChange>
        </w:trPr>
        <w:tc>
          <w:tcPr>
            <w:tcW w:w="9526" w:type="dxa"/>
            <w:gridSpan w:val="9"/>
            <w:tcBorders>
              <w:bottom w:val="single" w:sz="4" w:space="0" w:color="auto"/>
            </w:tcBorders>
            <w:shd w:val="clear" w:color="auto" w:fill="BFBFBF" w:themeFill="background1" w:themeFillShade="BF"/>
            <w:vAlign w:val="center"/>
            <w:tcPrChange w:id="2294" w:author="jonathan pritchard" w:date="2025-01-23T13:35:00Z" w16du:dateUtc="2025-01-23T13:35:00Z">
              <w:tcPr>
                <w:tcW w:w="9526" w:type="dxa"/>
                <w:gridSpan w:val="9"/>
                <w:tcBorders>
                  <w:bottom w:val="single" w:sz="4" w:space="0" w:color="auto"/>
                </w:tcBorders>
                <w:shd w:val="clear" w:color="auto" w:fill="CCFFCC"/>
                <w:vAlign w:val="center"/>
              </w:tcPr>
            </w:tcPrChange>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r>
        <w:t>Update of Supplementary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295" w:author="jonathan pritchard" w:date="2025-01-23T13:35:00Z" w16du:dateUtc="2025-01-23T13: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2296">
          <w:tblGrid>
            <w:gridCol w:w="2381"/>
            <w:gridCol w:w="2381"/>
            <w:gridCol w:w="2382"/>
            <w:gridCol w:w="2382"/>
          </w:tblGrid>
        </w:tblGridChange>
      </w:tblGrid>
      <w:tr w:rsidR="004A7876" w14:paraId="7DEF008A" w14:textId="77777777" w:rsidTr="00FC7722">
        <w:trPr>
          <w:trHeight w:val="454"/>
          <w:tblHeader/>
          <w:trPrChange w:id="2297" w:author="jonathan pritchard" w:date="2025-01-23T13:35:00Z" w16du:dateUtc="2025-01-23T13:35:00Z">
            <w:trPr>
              <w:trHeight w:val="454"/>
              <w:tblHeader/>
            </w:trPr>
          </w:trPrChange>
        </w:trPr>
        <w:tc>
          <w:tcPr>
            <w:tcW w:w="2381" w:type="dxa"/>
            <w:shd w:val="clear" w:color="auto" w:fill="BFBFBF" w:themeFill="background1" w:themeFillShade="BF"/>
            <w:vAlign w:val="center"/>
            <w:tcPrChange w:id="2298" w:author="jonathan pritchard" w:date="2025-01-23T13:35:00Z" w16du:dateUtc="2025-01-23T13:35:00Z">
              <w:tcPr>
                <w:tcW w:w="2381" w:type="dxa"/>
                <w:shd w:val="clear" w:color="auto" w:fill="CCFFCC"/>
                <w:vAlign w:val="center"/>
              </w:tcPr>
            </w:tcPrChange>
          </w:tcPr>
          <w:p w14:paraId="78FAD714" w14:textId="77777777" w:rsidR="004A7876" w:rsidRPr="004065B1" w:rsidRDefault="004A7876" w:rsidP="00280DEE">
            <w:r w:rsidRPr="000A066E">
              <w:rPr>
                <w:b/>
              </w:rPr>
              <w:t>Test Reference</w:t>
            </w:r>
          </w:p>
        </w:tc>
        <w:tc>
          <w:tcPr>
            <w:tcW w:w="2381" w:type="dxa"/>
            <w:shd w:val="clear" w:color="auto" w:fill="FFFFFF" w:themeFill="background1"/>
            <w:vAlign w:val="center"/>
            <w:tcPrChange w:id="2299" w:author="jonathan pritchard" w:date="2025-01-23T13:35:00Z" w16du:dateUtc="2025-01-23T13:35:00Z">
              <w:tcPr>
                <w:tcW w:w="2381" w:type="dxa"/>
                <w:shd w:val="clear" w:color="auto" w:fill="CCFFCC"/>
                <w:vAlign w:val="center"/>
              </w:tcPr>
            </w:tcPrChange>
          </w:tcPr>
          <w:p w14:paraId="4A1A22DC" w14:textId="663DED5D" w:rsidR="004A7876" w:rsidRPr="004065B1" w:rsidRDefault="004A7876" w:rsidP="00280DEE">
            <w:proofErr w:type="spellStart"/>
            <w:r>
              <w:t>SupplementaryFiles</w:t>
            </w:r>
            <w:proofErr w:type="spellEnd"/>
          </w:p>
        </w:tc>
        <w:tc>
          <w:tcPr>
            <w:tcW w:w="2382" w:type="dxa"/>
            <w:shd w:val="clear" w:color="auto" w:fill="BFBFBF" w:themeFill="background1" w:themeFillShade="BF"/>
            <w:vAlign w:val="center"/>
            <w:tcPrChange w:id="2300" w:author="jonathan pritchard" w:date="2025-01-23T13:35:00Z" w16du:dateUtc="2025-01-23T13:35:00Z">
              <w:tcPr>
                <w:tcW w:w="2382" w:type="dxa"/>
                <w:shd w:val="clear" w:color="auto" w:fill="CCFFCC"/>
                <w:vAlign w:val="center"/>
              </w:tcPr>
            </w:tcPrChange>
          </w:tcPr>
          <w:p w14:paraId="67B830DB" w14:textId="77777777" w:rsidR="004A7876" w:rsidRPr="004065B1" w:rsidRDefault="004A7876" w:rsidP="00280DEE">
            <w:r w:rsidRPr="000A066E">
              <w:rPr>
                <w:b/>
              </w:rPr>
              <w:t>IHO Reference</w:t>
            </w:r>
          </w:p>
        </w:tc>
        <w:tc>
          <w:tcPr>
            <w:tcW w:w="2382" w:type="dxa"/>
            <w:shd w:val="clear" w:color="auto" w:fill="FFFFFF" w:themeFill="background1"/>
            <w:vAlign w:val="center"/>
            <w:tcPrChange w:id="2301" w:author="jonathan pritchard" w:date="2025-01-23T13:35:00Z" w16du:dateUtc="2025-01-23T13:35:00Z">
              <w:tcPr>
                <w:tcW w:w="2382" w:type="dxa"/>
                <w:shd w:val="clear" w:color="auto" w:fill="CCFFCC"/>
                <w:vAlign w:val="center"/>
              </w:tcPr>
            </w:tcPrChange>
          </w:tcPr>
          <w:p w14:paraId="203720B8" w14:textId="4019F0DF" w:rsidR="004A7876" w:rsidRPr="004065B1" w:rsidRDefault="00FC7722" w:rsidP="00280DEE">
            <w:r>
              <w:t>S-98 Appendix C</w:t>
            </w:r>
          </w:p>
        </w:tc>
      </w:tr>
      <w:tr w:rsidR="004A7876" w14:paraId="4BE4B2FD" w14:textId="77777777" w:rsidTr="002F7035">
        <w:trPr>
          <w:tblHeader/>
          <w:trPrChange w:id="2302" w:author="jonathan pritchard" w:date="2025-01-23T13:35:00Z" w16du:dateUtc="2025-01-23T13:35:00Z">
            <w:trPr>
              <w:tblHeader/>
            </w:trPr>
          </w:trPrChange>
        </w:trPr>
        <w:tc>
          <w:tcPr>
            <w:tcW w:w="9526" w:type="dxa"/>
            <w:gridSpan w:val="4"/>
            <w:shd w:val="clear" w:color="auto" w:fill="BFBFBF" w:themeFill="background1" w:themeFillShade="BF"/>
            <w:vAlign w:val="center"/>
            <w:tcPrChange w:id="2303" w:author="jonathan pritchard" w:date="2025-01-23T13:35:00Z" w16du:dateUtc="2025-01-23T13:35:00Z">
              <w:tcPr>
                <w:tcW w:w="9526" w:type="dxa"/>
                <w:gridSpan w:val="4"/>
                <w:shd w:val="clear" w:color="auto" w:fill="CCFFCC"/>
                <w:vAlign w:val="center"/>
              </w:tcPr>
            </w:tcPrChange>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697F9280" w14:textId="77777777" w:rsidR="00564FD9" w:rsidRDefault="00564FD9" w:rsidP="004A7876">
            <w:pPr>
              <w:rPr>
                <w:i/>
              </w:rPr>
            </w:pPr>
          </w:p>
          <w:p w14:paraId="2B9AE5DA" w14:textId="77777777" w:rsidR="004A7876" w:rsidRDefault="004A7876" w:rsidP="004A7876">
            <w:pPr>
              <w:rPr>
                <w:i/>
              </w:rPr>
            </w:pPr>
            <w:r>
              <w:rPr>
                <w:i/>
              </w:rPr>
              <w:t xml:space="preserve">This test verifies the ECDIS can update files which support datasets </w:t>
            </w:r>
          </w:p>
          <w:p w14:paraId="1FB3722C" w14:textId="0E68E756" w:rsidR="00564FD9" w:rsidRPr="004A7876" w:rsidRDefault="00564FD9" w:rsidP="004A7876">
            <w:pPr>
              <w:rPr>
                <w:i/>
              </w:rPr>
            </w:pPr>
          </w:p>
        </w:tc>
      </w:tr>
      <w:tr w:rsidR="004A7876" w14:paraId="5A42DC50" w14:textId="77777777" w:rsidTr="002F7035">
        <w:trPr>
          <w:tblHeader/>
          <w:trPrChange w:id="2304" w:author="jonathan pritchard" w:date="2025-01-23T13:35:00Z" w16du:dateUtc="2025-01-23T13:35:00Z">
            <w:trPr>
              <w:tblHeader/>
            </w:trPr>
          </w:trPrChange>
        </w:trPr>
        <w:tc>
          <w:tcPr>
            <w:tcW w:w="9526" w:type="dxa"/>
            <w:gridSpan w:val="4"/>
            <w:shd w:val="clear" w:color="auto" w:fill="BFBFBF" w:themeFill="background1" w:themeFillShade="BF"/>
            <w:vAlign w:val="center"/>
            <w:tcPrChange w:id="2305" w:author="jonathan pritchard" w:date="2025-01-23T13:35:00Z" w16du:dateUtc="2025-01-23T13:35:00Z">
              <w:tcPr>
                <w:tcW w:w="9526" w:type="dxa"/>
                <w:gridSpan w:val="4"/>
                <w:shd w:val="clear" w:color="auto" w:fill="CCFFCC"/>
                <w:vAlign w:val="center"/>
              </w:tcPr>
            </w:tcPrChange>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2F7035">
        <w:trPr>
          <w:tblHeader/>
          <w:trPrChange w:id="2306" w:author="jonathan pritchard" w:date="2025-01-23T13:35:00Z" w16du:dateUtc="2025-01-23T13:35:00Z">
            <w:trPr>
              <w:tblHeader/>
            </w:trPr>
          </w:trPrChange>
        </w:trPr>
        <w:tc>
          <w:tcPr>
            <w:tcW w:w="9526" w:type="dxa"/>
            <w:gridSpan w:val="4"/>
            <w:shd w:val="clear" w:color="auto" w:fill="BFBFBF" w:themeFill="background1" w:themeFillShade="BF"/>
            <w:vAlign w:val="center"/>
            <w:tcPrChange w:id="2307" w:author="jonathan pritchard" w:date="2025-01-23T13:35:00Z" w16du:dateUtc="2025-01-23T13:35:00Z">
              <w:tcPr>
                <w:tcW w:w="9526" w:type="dxa"/>
                <w:gridSpan w:val="4"/>
                <w:shd w:val="clear" w:color="auto" w:fill="CCFFCC"/>
                <w:vAlign w:val="center"/>
              </w:tcPr>
            </w:tcPrChange>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2F7035">
        <w:trPr>
          <w:tblHeader/>
          <w:trPrChange w:id="2308" w:author="jonathan pritchard" w:date="2025-01-23T13:35:00Z" w16du:dateUtc="2025-01-23T13:35:00Z">
            <w:trPr>
              <w:tblHeader/>
            </w:trPr>
          </w:trPrChange>
        </w:trPr>
        <w:tc>
          <w:tcPr>
            <w:tcW w:w="9526" w:type="dxa"/>
            <w:gridSpan w:val="4"/>
            <w:shd w:val="clear" w:color="auto" w:fill="BFBFBF" w:themeFill="background1" w:themeFillShade="BF"/>
            <w:vAlign w:val="center"/>
            <w:tcPrChange w:id="2309" w:author="jonathan pritchard" w:date="2025-01-23T13:35:00Z" w16du:dateUtc="2025-01-23T13:35:00Z">
              <w:tcPr>
                <w:tcW w:w="9526" w:type="dxa"/>
                <w:gridSpan w:val="4"/>
                <w:shd w:val="clear" w:color="auto" w:fill="CCFFCC"/>
                <w:vAlign w:val="center"/>
              </w:tcPr>
            </w:tcPrChange>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pPr>
        <w:pStyle w:val="Heading3"/>
        <w:rPr>
          <w:ins w:id="2310" w:author="jonathan pritchard" w:date="2024-10-22T11:40:00Z" w16du:dateUtc="2024-10-22T10:40:00Z"/>
        </w:rPr>
        <w:pPrChange w:id="2311" w:author="jonathan pritchard" w:date="2024-10-22T11:40:00Z" w16du:dateUtc="2024-10-22T10:40:00Z">
          <w:pPr>
            <w:widowControl/>
            <w:spacing w:line="240" w:lineRule="auto"/>
            <w:jc w:val="left"/>
          </w:pPr>
        </w:pPrChange>
      </w:pPr>
      <w:ins w:id="2312" w:author="jonathan pritchard" w:date="2024-10-22T11:40:00Z" w16du:dateUtc="2024-10-22T10:40:00Z">
        <w:r>
          <w:t>Dataset lifecycle and cancellations.</w:t>
        </w:r>
      </w:ins>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FC7722">
        <w:trPr>
          <w:trHeight w:val="454"/>
          <w:tblHeader/>
          <w:ins w:id="2313" w:author="jonathan pritchard" w:date="2024-10-22T11:38:00Z"/>
        </w:trPr>
        <w:tc>
          <w:tcPr>
            <w:tcW w:w="2381" w:type="dxa"/>
            <w:shd w:val="clear" w:color="auto" w:fill="E5B8B7" w:themeFill="accent2" w:themeFillTint="66"/>
            <w:vAlign w:val="center"/>
          </w:tcPr>
          <w:p w14:paraId="2C161D05" w14:textId="77777777" w:rsidR="00CF00C7" w:rsidRPr="004065B1" w:rsidRDefault="00CF00C7" w:rsidP="00A81079">
            <w:pPr>
              <w:rPr>
                <w:ins w:id="2314" w:author="jonathan pritchard" w:date="2024-10-22T11:38:00Z" w16du:dateUtc="2024-10-22T10:38:00Z"/>
              </w:rPr>
            </w:pPr>
            <w:ins w:id="2315" w:author="jonathan pritchard" w:date="2024-10-22T11:38:00Z" w16du:dateUtc="2024-10-22T10:38:00Z">
              <w:r w:rsidRPr="000A066E">
                <w:rPr>
                  <w:b/>
                </w:rPr>
                <w:lastRenderedPageBreak/>
                <w:t>Test Reference</w:t>
              </w:r>
            </w:ins>
          </w:p>
        </w:tc>
        <w:tc>
          <w:tcPr>
            <w:tcW w:w="2381" w:type="dxa"/>
            <w:shd w:val="clear" w:color="auto" w:fill="FFFFFF" w:themeFill="background1"/>
            <w:vAlign w:val="center"/>
          </w:tcPr>
          <w:p w14:paraId="67641A7C" w14:textId="60108B11" w:rsidR="00CF00C7" w:rsidRPr="004065B1" w:rsidRDefault="00CF00C7" w:rsidP="00A81079">
            <w:pPr>
              <w:rPr>
                <w:ins w:id="2316" w:author="jonathan pritchard" w:date="2024-10-22T11:38:00Z" w16du:dateUtc="2024-10-22T10:38:00Z"/>
              </w:rPr>
            </w:pPr>
            <w:ins w:id="2317" w:author="jonathan pritchard" w:date="2024-10-22T11:38:00Z" w16du:dateUtc="2024-10-22T10:38:00Z">
              <w:r>
                <w:t>Dataset Lifecycle</w:t>
              </w:r>
            </w:ins>
          </w:p>
        </w:tc>
        <w:tc>
          <w:tcPr>
            <w:tcW w:w="2382" w:type="dxa"/>
            <w:shd w:val="clear" w:color="auto" w:fill="E5B8B7" w:themeFill="accent2" w:themeFillTint="66"/>
            <w:vAlign w:val="center"/>
          </w:tcPr>
          <w:p w14:paraId="065906CE" w14:textId="77777777" w:rsidR="00CF00C7" w:rsidRPr="004065B1" w:rsidRDefault="00CF00C7" w:rsidP="00A81079">
            <w:pPr>
              <w:rPr>
                <w:ins w:id="2318" w:author="jonathan pritchard" w:date="2024-10-22T11:38:00Z" w16du:dateUtc="2024-10-22T10:38:00Z"/>
              </w:rPr>
            </w:pPr>
            <w:ins w:id="2319" w:author="jonathan pritchard" w:date="2024-10-22T11:38:00Z" w16du:dateUtc="2024-10-22T10:38:00Z">
              <w:r w:rsidRPr="000A066E">
                <w:rPr>
                  <w:b/>
                </w:rPr>
                <w:t>IHO Reference</w:t>
              </w:r>
            </w:ins>
          </w:p>
        </w:tc>
        <w:tc>
          <w:tcPr>
            <w:tcW w:w="2382" w:type="dxa"/>
            <w:shd w:val="clear" w:color="auto" w:fill="FFFFFF" w:themeFill="background1"/>
            <w:vAlign w:val="center"/>
          </w:tcPr>
          <w:p w14:paraId="2066B4B3" w14:textId="0CB0569F" w:rsidR="00CF00C7" w:rsidRPr="004065B1" w:rsidRDefault="00FC7722" w:rsidP="00A81079">
            <w:pPr>
              <w:jc w:val="left"/>
              <w:rPr>
                <w:ins w:id="2320" w:author="jonathan pritchard" w:date="2024-10-22T11:38:00Z" w16du:dateUtc="2024-10-22T10:38:00Z"/>
              </w:rPr>
            </w:pPr>
            <w:r>
              <w:t>S-98 21.2</w:t>
            </w:r>
          </w:p>
        </w:tc>
      </w:tr>
      <w:tr w:rsidR="00CF00C7" w14:paraId="0128EDBD" w14:textId="77777777" w:rsidTr="00A81079">
        <w:trPr>
          <w:tblHeader/>
          <w:ins w:id="2321" w:author="jonathan pritchard" w:date="2024-10-22T11:38:00Z"/>
        </w:trPr>
        <w:tc>
          <w:tcPr>
            <w:tcW w:w="9526" w:type="dxa"/>
            <w:gridSpan w:val="4"/>
            <w:shd w:val="clear" w:color="auto" w:fill="E5B8B7" w:themeFill="accent2" w:themeFillTint="66"/>
            <w:vAlign w:val="center"/>
          </w:tcPr>
          <w:p w14:paraId="698A7EA2" w14:textId="77777777" w:rsidR="00CF00C7" w:rsidRDefault="00CF00C7" w:rsidP="00A81079">
            <w:pPr>
              <w:rPr>
                <w:ins w:id="2322" w:author="jonathan pritchard" w:date="2024-10-22T11:38:00Z" w16du:dateUtc="2024-10-22T10:38:00Z"/>
              </w:rPr>
            </w:pPr>
            <w:ins w:id="2323" w:author="jonathan pritchard" w:date="2024-10-22T11:38:00Z" w16du:dateUtc="2024-10-22T10:38:00Z">
              <w:r w:rsidRPr="000A066E">
                <w:rPr>
                  <w:b/>
                </w:rPr>
                <w:t>Test description</w:t>
              </w:r>
            </w:ins>
          </w:p>
        </w:tc>
      </w:tr>
      <w:tr w:rsidR="00CF00C7" w:rsidRPr="005D2431" w14:paraId="6BB6A954" w14:textId="77777777" w:rsidTr="00A81079">
        <w:trPr>
          <w:tblHeader/>
          <w:ins w:id="2324" w:author="jonathan pritchard" w:date="2024-10-22T11:38:00Z"/>
        </w:trPr>
        <w:tc>
          <w:tcPr>
            <w:tcW w:w="9526" w:type="dxa"/>
            <w:gridSpan w:val="4"/>
            <w:vAlign w:val="center"/>
          </w:tcPr>
          <w:p w14:paraId="520B1672" w14:textId="77777777" w:rsidR="00564FD9" w:rsidRDefault="00564FD9" w:rsidP="00564FD9">
            <w:pPr>
              <w:rPr>
                <w:i/>
              </w:rPr>
            </w:pPr>
          </w:p>
          <w:p w14:paraId="53C159EA" w14:textId="77777777" w:rsidR="00564FD9" w:rsidRDefault="00564FD9" w:rsidP="00564FD9">
            <w:pPr>
              <w:rPr>
                <w:iCs/>
              </w:rPr>
            </w:pPr>
          </w:p>
          <w:p w14:paraId="4CA54B96" w14:textId="23A03296" w:rsidR="00564FD9" w:rsidRDefault="00564FD9" w:rsidP="00564FD9">
            <w:pPr>
              <w:rPr>
                <w:iCs/>
              </w:rPr>
            </w:pPr>
            <w:r>
              <w:rPr>
                <w:iCs/>
              </w:rPr>
              <w:t>There are likely to be more tests for shared supplementary files.</w:t>
            </w:r>
          </w:p>
          <w:p w14:paraId="0A6BDCBC" w14:textId="77777777" w:rsidR="00564FD9" w:rsidRPr="00564FD9" w:rsidRDefault="00564FD9" w:rsidP="00564FD9">
            <w:pPr>
              <w:rPr>
                <w:iCs/>
              </w:rPr>
            </w:pPr>
          </w:p>
          <w:p w14:paraId="7A2716DE" w14:textId="3E4CD1AC" w:rsidR="00CF00C7" w:rsidRDefault="00CF00C7" w:rsidP="00A81079">
            <w:pPr>
              <w:pStyle w:val="ListParagraph"/>
              <w:numPr>
                <w:ilvl w:val="0"/>
                <w:numId w:val="84"/>
              </w:numPr>
              <w:rPr>
                <w:ins w:id="2325" w:author="jonathan pritchard" w:date="2024-10-22T11:39:00Z" w16du:dateUtc="2024-10-22T10:39:00Z"/>
                <w:i/>
              </w:rPr>
            </w:pPr>
            <w:ins w:id="2326" w:author="jonathan pritchard" w:date="2024-10-22T11:38:00Z" w16du:dateUtc="2024-10-22T10:38:00Z">
              <w:r>
                <w:rPr>
                  <w:i/>
                </w:rPr>
                <w:t>Test</w:t>
              </w:r>
            </w:ins>
            <w:ins w:id="2327" w:author="jonathan pritchard" w:date="2024-10-22T11:39:00Z" w16du:dateUtc="2024-10-22T10:39:00Z">
              <w:r>
                <w:rPr>
                  <w:i/>
                </w:rPr>
                <w:t xml:space="preserve"> shared supplementary f</w:t>
              </w:r>
            </w:ins>
            <w:r w:rsidR="00564FD9">
              <w:rPr>
                <w:i/>
              </w:rPr>
              <w:t>iles (update and deletion). Also when a file is no longer shared). This should also test the S-98 clause when a file is deleted by an exchange set but still uses by other datasets (even though this is an incorrect exchange set specification)</w:t>
            </w:r>
          </w:p>
          <w:p w14:paraId="2B47DBC6" w14:textId="1AF23A2A" w:rsidR="00CF00C7" w:rsidRDefault="00CF00C7" w:rsidP="00A81079">
            <w:pPr>
              <w:pStyle w:val="ListParagraph"/>
              <w:numPr>
                <w:ilvl w:val="0"/>
                <w:numId w:val="84"/>
              </w:numPr>
              <w:rPr>
                <w:ins w:id="2328" w:author="jonathan pritchard" w:date="2024-10-22T11:39:00Z" w16du:dateUtc="2024-10-22T10:39:00Z"/>
                <w:i/>
              </w:rPr>
            </w:pPr>
            <w:ins w:id="2329" w:author="jonathan pritchard" w:date="2024-10-22T11:39:00Z" w16du:dateUtc="2024-10-22T10:39:00Z">
              <w:r>
                <w:rPr>
                  <w:i/>
                </w:rPr>
                <w:t>Test all formats supported</w:t>
              </w:r>
            </w:ins>
            <w:r w:rsidR="00564FD9">
              <w:rPr>
                <w:i/>
              </w:rPr>
              <w:t xml:space="preserve"> (TXT/TIFF and JPG)</w:t>
            </w:r>
          </w:p>
          <w:p w14:paraId="6A6D367A" w14:textId="3C6E2D4E" w:rsidR="00CF00C7" w:rsidRDefault="00CF00C7" w:rsidP="00A81079">
            <w:pPr>
              <w:pStyle w:val="ListParagraph"/>
              <w:numPr>
                <w:ilvl w:val="0"/>
                <w:numId w:val="84"/>
              </w:numPr>
              <w:rPr>
                <w:ins w:id="2330" w:author="jonathan pritchard" w:date="2024-10-22T11:40:00Z" w16du:dateUtc="2024-10-22T10:40:00Z"/>
                <w:i/>
              </w:rPr>
            </w:pPr>
            <w:ins w:id="2331" w:author="jonathan pritchard" w:date="2024-10-22T11:39:00Z" w16du:dateUtc="2024-10-22T10:39:00Z">
              <w:r>
                <w:rPr>
                  <w:i/>
                </w:rPr>
                <w:t>Fil</w:t>
              </w:r>
            </w:ins>
            <w:r w:rsidR="00564FD9">
              <w:rPr>
                <w:i/>
              </w:rPr>
              <w:t>e</w:t>
            </w:r>
            <w:ins w:id="2332" w:author="jonathan pritchard" w:date="2024-10-22T11:39:00Z" w16du:dateUtc="2024-10-22T10:39:00Z">
              <w:r>
                <w:rPr>
                  <w:i/>
                </w:rPr>
                <w:t>less cancellation (or possibly in previous section?).</w:t>
              </w:r>
            </w:ins>
          </w:p>
          <w:p w14:paraId="01BD4660" w14:textId="6F0315D0" w:rsidR="00CF00C7" w:rsidRDefault="00CF00C7" w:rsidP="00A81079">
            <w:pPr>
              <w:pStyle w:val="ListParagraph"/>
              <w:numPr>
                <w:ilvl w:val="0"/>
                <w:numId w:val="84"/>
              </w:numPr>
              <w:rPr>
                <w:ins w:id="2333" w:author="jonathan pritchard" w:date="2025-01-23T13:35:00Z" w16du:dateUtc="2025-01-23T13:35:00Z"/>
                <w:i/>
              </w:rPr>
            </w:pPr>
            <w:ins w:id="2334" w:author="jonathan pritchard" w:date="2024-10-22T11:40:00Z" w16du:dateUtc="2024-10-22T10:40:00Z">
              <w:r>
                <w:rPr>
                  <w:i/>
                </w:rPr>
                <w:t>Cancellation of S-102 datasets</w:t>
              </w:r>
            </w:ins>
            <w:r w:rsidR="00564FD9">
              <w:rPr>
                <w:i/>
              </w:rPr>
              <w:t xml:space="preserve"> (and possibly S-104 as well)</w:t>
            </w:r>
          </w:p>
          <w:p w14:paraId="226D7992" w14:textId="674C826F" w:rsidR="002F7035" w:rsidRDefault="002F7035" w:rsidP="00A81079">
            <w:pPr>
              <w:pStyle w:val="ListParagraph"/>
              <w:numPr>
                <w:ilvl w:val="0"/>
                <w:numId w:val="84"/>
              </w:numPr>
              <w:rPr>
                <w:i/>
              </w:rPr>
            </w:pPr>
            <w:ins w:id="2335" w:author="jonathan pritchard" w:date="2025-01-23T13:35:00Z" w16du:dateUtc="2025-01-23T13:35:00Z">
              <w:r>
                <w:rPr>
                  <w:i/>
                </w:rPr>
                <w:t xml:space="preserve">New </w:t>
              </w:r>
              <w:proofErr w:type="spellStart"/>
              <w:r>
                <w:rPr>
                  <w:i/>
                </w:rPr>
                <w:t>Suppplementary</w:t>
              </w:r>
              <w:proofErr w:type="spellEnd"/>
              <w:r>
                <w:rPr>
                  <w:i/>
                </w:rPr>
                <w:t xml:space="preserve"> files (without updates)</w:t>
              </w:r>
            </w:ins>
            <w:r w:rsidR="00564FD9">
              <w:rPr>
                <w:i/>
              </w:rPr>
              <w:t xml:space="preserve"> – allow updating without accompanying ENC updates.</w:t>
            </w:r>
          </w:p>
          <w:p w14:paraId="0CBC01DD" w14:textId="77777777" w:rsidR="00564FD9" w:rsidRDefault="00564FD9" w:rsidP="00564FD9">
            <w:pPr>
              <w:rPr>
                <w:i/>
              </w:rPr>
            </w:pPr>
          </w:p>
          <w:p w14:paraId="3EF22D0A" w14:textId="324FEB56" w:rsidR="00564FD9" w:rsidRPr="00564FD9" w:rsidRDefault="00564FD9" w:rsidP="00564FD9">
            <w:pPr>
              <w:rPr>
                <w:ins w:id="2336" w:author="jonathan pritchard" w:date="2024-10-22T11:38:00Z" w16du:dateUtc="2024-10-22T10:38:00Z"/>
                <w:i/>
              </w:rPr>
            </w:pPr>
          </w:p>
        </w:tc>
      </w:tr>
    </w:tbl>
    <w:p w14:paraId="255F32F6" w14:textId="598AED68" w:rsidR="008D0827" w:rsidRPr="003B7860" w:rsidDel="00CF00C7" w:rsidRDefault="00CF00C7">
      <w:pPr>
        <w:widowControl/>
        <w:spacing w:line="240" w:lineRule="auto"/>
        <w:jc w:val="left"/>
        <w:rPr>
          <w:del w:id="2337" w:author="jonathan pritchard" w:date="2024-10-22T11:38:00Z" w16du:dateUtc="2024-10-22T10:38:00Z"/>
          <w:b/>
          <w:i/>
          <w:iCs/>
        </w:rPr>
      </w:pPr>
      <w:ins w:id="2338" w:author="jonathan pritchard" w:date="2024-10-22T11:38:00Z" w16du:dateUtc="2024-10-22T10:38:00Z">
        <w:r w:rsidRPr="003B7860" w:rsidDel="00CF00C7">
          <w:rPr>
            <w:i/>
            <w:iCs/>
          </w:rPr>
          <w:t xml:space="preserve"> </w:t>
        </w:r>
      </w:ins>
      <w:del w:id="2339" w:author="jonathan pritchard" w:date="2024-10-22T11:38:00Z" w16du:dateUtc="2024-10-22T10:38:00Z">
        <w:r w:rsidR="00581F9A" w:rsidRPr="003B7860" w:rsidDel="00CF00C7">
          <w:rPr>
            <w:i/>
            <w:iCs/>
          </w:rPr>
          <w:delText>[</w:delText>
        </w:r>
        <w:r w:rsidR="00581F9A" w:rsidRPr="003B7860" w:rsidDel="00CF00C7">
          <w:rPr>
            <w:b/>
            <w:bCs/>
            <w:i/>
            <w:iCs/>
          </w:rPr>
          <w:delText>More test scenarios for management of supporting resource are likely in this section]</w:delText>
        </w:r>
        <w:r w:rsidR="008D0827" w:rsidRPr="003B7860" w:rsidDel="00CF00C7">
          <w:rPr>
            <w:i/>
            <w:iCs/>
          </w:rPr>
          <w:br w:type="page"/>
        </w:r>
        <w:bookmarkStart w:id="2340" w:name="_Toc189491259"/>
        <w:bookmarkEnd w:id="2340"/>
      </w:del>
    </w:p>
    <w:p w14:paraId="071BE043" w14:textId="48BF97A4" w:rsidR="00C32DB8" w:rsidRPr="00C32DB8" w:rsidRDefault="003B7860" w:rsidP="00C32DB8">
      <w:pPr>
        <w:pStyle w:val="Heading2"/>
      </w:pPr>
      <w:bookmarkStart w:id="2341" w:name="_Toc189491260"/>
      <w:r>
        <w:t xml:space="preserve">ECDIS </w:t>
      </w:r>
      <w:r w:rsidR="00C32DB8">
        <w:t>Update Status Report</w:t>
      </w:r>
      <w:bookmarkEnd w:id="2341"/>
    </w:p>
    <w:p w14:paraId="01FB4134" w14:textId="5FA242AF" w:rsidR="004F582E" w:rsidRPr="00A94802" w:rsidRDefault="003417A2" w:rsidP="00C32DB8">
      <w:pPr>
        <w:pStyle w:val="Heading3"/>
      </w:pPr>
      <w:r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42"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59"/>
        <w:gridCol w:w="2451"/>
        <w:gridCol w:w="2359"/>
        <w:gridCol w:w="2357"/>
        <w:tblGridChange w:id="2343">
          <w:tblGrid>
            <w:gridCol w:w="2359"/>
            <w:gridCol w:w="2451"/>
            <w:gridCol w:w="2359"/>
            <w:gridCol w:w="2357"/>
          </w:tblGrid>
        </w:tblGridChange>
      </w:tblGrid>
      <w:tr w:rsidR="004F582E" w14:paraId="7CFF58F2" w14:textId="77777777" w:rsidTr="00FC7722">
        <w:trPr>
          <w:trHeight w:val="454"/>
          <w:tblHeader/>
          <w:trPrChange w:id="2344"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345" w:author="jonathan pritchard" w:date="2025-01-23T13:36:00Z" w16du:dateUtc="2025-01-23T13:36:00Z">
              <w:tcPr>
                <w:tcW w:w="2381" w:type="dxa"/>
                <w:shd w:val="clear" w:color="auto" w:fill="CCFFCC"/>
                <w:vAlign w:val="center"/>
              </w:tcPr>
            </w:tcPrChange>
          </w:tcPr>
          <w:p w14:paraId="1F012556" w14:textId="77777777" w:rsidR="004F582E" w:rsidRPr="004065B1" w:rsidRDefault="004F582E" w:rsidP="00CB4150">
            <w:r w:rsidRPr="000A066E">
              <w:rPr>
                <w:b/>
              </w:rPr>
              <w:t>Test Reference</w:t>
            </w:r>
          </w:p>
        </w:tc>
        <w:tc>
          <w:tcPr>
            <w:tcW w:w="2381" w:type="dxa"/>
            <w:shd w:val="clear" w:color="auto" w:fill="FFFFFF" w:themeFill="background1"/>
            <w:vAlign w:val="center"/>
            <w:tcPrChange w:id="2346" w:author="jonathan pritchard" w:date="2025-01-23T13:36:00Z" w16du:dateUtc="2025-01-23T13:36:00Z">
              <w:tcPr>
                <w:tcW w:w="2381" w:type="dxa"/>
                <w:shd w:val="clear" w:color="auto" w:fill="CCFFCC"/>
                <w:vAlign w:val="center"/>
              </w:tcPr>
            </w:tcPrChange>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BFBFBF" w:themeFill="background1" w:themeFillShade="BF"/>
            <w:vAlign w:val="center"/>
            <w:tcPrChange w:id="2347" w:author="jonathan pritchard" w:date="2025-01-23T13:36:00Z" w16du:dateUtc="2025-01-23T13:36:00Z">
              <w:tcPr>
                <w:tcW w:w="2382" w:type="dxa"/>
                <w:shd w:val="clear" w:color="auto" w:fill="CCFFCC"/>
                <w:vAlign w:val="center"/>
              </w:tcPr>
            </w:tcPrChange>
          </w:tcPr>
          <w:p w14:paraId="0A9E8A25" w14:textId="77777777" w:rsidR="004F582E" w:rsidRPr="004065B1" w:rsidRDefault="004F582E" w:rsidP="00CB4150">
            <w:r w:rsidRPr="000A066E">
              <w:rPr>
                <w:b/>
              </w:rPr>
              <w:t>IHO Reference</w:t>
            </w:r>
          </w:p>
        </w:tc>
        <w:tc>
          <w:tcPr>
            <w:tcW w:w="2382" w:type="dxa"/>
            <w:shd w:val="clear" w:color="auto" w:fill="FFFFFF" w:themeFill="background1"/>
            <w:vAlign w:val="center"/>
            <w:tcPrChange w:id="2348" w:author="jonathan pritchard" w:date="2025-01-23T13:36:00Z" w16du:dateUtc="2025-01-23T13:36:00Z">
              <w:tcPr>
                <w:tcW w:w="2382" w:type="dxa"/>
                <w:shd w:val="clear" w:color="auto" w:fill="CCFFCC"/>
                <w:vAlign w:val="center"/>
              </w:tcPr>
            </w:tcPrChange>
          </w:tcPr>
          <w:p w14:paraId="7F2657B3" w14:textId="7802809D" w:rsidR="004F582E" w:rsidRPr="004065B1" w:rsidRDefault="005E5735" w:rsidP="00CB4150">
            <w:r>
              <w:rPr>
                <w:highlight w:val="yellow"/>
              </w:rPr>
              <w:t>S-98</w:t>
            </w:r>
            <w:r w:rsidR="001A5E8E" w:rsidRPr="004464B0">
              <w:rPr>
                <w:highlight w:val="yellow"/>
              </w:rPr>
              <w:t xml:space="preserve">, Appendix </w:t>
            </w:r>
            <w:r w:rsidR="00564FD9">
              <w:t>C</w:t>
            </w:r>
          </w:p>
        </w:tc>
      </w:tr>
      <w:tr w:rsidR="004F582E" w14:paraId="1DAE0F33" w14:textId="77777777" w:rsidTr="002F7035">
        <w:trPr>
          <w:tblHeader/>
          <w:trPrChange w:id="2349"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50" w:author="jonathan pritchard" w:date="2025-01-23T13:36:00Z" w16du:dateUtc="2025-01-23T13:36:00Z">
              <w:tcPr>
                <w:tcW w:w="9526" w:type="dxa"/>
                <w:gridSpan w:val="4"/>
                <w:shd w:val="clear" w:color="auto" w:fill="CCFFCC"/>
                <w:vAlign w:val="center"/>
              </w:tcPr>
            </w:tcPrChange>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678329F" w14:textId="167E5C5C" w:rsidR="004F582E" w:rsidRDefault="00D51C33" w:rsidP="002164D3">
            <w:pPr>
              <w:jc w:val="left"/>
              <w:rPr>
                <w:i/>
              </w:rPr>
            </w:pPr>
            <w:r w:rsidRPr="00DC4578">
              <w:rPr>
                <w:i/>
              </w:rPr>
              <w:t xml:space="preserve">Confirm that the ECDIS is capable of executing the ENC Update status report as documented in </w:t>
            </w:r>
            <w:r w:rsidR="005E5735">
              <w:rPr>
                <w:i/>
              </w:rPr>
              <w:t>S-98</w:t>
            </w:r>
            <w:r w:rsidR="008D0827">
              <w:rPr>
                <w:i/>
              </w:rPr>
              <w:t xml:space="preserve">, Appendix </w:t>
            </w:r>
            <w:r w:rsidR="00564FD9">
              <w:rPr>
                <w:i/>
              </w:rPr>
              <w:t>C</w:t>
            </w:r>
          </w:p>
          <w:p w14:paraId="3989CB01" w14:textId="55B15AF4" w:rsidR="00564FD9" w:rsidRPr="00DC4578" w:rsidRDefault="00564FD9" w:rsidP="002164D3">
            <w:pPr>
              <w:jc w:val="left"/>
              <w:rPr>
                <w:i/>
              </w:rPr>
            </w:pPr>
          </w:p>
        </w:tc>
      </w:tr>
      <w:tr w:rsidR="004F582E" w14:paraId="7A49FAB1" w14:textId="77777777" w:rsidTr="002F7035">
        <w:trPr>
          <w:tblHeader/>
          <w:trPrChange w:id="2351"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52" w:author="jonathan pritchard" w:date="2025-01-23T13:36:00Z" w16du:dateUtc="2025-01-23T13:36:00Z">
              <w:tcPr>
                <w:tcW w:w="9526" w:type="dxa"/>
                <w:gridSpan w:val="4"/>
                <w:shd w:val="clear" w:color="auto" w:fill="CCFFCC"/>
                <w:vAlign w:val="center"/>
              </w:tcPr>
            </w:tcPrChange>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2F7035">
        <w:trPr>
          <w:tblHeader/>
          <w:trPrChange w:id="2353"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54" w:author="jonathan pritchard" w:date="2025-01-23T13:36:00Z" w16du:dateUtc="2025-01-23T13:36:00Z">
              <w:tcPr>
                <w:tcW w:w="9526" w:type="dxa"/>
                <w:gridSpan w:val="4"/>
                <w:shd w:val="clear" w:color="auto" w:fill="CCFFCC"/>
                <w:vAlign w:val="center"/>
              </w:tcPr>
            </w:tcPrChange>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2F7035">
        <w:trPr>
          <w:tblHeader/>
          <w:trPrChange w:id="2355"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56" w:author="jonathan pritchard" w:date="2025-01-23T13:36:00Z" w16du:dateUtc="2025-01-23T13:36:00Z">
              <w:tcPr>
                <w:tcW w:w="9526" w:type="dxa"/>
                <w:gridSpan w:val="4"/>
                <w:shd w:val="clear" w:color="auto" w:fill="CCFFCC"/>
                <w:vAlign w:val="center"/>
              </w:tcPr>
            </w:tcPrChange>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r>
        <w:lastRenderedPageBreak/>
        <w:t>ENP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57"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64"/>
        <w:gridCol w:w="2440"/>
        <w:gridCol w:w="2365"/>
        <w:gridCol w:w="2357"/>
        <w:tblGridChange w:id="2358">
          <w:tblGrid>
            <w:gridCol w:w="2364"/>
            <w:gridCol w:w="2440"/>
            <w:gridCol w:w="2365"/>
            <w:gridCol w:w="2357"/>
          </w:tblGrid>
        </w:tblGridChange>
      </w:tblGrid>
      <w:tr w:rsidR="001A44D1" w14:paraId="3C281F01" w14:textId="77777777" w:rsidTr="00FC7722">
        <w:trPr>
          <w:trHeight w:val="454"/>
          <w:tblHeader/>
          <w:trPrChange w:id="2359" w:author="jonathan pritchard" w:date="2025-01-23T13:36:00Z" w16du:dateUtc="2025-01-23T13:36:00Z">
            <w:trPr>
              <w:trHeight w:val="454"/>
              <w:tblHeader/>
            </w:trPr>
          </w:trPrChange>
        </w:trPr>
        <w:tc>
          <w:tcPr>
            <w:tcW w:w="2364" w:type="dxa"/>
            <w:shd w:val="clear" w:color="auto" w:fill="BFBFBF" w:themeFill="background1" w:themeFillShade="BF"/>
            <w:vAlign w:val="center"/>
            <w:tcPrChange w:id="2360" w:author="jonathan pritchard" w:date="2025-01-23T13:36:00Z" w16du:dateUtc="2025-01-23T13:36:00Z">
              <w:tcPr>
                <w:tcW w:w="2364" w:type="dxa"/>
                <w:shd w:val="clear" w:color="auto" w:fill="CCFFCC"/>
                <w:vAlign w:val="center"/>
              </w:tcPr>
            </w:tcPrChange>
          </w:tcPr>
          <w:p w14:paraId="3270CBF5" w14:textId="77777777" w:rsidR="001A44D1" w:rsidRPr="004065B1" w:rsidRDefault="001A44D1" w:rsidP="00280DEE">
            <w:r w:rsidRPr="000A066E">
              <w:rPr>
                <w:b/>
              </w:rPr>
              <w:t>Test Reference</w:t>
            </w:r>
          </w:p>
        </w:tc>
        <w:tc>
          <w:tcPr>
            <w:tcW w:w="2440" w:type="dxa"/>
            <w:shd w:val="clear" w:color="auto" w:fill="FFFFFF" w:themeFill="background1"/>
            <w:vAlign w:val="center"/>
            <w:tcPrChange w:id="2361" w:author="jonathan pritchard" w:date="2025-01-23T13:36:00Z" w16du:dateUtc="2025-01-23T13:36:00Z">
              <w:tcPr>
                <w:tcW w:w="2440" w:type="dxa"/>
                <w:shd w:val="clear" w:color="auto" w:fill="CCFFCC"/>
                <w:vAlign w:val="center"/>
              </w:tcPr>
            </w:tcPrChange>
          </w:tcPr>
          <w:p w14:paraId="2C4D39BE" w14:textId="77777777" w:rsidR="001A44D1" w:rsidRPr="004065B1" w:rsidRDefault="001A44D1" w:rsidP="00280DEE">
            <w:proofErr w:type="spellStart"/>
            <w:r>
              <w:t>UpdateStatusReportENP</w:t>
            </w:r>
            <w:proofErr w:type="spellEnd"/>
          </w:p>
        </w:tc>
        <w:tc>
          <w:tcPr>
            <w:tcW w:w="2365" w:type="dxa"/>
            <w:shd w:val="clear" w:color="auto" w:fill="BFBFBF" w:themeFill="background1" w:themeFillShade="BF"/>
            <w:vAlign w:val="center"/>
            <w:tcPrChange w:id="2362" w:author="jonathan pritchard" w:date="2025-01-23T13:36:00Z" w16du:dateUtc="2025-01-23T13:36:00Z">
              <w:tcPr>
                <w:tcW w:w="2365" w:type="dxa"/>
                <w:shd w:val="clear" w:color="auto" w:fill="CCFFCC"/>
                <w:vAlign w:val="center"/>
              </w:tcPr>
            </w:tcPrChange>
          </w:tcPr>
          <w:p w14:paraId="29ACE94B" w14:textId="77777777" w:rsidR="001A44D1" w:rsidRPr="004065B1" w:rsidRDefault="001A44D1" w:rsidP="00280DEE">
            <w:r w:rsidRPr="000A066E">
              <w:rPr>
                <w:b/>
              </w:rPr>
              <w:t>IHO Reference</w:t>
            </w:r>
          </w:p>
        </w:tc>
        <w:tc>
          <w:tcPr>
            <w:tcW w:w="2357" w:type="dxa"/>
            <w:shd w:val="clear" w:color="auto" w:fill="FFFFFF" w:themeFill="background1"/>
            <w:vAlign w:val="center"/>
            <w:tcPrChange w:id="2363" w:author="jonathan pritchard" w:date="2025-01-23T13:36:00Z" w16du:dateUtc="2025-01-23T13:36:00Z">
              <w:tcPr>
                <w:tcW w:w="2357" w:type="dxa"/>
                <w:shd w:val="clear" w:color="auto" w:fill="CCFFCC"/>
                <w:vAlign w:val="center"/>
              </w:tcPr>
            </w:tcPrChange>
          </w:tcPr>
          <w:p w14:paraId="697EAFB8" w14:textId="058BD204" w:rsidR="001A44D1" w:rsidRPr="004065B1" w:rsidRDefault="005E5735" w:rsidP="00280DEE">
            <w:r>
              <w:t>S-98</w:t>
            </w:r>
            <w:r w:rsidR="001A5E8E">
              <w:t>, Appendix C</w:t>
            </w:r>
            <w:r w:rsidR="00FC7722">
              <w:t>-3</w:t>
            </w:r>
          </w:p>
        </w:tc>
      </w:tr>
      <w:tr w:rsidR="001A44D1" w14:paraId="568A6693" w14:textId="77777777" w:rsidTr="002F7035">
        <w:trPr>
          <w:tblHeader/>
          <w:trPrChange w:id="2364"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65" w:author="jonathan pritchard" w:date="2025-01-23T13:36:00Z" w16du:dateUtc="2025-01-23T13:36:00Z">
              <w:tcPr>
                <w:tcW w:w="9526" w:type="dxa"/>
                <w:gridSpan w:val="4"/>
                <w:shd w:val="clear" w:color="auto" w:fill="CCFFCC"/>
                <w:vAlign w:val="center"/>
              </w:tcPr>
            </w:tcPrChange>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748B301C" w14:textId="11093401" w:rsidR="001A44D1"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sidR="005E5735">
              <w:rPr>
                <w:i/>
              </w:rPr>
              <w:t>S-98</w:t>
            </w:r>
            <w:r w:rsidR="003B7860">
              <w:rPr>
                <w:i/>
              </w:rPr>
              <w:t>, Appendix C</w:t>
            </w:r>
          </w:p>
          <w:p w14:paraId="5CDB1DCF" w14:textId="58ADE552" w:rsidR="00564FD9" w:rsidRPr="00B07F0D" w:rsidRDefault="00564FD9" w:rsidP="00280DEE">
            <w:pPr>
              <w:rPr>
                <w:i/>
              </w:rPr>
            </w:pPr>
          </w:p>
        </w:tc>
      </w:tr>
      <w:tr w:rsidR="001A44D1" w14:paraId="0F37819F" w14:textId="77777777" w:rsidTr="002F7035">
        <w:trPr>
          <w:tblHeader/>
          <w:trPrChange w:id="236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67" w:author="jonathan pritchard" w:date="2025-01-23T13:36:00Z" w16du:dateUtc="2025-01-23T13:36:00Z">
              <w:tcPr>
                <w:tcW w:w="9526" w:type="dxa"/>
                <w:gridSpan w:val="4"/>
                <w:shd w:val="clear" w:color="auto" w:fill="CCFFCC"/>
                <w:vAlign w:val="center"/>
              </w:tcPr>
            </w:tcPrChange>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2F7035">
        <w:trPr>
          <w:tblHeader/>
          <w:trPrChange w:id="236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69" w:author="jonathan pritchard" w:date="2025-01-23T13:36:00Z" w16du:dateUtc="2025-01-23T13:36:00Z">
              <w:tcPr>
                <w:tcW w:w="9526" w:type="dxa"/>
                <w:gridSpan w:val="4"/>
                <w:shd w:val="clear" w:color="auto" w:fill="CCFFCC"/>
                <w:vAlign w:val="center"/>
              </w:tcPr>
            </w:tcPrChange>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2F7035">
        <w:trPr>
          <w:tblHeader/>
          <w:trPrChange w:id="237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71" w:author="jonathan pritchard" w:date="2025-01-23T13:36:00Z" w16du:dateUtc="2025-01-23T13:36:00Z">
              <w:tcPr>
                <w:tcW w:w="9526" w:type="dxa"/>
                <w:gridSpan w:val="4"/>
                <w:shd w:val="clear" w:color="auto" w:fill="CCFFCC"/>
                <w:vAlign w:val="center"/>
              </w:tcPr>
            </w:tcPrChange>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0CF86BD1"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5E5735">
              <w:rPr>
                <w:i/>
              </w:rPr>
              <w:t>S-98</w:t>
            </w:r>
            <w:r w:rsidR="003B7860">
              <w:rPr>
                <w:i/>
              </w:rPr>
              <w:t>, Appendix C-3</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r>
        <w:lastRenderedPageBreak/>
        <w:t>Missing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72"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0"/>
        <w:gridCol w:w="2662"/>
        <w:gridCol w:w="2292"/>
        <w:gridCol w:w="2282"/>
        <w:tblGridChange w:id="2373">
          <w:tblGrid>
            <w:gridCol w:w="2290"/>
            <w:gridCol w:w="2662"/>
            <w:gridCol w:w="2292"/>
            <w:gridCol w:w="2282"/>
          </w:tblGrid>
        </w:tblGridChange>
      </w:tblGrid>
      <w:tr w:rsidR="00A97069" w14:paraId="10EC6949" w14:textId="77777777" w:rsidTr="00FC7722">
        <w:trPr>
          <w:trHeight w:val="454"/>
          <w:tblHeader/>
          <w:trPrChange w:id="2374" w:author="jonathan pritchard" w:date="2025-01-23T13:36:00Z" w16du:dateUtc="2025-01-23T13:36:00Z">
            <w:trPr>
              <w:trHeight w:val="454"/>
              <w:tblHeader/>
            </w:trPr>
          </w:trPrChange>
        </w:trPr>
        <w:tc>
          <w:tcPr>
            <w:tcW w:w="2381" w:type="dxa"/>
            <w:shd w:val="clear" w:color="auto" w:fill="BFBFBF" w:themeFill="background1" w:themeFillShade="BF"/>
            <w:vAlign w:val="center"/>
            <w:tcPrChange w:id="2375" w:author="jonathan pritchard" w:date="2025-01-23T13:36:00Z" w16du:dateUtc="2025-01-23T13:36:00Z">
              <w:tcPr>
                <w:tcW w:w="2381" w:type="dxa"/>
                <w:shd w:val="clear" w:color="auto" w:fill="CCFFCC"/>
                <w:vAlign w:val="center"/>
              </w:tcPr>
            </w:tcPrChange>
          </w:tcPr>
          <w:p w14:paraId="07F75FB9" w14:textId="77777777" w:rsidR="00A97069" w:rsidRPr="004065B1" w:rsidRDefault="00A97069" w:rsidP="00280DEE">
            <w:r w:rsidRPr="000A066E">
              <w:rPr>
                <w:b/>
              </w:rPr>
              <w:t>Test Reference</w:t>
            </w:r>
          </w:p>
        </w:tc>
        <w:tc>
          <w:tcPr>
            <w:tcW w:w="2381" w:type="dxa"/>
            <w:shd w:val="clear" w:color="auto" w:fill="FFFFFF" w:themeFill="background1"/>
            <w:vAlign w:val="center"/>
            <w:tcPrChange w:id="2376" w:author="jonathan pritchard" w:date="2025-01-23T13:36:00Z" w16du:dateUtc="2025-01-23T13:36:00Z">
              <w:tcPr>
                <w:tcW w:w="2381" w:type="dxa"/>
                <w:shd w:val="clear" w:color="auto" w:fill="CCFFCC"/>
                <w:vAlign w:val="center"/>
              </w:tcPr>
            </w:tcPrChange>
          </w:tcPr>
          <w:p w14:paraId="381FE68B" w14:textId="6C149874" w:rsidR="00A97069" w:rsidRPr="004065B1" w:rsidRDefault="00A97069" w:rsidP="00280DEE">
            <w:proofErr w:type="spellStart"/>
            <w:r>
              <w:t>MissingRevisionInformation</w:t>
            </w:r>
            <w:proofErr w:type="spellEnd"/>
          </w:p>
        </w:tc>
        <w:tc>
          <w:tcPr>
            <w:tcW w:w="2382" w:type="dxa"/>
            <w:shd w:val="clear" w:color="auto" w:fill="BFBFBF" w:themeFill="background1" w:themeFillShade="BF"/>
            <w:vAlign w:val="center"/>
            <w:tcPrChange w:id="2377" w:author="jonathan pritchard" w:date="2025-01-23T13:36:00Z" w16du:dateUtc="2025-01-23T13:36:00Z">
              <w:tcPr>
                <w:tcW w:w="2382" w:type="dxa"/>
                <w:shd w:val="clear" w:color="auto" w:fill="CCFFCC"/>
                <w:vAlign w:val="center"/>
              </w:tcPr>
            </w:tcPrChange>
          </w:tcPr>
          <w:p w14:paraId="3ADC2E06" w14:textId="77777777" w:rsidR="00A97069" w:rsidRPr="004065B1" w:rsidRDefault="00A97069" w:rsidP="00280DEE">
            <w:r w:rsidRPr="000A066E">
              <w:rPr>
                <w:b/>
              </w:rPr>
              <w:t>IHO Reference</w:t>
            </w:r>
          </w:p>
        </w:tc>
        <w:tc>
          <w:tcPr>
            <w:tcW w:w="2382" w:type="dxa"/>
            <w:shd w:val="clear" w:color="auto" w:fill="FFFFFF" w:themeFill="background1"/>
            <w:vAlign w:val="center"/>
            <w:tcPrChange w:id="2378" w:author="jonathan pritchard" w:date="2025-01-23T13:36:00Z" w16du:dateUtc="2025-01-23T13:36:00Z">
              <w:tcPr>
                <w:tcW w:w="2382" w:type="dxa"/>
                <w:shd w:val="clear" w:color="auto" w:fill="CCFFCC"/>
                <w:vAlign w:val="center"/>
              </w:tcPr>
            </w:tcPrChange>
          </w:tcPr>
          <w:p w14:paraId="2BDE799E" w14:textId="7027BAF7" w:rsidR="00A97069" w:rsidRPr="004065B1" w:rsidRDefault="005E5735" w:rsidP="00280DEE">
            <w:r>
              <w:t>S-98</w:t>
            </w:r>
            <w:r w:rsidR="001A5E8E">
              <w:t>, Appendix C-3</w:t>
            </w:r>
          </w:p>
        </w:tc>
      </w:tr>
      <w:tr w:rsidR="00A97069" w14:paraId="1E277B6F" w14:textId="77777777" w:rsidTr="002F7035">
        <w:trPr>
          <w:tblHeader/>
          <w:trPrChange w:id="2379"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80" w:author="jonathan pritchard" w:date="2025-01-23T13:36:00Z" w16du:dateUtc="2025-01-23T13:36:00Z">
              <w:tcPr>
                <w:tcW w:w="9526" w:type="dxa"/>
                <w:gridSpan w:val="4"/>
                <w:shd w:val="clear" w:color="auto" w:fill="CCFFCC"/>
                <w:vAlign w:val="center"/>
              </w:tcPr>
            </w:tcPrChange>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717709AB" w:rsidR="00A97069" w:rsidRDefault="00A97069" w:rsidP="00280DEE">
            <w:pPr>
              <w:rPr>
                <w:i/>
              </w:rPr>
            </w:pPr>
            <w:r w:rsidRPr="00B07F0D">
              <w:rPr>
                <w:i/>
              </w:rPr>
              <w:t>This test checks tha</w:t>
            </w:r>
            <w:r w:rsidR="00564FD9">
              <w:rPr>
                <w:i/>
              </w:rPr>
              <w:t>t the ECDIS correctly marks datasets as unknown when no revision information is available)</w:t>
            </w:r>
          </w:p>
          <w:p w14:paraId="14EDA64D" w14:textId="77777777" w:rsidR="00A97069" w:rsidRPr="00B07F0D" w:rsidRDefault="00A97069" w:rsidP="00280DEE">
            <w:pPr>
              <w:rPr>
                <w:i/>
              </w:rPr>
            </w:pPr>
          </w:p>
        </w:tc>
      </w:tr>
      <w:tr w:rsidR="00A97069" w14:paraId="2296E46B" w14:textId="77777777" w:rsidTr="002F7035">
        <w:trPr>
          <w:tblHeader/>
          <w:trPrChange w:id="2381"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82" w:author="jonathan pritchard" w:date="2025-01-23T13:36:00Z" w16du:dateUtc="2025-01-23T13:36:00Z">
              <w:tcPr>
                <w:tcW w:w="9526" w:type="dxa"/>
                <w:gridSpan w:val="4"/>
                <w:shd w:val="clear" w:color="auto" w:fill="CCFFCC"/>
                <w:vAlign w:val="center"/>
              </w:tcPr>
            </w:tcPrChange>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2F7035">
        <w:trPr>
          <w:tblHeader/>
          <w:trPrChange w:id="2383"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84" w:author="jonathan pritchard" w:date="2025-01-23T13:36:00Z" w16du:dateUtc="2025-01-23T13:36:00Z">
              <w:tcPr>
                <w:tcW w:w="9526" w:type="dxa"/>
                <w:gridSpan w:val="4"/>
                <w:shd w:val="clear" w:color="auto" w:fill="CCFFCC"/>
                <w:vAlign w:val="center"/>
              </w:tcPr>
            </w:tcPrChange>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2F7035">
        <w:trPr>
          <w:tblHeader/>
          <w:trPrChange w:id="2385"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86" w:author="jonathan pritchard" w:date="2025-01-23T13:36:00Z" w16du:dateUtc="2025-01-23T13:36:00Z">
              <w:tcPr>
                <w:tcW w:w="9526" w:type="dxa"/>
                <w:gridSpan w:val="4"/>
                <w:shd w:val="clear" w:color="auto" w:fill="CCFFCC"/>
                <w:vAlign w:val="center"/>
              </w:tcPr>
            </w:tcPrChange>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62037248"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C-3</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r>
        <w:t>Multiple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2387" w:author="jonathan pritchard" w:date="2025-01-23T13:36:00Z" w16du:dateUtc="2025-01-23T13:3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297"/>
        <w:gridCol w:w="2673"/>
        <w:gridCol w:w="2299"/>
        <w:gridCol w:w="2257"/>
        <w:tblGridChange w:id="2388">
          <w:tblGrid>
            <w:gridCol w:w="2297"/>
            <w:gridCol w:w="2673"/>
            <w:gridCol w:w="2299"/>
            <w:gridCol w:w="2257"/>
          </w:tblGrid>
        </w:tblGridChange>
      </w:tblGrid>
      <w:tr w:rsidR="00A97069" w14:paraId="3925AC69" w14:textId="77777777" w:rsidTr="00FC7722">
        <w:trPr>
          <w:trHeight w:val="454"/>
          <w:tblHeader/>
          <w:trPrChange w:id="2389" w:author="jonathan pritchard" w:date="2025-01-23T13:36:00Z" w16du:dateUtc="2025-01-23T13:36:00Z">
            <w:trPr>
              <w:trHeight w:val="454"/>
              <w:tblHeader/>
            </w:trPr>
          </w:trPrChange>
        </w:trPr>
        <w:tc>
          <w:tcPr>
            <w:tcW w:w="2297" w:type="dxa"/>
            <w:shd w:val="clear" w:color="auto" w:fill="BFBFBF" w:themeFill="background1" w:themeFillShade="BF"/>
            <w:vAlign w:val="center"/>
            <w:tcPrChange w:id="2390" w:author="jonathan pritchard" w:date="2025-01-23T13:36:00Z" w16du:dateUtc="2025-01-23T13:36:00Z">
              <w:tcPr>
                <w:tcW w:w="2297" w:type="dxa"/>
                <w:shd w:val="clear" w:color="auto" w:fill="CCFFCC"/>
                <w:vAlign w:val="center"/>
              </w:tcPr>
            </w:tcPrChange>
          </w:tcPr>
          <w:p w14:paraId="5285BAD0" w14:textId="77777777" w:rsidR="00A97069" w:rsidRPr="004065B1" w:rsidRDefault="00A97069" w:rsidP="00280DEE">
            <w:r w:rsidRPr="000A066E">
              <w:rPr>
                <w:b/>
              </w:rPr>
              <w:t>Test Reference</w:t>
            </w:r>
          </w:p>
        </w:tc>
        <w:tc>
          <w:tcPr>
            <w:tcW w:w="2673" w:type="dxa"/>
            <w:shd w:val="clear" w:color="auto" w:fill="FFFFFF" w:themeFill="background1"/>
            <w:vAlign w:val="center"/>
            <w:tcPrChange w:id="2391" w:author="jonathan pritchard" w:date="2025-01-23T13:36:00Z" w16du:dateUtc="2025-01-23T13:36:00Z">
              <w:tcPr>
                <w:tcW w:w="2673" w:type="dxa"/>
                <w:shd w:val="clear" w:color="auto" w:fill="CCFFCC"/>
                <w:vAlign w:val="center"/>
              </w:tcPr>
            </w:tcPrChange>
          </w:tcPr>
          <w:p w14:paraId="6F5C98E6" w14:textId="0E0BFD04" w:rsidR="00A97069" w:rsidRPr="004065B1" w:rsidRDefault="00A97069" w:rsidP="00280DEE">
            <w:proofErr w:type="spellStart"/>
            <w:r>
              <w:t>MultipleRevisionInformation</w:t>
            </w:r>
            <w:proofErr w:type="spellEnd"/>
          </w:p>
        </w:tc>
        <w:tc>
          <w:tcPr>
            <w:tcW w:w="2299" w:type="dxa"/>
            <w:shd w:val="clear" w:color="auto" w:fill="BFBFBF" w:themeFill="background1" w:themeFillShade="BF"/>
            <w:vAlign w:val="center"/>
            <w:tcPrChange w:id="2392" w:author="jonathan pritchard" w:date="2025-01-23T13:36:00Z" w16du:dateUtc="2025-01-23T13:36:00Z">
              <w:tcPr>
                <w:tcW w:w="2299" w:type="dxa"/>
                <w:shd w:val="clear" w:color="auto" w:fill="CCFFCC"/>
                <w:vAlign w:val="center"/>
              </w:tcPr>
            </w:tcPrChange>
          </w:tcPr>
          <w:p w14:paraId="4E629981" w14:textId="77777777" w:rsidR="00A97069" w:rsidRPr="004065B1" w:rsidRDefault="00A97069" w:rsidP="00280DEE">
            <w:r w:rsidRPr="000A066E">
              <w:rPr>
                <w:b/>
              </w:rPr>
              <w:t>IHO Reference</w:t>
            </w:r>
          </w:p>
        </w:tc>
        <w:tc>
          <w:tcPr>
            <w:tcW w:w="2257" w:type="dxa"/>
            <w:shd w:val="clear" w:color="auto" w:fill="FFFFFF" w:themeFill="background1"/>
            <w:vAlign w:val="center"/>
            <w:tcPrChange w:id="2393" w:author="jonathan pritchard" w:date="2025-01-23T13:36:00Z" w16du:dateUtc="2025-01-23T13:36:00Z">
              <w:tcPr>
                <w:tcW w:w="2257" w:type="dxa"/>
                <w:shd w:val="clear" w:color="auto" w:fill="CCFFCC"/>
                <w:vAlign w:val="center"/>
              </w:tcPr>
            </w:tcPrChange>
          </w:tcPr>
          <w:p w14:paraId="37A7BDB5" w14:textId="0E3A72A6" w:rsidR="00A97069" w:rsidRPr="004065B1" w:rsidRDefault="005E5735" w:rsidP="00280DEE">
            <w:r>
              <w:t>S-98</w:t>
            </w:r>
            <w:r w:rsidR="001A5E8E">
              <w:t>, Appendix C-3</w:t>
            </w:r>
          </w:p>
        </w:tc>
      </w:tr>
      <w:tr w:rsidR="00A97069" w14:paraId="32DB9DE5" w14:textId="77777777" w:rsidTr="002F7035">
        <w:trPr>
          <w:tblHeader/>
          <w:trPrChange w:id="2394"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95" w:author="jonathan pritchard" w:date="2025-01-23T13:36:00Z" w16du:dateUtc="2025-01-23T13:36:00Z">
              <w:tcPr>
                <w:tcW w:w="9526" w:type="dxa"/>
                <w:gridSpan w:val="4"/>
                <w:shd w:val="clear" w:color="auto" w:fill="CCFFCC"/>
                <w:vAlign w:val="center"/>
              </w:tcPr>
            </w:tcPrChange>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2F7035">
        <w:trPr>
          <w:tblHeader/>
          <w:trPrChange w:id="2396"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97" w:author="jonathan pritchard" w:date="2025-01-23T13:36:00Z" w16du:dateUtc="2025-01-23T13:36:00Z">
              <w:tcPr>
                <w:tcW w:w="9526" w:type="dxa"/>
                <w:gridSpan w:val="4"/>
                <w:shd w:val="clear" w:color="auto" w:fill="CCFFCC"/>
                <w:vAlign w:val="center"/>
              </w:tcPr>
            </w:tcPrChange>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56E37928" w14:textId="77777777" w:rsidR="00564FD9" w:rsidRDefault="00564FD9" w:rsidP="00280DEE">
            <w:pPr>
              <w:jc w:val="left"/>
              <w:rPr>
                <w:i/>
              </w:rPr>
            </w:pPr>
          </w:p>
          <w:p w14:paraId="2E513768" w14:textId="6BA145D3" w:rsidR="00564FD9" w:rsidRPr="00564FD9" w:rsidRDefault="00564FD9" w:rsidP="00280DEE">
            <w:pPr>
              <w:jc w:val="left"/>
              <w:rPr>
                <w:b/>
                <w:bCs/>
                <w:i/>
              </w:rPr>
            </w:pPr>
            <w:r>
              <w:rPr>
                <w:b/>
                <w:bCs/>
                <w:i/>
              </w:rPr>
              <w:t>Data server is the producer code of the S-128, multiple data servers = multiple reports.</w:t>
            </w:r>
          </w:p>
          <w:p w14:paraId="2ED92A0C" w14:textId="77777777" w:rsidR="00A97069" w:rsidRPr="00EF287F" w:rsidRDefault="00A97069" w:rsidP="00280DEE">
            <w:pPr>
              <w:jc w:val="left"/>
              <w:rPr>
                <w:i/>
              </w:rPr>
            </w:pPr>
          </w:p>
        </w:tc>
      </w:tr>
      <w:tr w:rsidR="00A97069" w14:paraId="42B4B5FD" w14:textId="77777777" w:rsidTr="002F7035">
        <w:trPr>
          <w:tblHeader/>
          <w:trPrChange w:id="2398" w:author="jonathan pritchard" w:date="2025-01-23T13:36:00Z" w16du:dateUtc="2025-01-23T13:36:00Z">
            <w:trPr>
              <w:tblHeader/>
            </w:trPr>
          </w:trPrChange>
        </w:trPr>
        <w:tc>
          <w:tcPr>
            <w:tcW w:w="9526" w:type="dxa"/>
            <w:gridSpan w:val="4"/>
            <w:shd w:val="clear" w:color="auto" w:fill="BFBFBF" w:themeFill="background1" w:themeFillShade="BF"/>
            <w:vAlign w:val="center"/>
            <w:tcPrChange w:id="2399" w:author="jonathan pritchard" w:date="2025-01-23T13:36:00Z" w16du:dateUtc="2025-01-23T13:36:00Z">
              <w:tcPr>
                <w:tcW w:w="9526" w:type="dxa"/>
                <w:gridSpan w:val="4"/>
                <w:shd w:val="clear" w:color="auto" w:fill="CCFFCC"/>
                <w:vAlign w:val="center"/>
              </w:tcPr>
            </w:tcPrChange>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2F7035">
        <w:trPr>
          <w:tblHeader/>
          <w:trPrChange w:id="2400" w:author="jonathan pritchard" w:date="2025-01-23T13:36:00Z" w16du:dateUtc="2025-01-23T13:36:00Z">
            <w:trPr>
              <w:tblHeader/>
            </w:trPr>
          </w:trPrChange>
        </w:trPr>
        <w:tc>
          <w:tcPr>
            <w:tcW w:w="9526" w:type="dxa"/>
            <w:gridSpan w:val="4"/>
            <w:shd w:val="clear" w:color="auto" w:fill="BFBFBF" w:themeFill="background1" w:themeFillShade="BF"/>
            <w:vAlign w:val="center"/>
            <w:tcPrChange w:id="2401" w:author="jonathan pritchard" w:date="2025-01-23T13:36:00Z" w16du:dateUtc="2025-01-23T13:36:00Z">
              <w:tcPr>
                <w:tcW w:w="9526" w:type="dxa"/>
                <w:gridSpan w:val="4"/>
                <w:shd w:val="clear" w:color="auto" w:fill="CCFFCC"/>
                <w:vAlign w:val="center"/>
              </w:tcPr>
            </w:tcPrChange>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Pr>
        <w:rPr>
          <w:ins w:id="2402" w:author="jonathan pritchard" w:date="2024-10-22T11:48:00Z" w16du:dateUtc="2024-10-22T10:48:00Z"/>
        </w:rPr>
      </w:pPr>
    </w:p>
    <w:p w14:paraId="43CCF10C" w14:textId="30FE5688" w:rsidR="00BE407A" w:rsidRDefault="00BE407A" w:rsidP="00BE407A">
      <w:pPr>
        <w:pStyle w:val="Heading3"/>
        <w:rPr>
          <w:ins w:id="2403" w:author="jonathan pritchard" w:date="2024-10-22T11:48:00Z" w16du:dateUtc="2024-10-22T10:48:00Z"/>
        </w:rPr>
      </w:pPr>
      <w:ins w:id="2404" w:author="jonathan pritchard" w:date="2024-10-22T11:48:00Z" w16du:dateUtc="2024-10-22T10:48:00Z">
        <w:r>
          <w:lastRenderedPageBreak/>
          <w:t>Product independence</w:t>
        </w:r>
      </w:ins>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FC7722">
        <w:trPr>
          <w:trHeight w:val="454"/>
          <w:tblHeader/>
          <w:ins w:id="2405" w:author="jonathan pritchard" w:date="2024-10-22T11:41:00Z"/>
        </w:trPr>
        <w:tc>
          <w:tcPr>
            <w:tcW w:w="2381" w:type="dxa"/>
            <w:shd w:val="clear" w:color="auto" w:fill="E5B8B7" w:themeFill="accent2" w:themeFillTint="66"/>
            <w:vAlign w:val="center"/>
          </w:tcPr>
          <w:p w14:paraId="5E04C975" w14:textId="77777777" w:rsidR="00CF00C7" w:rsidRPr="004065B1" w:rsidRDefault="00CF00C7" w:rsidP="00A81079">
            <w:pPr>
              <w:rPr>
                <w:ins w:id="2406" w:author="jonathan pritchard" w:date="2024-10-22T11:41:00Z" w16du:dateUtc="2024-10-22T10:41:00Z"/>
              </w:rPr>
            </w:pPr>
            <w:ins w:id="2407" w:author="jonathan pritchard" w:date="2024-10-22T11:41:00Z" w16du:dateUtc="2024-10-22T10:41:00Z">
              <w:r w:rsidRPr="000A066E">
                <w:rPr>
                  <w:b/>
                </w:rPr>
                <w:t>Test Reference</w:t>
              </w:r>
            </w:ins>
          </w:p>
        </w:tc>
        <w:tc>
          <w:tcPr>
            <w:tcW w:w="2381" w:type="dxa"/>
            <w:shd w:val="clear" w:color="auto" w:fill="FFFFFF" w:themeFill="background1"/>
            <w:vAlign w:val="center"/>
          </w:tcPr>
          <w:p w14:paraId="78B17C52" w14:textId="20B9E9CA" w:rsidR="00CF00C7" w:rsidRPr="004065B1" w:rsidRDefault="00CF00C7" w:rsidP="00A81079">
            <w:pPr>
              <w:rPr>
                <w:ins w:id="2408" w:author="jonathan pritchard" w:date="2024-10-22T11:41:00Z" w16du:dateUtc="2024-10-22T10:41:00Z"/>
              </w:rPr>
            </w:pPr>
            <w:proofErr w:type="spellStart"/>
            <w:ins w:id="2409" w:author="jonathan pritchard" w:date="2024-10-22T11:41:00Z" w16du:dateUtc="2024-10-22T10:41:00Z">
              <w:r>
                <w:t>RevisionInformation</w:t>
              </w:r>
              <w:proofErr w:type="spellEnd"/>
              <w:r>
                <w:t xml:space="preserve"> </w:t>
              </w:r>
            </w:ins>
          </w:p>
        </w:tc>
        <w:tc>
          <w:tcPr>
            <w:tcW w:w="2382" w:type="dxa"/>
            <w:shd w:val="clear" w:color="auto" w:fill="E5B8B7" w:themeFill="accent2" w:themeFillTint="66"/>
            <w:vAlign w:val="center"/>
          </w:tcPr>
          <w:p w14:paraId="4BFB486E" w14:textId="77777777" w:rsidR="00CF00C7" w:rsidRPr="004065B1" w:rsidRDefault="00CF00C7" w:rsidP="00A81079">
            <w:pPr>
              <w:rPr>
                <w:ins w:id="2410" w:author="jonathan pritchard" w:date="2024-10-22T11:41:00Z" w16du:dateUtc="2024-10-22T10:41:00Z"/>
              </w:rPr>
            </w:pPr>
            <w:ins w:id="2411" w:author="jonathan pritchard" w:date="2024-10-22T11:41:00Z" w16du:dateUtc="2024-10-22T10:41:00Z">
              <w:r w:rsidRPr="000A066E">
                <w:rPr>
                  <w:b/>
                </w:rPr>
                <w:t>IHO Reference</w:t>
              </w:r>
            </w:ins>
          </w:p>
        </w:tc>
        <w:tc>
          <w:tcPr>
            <w:tcW w:w="2382" w:type="dxa"/>
            <w:shd w:val="clear" w:color="auto" w:fill="FFFFFF" w:themeFill="background1"/>
            <w:vAlign w:val="center"/>
          </w:tcPr>
          <w:p w14:paraId="02167A82" w14:textId="72054F7D" w:rsidR="00CF00C7" w:rsidRPr="004065B1" w:rsidRDefault="00FC7722" w:rsidP="00A81079">
            <w:pPr>
              <w:jc w:val="left"/>
              <w:rPr>
                <w:ins w:id="2412" w:author="jonathan pritchard" w:date="2024-10-22T11:41:00Z" w16du:dateUtc="2024-10-22T10:41:00Z"/>
              </w:rPr>
            </w:pPr>
            <w:r>
              <w:t>S-98, Appendix C-3</w:t>
            </w:r>
          </w:p>
        </w:tc>
      </w:tr>
      <w:tr w:rsidR="00CF00C7" w14:paraId="2DBF26B0" w14:textId="77777777" w:rsidTr="00A81079">
        <w:trPr>
          <w:tblHeader/>
          <w:ins w:id="2413" w:author="jonathan pritchard" w:date="2024-10-22T11:41:00Z"/>
        </w:trPr>
        <w:tc>
          <w:tcPr>
            <w:tcW w:w="9526" w:type="dxa"/>
            <w:gridSpan w:val="4"/>
            <w:shd w:val="clear" w:color="auto" w:fill="E5B8B7" w:themeFill="accent2" w:themeFillTint="66"/>
            <w:vAlign w:val="center"/>
          </w:tcPr>
          <w:p w14:paraId="7D3678A4" w14:textId="77777777" w:rsidR="00CF00C7" w:rsidRDefault="00CF00C7" w:rsidP="00A81079">
            <w:pPr>
              <w:rPr>
                <w:ins w:id="2414" w:author="jonathan pritchard" w:date="2024-10-22T11:41:00Z" w16du:dateUtc="2024-10-22T10:41:00Z"/>
              </w:rPr>
            </w:pPr>
            <w:ins w:id="2415" w:author="jonathan pritchard" w:date="2024-10-22T11:41:00Z" w16du:dateUtc="2024-10-22T10:41:00Z">
              <w:r w:rsidRPr="000A066E">
                <w:rPr>
                  <w:b/>
                </w:rPr>
                <w:t>Test description</w:t>
              </w:r>
            </w:ins>
          </w:p>
        </w:tc>
      </w:tr>
      <w:tr w:rsidR="00CF00C7" w:rsidRPr="005D2431" w14:paraId="70E56EE4" w14:textId="77777777" w:rsidTr="00A81079">
        <w:trPr>
          <w:tblHeader/>
          <w:ins w:id="2416" w:author="jonathan pritchard" w:date="2024-10-22T11:41:00Z"/>
        </w:trPr>
        <w:tc>
          <w:tcPr>
            <w:tcW w:w="9526" w:type="dxa"/>
            <w:gridSpan w:val="4"/>
            <w:vAlign w:val="center"/>
          </w:tcPr>
          <w:p w14:paraId="195DC418" w14:textId="77777777" w:rsidR="00641201" w:rsidRDefault="00641201" w:rsidP="00564FD9">
            <w:pPr>
              <w:pStyle w:val="ListParagraph"/>
              <w:rPr>
                <w:i/>
              </w:rPr>
            </w:pPr>
          </w:p>
          <w:p w14:paraId="5F72FB8F" w14:textId="4D32C0B5" w:rsidR="00564FD9" w:rsidRDefault="00564FD9" w:rsidP="00564FD9">
            <w:pPr>
              <w:rPr>
                <w:i/>
              </w:rPr>
            </w:pPr>
            <w:r>
              <w:rPr>
                <w:i/>
              </w:rPr>
              <w:t>Latest updates in S-98 will place new test requirements for update status report.</w:t>
            </w:r>
          </w:p>
          <w:p w14:paraId="3F038DB0" w14:textId="77777777" w:rsidR="00564FD9" w:rsidRPr="00564FD9" w:rsidRDefault="00564FD9" w:rsidP="00564FD9">
            <w:pPr>
              <w:rPr>
                <w:ins w:id="2417" w:author="jonathan pritchard" w:date="2024-10-23T10:11:00Z" w16du:dateUtc="2024-10-23T09:11:00Z"/>
                <w:i/>
              </w:rPr>
            </w:pPr>
          </w:p>
          <w:p w14:paraId="1DA8D4A5" w14:textId="6187ABCB" w:rsidR="00CF00C7" w:rsidRDefault="00CF00C7" w:rsidP="00A81079">
            <w:pPr>
              <w:pStyle w:val="ListParagraph"/>
              <w:numPr>
                <w:ilvl w:val="0"/>
                <w:numId w:val="84"/>
              </w:numPr>
              <w:rPr>
                <w:ins w:id="2418" w:author="jonathan pritchard" w:date="2024-10-22T11:41:00Z" w16du:dateUtc="2024-10-22T10:41:00Z"/>
                <w:i/>
              </w:rPr>
            </w:pPr>
            <w:ins w:id="2419" w:author="jonathan pritchard" w:date="2024-10-22T11:41:00Z" w16du:dateUtc="2024-10-22T10:41:00Z">
              <w:r>
                <w:rPr>
                  <w:i/>
                </w:rPr>
                <w:t>Check product independence. Delivery of one product only should not invalidate other products. Ref is model agreed NIPWG 202</w:t>
              </w:r>
            </w:ins>
            <w:r w:rsidR="00564FD9">
              <w:rPr>
                <w:i/>
              </w:rPr>
              <w:t>4 (and documented in S-98)</w:t>
            </w:r>
          </w:p>
          <w:p w14:paraId="439DFAF3" w14:textId="77777777" w:rsidR="00564FD9" w:rsidRDefault="00564FD9" w:rsidP="00564FD9">
            <w:pPr>
              <w:pStyle w:val="ListParagraph"/>
              <w:rPr>
                <w:i/>
              </w:rPr>
            </w:pPr>
          </w:p>
          <w:p w14:paraId="0948BE7B" w14:textId="5938A2EA" w:rsidR="00564FD9" w:rsidRPr="00564FD9" w:rsidRDefault="00564FD9" w:rsidP="00564FD9">
            <w:pPr>
              <w:pStyle w:val="ListParagraph"/>
              <w:numPr>
                <w:ilvl w:val="0"/>
                <w:numId w:val="84"/>
              </w:numPr>
              <w:rPr>
                <w:i/>
              </w:rPr>
            </w:pPr>
            <w:r>
              <w:rPr>
                <w:i/>
              </w:rPr>
              <w:t xml:space="preserve">Also, </w:t>
            </w:r>
            <w:ins w:id="2420" w:author="jonathan pritchard" w:date="2024-10-22T11:41:00Z" w16du:dateUtc="2024-10-22T10:41:00Z">
              <w:r w:rsidR="00CF00C7">
                <w:rPr>
                  <w:i/>
                </w:rPr>
                <w:t>Check data producer is valid</w:t>
              </w:r>
            </w:ins>
            <w:r>
              <w:rPr>
                <w:i/>
              </w:rPr>
              <w:t>. Under S-98 the data producer is the producer code of the S-128 dataset.</w:t>
            </w:r>
          </w:p>
          <w:p w14:paraId="2DB56775" w14:textId="1EB10CE7" w:rsidR="00BE407A" w:rsidRDefault="00BE407A" w:rsidP="00A81079">
            <w:pPr>
              <w:pStyle w:val="ListParagraph"/>
              <w:numPr>
                <w:ilvl w:val="0"/>
                <w:numId w:val="84"/>
              </w:numPr>
              <w:rPr>
                <w:ins w:id="2421" w:author="jonathan pritchard" w:date="2024-10-23T10:09:00Z" w16du:dateUtc="2024-10-23T09:09:00Z"/>
                <w:i/>
              </w:rPr>
            </w:pPr>
            <w:ins w:id="2422" w:author="jonathan pritchard" w:date="2024-10-22T11:48:00Z" w16du:dateUtc="2024-10-22T10:48:00Z">
              <w:r>
                <w:rPr>
                  <w:i/>
                </w:rPr>
                <w:t>Scenario is S-104 revision independent of S-101.</w:t>
              </w:r>
            </w:ins>
          </w:p>
          <w:p w14:paraId="4197A017" w14:textId="2036063E" w:rsidR="0099359B" w:rsidRPr="00A81079" w:rsidRDefault="0099359B">
            <w:pPr>
              <w:pStyle w:val="ListParagraph"/>
              <w:rPr>
                <w:ins w:id="2423" w:author="jonathan pritchard" w:date="2024-10-22T11:41:00Z" w16du:dateUtc="2024-10-22T10:41:00Z"/>
                <w:i/>
              </w:rPr>
              <w:pPrChange w:id="2424" w:author="jonathan pritchard" w:date="2024-10-23T10:11:00Z" w16du:dateUtc="2024-10-23T09:11:00Z">
                <w:pPr>
                  <w:pStyle w:val="ListParagraph"/>
                  <w:numPr>
                    <w:numId w:val="84"/>
                  </w:numPr>
                  <w:ind w:hanging="360"/>
                </w:pPr>
              </w:pPrChange>
            </w:pPr>
          </w:p>
        </w:tc>
      </w:tr>
    </w:tbl>
    <w:p w14:paraId="5BC5D090" w14:textId="77777777" w:rsidR="00CF00C7" w:rsidRDefault="00CF00C7">
      <w:pPr>
        <w:widowControl/>
        <w:spacing w:line="240" w:lineRule="auto"/>
        <w:jc w:val="left"/>
        <w:rPr>
          <w:ins w:id="2425" w:author="jonathan pritchard" w:date="2024-10-23T10:09:00Z" w16du:dateUtc="2024-10-23T09:09:00Z"/>
        </w:rPr>
      </w:pPr>
    </w:p>
    <w:p w14:paraId="2FF62CCA" w14:textId="77777777" w:rsidR="0099359B" w:rsidRDefault="0099359B">
      <w:pPr>
        <w:widowControl/>
        <w:spacing w:line="240" w:lineRule="auto"/>
        <w:jc w:val="left"/>
        <w:rPr>
          <w:ins w:id="2426" w:author="jonathan pritchard" w:date="2024-10-23T10:09:00Z" w16du:dateUtc="2024-10-23T09:0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FC7722">
        <w:trPr>
          <w:trHeight w:val="454"/>
          <w:tblHeader/>
          <w:ins w:id="2427" w:author="jonathan pritchard" w:date="2024-10-23T10:09:00Z"/>
        </w:trPr>
        <w:tc>
          <w:tcPr>
            <w:tcW w:w="2381" w:type="dxa"/>
            <w:shd w:val="clear" w:color="auto" w:fill="E5B8B7" w:themeFill="accent2" w:themeFillTint="66"/>
            <w:vAlign w:val="center"/>
          </w:tcPr>
          <w:p w14:paraId="749FC652" w14:textId="77777777" w:rsidR="0099359B" w:rsidRPr="004065B1" w:rsidRDefault="0099359B" w:rsidP="00A81079">
            <w:pPr>
              <w:rPr>
                <w:ins w:id="2428" w:author="jonathan pritchard" w:date="2024-10-23T10:09:00Z" w16du:dateUtc="2024-10-23T09:09:00Z"/>
              </w:rPr>
            </w:pPr>
            <w:ins w:id="2429" w:author="jonathan pritchard" w:date="2024-10-23T10:09:00Z" w16du:dateUtc="2024-10-23T09:09:00Z">
              <w:r w:rsidRPr="000A066E">
                <w:rPr>
                  <w:b/>
                </w:rPr>
                <w:t>Test Reference</w:t>
              </w:r>
            </w:ins>
          </w:p>
        </w:tc>
        <w:tc>
          <w:tcPr>
            <w:tcW w:w="2381" w:type="dxa"/>
            <w:shd w:val="clear" w:color="auto" w:fill="FFFFFF" w:themeFill="background1"/>
            <w:vAlign w:val="center"/>
          </w:tcPr>
          <w:p w14:paraId="30882C01" w14:textId="5DE522EA" w:rsidR="0099359B" w:rsidRPr="004065B1" w:rsidRDefault="0099359B" w:rsidP="00A81079">
            <w:pPr>
              <w:rPr>
                <w:ins w:id="2430" w:author="jonathan pritchard" w:date="2024-10-23T10:09:00Z" w16du:dateUtc="2024-10-23T09:09:00Z"/>
              </w:rPr>
            </w:pPr>
            <w:proofErr w:type="spellStart"/>
            <w:ins w:id="2431" w:author="jonathan pritchard" w:date="2024-10-23T10:09:00Z" w16du:dateUtc="2024-10-23T09:09:00Z">
              <w:r>
                <w:t>Revision</w:t>
              </w:r>
            </w:ins>
            <w:ins w:id="2432" w:author="jonathan pritchard" w:date="2024-10-23T10:10:00Z" w16du:dateUtc="2024-10-23T09:10:00Z">
              <w:r>
                <w:t>Update</w:t>
              </w:r>
            </w:ins>
            <w:proofErr w:type="spellEnd"/>
          </w:p>
        </w:tc>
        <w:tc>
          <w:tcPr>
            <w:tcW w:w="2382" w:type="dxa"/>
            <w:shd w:val="clear" w:color="auto" w:fill="E5B8B7" w:themeFill="accent2" w:themeFillTint="66"/>
            <w:vAlign w:val="center"/>
          </w:tcPr>
          <w:p w14:paraId="730CF1B6" w14:textId="77777777" w:rsidR="0099359B" w:rsidRPr="004065B1" w:rsidRDefault="0099359B" w:rsidP="00A81079">
            <w:pPr>
              <w:rPr>
                <w:ins w:id="2433" w:author="jonathan pritchard" w:date="2024-10-23T10:09:00Z" w16du:dateUtc="2024-10-23T09:09:00Z"/>
              </w:rPr>
            </w:pPr>
            <w:ins w:id="2434" w:author="jonathan pritchard" w:date="2024-10-23T10:09:00Z" w16du:dateUtc="2024-10-23T09:09:00Z">
              <w:r w:rsidRPr="000A066E">
                <w:rPr>
                  <w:b/>
                </w:rPr>
                <w:t>IHO Reference</w:t>
              </w:r>
            </w:ins>
          </w:p>
        </w:tc>
        <w:tc>
          <w:tcPr>
            <w:tcW w:w="2382" w:type="dxa"/>
            <w:shd w:val="clear" w:color="auto" w:fill="FFFFFF" w:themeFill="background1"/>
            <w:vAlign w:val="center"/>
          </w:tcPr>
          <w:p w14:paraId="52A1BAAB" w14:textId="50C764DF" w:rsidR="0099359B" w:rsidRPr="004065B1" w:rsidRDefault="00FC7722" w:rsidP="00A81079">
            <w:pPr>
              <w:jc w:val="left"/>
              <w:rPr>
                <w:ins w:id="2435" w:author="jonathan pritchard" w:date="2024-10-23T10:09:00Z" w16du:dateUtc="2024-10-23T09:09:00Z"/>
              </w:rPr>
            </w:pPr>
            <w:r>
              <w:t>S-98, Appendix C-3</w:t>
            </w:r>
          </w:p>
        </w:tc>
      </w:tr>
      <w:tr w:rsidR="0099359B" w14:paraId="047E2D47" w14:textId="77777777" w:rsidTr="00A81079">
        <w:trPr>
          <w:tblHeader/>
          <w:ins w:id="2436" w:author="jonathan pritchard" w:date="2024-10-23T10:09:00Z"/>
        </w:trPr>
        <w:tc>
          <w:tcPr>
            <w:tcW w:w="9526" w:type="dxa"/>
            <w:gridSpan w:val="4"/>
            <w:shd w:val="clear" w:color="auto" w:fill="E5B8B7" w:themeFill="accent2" w:themeFillTint="66"/>
            <w:vAlign w:val="center"/>
          </w:tcPr>
          <w:p w14:paraId="3B9CABF8" w14:textId="77777777" w:rsidR="0099359B" w:rsidRDefault="0099359B" w:rsidP="00A81079">
            <w:pPr>
              <w:rPr>
                <w:ins w:id="2437" w:author="jonathan pritchard" w:date="2024-10-23T10:09:00Z" w16du:dateUtc="2024-10-23T09:09:00Z"/>
              </w:rPr>
            </w:pPr>
            <w:ins w:id="2438" w:author="jonathan pritchard" w:date="2024-10-23T10:09:00Z" w16du:dateUtc="2024-10-23T09:09:00Z">
              <w:r w:rsidRPr="000A066E">
                <w:rPr>
                  <w:b/>
                </w:rPr>
                <w:t>Test description</w:t>
              </w:r>
            </w:ins>
          </w:p>
        </w:tc>
      </w:tr>
      <w:tr w:rsidR="0099359B" w:rsidRPr="005D2431" w14:paraId="0AA24B40" w14:textId="77777777" w:rsidTr="00A81079">
        <w:trPr>
          <w:tblHeader/>
          <w:ins w:id="2439" w:author="jonathan pritchard" w:date="2024-10-23T10:09:00Z"/>
        </w:trPr>
        <w:tc>
          <w:tcPr>
            <w:tcW w:w="9526" w:type="dxa"/>
            <w:gridSpan w:val="4"/>
            <w:vAlign w:val="center"/>
          </w:tcPr>
          <w:p w14:paraId="3DC90E08" w14:textId="77777777" w:rsidR="00973B40" w:rsidRDefault="00973B40">
            <w:pPr>
              <w:pStyle w:val="ListParagraph"/>
              <w:rPr>
                <w:ins w:id="2440" w:author="jonathan pritchard" w:date="2024-10-23T10:10:00Z" w16du:dateUtc="2024-10-23T09:10:00Z"/>
                <w:i/>
              </w:rPr>
              <w:pPrChange w:id="2441" w:author="jonathan pritchard" w:date="2024-10-23T10:10:00Z" w16du:dateUtc="2024-10-23T09:10:00Z">
                <w:pPr>
                  <w:pStyle w:val="ListParagraph"/>
                  <w:numPr>
                    <w:numId w:val="84"/>
                  </w:numPr>
                  <w:ind w:hanging="360"/>
                </w:pPr>
              </w:pPrChange>
            </w:pPr>
          </w:p>
          <w:p w14:paraId="3E0EDE53" w14:textId="58778374" w:rsidR="0099359B" w:rsidRDefault="0099359B" w:rsidP="00A81079">
            <w:pPr>
              <w:pStyle w:val="ListParagraph"/>
              <w:numPr>
                <w:ilvl w:val="0"/>
                <w:numId w:val="84"/>
              </w:numPr>
              <w:rPr>
                <w:ins w:id="2442" w:author="jonathan pritchard" w:date="2024-10-23T10:09:00Z" w16du:dateUtc="2024-10-23T09:09:00Z"/>
                <w:i/>
              </w:rPr>
            </w:pPr>
            <w:ins w:id="2443" w:author="jonathan pritchard" w:date="2024-10-23T10:10:00Z" w16du:dateUtc="2024-10-23T09:10:00Z">
              <w:r>
                <w:rPr>
                  <w:i/>
                </w:rPr>
                <w:t>Check it is possible to update revision information</w:t>
              </w:r>
            </w:ins>
            <w:r w:rsidR="00564FD9">
              <w:rPr>
                <w:i/>
              </w:rPr>
              <w:t xml:space="preserve"> using GML updates as stated in S-98</w:t>
            </w:r>
          </w:p>
          <w:p w14:paraId="3714742B" w14:textId="676E0E6A" w:rsidR="0099359B" w:rsidRDefault="0099359B" w:rsidP="00A81079">
            <w:pPr>
              <w:pStyle w:val="ListParagraph"/>
              <w:numPr>
                <w:ilvl w:val="0"/>
                <w:numId w:val="84"/>
              </w:numPr>
              <w:rPr>
                <w:i/>
              </w:rPr>
            </w:pPr>
            <w:ins w:id="2444" w:author="jonathan pritchard" w:date="2024-10-23T10:10:00Z" w16du:dateUtc="2024-10-23T09:10:00Z">
              <w:r>
                <w:rPr>
                  <w:i/>
                </w:rPr>
                <w:t>Simple S-128 update, new</w:t>
              </w:r>
              <w:r w:rsidR="00973B40">
                <w:rPr>
                  <w:i/>
                </w:rPr>
                <w:t>/modified objects</w:t>
              </w:r>
            </w:ins>
            <w:r w:rsidR="00564FD9">
              <w:rPr>
                <w:i/>
              </w:rPr>
              <w:t xml:space="preserve"> added.</w:t>
            </w:r>
          </w:p>
          <w:p w14:paraId="20C9CB27" w14:textId="1A8A1130" w:rsidR="00564FD9" w:rsidRDefault="00564FD9" w:rsidP="00A81079">
            <w:pPr>
              <w:pStyle w:val="ListParagraph"/>
              <w:numPr>
                <w:ilvl w:val="0"/>
                <w:numId w:val="84"/>
              </w:numPr>
              <w:rPr>
                <w:ins w:id="2445" w:author="jonathan pritchard" w:date="2024-10-23T10:10:00Z" w16du:dateUtc="2024-10-23T09:10:00Z"/>
                <w:i/>
              </w:rPr>
            </w:pPr>
            <w:r>
              <w:rPr>
                <w:i/>
              </w:rPr>
              <w:t>This should also check for filenames of GML update files (to be added to S-98)</w:t>
            </w:r>
          </w:p>
          <w:p w14:paraId="5B73F59C" w14:textId="023ED56B" w:rsidR="00973B40" w:rsidRPr="00A81079" w:rsidRDefault="00973B40">
            <w:pPr>
              <w:pStyle w:val="ListParagraph"/>
              <w:rPr>
                <w:ins w:id="2446" w:author="jonathan pritchard" w:date="2024-10-23T10:09:00Z" w16du:dateUtc="2024-10-23T09:09:00Z"/>
                <w:i/>
              </w:rPr>
              <w:pPrChange w:id="2447" w:author="jonathan pritchard" w:date="2024-10-23T10:10:00Z" w16du:dateUtc="2024-10-23T09:10:00Z">
                <w:pPr>
                  <w:pStyle w:val="ListParagraph"/>
                  <w:numPr>
                    <w:numId w:val="84"/>
                  </w:numPr>
                  <w:ind w:hanging="360"/>
                </w:pPr>
              </w:pPrChange>
            </w:pPr>
          </w:p>
        </w:tc>
      </w:tr>
    </w:tbl>
    <w:p w14:paraId="4FC91C42" w14:textId="77777777" w:rsidR="0099359B" w:rsidRDefault="0099359B">
      <w:pPr>
        <w:widowControl/>
        <w:spacing w:line="240" w:lineRule="auto"/>
        <w:jc w:val="left"/>
        <w:rPr>
          <w:ins w:id="2448" w:author="jonathan pritchard" w:date="2024-10-23T10:09:00Z" w16du:dateUtc="2024-10-23T09:09:00Z"/>
        </w:rPr>
      </w:pPr>
    </w:p>
    <w:p w14:paraId="56A7F63B" w14:textId="77777777" w:rsidR="0099359B" w:rsidRDefault="0099359B">
      <w:pPr>
        <w:widowControl/>
        <w:spacing w:line="240" w:lineRule="auto"/>
        <w:jc w:val="left"/>
        <w:rPr>
          <w:ins w:id="2449" w:author="jonathan pritchard" w:date="2024-10-22T11:42:00Z" w16du:dateUtc="2024-10-22T10:42:00Z"/>
        </w:rPr>
      </w:pPr>
    </w:p>
    <w:p w14:paraId="111B2102" w14:textId="77777777" w:rsidR="00CF00C7" w:rsidRDefault="00CF00C7" w:rsidP="00CF00C7">
      <w:pPr>
        <w:pStyle w:val="Heading3"/>
        <w:rPr>
          <w:ins w:id="2450" w:author="jonathan pritchard" w:date="2024-10-22T11:42:00Z" w16du:dateUtc="2024-10-22T10:42:00Z"/>
        </w:rPr>
      </w:pPr>
      <w:ins w:id="2451" w:author="jonathan pritchard" w:date="2024-10-22T11:42:00Z" w16du:dateUtc="2024-10-22T10:42:00Z">
        <w:r>
          <w:t>Adequate and Complete Tests.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FC7722">
        <w:trPr>
          <w:trHeight w:val="454"/>
          <w:tblHeader/>
          <w:ins w:id="2452" w:author="jonathan pritchard" w:date="2024-10-22T11:42:00Z"/>
        </w:trPr>
        <w:tc>
          <w:tcPr>
            <w:tcW w:w="2381" w:type="dxa"/>
            <w:shd w:val="clear" w:color="auto" w:fill="E5B8B7" w:themeFill="accent2" w:themeFillTint="66"/>
            <w:vAlign w:val="center"/>
          </w:tcPr>
          <w:p w14:paraId="0570E76F" w14:textId="77777777" w:rsidR="00CF00C7" w:rsidRPr="004065B1" w:rsidRDefault="00CF00C7" w:rsidP="00A81079">
            <w:pPr>
              <w:rPr>
                <w:ins w:id="2453" w:author="jonathan pritchard" w:date="2024-10-22T11:42:00Z" w16du:dateUtc="2024-10-22T10:42:00Z"/>
              </w:rPr>
            </w:pPr>
            <w:ins w:id="2454" w:author="jonathan pritchard" w:date="2024-10-22T11:42:00Z" w16du:dateUtc="2024-10-22T10:42:00Z">
              <w:r w:rsidRPr="000A066E">
                <w:rPr>
                  <w:b/>
                </w:rPr>
                <w:t>Test Reference</w:t>
              </w:r>
            </w:ins>
          </w:p>
        </w:tc>
        <w:tc>
          <w:tcPr>
            <w:tcW w:w="2381" w:type="dxa"/>
            <w:shd w:val="clear" w:color="auto" w:fill="FFFFFF" w:themeFill="background1"/>
            <w:vAlign w:val="center"/>
          </w:tcPr>
          <w:p w14:paraId="576B35B6" w14:textId="7517EA86" w:rsidR="00CF00C7" w:rsidRPr="004065B1" w:rsidRDefault="00564FD9" w:rsidP="00A81079">
            <w:pPr>
              <w:rPr>
                <w:ins w:id="2455" w:author="jonathan pritchard" w:date="2024-10-22T11:42:00Z" w16du:dateUtc="2024-10-22T10:42:00Z"/>
              </w:rPr>
            </w:pPr>
            <w:proofErr w:type="spellStart"/>
            <w:r>
              <w:t>Revision</w:t>
            </w:r>
            <w:ins w:id="2456" w:author="jonathan pritchard" w:date="2024-10-22T11:42:00Z" w16du:dateUtc="2024-10-22T10:42:00Z">
              <w:r w:rsidR="00CF00C7">
                <w:t>Completeness</w:t>
              </w:r>
              <w:proofErr w:type="spellEnd"/>
              <w:r w:rsidR="00CF00C7">
                <w:t xml:space="preserve"> </w:t>
              </w:r>
            </w:ins>
          </w:p>
        </w:tc>
        <w:tc>
          <w:tcPr>
            <w:tcW w:w="2382" w:type="dxa"/>
            <w:shd w:val="clear" w:color="auto" w:fill="E5B8B7" w:themeFill="accent2" w:themeFillTint="66"/>
            <w:vAlign w:val="center"/>
          </w:tcPr>
          <w:p w14:paraId="46F85D49" w14:textId="77777777" w:rsidR="00CF00C7" w:rsidRPr="004065B1" w:rsidRDefault="00CF00C7" w:rsidP="00A81079">
            <w:pPr>
              <w:rPr>
                <w:ins w:id="2457" w:author="jonathan pritchard" w:date="2024-10-22T11:42:00Z" w16du:dateUtc="2024-10-22T10:42:00Z"/>
              </w:rPr>
            </w:pPr>
            <w:ins w:id="2458" w:author="jonathan pritchard" w:date="2024-10-22T11:42:00Z" w16du:dateUtc="2024-10-22T10:42:00Z">
              <w:r w:rsidRPr="000A066E">
                <w:rPr>
                  <w:b/>
                </w:rPr>
                <w:t>IHO Reference</w:t>
              </w:r>
            </w:ins>
          </w:p>
        </w:tc>
        <w:tc>
          <w:tcPr>
            <w:tcW w:w="2382" w:type="dxa"/>
            <w:shd w:val="clear" w:color="auto" w:fill="FFFFFF" w:themeFill="background1"/>
            <w:vAlign w:val="center"/>
          </w:tcPr>
          <w:p w14:paraId="411F8F03" w14:textId="0C759F99" w:rsidR="00CF00C7" w:rsidRPr="004065B1" w:rsidRDefault="00FC7722" w:rsidP="00A81079">
            <w:pPr>
              <w:jc w:val="left"/>
              <w:rPr>
                <w:ins w:id="2459" w:author="jonathan pritchard" w:date="2024-10-22T11:42:00Z" w16du:dateUtc="2024-10-22T10:42:00Z"/>
              </w:rPr>
            </w:pPr>
            <w:r>
              <w:t>S-98, Appendix C-3</w:t>
            </w:r>
          </w:p>
        </w:tc>
      </w:tr>
      <w:tr w:rsidR="00CF00C7" w14:paraId="4C74D0B6" w14:textId="77777777" w:rsidTr="00A81079">
        <w:trPr>
          <w:tblHeader/>
          <w:ins w:id="2460" w:author="jonathan pritchard" w:date="2024-10-22T11:42:00Z"/>
        </w:trPr>
        <w:tc>
          <w:tcPr>
            <w:tcW w:w="9526" w:type="dxa"/>
            <w:gridSpan w:val="4"/>
            <w:shd w:val="clear" w:color="auto" w:fill="E5B8B7" w:themeFill="accent2" w:themeFillTint="66"/>
            <w:vAlign w:val="center"/>
          </w:tcPr>
          <w:p w14:paraId="091A2E74" w14:textId="77777777" w:rsidR="00CF00C7" w:rsidRDefault="00CF00C7" w:rsidP="00A81079">
            <w:pPr>
              <w:rPr>
                <w:ins w:id="2461" w:author="jonathan pritchard" w:date="2024-10-22T11:42:00Z" w16du:dateUtc="2024-10-22T10:42:00Z"/>
              </w:rPr>
            </w:pPr>
            <w:ins w:id="2462" w:author="jonathan pritchard" w:date="2024-10-22T11:42:00Z" w16du:dateUtc="2024-10-22T10:42:00Z">
              <w:r w:rsidRPr="000A066E">
                <w:rPr>
                  <w:b/>
                </w:rPr>
                <w:t>Test description</w:t>
              </w:r>
            </w:ins>
          </w:p>
        </w:tc>
      </w:tr>
      <w:tr w:rsidR="00CF00C7" w:rsidRPr="005D2431" w14:paraId="299243EB" w14:textId="77777777" w:rsidTr="00A81079">
        <w:trPr>
          <w:tblHeader/>
          <w:ins w:id="2463" w:author="jonathan pritchard" w:date="2024-10-22T11:42:00Z"/>
        </w:trPr>
        <w:tc>
          <w:tcPr>
            <w:tcW w:w="9526" w:type="dxa"/>
            <w:gridSpan w:val="4"/>
            <w:vAlign w:val="center"/>
          </w:tcPr>
          <w:p w14:paraId="59868C0F" w14:textId="77777777" w:rsidR="00564FD9" w:rsidRDefault="00564FD9" w:rsidP="00564FD9">
            <w:pPr>
              <w:pStyle w:val="ListParagraph"/>
              <w:rPr>
                <w:i/>
              </w:rPr>
            </w:pPr>
          </w:p>
          <w:p w14:paraId="412D2AD9" w14:textId="77777777" w:rsidR="00564FD9" w:rsidRPr="00564FD9" w:rsidRDefault="00564FD9" w:rsidP="00564FD9">
            <w:pPr>
              <w:rPr>
                <w:i/>
              </w:rPr>
            </w:pPr>
          </w:p>
          <w:p w14:paraId="205D9EA0" w14:textId="3DC21403" w:rsidR="00CF00C7" w:rsidRDefault="00CF00C7" w:rsidP="00A81079">
            <w:pPr>
              <w:pStyle w:val="ListParagraph"/>
              <w:numPr>
                <w:ilvl w:val="0"/>
                <w:numId w:val="84"/>
              </w:numPr>
              <w:rPr>
                <w:ins w:id="2464" w:author="jonathan pritchard" w:date="2024-10-22T11:42:00Z" w16du:dateUtc="2024-10-22T10:42:00Z"/>
                <w:i/>
              </w:rPr>
            </w:pPr>
            <w:ins w:id="2465" w:author="jonathan pritchard" w:date="2024-10-22T11:42:00Z" w16du:dateUtc="2024-10-22T10:42:00Z">
              <w:r>
                <w:rPr>
                  <w:i/>
                </w:rPr>
                <w:t>Check that a test for completeness against S-124 can be run. This tests the in-force bulletin requirement for NWs.</w:t>
              </w:r>
            </w:ins>
          </w:p>
          <w:p w14:paraId="0F843EB8" w14:textId="3138B73F" w:rsidR="00CF00C7" w:rsidRDefault="00CF00C7" w:rsidP="00A81079">
            <w:pPr>
              <w:pStyle w:val="ListParagraph"/>
              <w:numPr>
                <w:ilvl w:val="0"/>
                <w:numId w:val="84"/>
              </w:numPr>
              <w:rPr>
                <w:ins w:id="2466" w:author="jonathan pritchard" w:date="2024-10-22T11:43:00Z" w16du:dateUtc="2024-10-22T10:43:00Z"/>
                <w:i/>
              </w:rPr>
            </w:pPr>
            <w:ins w:id="2467" w:author="jonathan pritchard" w:date="2024-10-22T11:43:00Z" w16du:dateUtc="2024-10-22T10:43:00Z">
              <w:r>
                <w:rPr>
                  <w:i/>
                </w:rPr>
                <w:t>Does this need to be extended for other products</w:t>
              </w:r>
            </w:ins>
            <w:r w:rsidR="00564FD9">
              <w:rPr>
                <w:i/>
              </w:rPr>
              <w:t>?</w:t>
            </w:r>
          </w:p>
          <w:p w14:paraId="0AF34207" w14:textId="77777777" w:rsidR="00CF00C7" w:rsidRDefault="00CF00C7" w:rsidP="00A81079">
            <w:pPr>
              <w:pStyle w:val="ListParagraph"/>
              <w:numPr>
                <w:ilvl w:val="0"/>
                <w:numId w:val="84"/>
              </w:numPr>
              <w:rPr>
                <w:i/>
              </w:rPr>
            </w:pPr>
            <w:ins w:id="2468" w:author="jonathan pritchard" w:date="2024-10-22T11:43:00Z" w16du:dateUtc="2024-10-22T10:43:00Z">
              <w:r>
                <w:rPr>
                  <w:i/>
                </w:rPr>
                <w:t xml:space="preserve">Needs reference to </w:t>
              </w:r>
            </w:ins>
            <w:r w:rsidR="005E5735">
              <w:rPr>
                <w:i/>
              </w:rPr>
              <w:t>S-98</w:t>
            </w:r>
          </w:p>
          <w:p w14:paraId="5F1451C8" w14:textId="6D404159" w:rsidR="00564FD9" w:rsidRPr="00A81079" w:rsidRDefault="00564FD9" w:rsidP="00564FD9">
            <w:pPr>
              <w:pStyle w:val="ListParagraph"/>
              <w:rPr>
                <w:ins w:id="2469" w:author="jonathan pritchard" w:date="2024-10-22T11:42:00Z" w16du:dateUtc="2024-10-22T10:42:00Z"/>
                <w:i/>
              </w:rPr>
            </w:pPr>
          </w:p>
        </w:tc>
      </w:tr>
    </w:tbl>
    <w:p w14:paraId="37FC133D" w14:textId="4ECC5D10" w:rsidR="001A44D1" w:rsidRDefault="001A44D1" w:rsidP="00CF00C7">
      <w:pPr>
        <w:rPr>
          <w:ins w:id="2470" w:author="jonathan pritchard" w:date="2024-10-23T10:14:00Z" w16du:dateUtc="2024-10-23T09:14:00Z"/>
        </w:rPr>
      </w:pPr>
      <w:r>
        <w:br w:type="page"/>
      </w:r>
    </w:p>
    <w:p w14:paraId="450D7837" w14:textId="77777777" w:rsidR="0063004D" w:rsidRDefault="0063004D" w:rsidP="00CF00C7">
      <w:pPr>
        <w:rPr>
          <w:ins w:id="2471" w:author="jonathan pritchard" w:date="2024-10-23T10:14:00Z" w16du:dateUtc="2024-10-23T09:14:00Z"/>
        </w:rPr>
      </w:pPr>
    </w:p>
    <w:p w14:paraId="29604928" w14:textId="5B3AFCA9" w:rsidR="00A4278B" w:rsidRPr="00610740" w:rsidRDefault="0063004D" w:rsidP="00610740">
      <w:pPr>
        <w:pStyle w:val="Heading2"/>
        <w:rPr>
          <w:ins w:id="2472" w:author="jonathan pritchard" w:date="2024-10-23T10:15:00Z" w16du:dateUtc="2024-10-23T09:15:00Z"/>
        </w:rPr>
      </w:pPr>
      <w:bookmarkStart w:id="2473" w:name="_Toc189491261"/>
      <w:ins w:id="2474" w:author="jonathan pritchard" w:date="2024-10-23T10:14:00Z" w16du:dateUtc="2024-10-23T09:14:00Z">
        <w:r>
          <w:t xml:space="preserve">Loading </w:t>
        </w:r>
      </w:ins>
      <w:ins w:id="2475" w:author="jonathan pritchard" w:date="2024-10-23T11:02:00Z" w16du:dateUtc="2024-10-23T10:02:00Z">
        <w:r w:rsidR="00650770">
          <w:t xml:space="preserve">and update </w:t>
        </w:r>
      </w:ins>
      <w:ins w:id="2476" w:author="jonathan pritchard" w:date="2024-10-23T10:14:00Z" w16du:dateUtc="2024-10-23T09:14:00Z">
        <w:r>
          <w:t>of non-ENC S-1</w:t>
        </w:r>
      </w:ins>
      <w:ins w:id="2477" w:author="jonathan pritchard" w:date="2024-10-23T10:15:00Z" w16du:dateUtc="2024-10-23T09:15:00Z">
        <w:r>
          <w:t>00 datasets.</w:t>
        </w:r>
        <w:bookmarkEnd w:id="2473"/>
      </w:ins>
    </w:p>
    <w:p w14:paraId="110A95C8" w14:textId="2753FE39" w:rsidR="0063004D" w:rsidRDefault="0063004D" w:rsidP="0063004D">
      <w:pPr>
        <w:pStyle w:val="Heading3"/>
        <w:rPr>
          <w:ins w:id="2478" w:author="jonathan pritchard" w:date="2024-10-23T10:15:00Z" w16du:dateUtc="2024-10-23T09:15:00Z"/>
        </w:rPr>
      </w:pPr>
      <w:ins w:id="2479" w:author="jonathan pritchard" w:date="2024-10-23T10:15:00Z" w16du:dateUtc="2024-10-23T09:15:00Z">
        <w:r>
          <w:t>Gridded datasets (S-102)</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FC7722">
        <w:trPr>
          <w:trHeight w:val="454"/>
          <w:tblHeader/>
          <w:ins w:id="2480" w:author="jonathan pritchard" w:date="2024-10-23T10:47:00Z"/>
        </w:trPr>
        <w:tc>
          <w:tcPr>
            <w:tcW w:w="2381" w:type="dxa"/>
            <w:shd w:val="clear" w:color="auto" w:fill="E5B8B7" w:themeFill="accent2" w:themeFillTint="66"/>
            <w:vAlign w:val="center"/>
          </w:tcPr>
          <w:p w14:paraId="2A6F06A9" w14:textId="77777777" w:rsidR="00610740" w:rsidRPr="004065B1" w:rsidRDefault="00610740" w:rsidP="00A81079">
            <w:pPr>
              <w:rPr>
                <w:ins w:id="2481" w:author="jonathan pritchard" w:date="2024-10-23T10:47:00Z" w16du:dateUtc="2024-10-23T09:47:00Z"/>
              </w:rPr>
            </w:pPr>
            <w:ins w:id="2482" w:author="jonathan pritchard" w:date="2024-10-23T10:47:00Z" w16du:dateUtc="2024-10-23T09:47:00Z">
              <w:r w:rsidRPr="000A066E">
                <w:rPr>
                  <w:b/>
                </w:rPr>
                <w:t>Test Reference</w:t>
              </w:r>
            </w:ins>
          </w:p>
        </w:tc>
        <w:tc>
          <w:tcPr>
            <w:tcW w:w="2381" w:type="dxa"/>
            <w:shd w:val="clear" w:color="auto" w:fill="FFFFFF" w:themeFill="background1"/>
            <w:vAlign w:val="center"/>
          </w:tcPr>
          <w:p w14:paraId="005F47AE" w14:textId="078C1D64" w:rsidR="00610740" w:rsidRPr="004065B1" w:rsidRDefault="00610740" w:rsidP="00A81079">
            <w:pPr>
              <w:rPr>
                <w:ins w:id="2483" w:author="jonathan pritchard" w:date="2024-10-23T10:47:00Z" w16du:dateUtc="2024-10-23T09:47:00Z"/>
              </w:rPr>
            </w:pPr>
            <w:ins w:id="2484" w:author="jonathan pritchard" w:date="2024-10-23T10:47:00Z" w16du:dateUtc="2024-10-23T09:47:00Z">
              <w:r>
                <w:t xml:space="preserve">S-102 </w:t>
              </w:r>
            </w:ins>
          </w:p>
        </w:tc>
        <w:tc>
          <w:tcPr>
            <w:tcW w:w="2382" w:type="dxa"/>
            <w:shd w:val="clear" w:color="auto" w:fill="E5B8B7" w:themeFill="accent2" w:themeFillTint="66"/>
            <w:vAlign w:val="center"/>
          </w:tcPr>
          <w:p w14:paraId="624DA039" w14:textId="77777777" w:rsidR="00610740" w:rsidRPr="004065B1" w:rsidRDefault="00610740" w:rsidP="00A81079">
            <w:pPr>
              <w:rPr>
                <w:ins w:id="2485" w:author="jonathan pritchard" w:date="2024-10-23T10:47:00Z" w16du:dateUtc="2024-10-23T09:47:00Z"/>
              </w:rPr>
            </w:pPr>
            <w:ins w:id="2486" w:author="jonathan pritchard" w:date="2024-10-23T10:47:00Z" w16du:dateUtc="2024-10-23T09:47:00Z">
              <w:r w:rsidRPr="000A066E">
                <w:rPr>
                  <w:b/>
                </w:rPr>
                <w:t>IHO Reference</w:t>
              </w:r>
            </w:ins>
          </w:p>
        </w:tc>
        <w:tc>
          <w:tcPr>
            <w:tcW w:w="2382" w:type="dxa"/>
            <w:shd w:val="clear" w:color="auto" w:fill="FFFFFF" w:themeFill="background1"/>
            <w:vAlign w:val="center"/>
          </w:tcPr>
          <w:p w14:paraId="3D91317D" w14:textId="77777777" w:rsidR="00610740" w:rsidRDefault="00FC7722" w:rsidP="00A81079">
            <w:pPr>
              <w:jc w:val="left"/>
            </w:pPr>
            <w:r>
              <w:t>S-98 6.1</w:t>
            </w:r>
          </w:p>
          <w:p w14:paraId="57088585" w14:textId="25A4AA62" w:rsidR="00FC7722" w:rsidRPr="004065B1" w:rsidRDefault="00FC7722" w:rsidP="00A81079">
            <w:pPr>
              <w:jc w:val="left"/>
              <w:rPr>
                <w:ins w:id="2487" w:author="jonathan pritchard" w:date="2024-10-23T10:47:00Z" w16du:dateUtc="2024-10-23T09:47:00Z"/>
              </w:rPr>
            </w:pPr>
            <w:r>
              <w:t>S-98 13</w:t>
            </w:r>
          </w:p>
        </w:tc>
      </w:tr>
      <w:tr w:rsidR="00610740" w14:paraId="5FF8B020" w14:textId="77777777" w:rsidTr="00A81079">
        <w:trPr>
          <w:tblHeader/>
          <w:ins w:id="2488" w:author="jonathan pritchard" w:date="2024-10-23T10:47:00Z"/>
        </w:trPr>
        <w:tc>
          <w:tcPr>
            <w:tcW w:w="9526" w:type="dxa"/>
            <w:gridSpan w:val="4"/>
            <w:shd w:val="clear" w:color="auto" w:fill="E5B8B7" w:themeFill="accent2" w:themeFillTint="66"/>
            <w:vAlign w:val="center"/>
          </w:tcPr>
          <w:p w14:paraId="318F428C" w14:textId="77777777" w:rsidR="00610740" w:rsidRDefault="00610740" w:rsidP="00A81079">
            <w:pPr>
              <w:rPr>
                <w:ins w:id="2489" w:author="jonathan pritchard" w:date="2024-10-23T10:47:00Z" w16du:dateUtc="2024-10-23T09:47:00Z"/>
              </w:rPr>
            </w:pPr>
            <w:ins w:id="2490" w:author="jonathan pritchard" w:date="2024-10-23T10:47:00Z" w16du:dateUtc="2024-10-23T09:47:00Z">
              <w:r w:rsidRPr="000A066E">
                <w:rPr>
                  <w:b/>
                </w:rPr>
                <w:t>Test description</w:t>
              </w:r>
            </w:ins>
          </w:p>
        </w:tc>
      </w:tr>
      <w:tr w:rsidR="00610740" w:rsidRPr="005D2431" w14:paraId="7C2E22E3" w14:textId="77777777" w:rsidTr="00A81079">
        <w:trPr>
          <w:tblHeader/>
          <w:ins w:id="2491" w:author="jonathan pritchard" w:date="2024-10-23T10:47:00Z"/>
        </w:trPr>
        <w:tc>
          <w:tcPr>
            <w:tcW w:w="9526" w:type="dxa"/>
            <w:gridSpan w:val="4"/>
            <w:vAlign w:val="center"/>
          </w:tcPr>
          <w:p w14:paraId="4D1BE1D0" w14:textId="77777777" w:rsidR="00610740" w:rsidRDefault="00610740" w:rsidP="00564FD9">
            <w:pPr>
              <w:pStyle w:val="ListParagraph"/>
              <w:rPr>
                <w:i/>
              </w:rPr>
            </w:pPr>
          </w:p>
          <w:p w14:paraId="55769387" w14:textId="2E7CA0CA" w:rsidR="00564FD9" w:rsidRDefault="00DD352B" w:rsidP="00564FD9">
            <w:pPr>
              <w:rPr>
                <w:iCs/>
              </w:rPr>
            </w:pPr>
            <w:r>
              <w:rPr>
                <w:iCs/>
              </w:rPr>
              <w:t>S-102 has some very specific functionality in S-98 (and the product spec) which requires its own test set. This should include, at least:</w:t>
            </w:r>
          </w:p>
          <w:p w14:paraId="23BFCAB9" w14:textId="77777777" w:rsidR="00DD352B" w:rsidRPr="00564FD9" w:rsidRDefault="00DD352B" w:rsidP="00DD352B">
            <w:pPr>
              <w:rPr>
                <w:ins w:id="2492" w:author="jonathan pritchard" w:date="2024-10-23T10:48:00Z" w16du:dateUtc="2024-10-23T09:48:00Z"/>
                <w:iCs/>
              </w:rPr>
            </w:pPr>
          </w:p>
          <w:p w14:paraId="176E4A5F" w14:textId="251C478A" w:rsidR="00610740" w:rsidRPr="00610740" w:rsidRDefault="00610740" w:rsidP="00610740">
            <w:pPr>
              <w:pStyle w:val="ListParagraph"/>
              <w:numPr>
                <w:ilvl w:val="0"/>
                <w:numId w:val="84"/>
              </w:numPr>
              <w:rPr>
                <w:ins w:id="2493" w:author="jonathan pritchard" w:date="2024-10-23T10:47:00Z" w16du:dateUtc="2024-10-23T09:47:00Z"/>
                <w:i/>
                <w:rPrChange w:id="2494" w:author="jonathan pritchard" w:date="2024-10-23T10:48:00Z" w16du:dateUtc="2024-10-23T09:48:00Z">
                  <w:rPr>
                    <w:ins w:id="2495" w:author="jonathan pritchard" w:date="2024-10-23T10:47:00Z" w16du:dateUtc="2024-10-23T09:47:00Z"/>
                  </w:rPr>
                </w:rPrChange>
              </w:rPr>
            </w:pPr>
            <w:ins w:id="2496" w:author="jonathan pritchard" w:date="2024-10-23T10:47:00Z" w16du:dateUtc="2024-10-23T09:47:00Z">
              <w:r>
                <w:rPr>
                  <w:i/>
                </w:rPr>
                <w:t>L</w:t>
              </w:r>
              <w:r w:rsidRPr="00610740">
                <w:rPr>
                  <w:i/>
                  <w:rPrChange w:id="2497" w:author="jonathan pritchard" w:date="2024-10-23T10:48:00Z" w16du:dateUtc="2024-10-23T09:48:00Z">
                    <w:rPr/>
                  </w:rPrChange>
                </w:rPr>
                <w:t>oading of S-102</w:t>
              </w:r>
            </w:ins>
            <w:r w:rsidR="00DD352B">
              <w:rPr>
                <w:i/>
              </w:rPr>
              <w:t xml:space="preserve"> datasets</w:t>
            </w:r>
          </w:p>
          <w:p w14:paraId="205EF5F0" w14:textId="5EED0E6D" w:rsidR="00610740" w:rsidRDefault="00610740" w:rsidP="00610740">
            <w:pPr>
              <w:pStyle w:val="ListParagraph"/>
              <w:numPr>
                <w:ilvl w:val="0"/>
                <w:numId w:val="84"/>
              </w:numPr>
              <w:rPr>
                <w:ins w:id="2498" w:author="jonathan pritchard" w:date="2024-10-23T10:47:00Z" w16du:dateUtc="2024-10-23T09:47:00Z"/>
                <w:i/>
              </w:rPr>
            </w:pPr>
            <w:ins w:id="2499" w:author="jonathan pritchard" w:date="2024-10-23T10:47:00Z" w16du:dateUtc="2024-10-23T09:47:00Z">
              <w:r>
                <w:rPr>
                  <w:i/>
                </w:rPr>
                <w:t>Multiple Vertical datums</w:t>
              </w:r>
            </w:ins>
            <w:r w:rsidR="00DD352B">
              <w:rPr>
                <w:i/>
              </w:rPr>
              <w:t xml:space="preserve">. Check the ECDIS uses </w:t>
            </w:r>
            <w:proofErr w:type="spellStart"/>
            <w:r w:rsidR="00DD352B">
              <w:rPr>
                <w:i/>
              </w:rPr>
              <w:t>shoalest</w:t>
            </w:r>
            <w:proofErr w:type="spellEnd"/>
            <w:r w:rsidR="00DD352B">
              <w:rPr>
                <w:i/>
              </w:rPr>
              <w:t xml:space="preserve"> values (for depths and drying heights) when multiple vertical datums are contained in a dataset.</w:t>
            </w:r>
          </w:p>
          <w:p w14:paraId="452A744F" w14:textId="1F3C755F" w:rsidR="00610740" w:rsidRDefault="00610740" w:rsidP="00610740">
            <w:pPr>
              <w:pStyle w:val="ListParagraph"/>
              <w:numPr>
                <w:ilvl w:val="0"/>
                <w:numId w:val="84"/>
              </w:numPr>
              <w:rPr>
                <w:ins w:id="2500" w:author="jonathan pritchard" w:date="2024-10-23T10:48:00Z" w16du:dateUtc="2024-10-23T09:48:00Z"/>
                <w:i/>
              </w:rPr>
            </w:pPr>
            <w:ins w:id="2501" w:author="jonathan pritchard" w:date="2024-10-23T10:47:00Z" w16du:dateUtc="2024-10-23T09:47:00Z">
              <w:r>
                <w:rPr>
                  <w:i/>
                </w:rPr>
                <w:t xml:space="preserve">Projected </w:t>
              </w:r>
            </w:ins>
            <w:ins w:id="2502" w:author="jonathan pritchard" w:date="2024-10-23T10:48:00Z" w16du:dateUtc="2024-10-23T09:48:00Z">
              <w:r>
                <w:rPr>
                  <w:i/>
                </w:rPr>
                <w:t>and unprojected S-102</w:t>
              </w:r>
            </w:ins>
            <w:r w:rsidR="00DD352B">
              <w:rPr>
                <w:i/>
              </w:rPr>
              <w:t xml:space="preserve"> – rejection of incompatible (datum) datasets</w:t>
            </w:r>
          </w:p>
          <w:p w14:paraId="48D3F817" w14:textId="207B93B7" w:rsidR="00DD352B" w:rsidRDefault="00DD352B" w:rsidP="00610740">
            <w:pPr>
              <w:pStyle w:val="ListParagraph"/>
              <w:numPr>
                <w:ilvl w:val="0"/>
                <w:numId w:val="84"/>
              </w:numPr>
              <w:rPr>
                <w:i/>
              </w:rPr>
            </w:pPr>
            <w:r>
              <w:rPr>
                <w:i/>
              </w:rPr>
              <w:t>It is possible to look for the substitution border in this test. This would also allow for holes in datasets to be identified</w:t>
            </w:r>
          </w:p>
          <w:p w14:paraId="53CB4743" w14:textId="474F509A" w:rsidR="00610740" w:rsidRDefault="00610740" w:rsidP="00610740">
            <w:pPr>
              <w:pStyle w:val="ListParagraph"/>
              <w:numPr>
                <w:ilvl w:val="0"/>
                <w:numId w:val="84"/>
              </w:numPr>
              <w:rPr>
                <w:ins w:id="2503" w:author="jonathan pritchard" w:date="2024-10-23T10:48:00Z" w16du:dateUtc="2024-10-23T09:48:00Z"/>
                <w:i/>
              </w:rPr>
            </w:pPr>
            <w:ins w:id="2504" w:author="jonathan pritchard" w:date="2024-10-23T10:48:00Z" w16du:dateUtc="2024-10-23T09:48:00Z">
              <w:r>
                <w:rPr>
                  <w:i/>
                </w:rPr>
                <w:t>Overlapping S-102 – check ECDIS asks for preferenc</w:t>
              </w:r>
            </w:ins>
            <w:r w:rsidR="00DD352B">
              <w:rPr>
                <w:i/>
              </w:rPr>
              <w:t>e when datasets overlap.</w:t>
            </w:r>
          </w:p>
          <w:p w14:paraId="0974FFEA" w14:textId="2C8F59E5" w:rsidR="00610740" w:rsidRDefault="00610740" w:rsidP="00610740">
            <w:pPr>
              <w:pStyle w:val="ListParagraph"/>
              <w:numPr>
                <w:ilvl w:val="0"/>
                <w:numId w:val="84"/>
              </w:numPr>
              <w:rPr>
                <w:ins w:id="2505" w:author="jonathan pritchard" w:date="2024-10-23T10:48:00Z" w16du:dateUtc="2024-10-23T09:48:00Z"/>
                <w:i/>
              </w:rPr>
            </w:pPr>
            <w:ins w:id="2506" w:author="jonathan pritchard" w:date="2024-10-23T10:48:00Z" w16du:dateUtc="2024-10-23T09:48:00Z">
              <w:r>
                <w:rPr>
                  <w:i/>
                </w:rPr>
                <w:t>Refer to WLA / USSC tests</w:t>
              </w:r>
            </w:ins>
            <w:r w:rsidR="00DD352B">
              <w:rPr>
                <w:i/>
              </w:rPr>
              <w:t xml:space="preserve"> for more detailed implementation.</w:t>
            </w:r>
          </w:p>
          <w:p w14:paraId="571E3A85" w14:textId="41A56365" w:rsidR="00650770" w:rsidRDefault="00650770" w:rsidP="00610740">
            <w:pPr>
              <w:pStyle w:val="ListParagraph"/>
              <w:numPr>
                <w:ilvl w:val="0"/>
                <w:numId w:val="84"/>
              </w:numPr>
              <w:rPr>
                <w:i/>
              </w:rPr>
            </w:pPr>
            <w:ins w:id="2507" w:author="jonathan pritchard" w:date="2024-10-23T11:02:00Z" w16du:dateUtc="2024-10-23T10:02:00Z">
              <w:r>
                <w:rPr>
                  <w:i/>
                </w:rPr>
                <w:t>Update of S-102</w:t>
              </w:r>
            </w:ins>
            <w:r w:rsidR="00DD352B">
              <w:rPr>
                <w:i/>
              </w:rPr>
              <w:t xml:space="preserve"> by replacement.</w:t>
            </w:r>
          </w:p>
          <w:p w14:paraId="1A837E2A" w14:textId="7533AE72" w:rsidR="00DD352B" w:rsidRDefault="00DD352B" w:rsidP="00610740">
            <w:pPr>
              <w:pStyle w:val="ListParagraph"/>
              <w:numPr>
                <w:ilvl w:val="0"/>
                <w:numId w:val="84"/>
              </w:numPr>
              <w:rPr>
                <w:i/>
              </w:rPr>
            </w:pPr>
            <w:r>
              <w:rPr>
                <w:i/>
              </w:rPr>
              <w:t>S-102 interrogation. When the list of what fields are required by pick report are available they can go in here.</w:t>
            </w:r>
          </w:p>
          <w:p w14:paraId="68BB9ADA" w14:textId="7354BBD0" w:rsidR="00DD352B" w:rsidRDefault="00DD352B" w:rsidP="00610740">
            <w:pPr>
              <w:pStyle w:val="ListParagraph"/>
              <w:numPr>
                <w:ilvl w:val="0"/>
                <w:numId w:val="84"/>
              </w:numPr>
              <w:rPr>
                <w:i/>
              </w:rPr>
            </w:pPr>
            <w:r>
              <w:rPr>
                <w:i/>
              </w:rPr>
              <w:t>Legend tests here? Or maybe in the legend test.</w:t>
            </w:r>
          </w:p>
          <w:p w14:paraId="4181045A" w14:textId="77777777" w:rsidR="00DD352B" w:rsidRDefault="00DD352B" w:rsidP="00DD352B">
            <w:pPr>
              <w:pStyle w:val="ListParagraph"/>
              <w:rPr>
                <w:ins w:id="2508" w:author="jonathan pritchard" w:date="2024-10-23T10:48:00Z" w16du:dateUtc="2024-10-23T09:48:00Z"/>
                <w:i/>
              </w:rPr>
            </w:pPr>
          </w:p>
          <w:p w14:paraId="7D27D548" w14:textId="25D7F60B" w:rsidR="00610740" w:rsidRPr="00610740" w:rsidRDefault="00610740">
            <w:pPr>
              <w:rPr>
                <w:ins w:id="2509" w:author="jonathan pritchard" w:date="2024-10-23T10:47:00Z" w16du:dateUtc="2024-10-23T09:47:00Z"/>
                <w:i/>
                <w:rPrChange w:id="2510" w:author="jonathan pritchard" w:date="2024-10-23T10:49:00Z" w16du:dateUtc="2024-10-23T09:49:00Z">
                  <w:rPr>
                    <w:ins w:id="2511" w:author="jonathan pritchard" w:date="2024-10-23T10:47:00Z" w16du:dateUtc="2024-10-23T09:47:00Z"/>
                  </w:rPr>
                </w:rPrChange>
              </w:rPr>
              <w:pPrChange w:id="2512" w:author="jonathan pritchard" w:date="2024-10-23T10:49:00Z" w16du:dateUtc="2024-10-23T09:49:00Z">
                <w:pPr>
                  <w:pStyle w:val="ListParagraph"/>
                  <w:numPr>
                    <w:numId w:val="84"/>
                  </w:numPr>
                  <w:ind w:hanging="360"/>
                </w:pPr>
              </w:pPrChange>
            </w:pPr>
          </w:p>
        </w:tc>
      </w:tr>
    </w:tbl>
    <w:p w14:paraId="6080DE14" w14:textId="77777777" w:rsidR="0063004D" w:rsidRDefault="0063004D" w:rsidP="0063004D">
      <w:pPr>
        <w:rPr>
          <w:ins w:id="2513" w:author="jonathan pritchard" w:date="2024-10-23T10:47:00Z" w16du:dateUtc="2024-10-23T09:47:00Z"/>
        </w:rPr>
      </w:pPr>
    </w:p>
    <w:p w14:paraId="7EC2036E" w14:textId="160A9AFA" w:rsidR="001727C1" w:rsidRDefault="001727C1" w:rsidP="001727C1">
      <w:pPr>
        <w:pStyle w:val="Heading3"/>
        <w:rPr>
          <w:ins w:id="2514" w:author="jonathan pritchard" w:date="2024-10-23T10:50:00Z" w16du:dateUtc="2024-10-23T09:50:00Z"/>
        </w:rPr>
      </w:pPr>
      <w:r>
        <w:t>Water Levels (S-104)</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727C1" w:rsidRPr="004065B1" w14:paraId="28B1CE0C" w14:textId="77777777" w:rsidTr="00FC7722">
        <w:trPr>
          <w:trHeight w:val="454"/>
          <w:tblHeader/>
          <w:ins w:id="2515" w:author="jonathan pritchard" w:date="2024-10-23T10:50:00Z"/>
        </w:trPr>
        <w:tc>
          <w:tcPr>
            <w:tcW w:w="2381" w:type="dxa"/>
            <w:shd w:val="clear" w:color="auto" w:fill="E5B8B7" w:themeFill="accent2" w:themeFillTint="66"/>
            <w:vAlign w:val="center"/>
          </w:tcPr>
          <w:p w14:paraId="740A80E1" w14:textId="77777777" w:rsidR="001727C1" w:rsidRPr="004065B1" w:rsidRDefault="001727C1" w:rsidP="00087740">
            <w:pPr>
              <w:rPr>
                <w:ins w:id="2516" w:author="jonathan pritchard" w:date="2024-10-23T10:50:00Z" w16du:dateUtc="2024-10-23T09:50:00Z"/>
              </w:rPr>
            </w:pPr>
            <w:ins w:id="2517" w:author="jonathan pritchard" w:date="2024-10-23T10:50:00Z" w16du:dateUtc="2024-10-23T09:50:00Z">
              <w:r w:rsidRPr="000A066E">
                <w:rPr>
                  <w:b/>
                </w:rPr>
                <w:t>Test Reference</w:t>
              </w:r>
            </w:ins>
          </w:p>
        </w:tc>
        <w:tc>
          <w:tcPr>
            <w:tcW w:w="2381" w:type="dxa"/>
            <w:shd w:val="clear" w:color="auto" w:fill="FFFFFF" w:themeFill="background1"/>
            <w:vAlign w:val="center"/>
          </w:tcPr>
          <w:p w14:paraId="51FF238F" w14:textId="77777777" w:rsidR="001727C1" w:rsidRPr="004065B1" w:rsidRDefault="001727C1" w:rsidP="00087740">
            <w:pPr>
              <w:rPr>
                <w:ins w:id="2518" w:author="jonathan pritchard" w:date="2024-10-23T10:50:00Z" w16du:dateUtc="2024-10-23T09:50:00Z"/>
              </w:rPr>
            </w:pPr>
            <w:ins w:id="2519" w:author="jonathan pritchard" w:date="2024-10-23T10:50:00Z" w16du:dateUtc="2024-10-23T09:50:00Z">
              <w:r>
                <w:t xml:space="preserve">S-104 </w:t>
              </w:r>
            </w:ins>
          </w:p>
        </w:tc>
        <w:tc>
          <w:tcPr>
            <w:tcW w:w="2382" w:type="dxa"/>
            <w:shd w:val="clear" w:color="auto" w:fill="E5B8B7" w:themeFill="accent2" w:themeFillTint="66"/>
            <w:vAlign w:val="center"/>
          </w:tcPr>
          <w:p w14:paraId="44040D79" w14:textId="77777777" w:rsidR="001727C1" w:rsidRPr="004065B1" w:rsidRDefault="001727C1" w:rsidP="00087740">
            <w:pPr>
              <w:rPr>
                <w:ins w:id="2520" w:author="jonathan pritchard" w:date="2024-10-23T10:50:00Z" w16du:dateUtc="2024-10-23T09:50:00Z"/>
              </w:rPr>
            </w:pPr>
            <w:ins w:id="2521" w:author="jonathan pritchard" w:date="2024-10-23T10:50:00Z" w16du:dateUtc="2024-10-23T09:50:00Z">
              <w:r w:rsidRPr="000A066E">
                <w:rPr>
                  <w:b/>
                </w:rPr>
                <w:t>IHO Reference</w:t>
              </w:r>
            </w:ins>
          </w:p>
        </w:tc>
        <w:tc>
          <w:tcPr>
            <w:tcW w:w="2382" w:type="dxa"/>
            <w:shd w:val="clear" w:color="auto" w:fill="FFFFFF" w:themeFill="background1"/>
            <w:vAlign w:val="center"/>
          </w:tcPr>
          <w:p w14:paraId="4DA897A1" w14:textId="77777777" w:rsidR="00FC7722" w:rsidRDefault="00FC7722" w:rsidP="00FC7722">
            <w:pPr>
              <w:jc w:val="left"/>
            </w:pPr>
            <w:r>
              <w:t>S-98 6.1</w:t>
            </w:r>
          </w:p>
          <w:p w14:paraId="6A85C3B4" w14:textId="57CDDAA5" w:rsidR="001727C1" w:rsidRPr="004065B1" w:rsidRDefault="00FC7722" w:rsidP="00FC7722">
            <w:pPr>
              <w:jc w:val="left"/>
              <w:rPr>
                <w:ins w:id="2522" w:author="jonathan pritchard" w:date="2024-10-23T10:50:00Z" w16du:dateUtc="2024-10-23T09:50:00Z"/>
              </w:rPr>
            </w:pPr>
            <w:r>
              <w:t>S-98 13</w:t>
            </w:r>
          </w:p>
        </w:tc>
      </w:tr>
      <w:tr w:rsidR="001727C1" w14:paraId="047F7BF0" w14:textId="77777777" w:rsidTr="00087740">
        <w:trPr>
          <w:tblHeader/>
          <w:ins w:id="2523" w:author="jonathan pritchard" w:date="2024-10-23T10:50:00Z"/>
        </w:trPr>
        <w:tc>
          <w:tcPr>
            <w:tcW w:w="9526" w:type="dxa"/>
            <w:gridSpan w:val="4"/>
            <w:shd w:val="clear" w:color="auto" w:fill="E5B8B7" w:themeFill="accent2" w:themeFillTint="66"/>
            <w:vAlign w:val="center"/>
          </w:tcPr>
          <w:p w14:paraId="483A6D4A" w14:textId="77777777" w:rsidR="001727C1" w:rsidRDefault="001727C1" w:rsidP="00087740">
            <w:pPr>
              <w:rPr>
                <w:ins w:id="2524" w:author="jonathan pritchard" w:date="2024-10-23T10:50:00Z" w16du:dateUtc="2024-10-23T09:50:00Z"/>
              </w:rPr>
            </w:pPr>
            <w:ins w:id="2525" w:author="jonathan pritchard" w:date="2024-10-23T10:50:00Z" w16du:dateUtc="2024-10-23T09:50:00Z">
              <w:r w:rsidRPr="000A066E">
                <w:rPr>
                  <w:b/>
                </w:rPr>
                <w:t>Test description</w:t>
              </w:r>
            </w:ins>
          </w:p>
        </w:tc>
      </w:tr>
      <w:tr w:rsidR="001727C1" w:rsidRPr="005D2431" w14:paraId="1E2246BC" w14:textId="77777777" w:rsidTr="00087740">
        <w:trPr>
          <w:tblHeader/>
          <w:ins w:id="2526" w:author="jonathan pritchard" w:date="2024-10-23T10:50:00Z"/>
        </w:trPr>
        <w:tc>
          <w:tcPr>
            <w:tcW w:w="9526" w:type="dxa"/>
            <w:gridSpan w:val="4"/>
            <w:vAlign w:val="center"/>
          </w:tcPr>
          <w:p w14:paraId="29C267AD" w14:textId="77777777" w:rsidR="001727C1" w:rsidRDefault="001727C1" w:rsidP="00087740">
            <w:pPr>
              <w:rPr>
                <w:i/>
              </w:rPr>
            </w:pPr>
          </w:p>
          <w:p w14:paraId="3BD03A7D" w14:textId="7D41ECDB" w:rsidR="001727C1" w:rsidRDefault="001727C1" w:rsidP="00087740">
            <w:pPr>
              <w:pStyle w:val="ListParagraph"/>
              <w:numPr>
                <w:ilvl w:val="0"/>
                <w:numId w:val="84"/>
              </w:numPr>
              <w:rPr>
                <w:i/>
              </w:rPr>
            </w:pPr>
            <w:r>
              <w:rPr>
                <w:i/>
              </w:rPr>
              <w:t>A basic import</w:t>
            </w:r>
            <w:r w:rsidR="00DD352B">
              <w:rPr>
                <w:i/>
              </w:rPr>
              <w:t xml:space="preserve"> and </w:t>
            </w:r>
            <w:r>
              <w:rPr>
                <w:i/>
              </w:rPr>
              <w:t xml:space="preserve">portrayal and interrogation test of S-104 data is required. This </w:t>
            </w:r>
            <w:r w:rsidR="00DD352B">
              <w:rPr>
                <w:i/>
              </w:rPr>
              <w:t>will involve turning on S-104 and S-102 and interrogating the screen.</w:t>
            </w:r>
          </w:p>
          <w:p w14:paraId="16DB02FE" w14:textId="0FB47700" w:rsidR="00DD352B" w:rsidRDefault="00DD352B" w:rsidP="00087740">
            <w:pPr>
              <w:pStyle w:val="ListParagraph"/>
              <w:numPr>
                <w:ilvl w:val="0"/>
                <w:numId w:val="84"/>
              </w:numPr>
              <w:rPr>
                <w:i/>
              </w:rPr>
            </w:pPr>
            <w:r>
              <w:rPr>
                <w:i/>
              </w:rPr>
              <w:t>Check user is asked for preference when datasets overlap</w:t>
            </w:r>
          </w:p>
          <w:p w14:paraId="6C54A6C0" w14:textId="07EFA9FD" w:rsidR="00DD352B" w:rsidRDefault="00DD352B" w:rsidP="00087740">
            <w:pPr>
              <w:pStyle w:val="ListParagraph"/>
              <w:numPr>
                <w:ilvl w:val="0"/>
                <w:numId w:val="84"/>
              </w:numPr>
              <w:rPr>
                <w:i/>
              </w:rPr>
            </w:pPr>
            <w:r>
              <w:rPr>
                <w:i/>
              </w:rPr>
              <w:t>Date selection of S-104 should be testable and implemented. This would allow the inspection of what is available and the ability to set the date on the ECDIS depending on available S-104 datasets.</w:t>
            </w:r>
          </w:p>
          <w:p w14:paraId="61827030" w14:textId="77777777" w:rsidR="00DD352B" w:rsidRDefault="00DD352B" w:rsidP="00DD352B">
            <w:pPr>
              <w:pStyle w:val="ListParagraph"/>
              <w:rPr>
                <w:ins w:id="2527" w:author="jonathan pritchard" w:date="2024-10-23T10:50:00Z" w16du:dateUtc="2024-10-23T09:50:00Z"/>
                <w:i/>
              </w:rPr>
            </w:pPr>
          </w:p>
          <w:p w14:paraId="3E60AEE4" w14:textId="77777777" w:rsidR="001727C1" w:rsidRPr="00610740" w:rsidRDefault="001727C1" w:rsidP="00087740">
            <w:pPr>
              <w:rPr>
                <w:ins w:id="2528" w:author="jonathan pritchard" w:date="2024-10-23T10:50:00Z" w16du:dateUtc="2024-10-23T09:50:00Z"/>
                <w:i/>
                <w:rPrChange w:id="2529" w:author="jonathan pritchard" w:date="2024-10-23T10:50:00Z" w16du:dateUtc="2024-10-23T09:50:00Z">
                  <w:rPr>
                    <w:ins w:id="2530" w:author="jonathan pritchard" w:date="2024-10-23T10:50:00Z" w16du:dateUtc="2024-10-23T09:50:00Z"/>
                  </w:rPr>
                </w:rPrChange>
              </w:rPr>
              <w:pPrChange w:id="2531" w:author="jonathan pritchard" w:date="2024-10-23T10:50:00Z" w16du:dateUtc="2024-10-23T09:50:00Z">
                <w:pPr>
                  <w:pStyle w:val="ListParagraph"/>
                  <w:numPr>
                    <w:numId w:val="84"/>
                  </w:numPr>
                  <w:ind w:hanging="360"/>
                </w:pPr>
              </w:pPrChange>
            </w:pPr>
          </w:p>
        </w:tc>
      </w:tr>
    </w:tbl>
    <w:p w14:paraId="24004EF9" w14:textId="77777777" w:rsidR="001727C1" w:rsidRPr="00610740" w:rsidRDefault="001727C1" w:rsidP="001727C1">
      <w:pPr>
        <w:rPr>
          <w:ins w:id="2532" w:author="jonathan pritchard" w:date="2024-10-23T10:15:00Z" w16du:dateUtc="2024-10-23T09:15:00Z"/>
          <w:lang w:val="en-US"/>
          <w:rPrChange w:id="2533" w:author="jonathan pritchard" w:date="2024-10-23T10:50:00Z" w16du:dateUtc="2024-10-23T09:50:00Z">
            <w:rPr>
              <w:ins w:id="2534" w:author="jonathan pritchard" w:date="2024-10-23T10:15:00Z" w16du:dateUtc="2024-10-23T09:15:00Z"/>
            </w:rPr>
          </w:rPrChange>
        </w:rPr>
      </w:pPr>
    </w:p>
    <w:p w14:paraId="3AE27488" w14:textId="77777777" w:rsidR="001727C1" w:rsidRDefault="001727C1" w:rsidP="001727C1">
      <w:pPr>
        <w:rPr>
          <w:ins w:id="2535" w:author="jonathan pritchard" w:date="2024-10-23T10:15:00Z" w16du:dateUtc="2024-10-23T09:15:00Z"/>
        </w:rPr>
      </w:pPr>
    </w:p>
    <w:p w14:paraId="1237B381" w14:textId="6499B6D4" w:rsidR="00DD352B" w:rsidRDefault="00DD352B" w:rsidP="00DD352B">
      <w:pPr>
        <w:pStyle w:val="Heading3"/>
        <w:rPr>
          <w:ins w:id="2536" w:author="jonathan pritchard" w:date="2024-10-23T10:50:00Z" w16du:dateUtc="2024-10-23T09:50:00Z"/>
        </w:rPr>
      </w:pPr>
      <w:r>
        <w:lastRenderedPageBreak/>
        <w:t>Tidal Streams S-111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D352B" w:rsidRPr="004065B1" w14:paraId="36583D10" w14:textId="77777777" w:rsidTr="00FC7722">
        <w:trPr>
          <w:trHeight w:val="454"/>
          <w:tblHeader/>
          <w:ins w:id="2537" w:author="jonathan pritchard" w:date="2024-10-23T10:50:00Z"/>
        </w:trPr>
        <w:tc>
          <w:tcPr>
            <w:tcW w:w="2381" w:type="dxa"/>
            <w:shd w:val="clear" w:color="auto" w:fill="E5B8B7" w:themeFill="accent2" w:themeFillTint="66"/>
            <w:vAlign w:val="center"/>
          </w:tcPr>
          <w:p w14:paraId="7DEE279D" w14:textId="77777777" w:rsidR="00DD352B" w:rsidRPr="004065B1" w:rsidRDefault="00DD352B" w:rsidP="00087740">
            <w:pPr>
              <w:rPr>
                <w:ins w:id="2538" w:author="jonathan pritchard" w:date="2024-10-23T10:50:00Z" w16du:dateUtc="2024-10-23T09:50:00Z"/>
              </w:rPr>
            </w:pPr>
            <w:ins w:id="2539" w:author="jonathan pritchard" w:date="2024-10-23T10:50:00Z" w16du:dateUtc="2024-10-23T09:50:00Z">
              <w:r w:rsidRPr="000A066E">
                <w:rPr>
                  <w:b/>
                </w:rPr>
                <w:t>Test Reference</w:t>
              </w:r>
            </w:ins>
          </w:p>
        </w:tc>
        <w:tc>
          <w:tcPr>
            <w:tcW w:w="2381" w:type="dxa"/>
            <w:shd w:val="clear" w:color="auto" w:fill="FFFFFF" w:themeFill="background1"/>
            <w:vAlign w:val="center"/>
          </w:tcPr>
          <w:p w14:paraId="3472A460" w14:textId="77777777" w:rsidR="00DD352B" w:rsidRPr="004065B1" w:rsidRDefault="00DD352B" w:rsidP="00087740">
            <w:pPr>
              <w:rPr>
                <w:ins w:id="2540" w:author="jonathan pritchard" w:date="2024-10-23T10:50:00Z" w16du:dateUtc="2024-10-23T09:50:00Z"/>
              </w:rPr>
            </w:pPr>
            <w:ins w:id="2541" w:author="jonathan pritchard" w:date="2024-10-23T10:50:00Z" w16du:dateUtc="2024-10-23T09:50:00Z">
              <w:r>
                <w:t xml:space="preserve">S-104 </w:t>
              </w:r>
            </w:ins>
          </w:p>
        </w:tc>
        <w:tc>
          <w:tcPr>
            <w:tcW w:w="2382" w:type="dxa"/>
            <w:shd w:val="clear" w:color="auto" w:fill="E5B8B7" w:themeFill="accent2" w:themeFillTint="66"/>
            <w:vAlign w:val="center"/>
          </w:tcPr>
          <w:p w14:paraId="2D18D7E9" w14:textId="77777777" w:rsidR="00DD352B" w:rsidRPr="004065B1" w:rsidRDefault="00DD352B" w:rsidP="00087740">
            <w:pPr>
              <w:rPr>
                <w:ins w:id="2542" w:author="jonathan pritchard" w:date="2024-10-23T10:50:00Z" w16du:dateUtc="2024-10-23T09:50:00Z"/>
              </w:rPr>
            </w:pPr>
            <w:ins w:id="2543" w:author="jonathan pritchard" w:date="2024-10-23T10:50:00Z" w16du:dateUtc="2024-10-23T09:50:00Z">
              <w:r w:rsidRPr="000A066E">
                <w:rPr>
                  <w:b/>
                </w:rPr>
                <w:t>IHO Reference</w:t>
              </w:r>
            </w:ins>
          </w:p>
        </w:tc>
        <w:tc>
          <w:tcPr>
            <w:tcW w:w="2382" w:type="dxa"/>
            <w:shd w:val="clear" w:color="auto" w:fill="FFFFFF" w:themeFill="background1"/>
            <w:vAlign w:val="center"/>
          </w:tcPr>
          <w:p w14:paraId="0F49E002" w14:textId="77777777" w:rsidR="00FC7722" w:rsidRDefault="00FC7722" w:rsidP="00FC7722">
            <w:pPr>
              <w:jc w:val="left"/>
            </w:pPr>
            <w:r>
              <w:t>S-98 6.1</w:t>
            </w:r>
          </w:p>
          <w:p w14:paraId="2D1FC1BD" w14:textId="20236E11" w:rsidR="00DD352B" w:rsidRPr="004065B1" w:rsidRDefault="00FC7722" w:rsidP="00FC7722">
            <w:pPr>
              <w:jc w:val="left"/>
              <w:rPr>
                <w:ins w:id="2544" w:author="jonathan pritchard" w:date="2024-10-23T10:50:00Z" w16du:dateUtc="2024-10-23T09:50:00Z"/>
              </w:rPr>
            </w:pPr>
            <w:r>
              <w:t>S-98 13</w:t>
            </w:r>
          </w:p>
        </w:tc>
      </w:tr>
      <w:tr w:rsidR="00DD352B" w14:paraId="04411887" w14:textId="77777777" w:rsidTr="00087740">
        <w:trPr>
          <w:tblHeader/>
          <w:ins w:id="2545" w:author="jonathan pritchard" w:date="2024-10-23T10:50:00Z"/>
        </w:trPr>
        <w:tc>
          <w:tcPr>
            <w:tcW w:w="9526" w:type="dxa"/>
            <w:gridSpan w:val="4"/>
            <w:shd w:val="clear" w:color="auto" w:fill="E5B8B7" w:themeFill="accent2" w:themeFillTint="66"/>
            <w:vAlign w:val="center"/>
          </w:tcPr>
          <w:p w14:paraId="722B5AA3" w14:textId="77777777" w:rsidR="00DD352B" w:rsidRDefault="00DD352B" w:rsidP="00087740">
            <w:pPr>
              <w:rPr>
                <w:ins w:id="2546" w:author="jonathan pritchard" w:date="2024-10-23T10:50:00Z" w16du:dateUtc="2024-10-23T09:50:00Z"/>
              </w:rPr>
            </w:pPr>
            <w:ins w:id="2547" w:author="jonathan pritchard" w:date="2024-10-23T10:50:00Z" w16du:dateUtc="2024-10-23T09:50:00Z">
              <w:r w:rsidRPr="000A066E">
                <w:rPr>
                  <w:b/>
                </w:rPr>
                <w:t>Test description</w:t>
              </w:r>
            </w:ins>
          </w:p>
        </w:tc>
      </w:tr>
      <w:tr w:rsidR="00DD352B" w:rsidRPr="005D2431" w14:paraId="28536B0B" w14:textId="77777777" w:rsidTr="00087740">
        <w:trPr>
          <w:tblHeader/>
          <w:ins w:id="2548" w:author="jonathan pritchard" w:date="2024-10-23T10:50:00Z"/>
        </w:trPr>
        <w:tc>
          <w:tcPr>
            <w:tcW w:w="9526" w:type="dxa"/>
            <w:gridSpan w:val="4"/>
            <w:vAlign w:val="center"/>
          </w:tcPr>
          <w:p w14:paraId="5056A984" w14:textId="77777777" w:rsidR="00DD352B" w:rsidRDefault="00DD352B" w:rsidP="00087740">
            <w:pPr>
              <w:rPr>
                <w:i/>
              </w:rPr>
            </w:pPr>
          </w:p>
          <w:p w14:paraId="0859ACB1" w14:textId="77777777" w:rsidR="00DD352B" w:rsidRDefault="00DD352B" w:rsidP="00087740">
            <w:pPr>
              <w:pStyle w:val="ListParagraph"/>
              <w:numPr>
                <w:ilvl w:val="0"/>
                <w:numId w:val="84"/>
              </w:numPr>
              <w:rPr>
                <w:i/>
              </w:rPr>
            </w:pPr>
            <w:r>
              <w:rPr>
                <w:i/>
              </w:rPr>
              <w:t>A basic import and portrayal and interrogation test of S-1</w:t>
            </w:r>
            <w:r>
              <w:rPr>
                <w:i/>
              </w:rPr>
              <w:t>11</w:t>
            </w:r>
            <w:r>
              <w:rPr>
                <w:i/>
              </w:rPr>
              <w:t xml:space="preserve"> data is required. </w:t>
            </w:r>
          </w:p>
          <w:p w14:paraId="27B208D1" w14:textId="6DDFD9E4" w:rsidR="00DD352B" w:rsidRDefault="00DD352B" w:rsidP="00087740">
            <w:pPr>
              <w:pStyle w:val="ListParagraph"/>
              <w:numPr>
                <w:ilvl w:val="0"/>
                <w:numId w:val="84"/>
              </w:numPr>
              <w:rPr>
                <w:i/>
              </w:rPr>
            </w:pPr>
            <w:r>
              <w:rPr>
                <w:i/>
              </w:rPr>
              <w:t xml:space="preserve">S-111 is a good opportunity to test the implementation of thinning algorithms .Tests should check for their existence. </w:t>
            </w:r>
          </w:p>
          <w:p w14:paraId="6986504A" w14:textId="59505F37" w:rsidR="00DD352B" w:rsidRDefault="00DD352B" w:rsidP="00087740">
            <w:pPr>
              <w:pStyle w:val="ListParagraph"/>
              <w:numPr>
                <w:ilvl w:val="0"/>
                <w:numId w:val="84"/>
              </w:numPr>
              <w:rPr>
                <w:i/>
              </w:rPr>
            </w:pPr>
            <w:r>
              <w:rPr>
                <w:i/>
              </w:rPr>
              <w:t>As the algorithms are only suggested there may need to be words documenting allowed deviations from the thinning shown. Acceptable is a reduction in the number of objects shown and management of the clutter on screen caused by dense data.</w:t>
            </w:r>
          </w:p>
          <w:p w14:paraId="740907EC" w14:textId="77777777" w:rsidR="00DD352B" w:rsidRDefault="00DD352B" w:rsidP="00087740">
            <w:pPr>
              <w:pStyle w:val="ListParagraph"/>
              <w:rPr>
                <w:ins w:id="2549" w:author="jonathan pritchard" w:date="2024-10-23T10:50:00Z" w16du:dateUtc="2024-10-23T09:50:00Z"/>
                <w:i/>
              </w:rPr>
            </w:pPr>
          </w:p>
          <w:p w14:paraId="1981EC50" w14:textId="77777777" w:rsidR="00DD352B" w:rsidRPr="00610740" w:rsidRDefault="00DD352B" w:rsidP="00087740">
            <w:pPr>
              <w:rPr>
                <w:ins w:id="2550" w:author="jonathan pritchard" w:date="2024-10-23T10:50:00Z" w16du:dateUtc="2024-10-23T09:50:00Z"/>
                <w:i/>
                <w:rPrChange w:id="2551" w:author="jonathan pritchard" w:date="2024-10-23T10:50:00Z" w16du:dateUtc="2024-10-23T09:50:00Z">
                  <w:rPr>
                    <w:ins w:id="2552" w:author="jonathan pritchard" w:date="2024-10-23T10:50:00Z" w16du:dateUtc="2024-10-23T09:50:00Z"/>
                  </w:rPr>
                </w:rPrChange>
              </w:rPr>
              <w:pPrChange w:id="2553" w:author="jonathan pritchard" w:date="2024-10-23T10:50:00Z" w16du:dateUtc="2024-10-23T09:50:00Z">
                <w:pPr>
                  <w:pStyle w:val="ListParagraph"/>
                  <w:numPr>
                    <w:numId w:val="84"/>
                  </w:numPr>
                  <w:ind w:hanging="360"/>
                </w:pPr>
              </w:pPrChange>
            </w:pPr>
          </w:p>
        </w:tc>
      </w:tr>
    </w:tbl>
    <w:p w14:paraId="233E3E65" w14:textId="77777777" w:rsidR="00DD352B" w:rsidRPr="00610740" w:rsidRDefault="00DD352B" w:rsidP="00DD352B">
      <w:pPr>
        <w:rPr>
          <w:ins w:id="2554" w:author="jonathan pritchard" w:date="2024-10-23T10:15:00Z" w16du:dateUtc="2024-10-23T09:15:00Z"/>
          <w:lang w:val="en-US"/>
          <w:rPrChange w:id="2555" w:author="jonathan pritchard" w:date="2024-10-23T10:50:00Z" w16du:dateUtc="2024-10-23T09:50:00Z">
            <w:rPr>
              <w:ins w:id="2556" w:author="jonathan pritchard" w:date="2024-10-23T10:15:00Z" w16du:dateUtc="2024-10-23T09:15:00Z"/>
            </w:rPr>
          </w:rPrChange>
        </w:rPr>
      </w:pPr>
    </w:p>
    <w:p w14:paraId="1C9D6996" w14:textId="7938C703" w:rsidR="001727C1" w:rsidRPr="00610740" w:rsidRDefault="001727C1" w:rsidP="001727C1">
      <w:pPr>
        <w:rPr>
          <w:ins w:id="2557" w:author="jonathan pritchard" w:date="2024-10-23T10:15:00Z" w16du:dateUtc="2024-10-23T09:15:00Z"/>
        </w:rPr>
      </w:pPr>
    </w:p>
    <w:p w14:paraId="7010401C" w14:textId="77777777" w:rsidR="00610740" w:rsidRDefault="00610740" w:rsidP="0063004D"/>
    <w:p w14:paraId="79990782" w14:textId="77777777" w:rsidR="001727C1" w:rsidRDefault="001727C1" w:rsidP="0063004D">
      <w:pPr>
        <w:rPr>
          <w:ins w:id="2558" w:author="jonathan pritchard" w:date="2024-10-23T10:15:00Z" w16du:dateUtc="2024-10-23T09:15:00Z"/>
        </w:rPr>
      </w:pPr>
    </w:p>
    <w:p w14:paraId="09845212" w14:textId="1456295D" w:rsidR="0063004D" w:rsidRDefault="0063004D" w:rsidP="0063004D">
      <w:pPr>
        <w:pStyle w:val="Heading3"/>
        <w:rPr>
          <w:ins w:id="2559" w:author="jonathan pritchard" w:date="2024-10-23T10:50:00Z" w16du:dateUtc="2024-10-23T09:50:00Z"/>
        </w:rPr>
      </w:pPr>
      <w:ins w:id="2560" w:author="jonathan pritchard" w:date="2024-10-23T10:15:00Z" w16du:dateUtc="2024-10-23T09:15:00Z">
        <w:r>
          <w:t>Navigational Warnings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FC7722">
        <w:trPr>
          <w:trHeight w:val="454"/>
          <w:tblHeader/>
          <w:ins w:id="2561" w:author="jonathan pritchard" w:date="2024-10-23T10:50:00Z"/>
        </w:trPr>
        <w:tc>
          <w:tcPr>
            <w:tcW w:w="2381" w:type="dxa"/>
            <w:shd w:val="clear" w:color="auto" w:fill="E5B8B7" w:themeFill="accent2" w:themeFillTint="66"/>
            <w:vAlign w:val="center"/>
          </w:tcPr>
          <w:p w14:paraId="4D02710B" w14:textId="77777777" w:rsidR="00610740" w:rsidRPr="004065B1" w:rsidRDefault="00610740" w:rsidP="00A81079">
            <w:pPr>
              <w:rPr>
                <w:ins w:id="2562" w:author="jonathan pritchard" w:date="2024-10-23T10:50:00Z" w16du:dateUtc="2024-10-23T09:50:00Z"/>
              </w:rPr>
            </w:pPr>
            <w:ins w:id="2563" w:author="jonathan pritchard" w:date="2024-10-23T10:50:00Z" w16du:dateUtc="2024-10-23T09:50:00Z">
              <w:r w:rsidRPr="000A066E">
                <w:rPr>
                  <w:b/>
                </w:rPr>
                <w:t>Test Reference</w:t>
              </w:r>
            </w:ins>
          </w:p>
        </w:tc>
        <w:tc>
          <w:tcPr>
            <w:tcW w:w="2381" w:type="dxa"/>
            <w:shd w:val="clear" w:color="auto" w:fill="FFFFFF" w:themeFill="background1"/>
            <w:vAlign w:val="center"/>
          </w:tcPr>
          <w:p w14:paraId="71B7A389" w14:textId="3FE1E053" w:rsidR="00610740" w:rsidRPr="004065B1" w:rsidRDefault="00610740" w:rsidP="00A81079">
            <w:pPr>
              <w:rPr>
                <w:ins w:id="2564" w:author="jonathan pritchard" w:date="2024-10-23T10:50:00Z" w16du:dateUtc="2024-10-23T09:50:00Z"/>
              </w:rPr>
            </w:pPr>
            <w:ins w:id="2565" w:author="jonathan pritchard" w:date="2024-10-23T10:50:00Z" w16du:dateUtc="2024-10-23T09:50:00Z">
              <w:r>
                <w:t xml:space="preserve">S-104 </w:t>
              </w:r>
            </w:ins>
          </w:p>
        </w:tc>
        <w:tc>
          <w:tcPr>
            <w:tcW w:w="2382" w:type="dxa"/>
            <w:shd w:val="clear" w:color="auto" w:fill="E5B8B7" w:themeFill="accent2" w:themeFillTint="66"/>
            <w:vAlign w:val="center"/>
          </w:tcPr>
          <w:p w14:paraId="2D09B83B" w14:textId="77777777" w:rsidR="00610740" w:rsidRPr="004065B1" w:rsidRDefault="00610740" w:rsidP="00A81079">
            <w:pPr>
              <w:rPr>
                <w:ins w:id="2566" w:author="jonathan pritchard" w:date="2024-10-23T10:50:00Z" w16du:dateUtc="2024-10-23T09:50:00Z"/>
              </w:rPr>
            </w:pPr>
            <w:ins w:id="2567" w:author="jonathan pritchard" w:date="2024-10-23T10:50:00Z" w16du:dateUtc="2024-10-23T09:50:00Z">
              <w:r w:rsidRPr="000A066E">
                <w:rPr>
                  <w:b/>
                </w:rPr>
                <w:t>IHO Reference</w:t>
              </w:r>
            </w:ins>
          </w:p>
        </w:tc>
        <w:tc>
          <w:tcPr>
            <w:tcW w:w="2382" w:type="dxa"/>
            <w:shd w:val="clear" w:color="auto" w:fill="FFFFFF" w:themeFill="background1"/>
            <w:vAlign w:val="center"/>
          </w:tcPr>
          <w:p w14:paraId="0A4244A4" w14:textId="77777777" w:rsidR="00FC7722" w:rsidRDefault="00FC7722" w:rsidP="00FC7722">
            <w:pPr>
              <w:jc w:val="left"/>
            </w:pPr>
            <w:r>
              <w:t>S-98 6.1</w:t>
            </w:r>
          </w:p>
          <w:p w14:paraId="68ED73D7" w14:textId="2B4FFF7A" w:rsidR="00610740" w:rsidRPr="004065B1" w:rsidRDefault="00FC7722" w:rsidP="00FC7722">
            <w:pPr>
              <w:jc w:val="left"/>
              <w:rPr>
                <w:ins w:id="2568" w:author="jonathan pritchard" w:date="2024-10-23T10:50:00Z" w16du:dateUtc="2024-10-23T09:50:00Z"/>
              </w:rPr>
            </w:pPr>
            <w:r>
              <w:t>S-98 13</w:t>
            </w:r>
          </w:p>
        </w:tc>
      </w:tr>
      <w:tr w:rsidR="00610740" w14:paraId="3380000D" w14:textId="77777777" w:rsidTr="00A81079">
        <w:trPr>
          <w:tblHeader/>
          <w:ins w:id="2569" w:author="jonathan pritchard" w:date="2024-10-23T10:50:00Z"/>
        </w:trPr>
        <w:tc>
          <w:tcPr>
            <w:tcW w:w="9526" w:type="dxa"/>
            <w:gridSpan w:val="4"/>
            <w:shd w:val="clear" w:color="auto" w:fill="E5B8B7" w:themeFill="accent2" w:themeFillTint="66"/>
            <w:vAlign w:val="center"/>
          </w:tcPr>
          <w:p w14:paraId="2D3DB61B" w14:textId="77777777" w:rsidR="00610740" w:rsidRDefault="00610740" w:rsidP="00A81079">
            <w:pPr>
              <w:rPr>
                <w:ins w:id="2570" w:author="jonathan pritchard" w:date="2024-10-23T10:50:00Z" w16du:dateUtc="2024-10-23T09:50:00Z"/>
              </w:rPr>
            </w:pPr>
            <w:ins w:id="2571" w:author="jonathan pritchard" w:date="2024-10-23T10:50:00Z" w16du:dateUtc="2024-10-23T09:50:00Z">
              <w:r w:rsidRPr="000A066E">
                <w:rPr>
                  <w:b/>
                </w:rPr>
                <w:t>Test description</w:t>
              </w:r>
            </w:ins>
          </w:p>
        </w:tc>
      </w:tr>
      <w:tr w:rsidR="00610740" w:rsidRPr="005D2431" w14:paraId="1B34B22E" w14:textId="77777777" w:rsidTr="00A81079">
        <w:trPr>
          <w:tblHeader/>
          <w:ins w:id="2572" w:author="jonathan pritchard" w:date="2024-10-23T10:50:00Z"/>
        </w:trPr>
        <w:tc>
          <w:tcPr>
            <w:tcW w:w="9526" w:type="dxa"/>
            <w:gridSpan w:val="4"/>
            <w:vAlign w:val="center"/>
          </w:tcPr>
          <w:p w14:paraId="7B86D22E" w14:textId="77777777" w:rsidR="001727C1" w:rsidRDefault="001727C1" w:rsidP="001727C1">
            <w:pPr>
              <w:rPr>
                <w:i/>
              </w:rPr>
            </w:pPr>
          </w:p>
          <w:p w14:paraId="3CF4D8BE" w14:textId="4E932C41" w:rsidR="001727C1" w:rsidRDefault="001727C1" w:rsidP="001727C1">
            <w:pPr>
              <w:rPr>
                <w:i/>
              </w:rPr>
            </w:pPr>
            <w:r>
              <w:rPr>
                <w:i/>
              </w:rPr>
              <w:t xml:space="preserve">Navigational Warnings in S-124 have been added to the S-98 as a mandatory requirement. The previous section(s) deal with their import and update (and checks for their completeness) but there are </w:t>
            </w:r>
            <w:r w:rsidR="00DD352B">
              <w:rPr>
                <w:i/>
              </w:rPr>
              <w:t>tests for the mandatory functionality in S-98 in respect of navigational warnings. These include:</w:t>
            </w:r>
          </w:p>
          <w:p w14:paraId="7B7B8727" w14:textId="77777777" w:rsidR="00DD352B" w:rsidRPr="001727C1" w:rsidRDefault="00DD352B" w:rsidP="00DD352B">
            <w:pPr>
              <w:rPr>
                <w:ins w:id="2573" w:author="jonathan pritchard" w:date="2024-10-23T10:50:00Z" w16du:dateUtc="2024-10-23T09:50:00Z"/>
                <w:i/>
              </w:rPr>
            </w:pPr>
          </w:p>
          <w:p w14:paraId="0609F41D" w14:textId="215B0639" w:rsidR="00610740" w:rsidRDefault="00DD352B" w:rsidP="00610740">
            <w:pPr>
              <w:pStyle w:val="ListParagraph"/>
              <w:numPr>
                <w:ilvl w:val="0"/>
                <w:numId w:val="84"/>
              </w:numPr>
              <w:rPr>
                <w:ins w:id="2574" w:author="jonathan pritchard" w:date="2024-10-23T10:50:00Z" w16du:dateUtc="2024-10-23T09:50:00Z"/>
                <w:i/>
              </w:rPr>
            </w:pPr>
            <w:r>
              <w:rPr>
                <w:i/>
              </w:rPr>
              <w:t>Interrogation of S-124</w:t>
            </w:r>
          </w:p>
          <w:p w14:paraId="6FF1A06B" w14:textId="46A07D3B" w:rsidR="00650770" w:rsidRDefault="00DD352B" w:rsidP="00DD352B">
            <w:pPr>
              <w:pStyle w:val="ListParagraph"/>
              <w:numPr>
                <w:ilvl w:val="0"/>
                <w:numId w:val="84"/>
              </w:numPr>
              <w:rPr>
                <w:i/>
              </w:rPr>
            </w:pPr>
            <w:r>
              <w:rPr>
                <w:i/>
              </w:rPr>
              <w:t>Area of influence tests when the AOI is not portrayed (e.g. checking a light’s area is found in the pick report)</w:t>
            </w:r>
          </w:p>
          <w:p w14:paraId="5E8C7576" w14:textId="42C7356D" w:rsidR="00DD352B" w:rsidRDefault="00DD352B" w:rsidP="00DD352B">
            <w:pPr>
              <w:pStyle w:val="ListParagraph"/>
              <w:numPr>
                <w:ilvl w:val="0"/>
                <w:numId w:val="84"/>
              </w:numPr>
              <w:rPr>
                <w:i/>
              </w:rPr>
            </w:pPr>
            <w:r>
              <w:rPr>
                <w:i/>
              </w:rPr>
              <w:t>Filtering of NWs according to user preference</w:t>
            </w:r>
          </w:p>
          <w:p w14:paraId="524D0C1D" w14:textId="01F9AA51" w:rsidR="00DD352B" w:rsidRDefault="00DD352B" w:rsidP="00DD352B">
            <w:pPr>
              <w:pStyle w:val="ListParagraph"/>
              <w:numPr>
                <w:ilvl w:val="0"/>
                <w:numId w:val="84"/>
              </w:numPr>
              <w:rPr>
                <w:i/>
              </w:rPr>
            </w:pPr>
            <w:r>
              <w:rPr>
                <w:i/>
              </w:rPr>
              <w:t>Confirmation that all NW are loaded and retrievable</w:t>
            </w:r>
          </w:p>
          <w:p w14:paraId="570638A9" w14:textId="1690B915" w:rsidR="00DD352B" w:rsidRDefault="00DD352B" w:rsidP="00DD352B">
            <w:pPr>
              <w:pStyle w:val="ListParagraph"/>
              <w:numPr>
                <w:ilvl w:val="0"/>
                <w:numId w:val="84"/>
              </w:numPr>
              <w:rPr>
                <w:i/>
              </w:rPr>
            </w:pPr>
            <w:r>
              <w:rPr>
                <w:i/>
              </w:rPr>
              <w:t>Retrieval of old NW.</w:t>
            </w:r>
          </w:p>
          <w:p w14:paraId="5FF1827B" w14:textId="6E1E5567" w:rsidR="00DD352B" w:rsidRPr="00DD352B" w:rsidRDefault="00DD352B" w:rsidP="00DD352B">
            <w:pPr>
              <w:pStyle w:val="ListParagraph"/>
              <w:numPr>
                <w:ilvl w:val="0"/>
                <w:numId w:val="84"/>
              </w:numPr>
              <w:rPr>
                <w:ins w:id="2575" w:author="jonathan pritchard" w:date="2024-10-23T10:50:00Z" w16du:dateUtc="2024-10-23T09:50:00Z"/>
                <w:i/>
              </w:rPr>
            </w:pPr>
            <w:r>
              <w:rPr>
                <w:i/>
              </w:rPr>
              <w:t>Correct cancellation of NW by another.</w:t>
            </w:r>
          </w:p>
          <w:p w14:paraId="46E6B182" w14:textId="77777777" w:rsidR="00610740" w:rsidRPr="00610740" w:rsidRDefault="00610740">
            <w:pPr>
              <w:rPr>
                <w:ins w:id="2576" w:author="jonathan pritchard" w:date="2024-10-23T10:50:00Z" w16du:dateUtc="2024-10-23T09:50:00Z"/>
                <w:i/>
                <w:rPrChange w:id="2577" w:author="jonathan pritchard" w:date="2024-10-23T10:50:00Z" w16du:dateUtc="2024-10-23T09:50:00Z">
                  <w:rPr>
                    <w:ins w:id="2578" w:author="jonathan pritchard" w:date="2024-10-23T10:50:00Z" w16du:dateUtc="2024-10-23T09:50:00Z"/>
                  </w:rPr>
                </w:rPrChange>
              </w:rPr>
              <w:pPrChange w:id="2579" w:author="jonathan pritchard" w:date="2024-10-23T10:50:00Z" w16du:dateUtc="2024-10-23T09:50:00Z">
                <w:pPr>
                  <w:pStyle w:val="ListParagraph"/>
                  <w:numPr>
                    <w:numId w:val="84"/>
                  </w:numPr>
                  <w:ind w:hanging="360"/>
                </w:pPr>
              </w:pPrChange>
            </w:pPr>
          </w:p>
        </w:tc>
      </w:tr>
    </w:tbl>
    <w:p w14:paraId="7AF65849" w14:textId="77777777" w:rsidR="00610740" w:rsidRPr="00610740" w:rsidRDefault="00610740" w:rsidP="00610740">
      <w:pPr>
        <w:rPr>
          <w:ins w:id="2580" w:author="jonathan pritchard" w:date="2024-10-23T10:15:00Z" w16du:dateUtc="2024-10-23T09:15:00Z"/>
          <w:lang w:val="en-US"/>
          <w:rPrChange w:id="2581" w:author="jonathan pritchard" w:date="2024-10-23T10:50:00Z" w16du:dateUtc="2024-10-23T09:50:00Z">
            <w:rPr>
              <w:ins w:id="2582" w:author="jonathan pritchard" w:date="2024-10-23T10:15:00Z" w16du:dateUtc="2024-10-23T09:15:00Z"/>
            </w:rPr>
          </w:rPrChange>
        </w:rPr>
      </w:pPr>
    </w:p>
    <w:p w14:paraId="57B7A1CA" w14:textId="77777777" w:rsidR="0063004D" w:rsidRDefault="0063004D" w:rsidP="0063004D">
      <w:pPr>
        <w:rPr>
          <w:ins w:id="2583" w:author="jonathan pritchard" w:date="2024-10-23T10:15:00Z" w16du:dateUtc="2024-10-23T09:15:00Z"/>
        </w:rPr>
      </w:pPr>
    </w:p>
    <w:p w14:paraId="6686131E" w14:textId="607C0ED1" w:rsidR="00610740" w:rsidRPr="00610740" w:rsidRDefault="00610740" w:rsidP="00610740">
      <w:pPr>
        <w:rPr>
          <w:ins w:id="2584" w:author="jonathan pritchard" w:date="2024-10-23T10:15:00Z" w16du:dateUtc="2024-10-23T09:15:00Z"/>
        </w:rPr>
      </w:pPr>
    </w:p>
    <w:p w14:paraId="6920F461" w14:textId="77777777" w:rsidR="0063004D" w:rsidRDefault="0063004D">
      <w:pPr>
        <w:pPrChange w:id="2585" w:author="jonathan pritchard" w:date="2024-10-22T11:42:00Z" w16du:dateUtc="2024-10-22T10:42:00Z">
          <w:pPr>
            <w:widowControl/>
            <w:spacing w:line="240" w:lineRule="auto"/>
            <w:jc w:val="left"/>
          </w:pPr>
        </w:pPrChange>
      </w:pPr>
    </w:p>
    <w:p w14:paraId="665CF68E" w14:textId="77777777" w:rsidR="0063004D" w:rsidRDefault="0063004D">
      <w:pPr>
        <w:widowControl/>
        <w:spacing w:line="240" w:lineRule="auto"/>
        <w:jc w:val="left"/>
        <w:rPr>
          <w:ins w:id="2586" w:author="jonathan pritchard" w:date="2024-10-23T10:16:00Z" w16du:dateUtc="2024-10-23T09:16:00Z"/>
          <w:b/>
        </w:rPr>
      </w:pPr>
      <w:ins w:id="2587" w:author="jonathan pritchard" w:date="2024-10-23T10:16:00Z" w16du:dateUtc="2024-10-23T09:16:00Z">
        <w:r>
          <w:br w:type="page"/>
        </w:r>
      </w:ins>
    </w:p>
    <w:p w14:paraId="63D735B9" w14:textId="50A50927" w:rsidR="006C7785" w:rsidRPr="003953FA" w:rsidRDefault="006C7785" w:rsidP="006C7785">
      <w:pPr>
        <w:pStyle w:val="Heading1"/>
        <w:rPr>
          <w:b w:val="0"/>
        </w:rPr>
      </w:pPr>
      <w:bookmarkStart w:id="2588" w:name="_Toc189491262"/>
      <w:r w:rsidRPr="006C7785">
        <w:lastRenderedPageBreak/>
        <w:t>Chart</w:t>
      </w:r>
      <w:r w:rsidRPr="003953FA">
        <w:t xml:space="preserve"> Display</w:t>
      </w:r>
      <w:bookmarkEnd w:id="2588"/>
    </w:p>
    <w:p w14:paraId="6240F16A" w14:textId="3E12615A" w:rsidR="00BE407A" w:rsidRDefault="00BE407A" w:rsidP="006C7785">
      <w:pPr>
        <w:pStyle w:val="Heading2"/>
        <w:rPr>
          <w:ins w:id="2589" w:author="jonathan pritchard" w:date="2024-10-22T11:44:00Z" w16du:dateUtc="2024-10-22T10:44:00Z"/>
        </w:rPr>
      </w:pPr>
      <w:bookmarkStart w:id="2590" w:name="_Toc189491263"/>
      <w:ins w:id="2591" w:author="jonathan pritchard" w:date="2024-10-22T11:44:00Z" w16du:dateUtc="2024-10-22T10:44:00Z">
        <w:r>
          <w:t>Dataset Selection and Loading</w:t>
        </w:r>
        <w:bookmarkEnd w:id="2590"/>
      </w:ins>
    </w:p>
    <w:p w14:paraId="3725CDD2" w14:textId="0D18F70C" w:rsidR="00BE407A" w:rsidRPr="00BE407A" w:rsidRDefault="00BE407A">
      <w:pPr>
        <w:pStyle w:val="Heading3"/>
        <w:rPr>
          <w:ins w:id="2592" w:author="jonathan pritchard" w:date="2024-10-22T11:44:00Z" w16du:dateUtc="2024-10-22T10:44:00Z"/>
        </w:rPr>
        <w:pPrChange w:id="2593" w:author="jonathan pritchard" w:date="2024-10-22T11:44:00Z" w16du:dateUtc="2024-10-22T10:44:00Z">
          <w:pPr>
            <w:pStyle w:val="Heading2"/>
          </w:pPr>
        </w:pPrChange>
      </w:pPr>
      <w:ins w:id="2594" w:author="jonathan pritchard" w:date="2024-10-22T11:44:00Z" w16du:dateUtc="2024-10-22T10:44:00Z">
        <w:r>
          <w:t>Dataset Selection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FC7722">
        <w:trPr>
          <w:trHeight w:val="454"/>
          <w:tblHeader/>
          <w:ins w:id="2595" w:author="jonathan pritchard" w:date="2024-10-22T11:44:00Z"/>
        </w:trPr>
        <w:tc>
          <w:tcPr>
            <w:tcW w:w="2381" w:type="dxa"/>
            <w:shd w:val="clear" w:color="auto" w:fill="E5B8B7" w:themeFill="accent2" w:themeFillTint="66"/>
            <w:vAlign w:val="center"/>
          </w:tcPr>
          <w:p w14:paraId="1CF86262" w14:textId="77777777" w:rsidR="00BE407A" w:rsidRPr="004065B1" w:rsidRDefault="00BE407A" w:rsidP="00A81079">
            <w:pPr>
              <w:rPr>
                <w:ins w:id="2596" w:author="jonathan pritchard" w:date="2024-10-22T11:44:00Z" w16du:dateUtc="2024-10-22T10:44:00Z"/>
              </w:rPr>
            </w:pPr>
            <w:ins w:id="2597" w:author="jonathan pritchard" w:date="2024-10-22T11:44:00Z" w16du:dateUtc="2024-10-22T10:44:00Z">
              <w:r w:rsidRPr="000A066E">
                <w:rPr>
                  <w:b/>
                </w:rPr>
                <w:t>Test Reference</w:t>
              </w:r>
            </w:ins>
          </w:p>
        </w:tc>
        <w:tc>
          <w:tcPr>
            <w:tcW w:w="2381" w:type="dxa"/>
            <w:shd w:val="clear" w:color="auto" w:fill="FFFFFF" w:themeFill="background1"/>
            <w:vAlign w:val="center"/>
          </w:tcPr>
          <w:p w14:paraId="7FE31786" w14:textId="32C864F2" w:rsidR="00BE407A" w:rsidRPr="004065B1" w:rsidRDefault="00BE407A" w:rsidP="00A81079">
            <w:pPr>
              <w:rPr>
                <w:ins w:id="2598" w:author="jonathan pritchard" w:date="2024-10-22T11:44:00Z" w16du:dateUtc="2024-10-22T10:44:00Z"/>
              </w:rPr>
            </w:pPr>
            <w:ins w:id="2599" w:author="jonathan pritchard" w:date="2024-10-22T11:44:00Z" w16du:dateUtc="2024-10-22T10:44:00Z">
              <w:r>
                <w:t>Dataset Selection</w:t>
              </w:r>
            </w:ins>
          </w:p>
        </w:tc>
        <w:tc>
          <w:tcPr>
            <w:tcW w:w="2382" w:type="dxa"/>
            <w:shd w:val="clear" w:color="auto" w:fill="E5B8B7" w:themeFill="accent2" w:themeFillTint="66"/>
            <w:vAlign w:val="center"/>
          </w:tcPr>
          <w:p w14:paraId="460A6C49" w14:textId="77777777" w:rsidR="00BE407A" w:rsidRPr="004065B1" w:rsidRDefault="00BE407A" w:rsidP="00A81079">
            <w:pPr>
              <w:rPr>
                <w:ins w:id="2600" w:author="jonathan pritchard" w:date="2024-10-22T11:44:00Z" w16du:dateUtc="2024-10-22T10:44:00Z"/>
              </w:rPr>
            </w:pPr>
            <w:ins w:id="2601" w:author="jonathan pritchard" w:date="2024-10-22T11:44:00Z" w16du:dateUtc="2024-10-22T10:44:00Z">
              <w:r w:rsidRPr="000A066E">
                <w:rPr>
                  <w:b/>
                </w:rPr>
                <w:t>IHO Reference</w:t>
              </w:r>
            </w:ins>
          </w:p>
        </w:tc>
        <w:tc>
          <w:tcPr>
            <w:tcW w:w="2382" w:type="dxa"/>
            <w:shd w:val="clear" w:color="auto" w:fill="FFFFFF" w:themeFill="background1"/>
            <w:vAlign w:val="center"/>
          </w:tcPr>
          <w:p w14:paraId="18E9090F" w14:textId="2CE908C9" w:rsidR="00BE407A" w:rsidRPr="004065B1" w:rsidRDefault="004464B0" w:rsidP="00A81079">
            <w:pPr>
              <w:jc w:val="left"/>
              <w:rPr>
                <w:ins w:id="2602" w:author="jonathan pritchard" w:date="2024-10-22T11:44:00Z" w16du:dateUtc="2024-10-22T10:44:00Z"/>
              </w:rPr>
            </w:pPr>
            <w:r>
              <w:t>S-98 Appendix E</w:t>
            </w:r>
          </w:p>
        </w:tc>
      </w:tr>
      <w:tr w:rsidR="00BE407A" w14:paraId="644182B2" w14:textId="77777777" w:rsidTr="00A81079">
        <w:trPr>
          <w:tblHeader/>
          <w:ins w:id="2603" w:author="jonathan pritchard" w:date="2024-10-22T11:44:00Z"/>
        </w:trPr>
        <w:tc>
          <w:tcPr>
            <w:tcW w:w="9526" w:type="dxa"/>
            <w:gridSpan w:val="4"/>
            <w:shd w:val="clear" w:color="auto" w:fill="E5B8B7" w:themeFill="accent2" w:themeFillTint="66"/>
            <w:vAlign w:val="center"/>
          </w:tcPr>
          <w:p w14:paraId="7B075B2B" w14:textId="77777777" w:rsidR="00BE407A" w:rsidRDefault="00BE407A" w:rsidP="00A81079">
            <w:pPr>
              <w:rPr>
                <w:ins w:id="2604" w:author="jonathan pritchard" w:date="2024-10-22T11:44:00Z" w16du:dateUtc="2024-10-22T10:44:00Z"/>
              </w:rPr>
            </w:pPr>
            <w:ins w:id="2605" w:author="jonathan pritchard" w:date="2024-10-22T11:44:00Z" w16du:dateUtc="2024-10-22T10:44:00Z">
              <w:r w:rsidRPr="000A066E">
                <w:rPr>
                  <w:b/>
                </w:rPr>
                <w:t>Test description</w:t>
              </w:r>
            </w:ins>
          </w:p>
        </w:tc>
      </w:tr>
      <w:tr w:rsidR="00BE407A" w:rsidRPr="005D2431" w14:paraId="7D01B501" w14:textId="77777777" w:rsidTr="00A81079">
        <w:trPr>
          <w:tblHeader/>
          <w:ins w:id="2606" w:author="jonathan pritchard" w:date="2024-10-22T11:44:00Z"/>
        </w:trPr>
        <w:tc>
          <w:tcPr>
            <w:tcW w:w="9526" w:type="dxa"/>
            <w:gridSpan w:val="4"/>
            <w:vAlign w:val="center"/>
          </w:tcPr>
          <w:p w14:paraId="6D1DD06F" w14:textId="77777777" w:rsidR="00650770" w:rsidRDefault="00650770">
            <w:pPr>
              <w:pStyle w:val="ListParagraph"/>
              <w:rPr>
                <w:ins w:id="2607" w:author="jonathan pritchard" w:date="2024-10-23T11:06:00Z" w16du:dateUtc="2024-10-23T10:06:00Z"/>
                <w:i/>
              </w:rPr>
              <w:pPrChange w:id="2608" w:author="jonathan pritchard" w:date="2024-10-23T11:06:00Z" w16du:dateUtc="2024-10-23T10:06:00Z">
                <w:pPr>
                  <w:pStyle w:val="ListParagraph"/>
                  <w:numPr>
                    <w:numId w:val="84"/>
                  </w:numPr>
                  <w:ind w:hanging="360"/>
                </w:pPr>
              </w:pPrChange>
            </w:pPr>
          </w:p>
          <w:p w14:paraId="2D52CCA0" w14:textId="7B4A514C" w:rsidR="00BE407A" w:rsidRDefault="00BE407A" w:rsidP="00A81079">
            <w:pPr>
              <w:pStyle w:val="ListParagraph"/>
              <w:numPr>
                <w:ilvl w:val="0"/>
                <w:numId w:val="84"/>
              </w:numPr>
              <w:rPr>
                <w:ins w:id="2609" w:author="jonathan pritchard" w:date="2024-10-22T11:45:00Z" w16du:dateUtc="2024-10-22T10:45:00Z"/>
                <w:i/>
              </w:rPr>
            </w:pPr>
            <w:ins w:id="2610" w:author="jonathan pritchard" w:date="2024-10-22T11:44:00Z" w16du:dateUtc="2024-10-22T10:44:00Z">
              <w:r>
                <w:rPr>
                  <w:i/>
                </w:rPr>
                <w:t xml:space="preserve">Algorithm tests. Should test for </w:t>
              </w:r>
            </w:ins>
            <w:ins w:id="2611" w:author="jonathan pritchard" w:date="2024-10-22T11:45:00Z" w16du:dateUtc="2024-10-22T10:45:00Z">
              <w:r>
                <w:rPr>
                  <w:i/>
                </w:rPr>
                <w:t>correct selection of datasets from a group at given scales.</w:t>
              </w:r>
            </w:ins>
          </w:p>
          <w:p w14:paraId="62A60C65" w14:textId="2F2A5EB2" w:rsidR="005D6A2A" w:rsidRPr="005D6A2A" w:rsidRDefault="00BE407A" w:rsidP="005D6A2A">
            <w:pPr>
              <w:pStyle w:val="ListParagraph"/>
              <w:numPr>
                <w:ilvl w:val="0"/>
                <w:numId w:val="84"/>
              </w:numPr>
              <w:rPr>
                <w:ins w:id="2612" w:author="jonathan pritchard" w:date="2024-10-22T11:45:00Z" w16du:dateUtc="2024-10-22T10:45:00Z"/>
                <w:i/>
              </w:rPr>
            </w:pPr>
            <w:ins w:id="2613" w:author="jonathan pritchard" w:date="2024-10-22T11:45:00Z" w16du:dateUtc="2024-10-22T10:45:00Z">
              <w:r>
                <w:rPr>
                  <w:i/>
                </w:rPr>
                <w:t xml:space="preserve">Test </w:t>
              </w:r>
            </w:ins>
            <w:r w:rsidR="00DD352B">
              <w:rPr>
                <w:i/>
              </w:rPr>
              <w:t>what happens when an overlap exists (</w:t>
            </w:r>
            <w:r w:rsidR="005D6A2A">
              <w:rPr>
                <w:i/>
              </w:rPr>
              <w:t xml:space="preserve">between </w:t>
            </w:r>
            <w:r w:rsidR="00DD352B">
              <w:rPr>
                <w:i/>
              </w:rPr>
              <w:t>min/opt</w:t>
            </w:r>
            <w:r w:rsidR="005D6A2A">
              <w:rPr>
                <w:i/>
              </w:rPr>
              <w:t xml:space="preserve"> according to S-98</w:t>
            </w:r>
            <w:r w:rsidR="00DD352B">
              <w:rPr>
                <w:i/>
              </w:rPr>
              <w:t>)</w:t>
            </w:r>
          </w:p>
          <w:p w14:paraId="0921AD82" w14:textId="41DC7EF2" w:rsidR="005D6A2A" w:rsidRPr="005D6A2A" w:rsidRDefault="00BE407A" w:rsidP="005D6A2A">
            <w:pPr>
              <w:pStyle w:val="ListParagraph"/>
              <w:numPr>
                <w:ilvl w:val="0"/>
                <w:numId w:val="84"/>
              </w:numPr>
              <w:rPr>
                <w:ins w:id="2614" w:author="jonathan pritchard" w:date="2024-10-22T11:46:00Z" w16du:dateUtc="2024-10-22T10:46:00Z"/>
                <w:i/>
              </w:rPr>
            </w:pPr>
            <w:ins w:id="2615" w:author="jonathan pritchard" w:date="2024-10-22T11:45:00Z" w16du:dateUtc="2024-10-22T10:45:00Z">
              <w:r>
                <w:rPr>
                  <w:i/>
                </w:rPr>
                <w:t>Scale band boundary test(s)</w:t>
              </w:r>
            </w:ins>
            <w:r w:rsidR="005D6A2A">
              <w:rPr>
                <w:i/>
              </w:rPr>
              <w:t xml:space="preserve"> to check that optimum is selected instead of minimum as per MONG</w:t>
            </w:r>
          </w:p>
          <w:p w14:paraId="5722E989" w14:textId="77777777" w:rsidR="00BE407A" w:rsidRDefault="00BE407A" w:rsidP="00A81079">
            <w:pPr>
              <w:pStyle w:val="ListParagraph"/>
              <w:numPr>
                <w:ilvl w:val="0"/>
                <w:numId w:val="84"/>
              </w:numPr>
              <w:rPr>
                <w:ins w:id="2616" w:author="jonathan pritchard" w:date="2024-10-22T11:47:00Z" w16du:dateUtc="2024-10-22T10:47:00Z"/>
                <w:i/>
              </w:rPr>
            </w:pPr>
            <w:ins w:id="2617" w:author="jonathan pritchard" w:date="2024-10-22T11:46:00Z" w16du:dateUtc="2024-10-22T10:46:00Z">
              <w:r>
                <w:rPr>
                  <w:i/>
                </w:rPr>
                <w:t xml:space="preserve">Multiple </w:t>
              </w:r>
              <w:proofErr w:type="spellStart"/>
              <w:r>
                <w:rPr>
                  <w:i/>
                </w:rPr>
                <w:t>DataCoverage</w:t>
              </w:r>
              <w:proofErr w:type="spellEnd"/>
              <w:r>
                <w:rPr>
                  <w:i/>
                </w:rPr>
                <w:t xml:space="preserve"> features</w:t>
              </w:r>
            </w:ins>
          </w:p>
          <w:p w14:paraId="6493707F" w14:textId="543405A6" w:rsidR="00BE407A" w:rsidRDefault="00BE407A" w:rsidP="00A81079">
            <w:pPr>
              <w:pStyle w:val="ListParagraph"/>
              <w:numPr>
                <w:ilvl w:val="0"/>
                <w:numId w:val="84"/>
              </w:numPr>
              <w:rPr>
                <w:i/>
              </w:rPr>
            </w:pPr>
            <w:ins w:id="2618" w:author="jonathan pritchard" w:date="2024-10-22T11:47:00Z" w16du:dateUtc="2024-10-22T10:47:00Z">
              <w:r>
                <w:rPr>
                  <w:i/>
                </w:rPr>
                <w:t>If there are user prompts in the event of overlaps these should be added here.</w:t>
              </w:r>
            </w:ins>
            <w:r w:rsidR="005D6A2A">
              <w:rPr>
                <w:i/>
              </w:rPr>
              <w:t xml:space="preserve"> </w:t>
            </w:r>
          </w:p>
          <w:p w14:paraId="548F3236" w14:textId="1A6151DB" w:rsidR="005D6A2A" w:rsidRDefault="005D6A2A" w:rsidP="00A81079">
            <w:pPr>
              <w:pStyle w:val="ListParagraph"/>
              <w:numPr>
                <w:ilvl w:val="0"/>
                <w:numId w:val="84"/>
              </w:numPr>
              <w:rPr>
                <w:i/>
              </w:rPr>
            </w:pPr>
            <w:r>
              <w:rPr>
                <w:i/>
              </w:rPr>
              <w:t>The case in the 5m overlap should be tested.</w:t>
            </w:r>
          </w:p>
          <w:p w14:paraId="5CCB8C81" w14:textId="1CB75667" w:rsidR="007313BA" w:rsidRDefault="007313BA" w:rsidP="00A81079">
            <w:pPr>
              <w:pStyle w:val="ListParagraph"/>
              <w:numPr>
                <w:ilvl w:val="0"/>
                <w:numId w:val="84"/>
              </w:numPr>
              <w:rPr>
                <w:ins w:id="2619" w:author="jonathan pritchard" w:date="2024-10-23T11:06:00Z" w16du:dateUtc="2024-10-23T10:06:00Z"/>
                <w:i/>
              </w:rPr>
            </w:pPr>
            <w:r>
              <w:rPr>
                <w:i/>
              </w:rPr>
              <w:t>This test should also test that non ENC datasets are only displayed between the optimum/maximum values set in the catalogue (new requirement in S-98).</w:t>
            </w:r>
            <w:r w:rsidR="00D4022A">
              <w:rPr>
                <w:i/>
              </w:rPr>
              <w:t xml:space="preserve"> This should also include the overlapping cases.</w:t>
            </w:r>
          </w:p>
          <w:p w14:paraId="4638682F" w14:textId="0AA257B3" w:rsidR="00650770" w:rsidRPr="00A81079" w:rsidRDefault="00650770">
            <w:pPr>
              <w:pStyle w:val="ListParagraph"/>
              <w:rPr>
                <w:ins w:id="2620" w:author="jonathan pritchard" w:date="2024-10-22T11:44:00Z" w16du:dateUtc="2024-10-22T10:44:00Z"/>
                <w:i/>
              </w:rPr>
              <w:pPrChange w:id="2621" w:author="jonathan pritchard" w:date="2024-10-23T11:06:00Z" w16du:dateUtc="2024-10-23T10:06:00Z">
                <w:pPr>
                  <w:pStyle w:val="ListParagraph"/>
                  <w:numPr>
                    <w:numId w:val="84"/>
                  </w:numPr>
                  <w:ind w:hanging="360"/>
                </w:pPr>
              </w:pPrChange>
            </w:pPr>
          </w:p>
        </w:tc>
      </w:tr>
    </w:tbl>
    <w:p w14:paraId="70D1F9BD" w14:textId="77777777" w:rsidR="00BE407A" w:rsidRDefault="00BE407A" w:rsidP="00BE407A">
      <w:pPr>
        <w:rPr>
          <w:ins w:id="2622" w:author="jonathan pritchard" w:date="2024-10-22T11:45:00Z" w16du:dateUtc="2024-10-22T10:45:00Z"/>
        </w:rPr>
      </w:pPr>
    </w:p>
    <w:p w14:paraId="64BE069D" w14:textId="77777777" w:rsidR="00BE407A" w:rsidRDefault="00BE407A" w:rsidP="00BE407A">
      <w:pPr>
        <w:rPr>
          <w:ins w:id="2623" w:author="jonathan pritchard" w:date="2024-10-22T11:45:00Z" w16du:dateUtc="2024-10-22T10:45:00Z"/>
        </w:rPr>
      </w:pPr>
    </w:p>
    <w:p w14:paraId="6FE60ADC" w14:textId="272EF32E" w:rsidR="00BE407A" w:rsidRDefault="00BE407A">
      <w:pPr>
        <w:pStyle w:val="Heading3"/>
        <w:rPr>
          <w:ins w:id="2624" w:author="jonathan pritchard" w:date="2024-10-22T11:45:00Z" w16du:dateUtc="2024-10-22T10:45:00Z"/>
        </w:rPr>
        <w:pPrChange w:id="2625" w:author="jonathan pritchard" w:date="2024-10-22T11:45:00Z" w16du:dateUtc="2024-10-22T10:45:00Z">
          <w:pPr/>
        </w:pPrChange>
      </w:pPr>
      <w:ins w:id="2626" w:author="jonathan pritchard" w:date="2024-10-22T11:45:00Z" w16du:dateUtc="2024-10-22T10:45:00Z">
        <w:r>
          <w:t>Dataset Rendering</w:t>
        </w:r>
      </w:ins>
    </w:p>
    <w:p w14:paraId="6EA2DCFA" w14:textId="77777777" w:rsidR="00BE407A" w:rsidRDefault="00BE407A" w:rsidP="00BE407A">
      <w:pPr>
        <w:rPr>
          <w:ins w:id="2627" w:author="jonathan pritchard" w:date="2024-10-22T11:45:00Z" w16du:dateUtc="2024-10-22T10: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FC7722">
        <w:trPr>
          <w:trHeight w:val="454"/>
          <w:tblHeader/>
          <w:ins w:id="2628" w:author="jonathan pritchard" w:date="2024-10-22T11:45:00Z"/>
        </w:trPr>
        <w:tc>
          <w:tcPr>
            <w:tcW w:w="2381" w:type="dxa"/>
            <w:shd w:val="clear" w:color="auto" w:fill="E5B8B7" w:themeFill="accent2" w:themeFillTint="66"/>
            <w:vAlign w:val="center"/>
          </w:tcPr>
          <w:p w14:paraId="44096E52" w14:textId="77777777" w:rsidR="00BE407A" w:rsidRPr="004065B1" w:rsidRDefault="00BE407A" w:rsidP="00A81079">
            <w:pPr>
              <w:rPr>
                <w:ins w:id="2629" w:author="jonathan pritchard" w:date="2024-10-22T11:45:00Z" w16du:dateUtc="2024-10-22T10:45:00Z"/>
              </w:rPr>
            </w:pPr>
            <w:ins w:id="2630" w:author="jonathan pritchard" w:date="2024-10-22T11:45:00Z" w16du:dateUtc="2024-10-22T10:45:00Z">
              <w:r w:rsidRPr="000A066E">
                <w:rPr>
                  <w:b/>
                </w:rPr>
                <w:t>Test Reference</w:t>
              </w:r>
            </w:ins>
          </w:p>
        </w:tc>
        <w:tc>
          <w:tcPr>
            <w:tcW w:w="2381" w:type="dxa"/>
            <w:shd w:val="clear" w:color="auto" w:fill="FFFFFF" w:themeFill="background1"/>
            <w:vAlign w:val="center"/>
          </w:tcPr>
          <w:p w14:paraId="38DA14FC" w14:textId="782AB76A" w:rsidR="00BE407A" w:rsidRPr="004065B1" w:rsidRDefault="004464B0" w:rsidP="00A81079">
            <w:pPr>
              <w:rPr>
                <w:ins w:id="2631" w:author="jonathan pritchard" w:date="2024-10-22T11:45:00Z" w16du:dateUtc="2024-10-22T10:45:00Z"/>
              </w:rPr>
            </w:pPr>
            <w:proofErr w:type="spellStart"/>
            <w:r>
              <w:t>DatasetRendering</w:t>
            </w:r>
            <w:proofErr w:type="spellEnd"/>
          </w:p>
        </w:tc>
        <w:tc>
          <w:tcPr>
            <w:tcW w:w="2382" w:type="dxa"/>
            <w:shd w:val="clear" w:color="auto" w:fill="E5B8B7" w:themeFill="accent2" w:themeFillTint="66"/>
            <w:vAlign w:val="center"/>
          </w:tcPr>
          <w:p w14:paraId="2163CF2E" w14:textId="77777777" w:rsidR="00BE407A" w:rsidRPr="004065B1" w:rsidRDefault="00BE407A" w:rsidP="00A81079">
            <w:pPr>
              <w:rPr>
                <w:ins w:id="2632" w:author="jonathan pritchard" w:date="2024-10-22T11:45:00Z" w16du:dateUtc="2024-10-22T10:45:00Z"/>
              </w:rPr>
            </w:pPr>
            <w:ins w:id="2633" w:author="jonathan pritchard" w:date="2024-10-22T11:45:00Z" w16du:dateUtc="2024-10-22T10:45:00Z">
              <w:r w:rsidRPr="000A066E">
                <w:rPr>
                  <w:b/>
                </w:rPr>
                <w:t>IHO Reference</w:t>
              </w:r>
            </w:ins>
          </w:p>
        </w:tc>
        <w:tc>
          <w:tcPr>
            <w:tcW w:w="2382" w:type="dxa"/>
            <w:shd w:val="clear" w:color="auto" w:fill="FFFFFF" w:themeFill="background1"/>
            <w:vAlign w:val="center"/>
          </w:tcPr>
          <w:p w14:paraId="0D0FE411" w14:textId="2A8F69EF" w:rsidR="00BE407A" w:rsidRPr="004065B1" w:rsidRDefault="004464B0" w:rsidP="00A81079">
            <w:pPr>
              <w:jc w:val="left"/>
              <w:rPr>
                <w:ins w:id="2634" w:author="jonathan pritchard" w:date="2024-10-22T11:45:00Z" w16du:dateUtc="2024-10-22T10:45:00Z"/>
              </w:rPr>
            </w:pPr>
            <w:r>
              <w:t>S-98 Appendix E</w:t>
            </w:r>
          </w:p>
        </w:tc>
      </w:tr>
      <w:tr w:rsidR="00BE407A" w14:paraId="6DC1B6DB" w14:textId="77777777" w:rsidTr="00A81079">
        <w:trPr>
          <w:tblHeader/>
          <w:ins w:id="2635" w:author="jonathan pritchard" w:date="2024-10-22T11:45:00Z"/>
        </w:trPr>
        <w:tc>
          <w:tcPr>
            <w:tcW w:w="9526" w:type="dxa"/>
            <w:gridSpan w:val="4"/>
            <w:shd w:val="clear" w:color="auto" w:fill="E5B8B7" w:themeFill="accent2" w:themeFillTint="66"/>
            <w:vAlign w:val="center"/>
          </w:tcPr>
          <w:p w14:paraId="4C5ED943" w14:textId="77777777" w:rsidR="00BE407A" w:rsidRDefault="00BE407A" w:rsidP="00A81079">
            <w:pPr>
              <w:rPr>
                <w:ins w:id="2636" w:author="jonathan pritchard" w:date="2024-10-22T11:45:00Z" w16du:dateUtc="2024-10-22T10:45:00Z"/>
              </w:rPr>
            </w:pPr>
            <w:ins w:id="2637" w:author="jonathan pritchard" w:date="2024-10-22T11:45:00Z" w16du:dateUtc="2024-10-22T10:45:00Z">
              <w:r w:rsidRPr="000A066E">
                <w:rPr>
                  <w:b/>
                </w:rPr>
                <w:t>Test description</w:t>
              </w:r>
            </w:ins>
          </w:p>
        </w:tc>
      </w:tr>
      <w:tr w:rsidR="00BE407A" w:rsidRPr="005D2431" w14:paraId="07E062B3" w14:textId="77777777" w:rsidTr="00A81079">
        <w:trPr>
          <w:tblHeader/>
          <w:ins w:id="2638" w:author="jonathan pritchard" w:date="2024-10-22T11:45:00Z"/>
        </w:trPr>
        <w:tc>
          <w:tcPr>
            <w:tcW w:w="9526" w:type="dxa"/>
            <w:gridSpan w:val="4"/>
            <w:vAlign w:val="center"/>
          </w:tcPr>
          <w:p w14:paraId="0C65E254" w14:textId="77777777" w:rsidR="005D6A2A" w:rsidRDefault="005D6A2A" w:rsidP="005D6A2A">
            <w:pPr>
              <w:rPr>
                <w:i/>
              </w:rPr>
            </w:pPr>
          </w:p>
          <w:p w14:paraId="72C9F1AF" w14:textId="0B44E1A7" w:rsidR="005D6A2A" w:rsidRDefault="005D6A2A" w:rsidP="005D6A2A">
            <w:pPr>
              <w:rPr>
                <w:iCs/>
              </w:rPr>
            </w:pPr>
            <w:r>
              <w:rPr>
                <w:iCs/>
              </w:rPr>
              <w:t xml:space="preserve">Test for correct rendering according to the MONG algorithm, </w:t>
            </w:r>
          </w:p>
          <w:p w14:paraId="26F8B10F" w14:textId="77777777" w:rsidR="005D6A2A" w:rsidRPr="005D6A2A" w:rsidRDefault="005D6A2A" w:rsidP="005D6A2A">
            <w:pPr>
              <w:rPr>
                <w:ins w:id="2639" w:author="jonathan pritchard" w:date="2024-10-23T11:06:00Z" w16du:dateUtc="2024-10-23T10:06:00Z"/>
                <w:iCs/>
              </w:rPr>
            </w:pPr>
          </w:p>
          <w:p w14:paraId="1150A23A" w14:textId="2DAD54E8" w:rsidR="00BE407A" w:rsidRDefault="00BE407A" w:rsidP="00A81079">
            <w:pPr>
              <w:pStyle w:val="ListParagraph"/>
              <w:numPr>
                <w:ilvl w:val="0"/>
                <w:numId w:val="84"/>
              </w:numPr>
              <w:rPr>
                <w:i/>
              </w:rPr>
            </w:pPr>
            <w:ins w:id="2640" w:author="jonathan pritchard" w:date="2024-10-22T11:46:00Z" w16du:dateUtc="2024-10-22T10:46:00Z">
              <w:r>
                <w:rPr>
                  <w:i/>
                </w:rPr>
                <w:t>Test for correct rendering</w:t>
              </w:r>
            </w:ins>
            <w:r w:rsidR="005D6A2A">
              <w:rPr>
                <w:i/>
              </w:rPr>
              <w:t xml:space="preserve"> </w:t>
            </w:r>
          </w:p>
          <w:p w14:paraId="0AE48858" w14:textId="1B1E4766" w:rsidR="005D6A2A" w:rsidRDefault="005D6A2A" w:rsidP="00A81079">
            <w:pPr>
              <w:pStyle w:val="ListParagraph"/>
              <w:numPr>
                <w:ilvl w:val="0"/>
                <w:numId w:val="84"/>
              </w:numPr>
              <w:rPr>
                <w:ins w:id="2641" w:author="jonathan pritchard" w:date="2024-10-22T11:46:00Z" w16du:dateUtc="2024-10-22T10:46:00Z"/>
                <w:i/>
              </w:rPr>
            </w:pPr>
            <w:r>
              <w:rPr>
                <w:i/>
              </w:rPr>
              <w:t xml:space="preserve">Multiple dataset </w:t>
            </w:r>
            <w:proofErr w:type="spellStart"/>
            <w:r>
              <w:rPr>
                <w:i/>
              </w:rPr>
              <w:t>DataCoverage</w:t>
            </w:r>
            <w:proofErr w:type="spellEnd"/>
            <w:r>
              <w:rPr>
                <w:i/>
              </w:rPr>
              <w:t xml:space="preserve"> features</w:t>
            </w:r>
          </w:p>
          <w:p w14:paraId="0D9A658F" w14:textId="7416ECFB" w:rsidR="00BE407A" w:rsidRDefault="00BE407A" w:rsidP="00A81079">
            <w:pPr>
              <w:pStyle w:val="ListParagraph"/>
              <w:numPr>
                <w:ilvl w:val="0"/>
                <w:numId w:val="84"/>
              </w:numPr>
              <w:rPr>
                <w:ins w:id="2642" w:author="jonathan pritchard" w:date="2024-10-22T11:46:00Z" w16du:dateUtc="2024-10-22T10:46:00Z"/>
                <w:i/>
              </w:rPr>
            </w:pPr>
            <w:ins w:id="2643" w:author="jonathan pritchard" w:date="2024-10-22T11:46:00Z" w16du:dateUtc="2024-10-22T10:46:00Z">
              <w:r>
                <w:rPr>
                  <w:i/>
                </w:rPr>
                <w:t>Features which extend beyond the dataset boundary</w:t>
              </w:r>
            </w:ins>
            <w:r w:rsidR="005D6A2A">
              <w:rPr>
                <w:i/>
              </w:rPr>
              <w:t xml:space="preserve"> in datasets </w:t>
            </w:r>
          </w:p>
          <w:p w14:paraId="25230406" w14:textId="64174609" w:rsidR="00BE407A" w:rsidRDefault="00BE407A" w:rsidP="00A81079">
            <w:pPr>
              <w:pStyle w:val="ListParagraph"/>
              <w:numPr>
                <w:ilvl w:val="0"/>
                <w:numId w:val="84"/>
              </w:numPr>
              <w:rPr>
                <w:ins w:id="2644" w:author="jonathan pritchard" w:date="2024-10-22T11:46:00Z" w16du:dateUtc="2024-10-22T10:46:00Z"/>
                <w:i/>
              </w:rPr>
            </w:pPr>
            <w:ins w:id="2645" w:author="jonathan pritchard" w:date="2024-10-22T11:46:00Z" w16du:dateUtc="2024-10-22T10:46:00Z">
              <w:r>
                <w:rPr>
                  <w:i/>
                </w:rPr>
                <w:t>Text</w:t>
              </w:r>
            </w:ins>
            <w:r w:rsidR="005D6A2A">
              <w:rPr>
                <w:i/>
              </w:rPr>
              <w:t xml:space="preserve"> across boundaries.</w:t>
            </w:r>
          </w:p>
          <w:p w14:paraId="3F0FC723" w14:textId="1D61A476" w:rsidR="00BE407A" w:rsidRDefault="005D6A2A" w:rsidP="00A81079">
            <w:pPr>
              <w:pStyle w:val="ListParagraph"/>
              <w:numPr>
                <w:ilvl w:val="0"/>
                <w:numId w:val="84"/>
              </w:numPr>
              <w:rPr>
                <w:ins w:id="2646" w:author="jonathan pritchard" w:date="2024-10-22T11:46:00Z" w16du:dateUtc="2024-10-22T10:46:00Z"/>
                <w:i/>
              </w:rPr>
            </w:pPr>
            <w:r>
              <w:rPr>
                <w:i/>
              </w:rPr>
              <w:t xml:space="preserve">Other </w:t>
            </w:r>
            <w:ins w:id="2647" w:author="jonathan pritchard" w:date="2024-10-22T11:46:00Z" w16du:dateUtc="2024-10-22T10:46:00Z">
              <w:r w:rsidR="00BE407A">
                <w:rPr>
                  <w:i/>
                </w:rPr>
                <w:t>Edge cases</w:t>
              </w:r>
            </w:ins>
            <w:r>
              <w:rPr>
                <w:i/>
              </w:rPr>
              <w:t>?</w:t>
            </w:r>
          </w:p>
          <w:p w14:paraId="4FCEBC7E" w14:textId="77777777" w:rsidR="00BE407A" w:rsidRDefault="00BE407A" w:rsidP="00A81079">
            <w:pPr>
              <w:pStyle w:val="ListParagraph"/>
              <w:numPr>
                <w:ilvl w:val="0"/>
                <w:numId w:val="84"/>
              </w:numPr>
              <w:rPr>
                <w:ins w:id="2648" w:author="jonathan pritchard" w:date="2024-10-22T11:47:00Z" w16du:dateUtc="2024-10-22T10:47:00Z"/>
                <w:i/>
              </w:rPr>
            </w:pPr>
            <w:ins w:id="2649" w:author="jonathan pritchard" w:date="2024-10-22T11:46:00Z" w16du:dateUtc="2024-10-22T10:46:00Z">
              <w:r>
                <w:rPr>
                  <w:i/>
                </w:rPr>
                <w:t>Seaml</w:t>
              </w:r>
            </w:ins>
            <w:ins w:id="2650" w:author="jonathan pritchard" w:date="2024-10-22T11:47:00Z" w16du:dateUtc="2024-10-22T10:47:00Z">
              <w:r>
                <w:rPr>
                  <w:i/>
                </w:rPr>
                <w:t>ess Presentation</w:t>
              </w:r>
            </w:ins>
          </w:p>
          <w:p w14:paraId="2D7B0666" w14:textId="2CDEDCE4" w:rsidR="00BE407A" w:rsidRDefault="005D6A2A" w:rsidP="00A81079">
            <w:pPr>
              <w:pStyle w:val="ListParagraph"/>
              <w:numPr>
                <w:ilvl w:val="0"/>
                <w:numId w:val="84"/>
              </w:numPr>
              <w:rPr>
                <w:ins w:id="2651" w:author="jonathan pritchard" w:date="2024-10-23T11:06:00Z" w16du:dateUtc="2024-10-23T10:06:00Z"/>
                <w:i/>
              </w:rPr>
            </w:pPr>
            <w:proofErr w:type="spellStart"/>
            <w:r>
              <w:rPr>
                <w:i/>
              </w:rPr>
              <w:t>Presentaiotn</w:t>
            </w:r>
            <w:proofErr w:type="spellEnd"/>
            <w:r>
              <w:rPr>
                <w:i/>
              </w:rPr>
              <w:t xml:space="preserve"> of overscale will be done separately.</w:t>
            </w:r>
          </w:p>
          <w:p w14:paraId="5A8A54B4" w14:textId="206C1741" w:rsidR="00650770" w:rsidRPr="00A81079" w:rsidRDefault="00650770">
            <w:pPr>
              <w:pStyle w:val="ListParagraph"/>
              <w:rPr>
                <w:ins w:id="2652" w:author="jonathan pritchard" w:date="2024-10-22T11:45:00Z" w16du:dateUtc="2024-10-22T10:45:00Z"/>
                <w:i/>
              </w:rPr>
              <w:pPrChange w:id="2653" w:author="jonathan pritchard" w:date="2024-10-23T11:06:00Z" w16du:dateUtc="2024-10-23T10:06:00Z">
                <w:pPr>
                  <w:pStyle w:val="ListParagraph"/>
                  <w:numPr>
                    <w:numId w:val="84"/>
                  </w:numPr>
                  <w:ind w:hanging="360"/>
                </w:pPr>
              </w:pPrChange>
            </w:pPr>
          </w:p>
        </w:tc>
      </w:tr>
    </w:tbl>
    <w:p w14:paraId="018BDC8C" w14:textId="77777777" w:rsidR="00BE407A" w:rsidRDefault="00BE407A" w:rsidP="00BE407A">
      <w:pPr>
        <w:rPr>
          <w:ins w:id="2654" w:author="jonathan pritchard" w:date="2024-10-22T11:45:00Z" w16du:dateUtc="2024-10-22T10:45:00Z"/>
        </w:rPr>
      </w:pPr>
    </w:p>
    <w:p w14:paraId="4EB670C8" w14:textId="77777777" w:rsidR="00BE407A" w:rsidRPr="00BE407A" w:rsidRDefault="00BE407A">
      <w:pPr>
        <w:rPr>
          <w:ins w:id="2655" w:author="jonathan pritchard" w:date="2024-10-22T11:44:00Z" w16du:dateUtc="2024-10-22T10:44:00Z"/>
        </w:rPr>
        <w:pPrChange w:id="2656" w:author="jonathan pritchard" w:date="2024-10-22T11:44:00Z" w16du:dateUtc="2024-10-22T10:44:00Z">
          <w:pPr>
            <w:pStyle w:val="Heading2"/>
          </w:pPr>
        </w:pPrChange>
      </w:pPr>
    </w:p>
    <w:p w14:paraId="5234E581" w14:textId="50D6F9FB" w:rsidR="006C7785" w:rsidRPr="003953FA" w:rsidRDefault="006C7785" w:rsidP="006C7785">
      <w:pPr>
        <w:pStyle w:val="Heading2"/>
      </w:pPr>
      <w:bookmarkStart w:id="2657" w:name="_Toc189491264"/>
      <w:r w:rsidRPr="003953FA">
        <w:t>Display of ENC data</w:t>
      </w:r>
      <w:bookmarkEnd w:id="2657"/>
    </w:p>
    <w:p w14:paraId="525563E6" w14:textId="77777777" w:rsidR="006C7785" w:rsidRPr="003953FA" w:rsidRDefault="006C7785" w:rsidP="006C7785">
      <w:pPr>
        <w:pStyle w:val="Heading3"/>
      </w:pPr>
      <w:r w:rsidRPr="003953FA">
        <w:t>Display Base category</w:t>
      </w:r>
    </w:p>
    <w:tbl>
      <w:tblPr>
        <w:tblW w:w="9351" w:type="dxa"/>
        <w:tblLook w:val="04A0" w:firstRow="1" w:lastRow="0" w:firstColumn="1" w:lastColumn="0" w:noHBand="0" w:noVBand="1"/>
        <w:tblPrChange w:id="2658" w:author="jonathan pritchard" w:date="2024-10-04T15:04:00Z" w16du:dateUtc="2024-10-04T14:04:00Z">
          <w:tblPr>
            <w:tblW w:w="9351" w:type="dxa"/>
            <w:tblLook w:val="04A0" w:firstRow="1" w:lastRow="0" w:firstColumn="1" w:lastColumn="0" w:noHBand="0" w:noVBand="1"/>
          </w:tblPr>
        </w:tblPrChange>
      </w:tblPr>
      <w:tblGrid>
        <w:gridCol w:w="2381"/>
        <w:gridCol w:w="1725"/>
        <w:gridCol w:w="3038"/>
        <w:gridCol w:w="2207"/>
        <w:tblGridChange w:id="2659">
          <w:tblGrid>
            <w:gridCol w:w="2381"/>
            <w:gridCol w:w="1725"/>
            <w:gridCol w:w="3038"/>
            <w:gridCol w:w="2207"/>
          </w:tblGrid>
        </w:tblGridChange>
      </w:tblGrid>
      <w:tr w:rsidR="006C7785" w:rsidRPr="00340B0D" w14:paraId="5F646168" w14:textId="77777777" w:rsidTr="001E2DF7">
        <w:trPr>
          <w:trHeight w:val="428"/>
          <w:tblHeader/>
          <w:trPrChange w:id="2660" w:author="jonathan pritchard" w:date="2024-10-04T15:04:00Z" w16du:dateUtc="2024-10-04T14:04:00Z">
            <w:trPr>
              <w:trHeight w:val="428"/>
              <w:tblHeader/>
            </w:trPr>
          </w:trPrChange>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661" w:author="jonathan pritchard" w:date="2024-10-04T15:04:00Z" w16du:dateUtc="2024-10-04T14:04:00Z">
              <w:tcPr>
                <w:tcW w:w="2381" w:type="dxa"/>
                <w:tcBorders>
                  <w:top w:val="single" w:sz="4" w:space="0" w:color="auto"/>
                  <w:left w:val="single" w:sz="4" w:space="0" w:color="auto"/>
                  <w:bottom w:val="single" w:sz="4" w:space="0" w:color="auto"/>
                  <w:right w:val="single" w:sz="4" w:space="0" w:color="auto"/>
                </w:tcBorders>
                <w:shd w:val="clear" w:color="auto" w:fill="CCFFCC"/>
              </w:tcPr>
            </w:tcPrChange>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Change w:id="2662" w:author="jonathan pritchard" w:date="2024-10-04T15:04:00Z" w16du:dateUtc="2024-10-04T14:04:00Z">
              <w:tcPr>
                <w:tcW w:w="1725" w:type="dxa"/>
                <w:tcBorders>
                  <w:top w:val="single" w:sz="4" w:space="0" w:color="auto"/>
                  <w:left w:val="single" w:sz="4" w:space="0" w:color="auto"/>
                  <w:bottom w:val="single" w:sz="4" w:space="0" w:color="auto"/>
                  <w:right w:val="single" w:sz="4" w:space="0" w:color="auto"/>
                </w:tcBorders>
                <w:shd w:val="clear" w:color="auto" w:fill="CCFFCC"/>
              </w:tcPr>
            </w:tcPrChange>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663" w:author="jonathan pritchard" w:date="2024-10-04T15:04:00Z" w16du:dateUtc="2024-10-04T14:04:00Z">
              <w:tcPr>
                <w:tcW w:w="3038" w:type="dxa"/>
                <w:tcBorders>
                  <w:top w:val="single" w:sz="4" w:space="0" w:color="auto"/>
                  <w:left w:val="single" w:sz="4" w:space="0" w:color="auto"/>
                  <w:bottom w:val="single" w:sz="4" w:space="0" w:color="auto"/>
                  <w:right w:val="single" w:sz="4" w:space="0" w:color="auto"/>
                </w:tcBorders>
                <w:shd w:val="clear" w:color="auto" w:fill="CCFFCC"/>
              </w:tcPr>
            </w:tcPrChange>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Change w:id="2664" w:author="jonathan pritchard" w:date="2024-10-04T15:04:00Z" w16du:dateUtc="2024-10-04T14:04:00Z">
              <w:tcPr>
                <w:tcW w:w="2207" w:type="dxa"/>
                <w:tcBorders>
                  <w:top w:val="single" w:sz="4" w:space="0" w:color="auto"/>
                  <w:left w:val="single" w:sz="4" w:space="0" w:color="auto"/>
                  <w:bottom w:val="single" w:sz="4" w:space="0" w:color="auto"/>
                  <w:right w:val="single" w:sz="4" w:space="0" w:color="auto"/>
                </w:tcBorders>
                <w:shd w:val="clear" w:color="auto" w:fill="CCFFCC"/>
              </w:tcPr>
            </w:tcPrChange>
          </w:tcPr>
          <w:p w14:paraId="14B81027" w14:textId="64B53014" w:rsidR="001E2DF7" w:rsidRDefault="001E2DF7" w:rsidP="00380FCD">
            <w:pPr>
              <w:spacing w:line="240" w:lineRule="auto"/>
              <w:rPr>
                <w:rFonts w:ascii="Calibri" w:hAnsi="Calibri" w:cs="Calibri"/>
                <w:color w:val="000000"/>
              </w:rPr>
            </w:pPr>
            <w:r>
              <w:rPr>
                <w:rFonts w:ascii="Calibri" w:hAnsi="Calibri" w:cs="Calibri"/>
                <w:color w:val="000000"/>
              </w:rPr>
              <w:t>S-98 6.1.1</w:t>
            </w:r>
          </w:p>
          <w:p w14:paraId="04610019" w14:textId="6F7C7597" w:rsidR="006C7785" w:rsidRDefault="001E2DF7" w:rsidP="00380FCD">
            <w:pPr>
              <w:spacing w:line="240" w:lineRule="auto"/>
              <w:rPr>
                <w:rFonts w:ascii="Calibri" w:hAnsi="Calibri" w:cs="Calibri"/>
                <w:color w:val="000000"/>
              </w:rPr>
            </w:pPr>
            <w:r>
              <w:rPr>
                <w:rFonts w:ascii="Calibri" w:hAnsi="Calibri" w:cs="Calibri"/>
                <w:color w:val="000000"/>
              </w:rPr>
              <w:t>S-100 Part 9</w:t>
            </w:r>
          </w:p>
          <w:p w14:paraId="5537F950" w14:textId="449A535A" w:rsidR="001E2DF7" w:rsidRPr="00800E31" w:rsidRDefault="001E2DF7" w:rsidP="00380FCD">
            <w:pPr>
              <w:spacing w:line="240" w:lineRule="auto"/>
              <w:rPr>
                <w:rFonts w:ascii="Calibri" w:hAnsi="Calibri" w:cs="Calibri"/>
                <w:color w:val="000000"/>
              </w:rPr>
            </w:pPr>
            <w:r>
              <w:rPr>
                <w:rFonts w:ascii="Calibri" w:hAnsi="Calibri" w:cs="Calibri"/>
                <w:color w:val="000000"/>
              </w:rPr>
              <w:t>S-101 Portrayal</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lastRenderedPageBreak/>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5D6A2A">
        <w:tc>
          <w:tcPr>
            <w:tcW w:w="9341"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48"/>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r w:rsidRPr="00591672">
        <w:t>Standard Display category</w:t>
      </w:r>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A8D2A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4A6765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DDAB576" w14:textId="31168C19" w:rsidR="006C7785" w:rsidRPr="00591672" w:rsidRDefault="001E2DF7" w:rsidP="001E2DF7">
            <w:pPr>
              <w:rPr>
                <w:rFonts w:cs="Arial"/>
              </w:rPr>
            </w:pPr>
            <w:r>
              <w:rPr>
                <w:rFonts w:ascii="Calibri" w:hAnsi="Calibri" w:cs="Calibri"/>
                <w:color w:val="000000"/>
              </w:rPr>
              <w:t>S-101 Portrayal</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lastRenderedPageBreak/>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49"/>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2665" w:name="_Hlk157782526"/>
      <w:bookmarkStart w:id="2666"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2665"/>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2666"/>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50"/>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51"/>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52"/>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r w:rsidRPr="006442FC">
        <w:lastRenderedPageBreak/>
        <w:t>Other Display category</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bookmarkStart w:id="2667" w:name="_Hlk188530253"/>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7BDF71B"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DBD6C5A"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D10170" w14:textId="06F26C40"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53"/>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54"/>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5"/>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bookmarkEnd w:id="2667"/>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56"/>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r w:rsidRPr="00273D67">
        <w:lastRenderedPageBreak/>
        <w:t>ECDIS Viewing groups names. Standard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D2F858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3226150"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3D88F210" w14:textId="18FC08AA"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66366733" w:rsidR="004464B0" w:rsidRDefault="004464B0">
      <w:pPr>
        <w:widowControl/>
        <w:spacing w:line="240" w:lineRule="auto"/>
        <w:jc w:val="left"/>
      </w:pPr>
      <w:r>
        <w:br w:type="page"/>
      </w:r>
    </w:p>
    <w:p w14:paraId="5022011E"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7"/>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4391C3D3" w:rsidR="004464B0" w:rsidRDefault="004464B0">
      <w:pPr>
        <w:widowControl/>
        <w:spacing w:line="240" w:lineRule="auto"/>
        <w:jc w:val="left"/>
      </w:pPr>
      <w:r>
        <w:br w:type="page"/>
      </w:r>
    </w:p>
    <w:p w14:paraId="4A124D05"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58"/>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3B218AB7" w:rsidR="004464B0" w:rsidRDefault="004464B0">
      <w:pPr>
        <w:widowControl/>
        <w:spacing w:line="240" w:lineRule="auto"/>
        <w:jc w:val="left"/>
      </w:pPr>
      <w:r>
        <w:br w:type="page"/>
      </w:r>
    </w:p>
    <w:p w14:paraId="10D3566A"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59"/>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16A6E25F" w:rsidR="004464B0" w:rsidRDefault="004464B0">
      <w:pPr>
        <w:widowControl/>
        <w:spacing w:line="240" w:lineRule="auto"/>
        <w:jc w:val="left"/>
      </w:pPr>
      <w:r>
        <w:br w:type="page"/>
      </w:r>
    </w:p>
    <w:p w14:paraId="1B472364"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60"/>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132574BE" w:rsidR="004464B0" w:rsidRDefault="004464B0">
      <w:pPr>
        <w:widowControl/>
        <w:spacing w:line="240" w:lineRule="auto"/>
        <w:jc w:val="left"/>
      </w:pPr>
      <w:r>
        <w:br w:type="page"/>
      </w:r>
    </w:p>
    <w:p w14:paraId="1EFC6675"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61"/>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53F34A47" w:rsidR="004464B0" w:rsidRDefault="004464B0">
      <w:pPr>
        <w:widowControl/>
        <w:spacing w:line="240" w:lineRule="auto"/>
        <w:jc w:val="left"/>
      </w:pPr>
      <w:r>
        <w:br w:type="page"/>
      </w:r>
    </w:p>
    <w:p w14:paraId="37757357"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62"/>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2FD69983" w:rsidR="004464B0" w:rsidRDefault="004464B0">
      <w:pPr>
        <w:widowControl/>
        <w:spacing w:line="240" w:lineRule="auto"/>
        <w:jc w:val="left"/>
      </w:pPr>
      <w:r>
        <w:br w:type="page"/>
      </w:r>
    </w:p>
    <w:p w14:paraId="56CC0650"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63"/>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7B647E2A" w14:textId="77777777" w:rsidR="006C7785" w:rsidRDefault="006C7785" w:rsidP="006C7785"/>
    <w:p w14:paraId="5949070B" w14:textId="6C1B0F17" w:rsidR="004464B0" w:rsidRDefault="004464B0">
      <w:pPr>
        <w:widowControl/>
        <w:spacing w:line="240" w:lineRule="auto"/>
        <w:jc w:val="left"/>
      </w:pPr>
      <w:r>
        <w:br w:type="page"/>
      </w:r>
    </w:p>
    <w:p w14:paraId="651ED200"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4464B0" w:rsidRPr="00340B0D" w14:paraId="274C4566" w14:textId="77777777" w:rsidTr="004464B0">
        <w:tc>
          <w:tcPr>
            <w:tcW w:w="9072" w:type="dxa"/>
            <w:tcBorders>
              <w:top w:val="single" w:sz="4" w:space="0" w:color="auto"/>
              <w:left w:val="single" w:sz="12" w:space="0" w:color="auto"/>
              <w:bottom w:val="single" w:sz="12" w:space="0" w:color="auto"/>
              <w:right w:val="single" w:sz="12" w:space="0" w:color="auto"/>
            </w:tcBorders>
            <w:shd w:val="clear" w:color="auto" w:fill="A6A6A6" w:themeFill="background1" w:themeFillShade="A6"/>
            <w:vAlign w:val="center"/>
          </w:tcPr>
          <w:p w14:paraId="4AE3FC20" w14:textId="54D735F4" w:rsidR="004464B0" w:rsidRPr="00E46410" w:rsidRDefault="004464B0" w:rsidP="00380FCD">
            <w:pPr>
              <w:jc w:val="center"/>
              <w:rPr>
                <w:rFonts w:cs="Arial"/>
                <w:bCs/>
                <w:i/>
              </w:rPr>
            </w:pPr>
            <w:r w:rsidRPr="007B495E">
              <w:rPr>
                <w:rFonts w:cs="Arial"/>
                <w:b/>
                <w:bCs/>
              </w:rPr>
              <w:t>Results</w:t>
            </w:r>
          </w:p>
        </w:tc>
      </w:tr>
      <w:tr w:rsidR="004464B0" w:rsidRPr="00340B0D" w14:paraId="67AF80DC"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B4EF19" w14:textId="77777777" w:rsidR="004464B0" w:rsidRDefault="004464B0" w:rsidP="00380FCD">
            <w:pPr>
              <w:jc w:val="center"/>
              <w:rPr>
                <w:rFonts w:cs="Arial"/>
                <w:bCs/>
                <w:i/>
              </w:rPr>
            </w:pPr>
          </w:p>
          <w:p w14:paraId="11FAB189" w14:textId="2889123F" w:rsidR="004464B0" w:rsidRDefault="004464B0" w:rsidP="004464B0">
            <w:pPr>
              <w:jc w:val="center"/>
              <w:rPr>
                <w:rFonts w:cs="Arial"/>
                <w:bCs/>
                <w:i/>
              </w:rPr>
            </w:pPr>
            <w:r w:rsidRPr="00E46410">
              <w:rPr>
                <w:rFonts w:cs="Arial"/>
                <w:bCs/>
                <w:i/>
              </w:rPr>
              <w:t>The Features are shown as presented in the screen plot below</w:t>
            </w:r>
          </w:p>
          <w:p w14:paraId="1644BCD4" w14:textId="77777777" w:rsidR="004464B0" w:rsidRDefault="004464B0" w:rsidP="00380FCD">
            <w:pPr>
              <w:jc w:val="center"/>
              <w:rPr>
                <w:rFonts w:cs="Arial"/>
                <w:bCs/>
                <w:i/>
              </w:rPr>
            </w:pPr>
          </w:p>
          <w:p w14:paraId="2B86C2B6" w14:textId="21494984" w:rsidR="004464B0" w:rsidRDefault="004464B0" w:rsidP="00380FCD">
            <w:pPr>
              <w:jc w:val="center"/>
              <w:rPr>
                <w:rFonts w:cs="Arial"/>
                <w:bCs/>
                <w:i/>
              </w:rPr>
            </w:pPr>
            <w:r>
              <w:rPr>
                <w:rFonts w:cs="Arial"/>
                <w:bCs/>
                <w:i/>
                <w:noProof/>
              </w:rPr>
              <w:drawing>
                <wp:inline distT="0" distB="0" distL="0" distR="0" wp14:anchorId="1396060D" wp14:editId="7D72E3EE">
                  <wp:extent cx="5133340" cy="3663950"/>
                  <wp:effectExtent l="0" t="0" r="0" b="0"/>
                  <wp:docPr id="1498233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340" cy="3663950"/>
                          </a:xfrm>
                          <a:prstGeom prst="rect">
                            <a:avLst/>
                          </a:prstGeom>
                          <a:noFill/>
                        </pic:spPr>
                      </pic:pic>
                    </a:graphicData>
                  </a:graphic>
                </wp:inline>
              </w:drawing>
            </w:r>
          </w:p>
          <w:p w14:paraId="548F8760" w14:textId="77777777" w:rsidR="004464B0" w:rsidRDefault="004464B0" w:rsidP="00380FCD">
            <w:pPr>
              <w:jc w:val="center"/>
              <w:rPr>
                <w:rFonts w:cs="Arial"/>
                <w:bCs/>
                <w:i/>
              </w:rPr>
            </w:pPr>
          </w:p>
          <w:p w14:paraId="411F4539" w14:textId="77777777" w:rsidR="004464B0" w:rsidRPr="00E46410" w:rsidRDefault="004464B0" w:rsidP="00380FCD">
            <w:pPr>
              <w:jc w:val="center"/>
              <w:rPr>
                <w:rFonts w:cs="Arial"/>
                <w:bCs/>
                <w:i/>
              </w:rPr>
            </w:pPr>
          </w:p>
        </w:tc>
      </w:tr>
    </w:tbl>
    <w:p w14:paraId="2D7E276E" w14:textId="77777777" w:rsidR="006C7785" w:rsidRDefault="006C7785" w:rsidP="006C7785"/>
    <w:p w14:paraId="6DE7AFC0" w14:textId="6C4E49BD" w:rsidR="004464B0" w:rsidRDefault="004464B0">
      <w:pPr>
        <w:widowControl/>
        <w:spacing w:line="240" w:lineRule="auto"/>
        <w:jc w:val="left"/>
      </w:pPr>
      <w:r>
        <w:br w:type="page"/>
      </w:r>
    </w:p>
    <w:p w14:paraId="126FD492" w14:textId="77777777" w:rsidR="004464B0" w:rsidRDefault="004464B0"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5"/>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673A90B8" w:rsidR="004464B0" w:rsidRDefault="004464B0">
      <w:pPr>
        <w:widowControl/>
        <w:spacing w:line="240" w:lineRule="auto"/>
        <w:jc w:val="left"/>
      </w:pPr>
      <w:r>
        <w:br w:type="page"/>
      </w:r>
    </w:p>
    <w:p w14:paraId="5747DF47" w14:textId="77777777" w:rsidR="006C7785" w:rsidRPr="006B34EE" w:rsidRDefault="006C7785" w:rsidP="006C7785">
      <w:pPr>
        <w:pStyle w:val="Heading3"/>
      </w:pPr>
      <w:r w:rsidRPr="006B34EE">
        <w:lastRenderedPageBreak/>
        <w:t>ECDIS Viewing Layers. Other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7E529F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D88ACA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04E8961" w14:textId="28444DF1"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4464B0">
        <w:trPr>
          <w:tblHeader/>
        </w:trPr>
        <w:tc>
          <w:tcPr>
            <w:tcW w:w="9526" w:type="dxa"/>
            <w:shd w:val="clear" w:color="auto" w:fill="A6A6A6" w:themeFill="background1" w:themeFillShade="A6"/>
            <w:vAlign w:val="center"/>
          </w:tcPr>
          <w:p w14:paraId="0744F302" w14:textId="77777777" w:rsidR="006C7785" w:rsidRPr="004065B1" w:rsidRDefault="006C7785" w:rsidP="004464B0">
            <w:pPr>
              <w:jc w:val="center"/>
            </w:pPr>
            <w:r w:rsidRPr="000A066E">
              <w:rPr>
                <w:b/>
              </w:rPr>
              <w:t>Action</w:t>
            </w:r>
          </w:p>
        </w:tc>
      </w:tr>
      <w:tr w:rsidR="006C7785" w14:paraId="565671DD" w14:textId="77777777" w:rsidTr="004464B0">
        <w:trPr>
          <w:cantSplit/>
          <w:tblHeader/>
        </w:trPr>
        <w:tc>
          <w:tcPr>
            <w:tcW w:w="9526"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4464B0">
        <w:trPr>
          <w:tblHeader/>
        </w:trPr>
        <w:tc>
          <w:tcPr>
            <w:tcW w:w="9526" w:type="dxa"/>
            <w:tcBorders>
              <w:bottom w:val="single" w:sz="4" w:space="0" w:color="auto"/>
            </w:tcBorders>
            <w:shd w:val="clear" w:color="auto" w:fill="A6A6A6" w:themeFill="background1" w:themeFillShade="A6"/>
            <w:vAlign w:val="center"/>
          </w:tcPr>
          <w:p w14:paraId="4D5B135C" w14:textId="77777777" w:rsidR="006C7785" w:rsidRPr="004065B1" w:rsidRDefault="006C7785" w:rsidP="004464B0">
            <w:pPr>
              <w:jc w:val="center"/>
            </w:pPr>
            <w:r w:rsidRPr="000A066E">
              <w:rPr>
                <w:b/>
              </w:rPr>
              <w:t>Results</w:t>
            </w:r>
          </w:p>
        </w:tc>
      </w:tr>
      <w:tr w:rsidR="006C7785" w14:paraId="20F8DBC1" w14:textId="77777777" w:rsidTr="004464B0">
        <w:trPr>
          <w:tblHeader/>
        </w:trPr>
        <w:tc>
          <w:tcPr>
            <w:tcW w:w="9526"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4464B0">
        <w:trPr>
          <w:tblHeader/>
        </w:trPr>
        <w:tc>
          <w:tcPr>
            <w:tcW w:w="9526"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66"/>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4464B0">
        <w:trPr>
          <w:tblHeader/>
        </w:trPr>
        <w:tc>
          <w:tcPr>
            <w:tcW w:w="9526" w:type="dxa"/>
            <w:shd w:val="clear" w:color="auto" w:fill="A6A6A6" w:themeFill="background1" w:themeFillShade="A6"/>
            <w:vAlign w:val="center"/>
          </w:tcPr>
          <w:p w14:paraId="1DAE8B24" w14:textId="77777777" w:rsidR="006C7785" w:rsidRPr="00E46410" w:rsidRDefault="006C7785" w:rsidP="004464B0">
            <w:pPr>
              <w:jc w:val="cente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4464B0">
        <w:trPr>
          <w:trHeight w:val="194"/>
          <w:tblHeader/>
        </w:trPr>
        <w:tc>
          <w:tcPr>
            <w:tcW w:w="9526" w:type="dxa"/>
            <w:tcBorders>
              <w:bottom w:val="single" w:sz="4" w:space="0" w:color="auto"/>
            </w:tcBorders>
            <w:shd w:val="clear" w:color="auto" w:fill="A6A6A6" w:themeFill="background1" w:themeFillShade="A6"/>
            <w:vAlign w:val="center"/>
          </w:tcPr>
          <w:p w14:paraId="540CC2D0" w14:textId="77777777" w:rsidR="006C7785" w:rsidRPr="00E46410" w:rsidRDefault="006C7785" w:rsidP="004464B0">
            <w:pPr>
              <w:jc w:val="cente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67"/>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4464B0">
        <w:trPr>
          <w:tblHeader/>
        </w:trPr>
        <w:tc>
          <w:tcPr>
            <w:tcW w:w="9526" w:type="dxa"/>
            <w:shd w:val="clear" w:color="auto" w:fill="A6A6A6" w:themeFill="background1" w:themeFillShade="A6"/>
            <w:vAlign w:val="center"/>
          </w:tcPr>
          <w:p w14:paraId="22CC2E74" w14:textId="77777777" w:rsidR="006C7785" w:rsidRPr="00E46410" w:rsidRDefault="006C7785" w:rsidP="004464B0">
            <w:pPr>
              <w:jc w:val="cente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4464B0">
        <w:trPr>
          <w:tblHeader/>
        </w:trPr>
        <w:tc>
          <w:tcPr>
            <w:tcW w:w="9526" w:type="dxa"/>
            <w:tcBorders>
              <w:bottom w:val="single" w:sz="4" w:space="0" w:color="auto"/>
            </w:tcBorders>
            <w:shd w:val="clear" w:color="auto" w:fill="A6A6A6" w:themeFill="background1" w:themeFillShade="A6"/>
            <w:vAlign w:val="center"/>
          </w:tcPr>
          <w:p w14:paraId="18FA9C8C" w14:textId="77777777" w:rsidR="006C7785" w:rsidRPr="00E46410" w:rsidRDefault="006C7785" w:rsidP="004464B0">
            <w:pPr>
              <w:jc w:val="cente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68"/>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4464B0">
        <w:trPr>
          <w:tblHeader/>
        </w:trPr>
        <w:tc>
          <w:tcPr>
            <w:tcW w:w="9526" w:type="dxa"/>
            <w:shd w:val="clear" w:color="auto" w:fill="A6A6A6" w:themeFill="background1" w:themeFillShade="A6"/>
            <w:vAlign w:val="center"/>
          </w:tcPr>
          <w:p w14:paraId="0BFAD32B" w14:textId="77777777" w:rsidR="006C7785" w:rsidRPr="00E46410" w:rsidRDefault="006C7785" w:rsidP="004464B0">
            <w:pPr>
              <w:jc w:val="cente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4464B0">
        <w:trPr>
          <w:tblHeader/>
        </w:trPr>
        <w:tc>
          <w:tcPr>
            <w:tcW w:w="9526" w:type="dxa"/>
            <w:tcBorders>
              <w:bottom w:val="single" w:sz="4" w:space="0" w:color="auto"/>
            </w:tcBorders>
            <w:shd w:val="clear" w:color="auto" w:fill="A6A6A6" w:themeFill="background1" w:themeFillShade="A6"/>
            <w:vAlign w:val="center"/>
          </w:tcPr>
          <w:p w14:paraId="3D3C2203" w14:textId="77777777" w:rsidR="006C7785" w:rsidRPr="00E46410" w:rsidRDefault="006C7785" w:rsidP="004464B0">
            <w:pPr>
              <w:jc w:val="cente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69"/>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4464B0">
        <w:trPr>
          <w:tblHeader/>
        </w:trPr>
        <w:tc>
          <w:tcPr>
            <w:tcW w:w="9526" w:type="dxa"/>
            <w:shd w:val="clear" w:color="auto" w:fill="A6A6A6" w:themeFill="background1" w:themeFillShade="A6"/>
            <w:vAlign w:val="center"/>
          </w:tcPr>
          <w:p w14:paraId="6B1BFD3A" w14:textId="77777777" w:rsidR="006C7785" w:rsidRPr="00392061" w:rsidRDefault="006C7785" w:rsidP="004464B0">
            <w:pPr>
              <w:jc w:val="cente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4464B0">
        <w:trPr>
          <w:tblHeader/>
        </w:trPr>
        <w:tc>
          <w:tcPr>
            <w:tcW w:w="9526" w:type="dxa"/>
            <w:tcBorders>
              <w:bottom w:val="single" w:sz="4" w:space="0" w:color="auto"/>
            </w:tcBorders>
            <w:shd w:val="clear" w:color="auto" w:fill="A6A6A6" w:themeFill="background1" w:themeFillShade="A6"/>
            <w:vAlign w:val="center"/>
          </w:tcPr>
          <w:p w14:paraId="33904D2B" w14:textId="77777777" w:rsidR="006C7785" w:rsidRPr="00392061" w:rsidRDefault="006C7785" w:rsidP="004464B0">
            <w:pPr>
              <w:jc w:val="cente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70"/>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4464B0">
        <w:trPr>
          <w:tblHeader/>
        </w:trPr>
        <w:tc>
          <w:tcPr>
            <w:tcW w:w="9526" w:type="dxa"/>
            <w:shd w:val="clear" w:color="auto" w:fill="A6A6A6" w:themeFill="background1" w:themeFillShade="A6"/>
            <w:vAlign w:val="center"/>
          </w:tcPr>
          <w:p w14:paraId="3210B201" w14:textId="77777777" w:rsidR="006C7785" w:rsidRPr="00392061" w:rsidRDefault="006C7785" w:rsidP="004464B0">
            <w:pPr>
              <w:jc w:val="cente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4464B0">
        <w:trPr>
          <w:tblHeader/>
        </w:trPr>
        <w:tc>
          <w:tcPr>
            <w:tcW w:w="9526" w:type="dxa"/>
            <w:tcBorders>
              <w:bottom w:val="single" w:sz="4" w:space="0" w:color="auto"/>
            </w:tcBorders>
            <w:shd w:val="clear" w:color="auto" w:fill="A6A6A6" w:themeFill="background1" w:themeFillShade="A6"/>
            <w:vAlign w:val="center"/>
          </w:tcPr>
          <w:p w14:paraId="54F94A95" w14:textId="77777777" w:rsidR="006C7785" w:rsidRPr="00392061" w:rsidRDefault="006C7785" w:rsidP="004464B0">
            <w:pPr>
              <w:jc w:val="cente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71"/>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4464B0">
        <w:trPr>
          <w:tblHeader/>
        </w:trPr>
        <w:tc>
          <w:tcPr>
            <w:tcW w:w="9526" w:type="dxa"/>
            <w:shd w:val="clear" w:color="auto" w:fill="A6A6A6" w:themeFill="background1" w:themeFillShade="A6"/>
            <w:vAlign w:val="center"/>
          </w:tcPr>
          <w:p w14:paraId="43C30B98" w14:textId="77777777" w:rsidR="006C7785" w:rsidRPr="00392061" w:rsidRDefault="006C7785" w:rsidP="004464B0">
            <w:pPr>
              <w:spacing w:after="100" w:afterAutospacing="1"/>
              <w:jc w:val="center"/>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4464B0">
        <w:trPr>
          <w:tblHeader/>
        </w:trPr>
        <w:tc>
          <w:tcPr>
            <w:tcW w:w="9526" w:type="dxa"/>
            <w:tcBorders>
              <w:bottom w:val="single" w:sz="4" w:space="0" w:color="auto"/>
            </w:tcBorders>
            <w:shd w:val="clear" w:color="auto" w:fill="A6A6A6" w:themeFill="background1" w:themeFillShade="A6"/>
            <w:vAlign w:val="center"/>
          </w:tcPr>
          <w:p w14:paraId="0DCB493E" w14:textId="77777777" w:rsidR="006C7785" w:rsidRPr="00392061" w:rsidRDefault="006C7785" w:rsidP="004464B0">
            <w:pPr>
              <w:jc w:val="cente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72"/>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4464B0">
        <w:trPr>
          <w:tblHeader/>
        </w:trPr>
        <w:tc>
          <w:tcPr>
            <w:tcW w:w="9526" w:type="dxa"/>
            <w:shd w:val="clear" w:color="auto" w:fill="A6A6A6" w:themeFill="background1" w:themeFillShade="A6"/>
            <w:vAlign w:val="center"/>
          </w:tcPr>
          <w:p w14:paraId="0C9A5AF9" w14:textId="77777777" w:rsidR="006C7785" w:rsidRPr="00392061" w:rsidRDefault="006C7785" w:rsidP="004464B0">
            <w:pPr>
              <w:jc w:val="cente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4464B0">
        <w:trPr>
          <w:tblHeader/>
        </w:trPr>
        <w:tc>
          <w:tcPr>
            <w:tcW w:w="9526" w:type="dxa"/>
            <w:tcBorders>
              <w:bottom w:val="single" w:sz="4" w:space="0" w:color="auto"/>
            </w:tcBorders>
            <w:shd w:val="clear" w:color="auto" w:fill="A6A6A6" w:themeFill="background1" w:themeFillShade="A6"/>
            <w:vAlign w:val="center"/>
          </w:tcPr>
          <w:p w14:paraId="57D62437" w14:textId="77777777" w:rsidR="006C7785" w:rsidRPr="00392061" w:rsidRDefault="006C7785" w:rsidP="004464B0">
            <w:pPr>
              <w:jc w:val="cente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73"/>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3750BBE3" w:rsidR="004464B0" w:rsidRDefault="004464B0">
      <w:pPr>
        <w:widowControl/>
        <w:spacing w:line="240" w:lineRule="auto"/>
        <w:jc w:val="left"/>
      </w:pPr>
      <w:r>
        <w:br w:type="page"/>
      </w:r>
    </w:p>
    <w:p w14:paraId="5394FF28" w14:textId="77777777" w:rsidR="006C7785" w:rsidRPr="000B13F9" w:rsidRDefault="006C7785" w:rsidP="006C7785">
      <w:pPr>
        <w:pStyle w:val="Heading3"/>
      </w:pPr>
      <w:r w:rsidRPr="000B13F9">
        <w:lastRenderedPageBreak/>
        <w:t>Text Grouping</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F6ED1E4"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397712A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DD8310A" w14:textId="733E8B06"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lastRenderedPageBreak/>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51F04">
        <w:trPr>
          <w:tblHeader/>
        </w:trPr>
        <w:tc>
          <w:tcPr>
            <w:tcW w:w="9526" w:type="dxa"/>
            <w:shd w:val="clear" w:color="auto" w:fill="A6A6A6" w:themeFill="background1" w:themeFillShade="A6"/>
            <w:vAlign w:val="center"/>
          </w:tcPr>
          <w:p w14:paraId="19BAE0F2" w14:textId="77777777" w:rsidR="006C7785" w:rsidRPr="00820927" w:rsidRDefault="006C7785" w:rsidP="00351F04">
            <w:pPr>
              <w:jc w:val="center"/>
              <w:rPr>
                <w:rFonts w:cs="Arial"/>
              </w:rPr>
            </w:pPr>
            <w:r w:rsidRPr="00820927">
              <w:rPr>
                <w:rFonts w:cs="Arial"/>
                <w:b/>
              </w:rPr>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51F04">
        <w:trPr>
          <w:tblHeader/>
        </w:trPr>
        <w:tc>
          <w:tcPr>
            <w:tcW w:w="9526" w:type="dxa"/>
            <w:tcBorders>
              <w:bottom w:val="single" w:sz="4" w:space="0" w:color="auto"/>
            </w:tcBorders>
            <w:shd w:val="clear" w:color="auto" w:fill="A6A6A6" w:themeFill="background1" w:themeFillShade="A6"/>
            <w:vAlign w:val="center"/>
          </w:tcPr>
          <w:p w14:paraId="6ACBF6B2" w14:textId="77777777" w:rsidR="006C7785" w:rsidRPr="00820927" w:rsidRDefault="006C7785" w:rsidP="00351F04">
            <w:pPr>
              <w:jc w:val="cente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74"/>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51F04">
        <w:trPr>
          <w:tblHeader/>
        </w:trPr>
        <w:tc>
          <w:tcPr>
            <w:tcW w:w="9526" w:type="dxa"/>
            <w:shd w:val="clear" w:color="auto" w:fill="A6A6A6" w:themeFill="background1" w:themeFillShade="A6"/>
            <w:vAlign w:val="center"/>
          </w:tcPr>
          <w:p w14:paraId="724551C5" w14:textId="77777777" w:rsidR="006C7785" w:rsidRPr="00820927" w:rsidRDefault="006C7785" w:rsidP="00351F04">
            <w:pPr>
              <w:jc w:val="cente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51F04">
        <w:trPr>
          <w:tblHeader/>
        </w:trPr>
        <w:tc>
          <w:tcPr>
            <w:tcW w:w="9526" w:type="dxa"/>
            <w:tcBorders>
              <w:bottom w:val="single" w:sz="4" w:space="0" w:color="auto"/>
            </w:tcBorders>
            <w:shd w:val="clear" w:color="auto" w:fill="A6A6A6" w:themeFill="background1" w:themeFillShade="A6"/>
            <w:vAlign w:val="center"/>
          </w:tcPr>
          <w:p w14:paraId="1719F10B" w14:textId="77777777" w:rsidR="006C7785" w:rsidRPr="00820927" w:rsidRDefault="006C7785" w:rsidP="00351F04">
            <w:pPr>
              <w:jc w:val="cente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5"/>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51F04">
        <w:trPr>
          <w:tblHeader/>
        </w:trPr>
        <w:tc>
          <w:tcPr>
            <w:tcW w:w="9526" w:type="dxa"/>
            <w:shd w:val="clear" w:color="auto" w:fill="A6A6A6" w:themeFill="background1" w:themeFillShade="A6"/>
            <w:vAlign w:val="center"/>
          </w:tcPr>
          <w:p w14:paraId="1C810EC0" w14:textId="77777777" w:rsidR="006C7785" w:rsidRPr="00820927" w:rsidRDefault="006C7785" w:rsidP="00351F04">
            <w:pPr>
              <w:jc w:val="cente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51F04">
        <w:trPr>
          <w:tblHeader/>
        </w:trPr>
        <w:tc>
          <w:tcPr>
            <w:tcW w:w="9526" w:type="dxa"/>
            <w:tcBorders>
              <w:bottom w:val="single" w:sz="4" w:space="0" w:color="auto"/>
            </w:tcBorders>
            <w:shd w:val="clear" w:color="auto" w:fill="A6A6A6" w:themeFill="background1" w:themeFillShade="A6"/>
            <w:vAlign w:val="center"/>
          </w:tcPr>
          <w:p w14:paraId="5EC81554" w14:textId="77777777" w:rsidR="006C7785" w:rsidRPr="00820927" w:rsidRDefault="006C7785" w:rsidP="00351F04">
            <w:pPr>
              <w:jc w:val="cente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76"/>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51F04">
        <w:trPr>
          <w:tblHeader/>
        </w:trPr>
        <w:tc>
          <w:tcPr>
            <w:tcW w:w="9526" w:type="dxa"/>
            <w:shd w:val="clear" w:color="auto" w:fill="A6A6A6" w:themeFill="background1" w:themeFillShade="A6"/>
            <w:vAlign w:val="center"/>
          </w:tcPr>
          <w:p w14:paraId="13D97225" w14:textId="77777777" w:rsidR="006C7785" w:rsidRPr="00820927" w:rsidRDefault="006C7785" w:rsidP="00351F04">
            <w:pPr>
              <w:jc w:val="cente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51F04">
        <w:trPr>
          <w:tblHeader/>
        </w:trPr>
        <w:tc>
          <w:tcPr>
            <w:tcW w:w="9526" w:type="dxa"/>
            <w:tcBorders>
              <w:bottom w:val="single" w:sz="4" w:space="0" w:color="auto"/>
            </w:tcBorders>
            <w:shd w:val="clear" w:color="auto" w:fill="A6A6A6" w:themeFill="background1" w:themeFillShade="A6"/>
            <w:vAlign w:val="center"/>
          </w:tcPr>
          <w:p w14:paraId="2C3C148B" w14:textId="77777777" w:rsidR="006C7785" w:rsidRPr="00820927" w:rsidRDefault="006C7785" w:rsidP="00351F04">
            <w:pPr>
              <w:jc w:val="cente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77"/>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51F04">
        <w:trPr>
          <w:tblHeader/>
        </w:trPr>
        <w:tc>
          <w:tcPr>
            <w:tcW w:w="9526" w:type="dxa"/>
            <w:shd w:val="clear" w:color="auto" w:fill="A6A6A6" w:themeFill="background1" w:themeFillShade="A6"/>
            <w:vAlign w:val="center"/>
          </w:tcPr>
          <w:p w14:paraId="1539A8CD" w14:textId="77777777" w:rsidR="006C7785" w:rsidRPr="004065B1" w:rsidRDefault="006C7785" w:rsidP="00351F04">
            <w:pPr>
              <w:jc w:val="center"/>
            </w:pPr>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51F04">
        <w:trPr>
          <w:tblHeader/>
        </w:trPr>
        <w:tc>
          <w:tcPr>
            <w:tcW w:w="9526" w:type="dxa"/>
            <w:tcBorders>
              <w:bottom w:val="single" w:sz="4" w:space="0" w:color="auto"/>
            </w:tcBorders>
            <w:shd w:val="clear" w:color="auto" w:fill="A6A6A6" w:themeFill="background1" w:themeFillShade="A6"/>
            <w:vAlign w:val="center"/>
          </w:tcPr>
          <w:p w14:paraId="632FC3CB" w14:textId="77777777" w:rsidR="006C7785" w:rsidRPr="00E0664B" w:rsidRDefault="006C7785" w:rsidP="00351F04">
            <w:pPr>
              <w:jc w:val="cente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78"/>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51F04">
        <w:trPr>
          <w:tblHeader/>
        </w:trPr>
        <w:tc>
          <w:tcPr>
            <w:tcW w:w="9526" w:type="dxa"/>
            <w:shd w:val="clear" w:color="auto" w:fill="A6A6A6" w:themeFill="background1" w:themeFillShade="A6"/>
            <w:vAlign w:val="center"/>
          </w:tcPr>
          <w:p w14:paraId="2038FA90" w14:textId="77777777" w:rsidR="006C7785" w:rsidRPr="00820927" w:rsidRDefault="006C7785" w:rsidP="00351F04">
            <w:pPr>
              <w:jc w:val="cente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51F04">
        <w:trPr>
          <w:tblHeader/>
        </w:trPr>
        <w:tc>
          <w:tcPr>
            <w:tcW w:w="9526" w:type="dxa"/>
            <w:tcBorders>
              <w:bottom w:val="single" w:sz="4" w:space="0" w:color="auto"/>
            </w:tcBorders>
            <w:shd w:val="clear" w:color="auto" w:fill="A6A6A6" w:themeFill="background1" w:themeFillShade="A6"/>
            <w:vAlign w:val="center"/>
          </w:tcPr>
          <w:p w14:paraId="4DF0D9FC" w14:textId="77777777" w:rsidR="006C7785" w:rsidRPr="00820927" w:rsidRDefault="006C7785" w:rsidP="00351F04">
            <w:pPr>
              <w:jc w:val="cente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79"/>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80"/>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51F04">
        <w:trPr>
          <w:tblHeader/>
        </w:trPr>
        <w:tc>
          <w:tcPr>
            <w:tcW w:w="9526" w:type="dxa"/>
            <w:shd w:val="clear" w:color="auto" w:fill="A6A6A6" w:themeFill="background1" w:themeFillShade="A6"/>
            <w:vAlign w:val="center"/>
          </w:tcPr>
          <w:p w14:paraId="5A2173EC" w14:textId="77777777" w:rsidR="006C7785" w:rsidRPr="00412978" w:rsidRDefault="006C7785" w:rsidP="00351F04">
            <w:pPr>
              <w:jc w:val="cente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51F04">
        <w:trPr>
          <w:tblHeader/>
        </w:trPr>
        <w:tc>
          <w:tcPr>
            <w:tcW w:w="9526" w:type="dxa"/>
            <w:tcBorders>
              <w:bottom w:val="single" w:sz="4" w:space="0" w:color="auto"/>
            </w:tcBorders>
            <w:shd w:val="clear" w:color="auto" w:fill="A6A6A6" w:themeFill="background1" w:themeFillShade="A6"/>
            <w:vAlign w:val="center"/>
          </w:tcPr>
          <w:p w14:paraId="7A2BCBD3" w14:textId="77777777" w:rsidR="006C7785" w:rsidRPr="00412978" w:rsidRDefault="006C7785" w:rsidP="00351F04">
            <w:pPr>
              <w:jc w:val="cente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81"/>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2668" w:name="_Toc189491265"/>
      <w:r w:rsidRPr="00FE02EB">
        <w:t>Invalid features</w:t>
      </w:r>
      <w:bookmarkEnd w:id="2668"/>
    </w:p>
    <w:p w14:paraId="382C2186" w14:textId="77777777" w:rsidR="006C7785" w:rsidRPr="00FE02EB" w:rsidRDefault="006C7785" w:rsidP="006C7785">
      <w:pPr>
        <w:pStyle w:val="Heading3"/>
      </w:pPr>
      <w:r w:rsidRPr="00FE02EB">
        <w:t>Display of Unrecognised features</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86C3119"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9A46A1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B56B412" w14:textId="5387D92A" w:rsidR="001E2DF7" w:rsidRPr="001E2DF7" w:rsidRDefault="001E2DF7" w:rsidP="001E2DF7">
            <w:pPr>
              <w:rPr>
                <w:rFonts w:ascii="Calibri" w:hAnsi="Calibri" w:cs="Calibri"/>
                <w:color w:val="000000"/>
              </w:rPr>
            </w:pPr>
            <w:r>
              <w:rPr>
                <w:rFonts w:ascii="Calibri" w:hAnsi="Calibri" w:cs="Calibri"/>
                <w:color w:val="000000"/>
              </w:rPr>
              <w:t>S-101 Portrayal</w:t>
            </w: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D18177"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0D60AB3E"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52F81D4" w14:textId="2BE8C365"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 xml:space="preserve">Display of features with unrecognised feature class or display of features for which available or not </w:t>
            </w:r>
            <w:r w:rsidRPr="005B051E">
              <w:rPr>
                <w:rFonts w:cs="Arial"/>
                <w:i/>
              </w:rPr>
              <w:lastRenderedPageBreak/>
              <w:t>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D6A2A" w:rsidRDefault="006C7785" w:rsidP="006C7785">
            <w:pPr>
              <w:pStyle w:val="ListParagraph"/>
              <w:numPr>
                <w:ilvl w:val="0"/>
                <w:numId w:val="50"/>
              </w:numPr>
              <w:rPr>
                <w:rFonts w:cs="Arial"/>
                <w:i/>
              </w:rPr>
            </w:pPr>
            <w:proofErr w:type="spellStart"/>
            <w:r w:rsidRPr="005D6A2A">
              <w:rPr>
                <w:rFonts w:cs="Arial"/>
                <w:b/>
                <w:bCs/>
                <w:i/>
              </w:rPr>
              <w:t>InvalidFeatures</w:t>
            </w:r>
            <w:proofErr w:type="spellEnd"/>
            <w:r w:rsidRPr="005D6A2A">
              <w:rPr>
                <w:rFonts w:cs="Arial"/>
                <w:i/>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D6A2A">
              <w:rPr>
                <w:rFonts w:cs="Arial"/>
                <w:b/>
                <w:bCs/>
                <w:i/>
              </w:rPr>
              <w:t>PowerUp</w:t>
            </w:r>
            <w:proofErr w:type="spellEnd"/>
            <w:r w:rsidRPr="005D6A2A">
              <w:rPr>
                <w:rFonts w:cs="Arial"/>
                <w:b/>
                <w:bCs/>
                <w:i/>
              </w:rPr>
              <w:t xml:space="preserve"> (</w:t>
            </w:r>
            <w:r w:rsidRPr="005D6A2A">
              <w:rPr>
                <w:rFonts w:cs="Arial"/>
                <w:i/>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bookmarkStart w:id="2669" w:name="_Toc189491266"/>
      <w:r w:rsidRPr="00614B0E">
        <w:lastRenderedPageBreak/>
        <w:t>Invalid Features Pick Report Display</w:t>
      </w:r>
      <w:bookmarkEnd w:id="26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1E2DF7">
        <w:trPr>
          <w:trHeight w:val="433"/>
          <w:tblHeader/>
        </w:trPr>
        <w:tc>
          <w:tcPr>
            <w:tcW w:w="2381" w:type="dxa"/>
            <w:shd w:val="clear" w:color="auto" w:fill="A6A6A6" w:themeFill="background1" w:themeFillShade="A6"/>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FFFFFF" w:themeFill="background1"/>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BFBFBF" w:themeFill="background1" w:themeFillShade="BF"/>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FFFFFF" w:themeFill="background1"/>
            <w:vAlign w:val="center"/>
          </w:tcPr>
          <w:p w14:paraId="1DA2F90D"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0392491"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502989BD" w14:textId="5E2E4340" w:rsidR="006C7785" w:rsidRPr="004065B1" w:rsidRDefault="001E2DF7" w:rsidP="001E2DF7">
            <w:r>
              <w:rPr>
                <w:rFonts w:ascii="Calibri" w:hAnsi="Calibri" w:cs="Calibri"/>
                <w:color w:val="000000"/>
              </w:rPr>
              <w:t>S-101 Portrayal</w:t>
            </w:r>
            <w:r w:rsidRPr="004065B1">
              <w:t xml:space="preserve"> </w:t>
            </w:r>
          </w:p>
        </w:tc>
      </w:tr>
      <w:tr w:rsidR="006C7785" w14:paraId="64816B87" w14:textId="77777777" w:rsidTr="00351F04">
        <w:trPr>
          <w:tblHeader/>
        </w:trPr>
        <w:tc>
          <w:tcPr>
            <w:tcW w:w="9526" w:type="dxa"/>
            <w:gridSpan w:val="4"/>
            <w:shd w:val="clear" w:color="auto" w:fill="A6A6A6" w:themeFill="background1" w:themeFillShade="A6"/>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51F04">
        <w:trPr>
          <w:tblHeader/>
        </w:trPr>
        <w:tc>
          <w:tcPr>
            <w:tcW w:w="9526" w:type="dxa"/>
            <w:gridSpan w:val="4"/>
            <w:shd w:val="clear" w:color="auto" w:fill="A6A6A6" w:themeFill="background1" w:themeFillShade="A6"/>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51F04">
        <w:trPr>
          <w:tblHeader/>
        </w:trPr>
        <w:tc>
          <w:tcPr>
            <w:tcW w:w="9526" w:type="dxa"/>
            <w:gridSpan w:val="4"/>
            <w:shd w:val="clear" w:color="auto" w:fill="A6A6A6" w:themeFill="background1" w:themeFillShade="A6"/>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51F04">
        <w:trPr>
          <w:tblHeader/>
        </w:trPr>
        <w:tc>
          <w:tcPr>
            <w:tcW w:w="9526" w:type="dxa"/>
            <w:gridSpan w:val="4"/>
            <w:shd w:val="clear" w:color="auto" w:fill="A6A6A6" w:themeFill="background1" w:themeFillShade="A6"/>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51F04">
        <w:trPr>
          <w:trHeight w:val="454"/>
          <w:tblHeader/>
        </w:trPr>
        <w:tc>
          <w:tcPr>
            <w:tcW w:w="2381" w:type="dxa"/>
            <w:shd w:val="clear" w:color="auto" w:fill="A6A6A6" w:themeFill="background1" w:themeFillShade="A6"/>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A6A6A6" w:themeFill="background1" w:themeFillShade="A6"/>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A6A6A6" w:themeFill="background1" w:themeFillShade="A6"/>
            <w:vAlign w:val="center"/>
          </w:tcPr>
          <w:p w14:paraId="2D263A6D" w14:textId="77777777" w:rsidR="006C7785" w:rsidRPr="004065B1" w:rsidRDefault="006C7785" w:rsidP="00380FCD">
            <w:r w:rsidRPr="000A066E">
              <w:rPr>
                <w:b/>
              </w:rPr>
              <w:t>IHO Reference</w:t>
            </w:r>
          </w:p>
        </w:tc>
        <w:tc>
          <w:tcPr>
            <w:tcW w:w="2382" w:type="dxa"/>
            <w:shd w:val="clear" w:color="auto" w:fill="A6A6A6" w:themeFill="background1" w:themeFillShade="A6"/>
            <w:vAlign w:val="center"/>
          </w:tcPr>
          <w:p w14:paraId="2E9C2963" w14:textId="77777777" w:rsidR="006C7785" w:rsidRPr="004065B1" w:rsidRDefault="006C7785" w:rsidP="00380FCD"/>
        </w:tc>
      </w:tr>
      <w:tr w:rsidR="006C7785" w14:paraId="5EF971B3" w14:textId="77777777" w:rsidTr="00351F04">
        <w:trPr>
          <w:tblHeader/>
        </w:trPr>
        <w:tc>
          <w:tcPr>
            <w:tcW w:w="9526" w:type="dxa"/>
            <w:gridSpan w:val="4"/>
            <w:shd w:val="clear" w:color="auto" w:fill="A6A6A6" w:themeFill="background1" w:themeFillShade="A6"/>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51F04">
        <w:trPr>
          <w:tblHeader/>
        </w:trPr>
        <w:tc>
          <w:tcPr>
            <w:tcW w:w="9526" w:type="dxa"/>
            <w:gridSpan w:val="4"/>
            <w:shd w:val="clear" w:color="auto" w:fill="A6A6A6" w:themeFill="background1" w:themeFillShade="A6"/>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51F04">
        <w:trPr>
          <w:tblHeader/>
        </w:trPr>
        <w:tc>
          <w:tcPr>
            <w:tcW w:w="9526" w:type="dxa"/>
            <w:gridSpan w:val="4"/>
            <w:shd w:val="clear" w:color="auto" w:fill="A6A6A6" w:themeFill="background1" w:themeFillShade="A6"/>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51F04">
        <w:trPr>
          <w:tblHeader/>
        </w:trPr>
        <w:tc>
          <w:tcPr>
            <w:tcW w:w="9526" w:type="dxa"/>
            <w:gridSpan w:val="4"/>
            <w:shd w:val="clear" w:color="auto" w:fill="A6A6A6" w:themeFill="background1" w:themeFillShade="A6"/>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1E2DF7">
        <w:trPr>
          <w:trHeight w:val="454"/>
          <w:tblHeader/>
        </w:trPr>
        <w:tc>
          <w:tcPr>
            <w:tcW w:w="2381" w:type="dxa"/>
            <w:shd w:val="clear" w:color="auto" w:fill="A6A6A6" w:themeFill="background1" w:themeFillShade="A6"/>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FFFFFF" w:themeFill="background1"/>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A6A6A6" w:themeFill="background1" w:themeFillShade="A6"/>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FFFFFF" w:themeFill="background1"/>
            <w:vAlign w:val="center"/>
          </w:tcPr>
          <w:p w14:paraId="2FD6C51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5D53F13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C30EDB8" w14:textId="0CB993F1" w:rsidR="006C7785" w:rsidRPr="006D3CA8" w:rsidRDefault="001E2DF7" w:rsidP="001E2DF7">
            <w:pPr>
              <w:rPr>
                <w:rFonts w:cs="Arial"/>
              </w:rPr>
            </w:pPr>
            <w:r>
              <w:rPr>
                <w:rFonts w:ascii="Calibri" w:hAnsi="Calibri" w:cs="Calibri"/>
                <w:color w:val="000000"/>
              </w:rPr>
              <w:t>S-101 Portrayal</w:t>
            </w:r>
            <w:r w:rsidRPr="006D3CA8">
              <w:rPr>
                <w:rFonts w:cs="Arial"/>
              </w:rPr>
              <w:t xml:space="preserve"> </w:t>
            </w:r>
          </w:p>
        </w:tc>
      </w:tr>
      <w:tr w:rsidR="006C7785" w14:paraId="7C1A9AC6" w14:textId="77777777" w:rsidTr="00351F04">
        <w:trPr>
          <w:tblHeader/>
        </w:trPr>
        <w:tc>
          <w:tcPr>
            <w:tcW w:w="9526" w:type="dxa"/>
            <w:gridSpan w:val="4"/>
            <w:shd w:val="clear" w:color="auto" w:fill="A6A6A6" w:themeFill="background1" w:themeFillShade="A6"/>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51F04">
        <w:trPr>
          <w:tblHeader/>
        </w:trPr>
        <w:tc>
          <w:tcPr>
            <w:tcW w:w="9526" w:type="dxa"/>
            <w:gridSpan w:val="4"/>
            <w:shd w:val="clear" w:color="auto" w:fill="A6A6A6" w:themeFill="background1" w:themeFillShade="A6"/>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51F04">
        <w:trPr>
          <w:tblHeader/>
        </w:trPr>
        <w:tc>
          <w:tcPr>
            <w:tcW w:w="9526" w:type="dxa"/>
            <w:gridSpan w:val="4"/>
            <w:shd w:val="clear" w:color="auto" w:fill="A6A6A6" w:themeFill="background1" w:themeFillShade="A6"/>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51F04">
        <w:trPr>
          <w:tblHeader/>
        </w:trPr>
        <w:tc>
          <w:tcPr>
            <w:tcW w:w="9526" w:type="dxa"/>
            <w:gridSpan w:val="4"/>
            <w:shd w:val="clear" w:color="auto" w:fill="A6A6A6" w:themeFill="background1" w:themeFillShade="A6"/>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1E2DF7">
        <w:trPr>
          <w:trHeight w:val="454"/>
          <w:tblHeader/>
        </w:trPr>
        <w:tc>
          <w:tcPr>
            <w:tcW w:w="2381" w:type="dxa"/>
            <w:shd w:val="clear" w:color="auto" w:fill="A6A6A6" w:themeFill="background1" w:themeFillShade="A6"/>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FFFFFF" w:themeFill="background1"/>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A6A6A6" w:themeFill="background1" w:themeFillShade="A6"/>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FFFFFF" w:themeFill="background1"/>
            <w:vAlign w:val="center"/>
          </w:tcPr>
          <w:p w14:paraId="067A203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6327E4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08D1CDE" w14:textId="21CD3EBB" w:rsidR="006C7785" w:rsidRPr="00CE65F2" w:rsidRDefault="001E2DF7" w:rsidP="001E2DF7">
            <w:pPr>
              <w:rPr>
                <w:rFonts w:cs="Arial"/>
              </w:rPr>
            </w:pPr>
            <w:r>
              <w:rPr>
                <w:rFonts w:ascii="Calibri" w:hAnsi="Calibri" w:cs="Calibri"/>
                <w:color w:val="000000"/>
              </w:rPr>
              <w:t>S-101 Portrayal</w:t>
            </w:r>
            <w:r w:rsidRPr="00CE65F2">
              <w:rPr>
                <w:rFonts w:cs="Arial"/>
              </w:rPr>
              <w:t xml:space="preserve"> </w:t>
            </w:r>
          </w:p>
        </w:tc>
      </w:tr>
      <w:tr w:rsidR="006C7785" w14:paraId="0425FE37" w14:textId="77777777" w:rsidTr="00351F04">
        <w:trPr>
          <w:tblHeader/>
        </w:trPr>
        <w:tc>
          <w:tcPr>
            <w:tcW w:w="9526" w:type="dxa"/>
            <w:gridSpan w:val="4"/>
            <w:shd w:val="clear" w:color="auto" w:fill="A6A6A6" w:themeFill="background1" w:themeFillShade="A6"/>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51F04">
        <w:trPr>
          <w:tblHeader/>
        </w:trPr>
        <w:tc>
          <w:tcPr>
            <w:tcW w:w="9526" w:type="dxa"/>
            <w:gridSpan w:val="4"/>
            <w:shd w:val="clear" w:color="auto" w:fill="A6A6A6" w:themeFill="background1" w:themeFillShade="A6"/>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51F04">
        <w:trPr>
          <w:tblHeader/>
        </w:trPr>
        <w:tc>
          <w:tcPr>
            <w:tcW w:w="9526" w:type="dxa"/>
            <w:gridSpan w:val="4"/>
            <w:shd w:val="clear" w:color="auto" w:fill="A6A6A6" w:themeFill="background1" w:themeFillShade="A6"/>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51F04">
        <w:trPr>
          <w:tblHeader/>
        </w:trPr>
        <w:tc>
          <w:tcPr>
            <w:tcW w:w="9526" w:type="dxa"/>
            <w:gridSpan w:val="4"/>
            <w:shd w:val="clear" w:color="auto" w:fill="A6A6A6" w:themeFill="background1" w:themeFillShade="A6"/>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2670" w:name="_Toc189491267"/>
      <w:r w:rsidRPr="00FE02EB">
        <w:lastRenderedPageBreak/>
        <w:t>Independent Mariner Selections</w:t>
      </w:r>
      <w:bookmarkEnd w:id="2670"/>
    </w:p>
    <w:p w14:paraId="4C383F15" w14:textId="77777777" w:rsidR="006C7785" w:rsidRDefault="006C7785" w:rsidP="006C7785">
      <w:pPr>
        <w:pStyle w:val="Heading3"/>
      </w:pPr>
      <w:r w:rsidRPr="00FE02EB">
        <w:t>Portrayal of simplified point symbols</w:t>
      </w:r>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179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B1CA2F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633878F" w14:textId="14A4D6E4"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82"/>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FFFFFF" w:themeFill="background1"/>
          </w:tcPr>
          <w:p w14:paraId="05993EA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3064019"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F697A23" w14:textId="01D5E357"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83"/>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r w:rsidRPr="003F7127">
        <w:t>Symbolized and plain boundaries</w:t>
      </w:r>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01E9475"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0322E3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51FE413" w14:textId="0023A211"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lastRenderedPageBreak/>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84"/>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5"/>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86"/>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1A09C"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5AB68B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E356B8" w14:textId="5BDE4CC3"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lastRenderedPageBreak/>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87"/>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88"/>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89"/>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bookmarkStart w:id="2671" w:name="_Toc189491268"/>
      <w:r w:rsidRPr="00A66F97">
        <w:lastRenderedPageBreak/>
        <w:t>Date Dependent Display and Functionality</w:t>
      </w:r>
      <w:bookmarkEnd w:id="2671"/>
    </w:p>
    <w:p w14:paraId="2FF29D5F" w14:textId="77777777" w:rsidR="006C7785" w:rsidRDefault="006C7785" w:rsidP="006C7785">
      <w:pPr>
        <w:pStyle w:val="Heading3"/>
      </w:pPr>
      <w:proofErr w:type="spellStart"/>
      <w:r w:rsidRPr="00A66F97">
        <w:t>DateStart</w:t>
      </w:r>
      <w:proofErr w:type="spellEnd"/>
      <w:r w:rsidRPr="00A66F97">
        <w:t>/</w:t>
      </w:r>
      <w:proofErr w:type="spellStart"/>
      <w:r w:rsidRPr="00A66F97">
        <w:t>DateEnd</w:t>
      </w:r>
      <w:proofErr w:type="spellEnd"/>
      <w:r w:rsidRPr="00A66F97">
        <w:t xml:space="preserve"> on buoys</w:t>
      </w:r>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4A50" w14:textId="7B597E04" w:rsidR="006C7785" w:rsidRPr="001B4FAF" w:rsidRDefault="001E2DF7" w:rsidP="001E2DF7">
            <w:pPr>
              <w:spacing w:line="240" w:lineRule="auto"/>
              <w:rPr>
                <w:rFonts w:cs="Arial"/>
                <w:color w:val="000000"/>
              </w:rPr>
            </w:pPr>
            <w:r>
              <w:rPr>
                <w:rFonts w:ascii="Calibri" w:hAnsi="Calibri" w:cs="Calibri"/>
                <w:color w:val="000000"/>
              </w:rPr>
              <w:t>S</w:t>
            </w:r>
            <w:r>
              <w:rPr>
                <w:rFonts w:ascii="Calibri" w:hAnsi="Calibri" w:cs="Calibri"/>
                <w:color w:val="000000"/>
              </w:rPr>
              <w:t xml:space="preserve"> </w:t>
            </w: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90"/>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A5562CE" w14:textId="62417454"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91"/>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00C67371" w14:textId="05637885" w:rsidR="006C7785" w:rsidRPr="001B4FAF" w:rsidRDefault="001E2DF7" w:rsidP="001E2DF7">
            <w:pPr>
              <w:spacing w:line="240" w:lineRule="auto"/>
              <w:rPr>
                <w:rFonts w:cs="Arial"/>
                <w:color w:val="000000"/>
              </w:rPr>
            </w:pPr>
            <w:r>
              <w:rPr>
                <w:rFonts w:ascii="Calibri" w:hAnsi="Calibri" w:cs="Calibri"/>
                <w:color w:val="000000"/>
              </w:rPr>
              <w:t xml:space="preserve">S-98 </w:t>
            </w:r>
            <w:r>
              <w:rPr>
                <w:rFonts w:ascii="Calibri" w:hAnsi="Calibri" w:cs="Calibri"/>
                <w:color w:val="000000"/>
              </w:rPr>
              <w:t>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92"/>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531D8CD" w14:textId="3295FD79"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93"/>
                          <a:stretch>
                            <a:fillRect/>
                          </a:stretch>
                        </pic:blipFill>
                        <pic:spPr>
                          <a:xfrm>
                            <a:off x="0" y="0"/>
                            <a:ext cx="4639318" cy="1743321"/>
                          </a:xfrm>
                          <a:prstGeom prst="rect">
                            <a:avLst/>
                          </a:prstGeom>
                          <a:noFill/>
                          <a:ln>
                            <a:noFill/>
                            <a:prstDash/>
                          </a:ln>
                        </pic:spPr>
                      </pic:pic>
                    </a:graphicData>
                  </a:graphic>
                </wp:inline>
              </w:drawing>
            </w:r>
          </w:p>
          <w:p w14:paraId="5D7A57BD" w14:textId="05735A8D" w:rsidR="006C7785" w:rsidRPr="00614B0E" w:rsidRDefault="006C7785" w:rsidP="00380FCD">
            <w:pPr>
              <w:rPr>
                <w:rFonts w:cs="Arial"/>
              </w:rPr>
            </w:pPr>
            <w:r w:rsidRPr="00A66F97">
              <w:rPr>
                <w:rFonts w:cs="Arial"/>
                <w:i/>
              </w:rPr>
              <w:t>Note: A permanent indication that the date has been adjusted should be shown as specified in S-98</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r w:rsidRPr="00A66F97">
        <w:t>Periodic Date Range on buoys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4FFEEE9" w14:textId="6695607F" w:rsidR="006C7785" w:rsidRPr="005F57EB" w:rsidRDefault="006C7785" w:rsidP="00380FCD">
            <w:pPr>
              <w:rPr>
                <w:rFonts w:cs="Arial"/>
                <w:b/>
              </w:rPr>
            </w:pPr>
            <w:r w:rsidRPr="00A66F97">
              <w:rPr>
                <w:rFonts w:cs="Arial"/>
                <w:b/>
              </w:rPr>
              <w:t>Test Referenc</w:t>
            </w:r>
            <w:r w:rsidR="00351F04">
              <w:rPr>
                <w:rFonts w:cs="Arial"/>
                <w:b/>
              </w:rPr>
              <w:t>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E7692" w14:textId="3DFD58DC"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94"/>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12BA6" w14:textId="2643E92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5"/>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1E2DF7">
        <w:trPr>
          <w:trHeight w:val="454"/>
          <w:tblHeader/>
        </w:trPr>
        <w:tc>
          <w:tcPr>
            <w:tcW w:w="2358" w:type="dxa"/>
            <w:shd w:val="clear" w:color="auto" w:fill="BFBFBF" w:themeFill="background1" w:themeFillShade="BF"/>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FFFFFF" w:themeFill="background1"/>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BFBFBF" w:themeFill="background1" w:themeFillShade="BF"/>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FFFFFF" w:themeFill="background1"/>
            <w:vAlign w:val="center"/>
          </w:tcPr>
          <w:p w14:paraId="01769B2A" w14:textId="1587AF8A" w:rsidR="006C7785" w:rsidRPr="00A66F97" w:rsidRDefault="001E2DF7" w:rsidP="00380FCD">
            <w:pPr>
              <w:rPr>
                <w:rFonts w:cs="Arial"/>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96"/>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18B0D" w14:textId="0E0FC5B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97"/>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r w:rsidRPr="006353D8">
        <w:t>Fixed Date Range on 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51F04">
        <w:trPr>
          <w:trHeight w:val="454"/>
          <w:tblHeader/>
        </w:trPr>
        <w:tc>
          <w:tcPr>
            <w:tcW w:w="2381" w:type="dxa"/>
            <w:shd w:val="clear" w:color="auto" w:fill="BFBFBF" w:themeFill="background1" w:themeFillShade="BF"/>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BFBFBF" w:themeFill="background1" w:themeFillShade="BF"/>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41D219A3" w14:textId="484B2D97" w:rsidR="006C7785" w:rsidRPr="00351F04" w:rsidRDefault="001E2DF7" w:rsidP="00351F04">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98"/>
                          <a:stretch>
                            <a:fillRect/>
                          </a:stretch>
                        </pic:blipFill>
                        <pic:spPr>
                          <a:xfrm>
                            <a:off x="0" y="0"/>
                            <a:ext cx="5836920" cy="2668270"/>
                          </a:xfrm>
                          <a:prstGeom prst="rect">
                            <a:avLst/>
                          </a:prstGeom>
                        </pic:spPr>
                      </pic:pic>
                    </a:graphicData>
                  </a:graphic>
                </wp:inline>
              </w:drawing>
            </w:r>
          </w:p>
        </w:tc>
      </w:tr>
    </w:tbl>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51F04">
        <w:trPr>
          <w:trHeight w:val="454"/>
          <w:tblHeader/>
        </w:trPr>
        <w:tc>
          <w:tcPr>
            <w:tcW w:w="2381" w:type="dxa"/>
            <w:shd w:val="clear" w:color="auto" w:fill="A6A6A6" w:themeFill="background1" w:themeFillShade="A6"/>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A6A6A6" w:themeFill="background1" w:themeFillShade="A6"/>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71CD32A" w14:textId="765F04CE" w:rsidR="006C7785" w:rsidRPr="00351F04" w:rsidRDefault="006C7785" w:rsidP="00351F04">
            <w:pPr>
              <w:spacing w:line="240" w:lineRule="auto"/>
              <w:rPr>
                <w:rFonts w:cs="Arial"/>
                <w:color w:val="000000"/>
              </w:rPr>
            </w:pPr>
            <w:r w:rsidRPr="00A66F97">
              <w:rPr>
                <w:rFonts w:cs="Arial"/>
                <w:color w:val="000000"/>
              </w:rPr>
              <w:t xml:space="preserve">S-98 </w:t>
            </w:r>
            <w:r w:rsidRPr="00351F04">
              <w:rPr>
                <w:rFonts w:cs="Arial"/>
                <w:color w:val="000000"/>
                <w:shd w:val="clear" w:color="auto" w:fill="FFFFFF" w:themeFill="background1"/>
              </w:rPr>
              <w:t>C</w:t>
            </w:r>
            <w:r w:rsidRPr="00A66F97">
              <w:rPr>
                <w:rFonts w:cs="Arial"/>
                <w:color w:val="000000"/>
              </w:rPr>
              <w:t>-7.2.16</w:t>
            </w:r>
          </w:p>
        </w:tc>
      </w:tr>
      <w:tr w:rsidR="006C7785" w:rsidRPr="00A66F97" w14:paraId="53288058" w14:textId="77777777" w:rsidTr="00351F04">
        <w:trPr>
          <w:tblHeader/>
        </w:trPr>
        <w:tc>
          <w:tcPr>
            <w:tcW w:w="9526" w:type="dxa"/>
            <w:gridSpan w:val="4"/>
            <w:shd w:val="clear" w:color="auto" w:fill="A6A6A6" w:themeFill="background1" w:themeFillShade="A6"/>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51F04">
        <w:trPr>
          <w:tblHeader/>
        </w:trPr>
        <w:tc>
          <w:tcPr>
            <w:tcW w:w="9526" w:type="dxa"/>
            <w:gridSpan w:val="4"/>
            <w:shd w:val="clear" w:color="auto" w:fill="A6A6A6" w:themeFill="background1" w:themeFillShade="A6"/>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51F04">
        <w:trPr>
          <w:tblHeader/>
        </w:trPr>
        <w:tc>
          <w:tcPr>
            <w:tcW w:w="9526" w:type="dxa"/>
            <w:gridSpan w:val="4"/>
            <w:shd w:val="clear" w:color="auto" w:fill="A6A6A6" w:themeFill="background1" w:themeFillShade="A6"/>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9"/>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6181A49B" w:rsidR="006C7785" w:rsidRPr="003E3884" w:rsidRDefault="006C7785" w:rsidP="006C7785">
      <w:pPr>
        <w:rPr>
          <w:rFonts w:cs="Arial"/>
          <w:color w:val="FF0000"/>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51F04">
        <w:trPr>
          <w:trHeight w:val="454"/>
          <w:tblHeader/>
        </w:trPr>
        <w:tc>
          <w:tcPr>
            <w:tcW w:w="2381" w:type="dxa"/>
            <w:shd w:val="clear" w:color="auto" w:fill="A6A6A6" w:themeFill="background1" w:themeFillShade="A6"/>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A6A6A6" w:themeFill="background1" w:themeFillShade="A6"/>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1FCE4B2A" w14:textId="0F6C3C1A"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7C929D1F" w14:textId="77777777" w:rsidTr="00351F04">
        <w:trPr>
          <w:tblHeader/>
        </w:trPr>
        <w:tc>
          <w:tcPr>
            <w:tcW w:w="9526" w:type="dxa"/>
            <w:gridSpan w:val="4"/>
            <w:shd w:val="clear" w:color="auto" w:fill="A6A6A6" w:themeFill="background1" w:themeFillShade="A6"/>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51F04">
        <w:trPr>
          <w:tblHeader/>
        </w:trPr>
        <w:tc>
          <w:tcPr>
            <w:tcW w:w="9526" w:type="dxa"/>
            <w:gridSpan w:val="4"/>
            <w:shd w:val="clear" w:color="auto" w:fill="A6A6A6" w:themeFill="background1" w:themeFillShade="A6"/>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51F04">
        <w:trPr>
          <w:tblHeader/>
        </w:trPr>
        <w:tc>
          <w:tcPr>
            <w:tcW w:w="9526" w:type="dxa"/>
            <w:gridSpan w:val="4"/>
            <w:shd w:val="clear" w:color="auto" w:fill="A6A6A6" w:themeFill="background1" w:themeFillShade="A6"/>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100"/>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1E2DF7">
        <w:trPr>
          <w:trHeight w:val="454"/>
          <w:tblHeader/>
        </w:trPr>
        <w:tc>
          <w:tcPr>
            <w:tcW w:w="2381" w:type="dxa"/>
            <w:shd w:val="clear" w:color="auto" w:fill="BFBFBF" w:themeFill="background1" w:themeFillShade="BF"/>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BFBFBF" w:themeFill="background1" w:themeFillShade="BF"/>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6AB52F1E" w14:textId="2E734A64"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1FDF6D34" w14:textId="77777777" w:rsidTr="00E72BE6">
        <w:trPr>
          <w:tblHeader/>
        </w:trPr>
        <w:tc>
          <w:tcPr>
            <w:tcW w:w="9526" w:type="dxa"/>
            <w:gridSpan w:val="4"/>
            <w:shd w:val="clear" w:color="auto" w:fill="BFBFBF" w:themeFill="background1" w:themeFillShade="BF"/>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E72BE6">
        <w:trPr>
          <w:tblHeader/>
        </w:trPr>
        <w:tc>
          <w:tcPr>
            <w:tcW w:w="9526" w:type="dxa"/>
            <w:gridSpan w:val="4"/>
            <w:shd w:val="clear" w:color="auto" w:fill="BFBFBF" w:themeFill="background1" w:themeFillShade="BF"/>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E72BE6">
        <w:trPr>
          <w:tblHeader/>
        </w:trPr>
        <w:tc>
          <w:tcPr>
            <w:tcW w:w="9526" w:type="dxa"/>
            <w:gridSpan w:val="4"/>
            <w:shd w:val="clear" w:color="auto" w:fill="BFBFBF" w:themeFill="background1" w:themeFillShade="BF"/>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E72BE6">
        <w:trPr>
          <w:tblHeader/>
        </w:trPr>
        <w:tc>
          <w:tcPr>
            <w:tcW w:w="9526" w:type="dxa"/>
            <w:gridSpan w:val="4"/>
            <w:tcBorders>
              <w:bottom w:val="single" w:sz="4" w:space="0" w:color="auto"/>
            </w:tcBorders>
            <w:shd w:val="clear" w:color="auto" w:fill="BFBFBF" w:themeFill="background1" w:themeFillShade="BF"/>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101"/>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23C89154" w:rsidR="006C7785" w:rsidRPr="00A66F97" w:rsidRDefault="006C7785" w:rsidP="00380FCD">
            <w:pPr>
              <w:rPr>
                <w:rFonts w:cs="Arial"/>
                <w:i/>
              </w:rPr>
            </w:pPr>
            <w:r w:rsidRPr="00547B35">
              <w:rPr>
                <w:rFonts w:cs="Arial"/>
                <w:i/>
              </w:rPr>
              <w:t xml:space="preserve">Note: A permanent indication that the date has been adjusted should be shown as specified in S-98 </w:t>
            </w:r>
            <w:r w:rsidR="00547B35">
              <w:rPr>
                <w:rFonts w:cs="Arial"/>
                <w:i/>
              </w:rPr>
              <w:t>Appendix D</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bookmarkStart w:id="2672" w:name="_Toc189491269"/>
      <w:r w:rsidRPr="00A13023">
        <w:rPr>
          <w:rFonts w:cs="Arial"/>
          <w:color w:val="000000" w:themeColor="text1"/>
        </w:rPr>
        <w:lastRenderedPageBreak/>
        <w:t>Safety contour</w:t>
      </w:r>
      <w:bookmarkEnd w:id="267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E72BE6">
        <w:trPr>
          <w:trHeight w:val="454"/>
          <w:tblHeader/>
        </w:trPr>
        <w:tc>
          <w:tcPr>
            <w:tcW w:w="2333" w:type="dxa"/>
            <w:shd w:val="clear" w:color="auto" w:fill="BFBFBF" w:themeFill="background1" w:themeFillShade="BF"/>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BFBFBF" w:themeFill="background1" w:themeFillShade="BF"/>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FFFFFF" w:themeFill="background1"/>
            <w:vAlign w:val="center"/>
          </w:tcPr>
          <w:p w14:paraId="211D271A" w14:textId="2E8CB6AC" w:rsidR="006C7785" w:rsidRPr="00E72BE6" w:rsidRDefault="006C7785" w:rsidP="00E72BE6">
            <w:pPr>
              <w:spacing w:line="240" w:lineRule="auto"/>
              <w:rPr>
                <w:rFonts w:cs="Arial"/>
                <w:color w:val="000000"/>
              </w:rPr>
            </w:pPr>
            <w:r w:rsidRPr="00A66F97">
              <w:rPr>
                <w:rFonts w:cs="Arial"/>
                <w:color w:val="000000"/>
              </w:rPr>
              <w:t xml:space="preserve">S-98 </w:t>
            </w:r>
            <w:r w:rsidR="0082201A">
              <w:rPr>
                <w:rFonts w:cs="Arial"/>
                <w:color w:val="000000"/>
              </w:rPr>
              <w:t>12.6.1</w:t>
            </w: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24403E" w14:textId="1836C264" w:rsidR="006C7785" w:rsidRDefault="006C7785" w:rsidP="006C7785">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E72BE6">
        <w:trPr>
          <w:trHeight w:val="454"/>
          <w:tblHeader/>
        </w:trPr>
        <w:tc>
          <w:tcPr>
            <w:tcW w:w="2333" w:type="dxa"/>
            <w:shd w:val="clear" w:color="auto" w:fill="BFBFBF" w:themeFill="background1" w:themeFillShade="BF"/>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BFBFBF" w:themeFill="background1" w:themeFillShade="BF"/>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FFFFFF" w:themeFill="background1"/>
            <w:vAlign w:val="center"/>
          </w:tcPr>
          <w:p w14:paraId="414EC82B" w14:textId="5540F76E" w:rsidR="006C7785" w:rsidRPr="00A66F97" w:rsidRDefault="0082201A" w:rsidP="00380FCD">
            <w:pPr>
              <w:rPr>
                <w:rFonts w:cs="Arial"/>
              </w:rPr>
            </w:pPr>
            <w:r w:rsidRPr="00A66F97">
              <w:rPr>
                <w:rFonts w:cs="Arial"/>
                <w:color w:val="000000"/>
              </w:rPr>
              <w:t xml:space="preserve">S-98 </w:t>
            </w:r>
            <w:r>
              <w:rPr>
                <w:rFonts w:cs="Arial"/>
                <w:color w:val="000000"/>
              </w:rPr>
              <w:t>12.6.1</w:t>
            </w: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407A74AD" w:rsidR="006C7785" w:rsidRDefault="006C7785" w:rsidP="006C7785">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E72BE6">
        <w:trPr>
          <w:trHeight w:val="454"/>
          <w:tblHeader/>
        </w:trPr>
        <w:tc>
          <w:tcPr>
            <w:tcW w:w="2381" w:type="dxa"/>
            <w:shd w:val="clear" w:color="auto" w:fill="BFBFBF" w:themeFill="background1" w:themeFillShade="BF"/>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BFBFBF" w:themeFill="background1" w:themeFillShade="BF"/>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FFFFFF" w:themeFill="background1"/>
            <w:vAlign w:val="center"/>
          </w:tcPr>
          <w:p w14:paraId="1A49C276" w14:textId="5730063A" w:rsidR="006C7785" w:rsidRPr="0082201A" w:rsidRDefault="006C7785" w:rsidP="0082201A">
            <w:pPr>
              <w:spacing w:line="240" w:lineRule="auto"/>
              <w:rPr>
                <w:rFonts w:cs="Arial"/>
                <w:color w:val="000000"/>
              </w:rPr>
            </w:pPr>
            <w:r w:rsidRPr="00A66F97">
              <w:rPr>
                <w:rFonts w:cs="Arial"/>
                <w:color w:val="000000"/>
              </w:rPr>
              <w:t>S-</w:t>
            </w:r>
            <w:r w:rsidR="0082201A">
              <w:rPr>
                <w:rFonts w:cs="Arial"/>
                <w:color w:val="000000"/>
              </w:rPr>
              <w:t>98 12.8.9</w:t>
            </w: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46E73D2E" w14:textId="10EDE9AA" w:rsidR="006C7785" w:rsidRDefault="006C7785" w:rsidP="006C7785">
      <w:r>
        <w:lastRenderedPageBreak/>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E72BE6">
        <w:trPr>
          <w:trHeight w:val="454"/>
          <w:tblHeader/>
        </w:trPr>
        <w:tc>
          <w:tcPr>
            <w:tcW w:w="2381" w:type="dxa"/>
            <w:shd w:val="clear" w:color="auto" w:fill="BFBFBF" w:themeFill="background1" w:themeFillShade="BF"/>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BFBFBF" w:themeFill="background1" w:themeFillShade="BF"/>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502B045" w14:textId="3AF93E73" w:rsidR="006C7785" w:rsidRPr="00A66F97" w:rsidRDefault="0082201A" w:rsidP="00380FCD">
            <w:pPr>
              <w:rPr>
                <w:rFonts w:cs="Arial"/>
              </w:rPr>
            </w:pPr>
            <w:r w:rsidRPr="00A66F97">
              <w:rPr>
                <w:rFonts w:cs="Arial"/>
                <w:color w:val="000000"/>
              </w:rPr>
              <w:t>S-</w:t>
            </w:r>
            <w:r>
              <w:rPr>
                <w:rFonts w:cs="Arial"/>
                <w:color w:val="000000"/>
              </w:rPr>
              <w:t>98 12.8.9</w:t>
            </w:r>
          </w:p>
        </w:tc>
      </w:tr>
    </w:tbl>
    <w:tbl>
      <w:tblPr>
        <w:tblStyle w:val="TableGrid"/>
        <w:tblW w:w="9483" w:type="dxa"/>
        <w:tblLook w:val="04A0" w:firstRow="1" w:lastRow="0" w:firstColumn="1" w:lastColumn="0" w:noHBand="0" w:noVBand="1"/>
      </w:tblPr>
      <w:tblGrid>
        <w:gridCol w:w="2400"/>
        <w:gridCol w:w="476"/>
        <w:gridCol w:w="1471"/>
        <w:gridCol w:w="253"/>
        <w:gridCol w:w="571"/>
        <w:gridCol w:w="1688"/>
        <w:gridCol w:w="398"/>
        <w:gridCol w:w="1537"/>
        <w:gridCol w:w="694"/>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75628A5" w14:textId="77777777" w:rsidR="0082201A" w:rsidRDefault="0082201A" w:rsidP="00380FCD">
            <w:pPr>
              <w:rPr>
                <w:rFonts w:cs="Arial"/>
                <w:b/>
                <w:i/>
              </w:rPr>
            </w:pPr>
          </w:p>
          <w:p w14:paraId="14EFB561" w14:textId="77777777" w:rsidR="006C7785" w:rsidRDefault="006C7785" w:rsidP="00380FCD">
            <w:pPr>
              <w:rPr>
                <w:rFonts w:cs="Arial"/>
                <w:i/>
              </w:rPr>
            </w:pPr>
            <w:r w:rsidRPr="00A66F97">
              <w:rPr>
                <w:rFonts w:cs="Arial"/>
                <w:i/>
              </w:rPr>
              <w:t>Display of Safety Contour and isolated dangers within the safe water enclosed by the ship’s Safety Contour using four shades for depth areas.</w:t>
            </w:r>
          </w:p>
          <w:p w14:paraId="169DD1E7" w14:textId="30A57A6B" w:rsidR="0082201A" w:rsidRPr="005B051E" w:rsidRDefault="0082201A" w:rsidP="00380FCD">
            <w:pPr>
              <w:rPr>
                <w:rFonts w:cs="Arial"/>
              </w:rPr>
            </w:pP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58B21852"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435BE6B8" w14:textId="77777777" w:rsidR="006C7785" w:rsidRPr="00A66F97" w:rsidRDefault="006C7785" w:rsidP="006C7785">
      <w:pPr>
        <w:rPr>
          <w:rFonts w:cs="Arial"/>
        </w:rPr>
      </w:pPr>
    </w:p>
    <w:p w14:paraId="2A34F6C0" w14:textId="4AE4D934" w:rsidR="006E73FA" w:rsidRPr="0082201A" w:rsidRDefault="006C7785" w:rsidP="0082201A">
      <w:pPr>
        <w:pStyle w:val="Heading1"/>
        <w:numPr>
          <w:ilvl w:val="1"/>
          <w:numId w:val="72"/>
        </w:numPr>
        <w:tabs>
          <w:tab w:val="left" w:pos="567"/>
        </w:tabs>
        <w:spacing w:after="120"/>
        <w:ind w:left="567" w:hanging="567"/>
        <w:rPr>
          <w:rFonts w:cs="Arial"/>
          <w:color w:val="000000" w:themeColor="text1"/>
          <w:rPrChange w:id="2673" w:author="jonathan pritchard" w:date="2025-01-23T13:37:00Z" w16du:dateUtc="2025-01-23T13:37:00Z">
            <w:rPr>
              <w:rFonts w:cs="Arial"/>
              <w:b w:val="0"/>
              <w:color w:val="000000" w:themeColor="text1"/>
            </w:rPr>
          </w:rPrChange>
        </w:rPr>
        <w:pPrChange w:id="2674" w:author="jonathan pritchard" w:date="2025-01-23T13:37:00Z" w16du:dateUtc="2025-01-23T13:37:00Z">
          <w:pPr>
            <w:pStyle w:val="Heading1"/>
            <w:numPr>
              <w:ilvl w:val="1"/>
              <w:numId w:val="72"/>
            </w:numPr>
            <w:tabs>
              <w:tab w:val="clear" w:pos="432"/>
              <w:tab w:val="left" w:pos="567"/>
            </w:tabs>
            <w:spacing w:after="120"/>
            <w:ind w:left="567" w:hanging="567"/>
          </w:pPr>
        </w:pPrChange>
      </w:pPr>
      <w:bookmarkStart w:id="2675" w:name="_Toc189491270"/>
      <w:r w:rsidRPr="000B045F">
        <w:rPr>
          <w:rFonts w:cs="Arial"/>
          <w:color w:val="000000" w:themeColor="text1"/>
        </w:rPr>
        <w:t>Display of User Selected Safety Contour.</w:t>
      </w:r>
      <w:bookmarkEnd w:id="2675"/>
    </w:p>
    <w:p w14:paraId="4CEE131A" w14:textId="77777777" w:rsidR="006C7785" w:rsidRPr="0082201A" w:rsidRDefault="006C7785" w:rsidP="00E72BE6">
      <w:pPr>
        <w:pStyle w:val="Heading3"/>
        <w:rPr>
          <w:ins w:id="2676" w:author="jonathan pritchard" w:date="2025-01-23T13:38:00Z" w16du:dateUtc="2025-01-23T13:38:00Z"/>
          <w:rPrChange w:id="2677" w:author="jonathan pritchard" w:date="2025-01-23T13:38:00Z" w16du:dateUtc="2025-01-23T13:38:00Z">
            <w:rPr>
              <w:ins w:id="2678" w:author="jonathan pritchard" w:date="2025-01-23T13:38:00Z" w16du:dateUtc="2025-01-23T13:38:00Z"/>
            </w:rPr>
          </w:rPrChange>
        </w:rPr>
      </w:pPr>
      <w:r w:rsidRPr="0082201A">
        <w:rPr>
          <w:rPrChange w:id="2679" w:author="jonathan pritchard" w:date="2025-01-23T13:38:00Z" w16du:dateUtc="2025-01-23T13:38:00Z">
            <w:rPr/>
          </w:rPrChange>
        </w:rPr>
        <w:t>Setting User Selected Safety Contour.</w:t>
      </w:r>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6E73FA" w:rsidRPr="00340B0D" w14:paraId="212BBE25" w14:textId="77777777" w:rsidTr="00E72BE6">
        <w:trPr>
          <w:trHeight w:val="416"/>
          <w:ins w:id="2680" w:author="jonathan pritchard" w:date="2025-01-23T13:3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4CF341D" w14:textId="77777777" w:rsidR="006E73FA" w:rsidRPr="00340B0D" w:rsidRDefault="006E73FA" w:rsidP="00541D1A">
            <w:pPr>
              <w:jc w:val="center"/>
              <w:rPr>
                <w:ins w:id="2681" w:author="jonathan pritchard" w:date="2025-01-23T13:38:00Z" w16du:dateUtc="2025-01-23T13:38:00Z"/>
                <w:rFonts w:cs="Arial"/>
                <w:b/>
                <w:bCs/>
                <w:sz w:val="18"/>
                <w:szCs w:val="18"/>
              </w:rPr>
            </w:pPr>
            <w:ins w:id="2682" w:author="jonathan pritchard" w:date="2025-01-23T13:38:00Z" w16du:dateUtc="2025-01-23T13:38:00Z">
              <w:r w:rsidRPr="00340B0D">
                <w:rPr>
                  <w:rFonts w:cs="Arial"/>
                  <w:b/>
                  <w:bCs/>
                  <w:sz w:val="18"/>
                  <w:szCs w:val="18"/>
                </w:rPr>
                <w:t>Test Reference</w:t>
              </w:r>
            </w:ins>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C0F3D09" w14:textId="0DABF2C1" w:rsidR="006E73FA" w:rsidRPr="00C87169" w:rsidRDefault="00E72BE6" w:rsidP="00541D1A">
            <w:pPr>
              <w:jc w:val="center"/>
              <w:rPr>
                <w:ins w:id="2683" w:author="jonathan pritchard" w:date="2025-01-23T13:38:00Z" w16du:dateUtc="2025-01-23T13:38:00Z"/>
                <w:rFonts w:cs="Arial"/>
                <w:bCs/>
              </w:rPr>
            </w:pPr>
            <w:proofErr w:type="spellStart"/>
            <w:r w:rsidRPr="00A66F97">
              <w:rPr>
                <w:rFonts w:cs="Arial"/>
              </w:rPr>
              <w:t>UserSelectedSafetyContour</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A56FE3" w14:textId="77777777" w:rsidR="006E73FA" w:rsidRPr="00340B0D" w:rsidRDefault="006E73FA" w:rsidP="00541D1A">
            <w:pPr>
              <w:jc w:val="center"/>
              <w:rPr>
                <w:ins w:id="2684" w:author="jonathan pritchard" w:date="2025-01-23T13:38:00Z" w16du:dateUtc="2025-01-23T13:38:00Z"/>
                <w:rFonts w:cs="Arial"/>
                <w:b/>
                <w:bCs/>
                <w:sz w:val="18"/>
                <w:szCs w:val="18"/>
              </w:rPr>
            </w:pPr>
            <w:ins w:id="2685" w:author="jonathan pritchard" w:date="2025-01-23T13:38:00Z" w16du:dateUtc="2025-01-23T13:3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C24DB5" w14:textId="2BCB6068" w:rsidR="006E73FA" w:rsidRPr="00340B0D" w:rsidRDefault="0082201A" w:rsidP="00541D1A">
            <w:pPr>
              <w:jc w:val="center"/>
              <w:rPr>
                <w:ins w:id="2686" w:author="jonathan pritchard" w:date="2025-01-23T13:38:00Z" w16du:dateUtc="2025-01-23T13:38:00Z"/>
                <w:rFonts w:cs="Arial"/>
                <w:sz w:val="18"/>
                <w:szCs w:val="18"/>
              </w:rPr>
            </w:pPr>
            <w:r>
              <w:rPr>
                <w:rFonts w:cs="Arial"/>
              </w:rPr>
              <w:t>S-98 Appendix D-1</w:t>
            </w:r>
          </w:p>
        </w:tc>
      </w:tr>
      <w:tr w:rsidR="006E73FA" w:rsidRPr="00340B0D" w14:paraId="424EB2C1" w14:textId="77777777" w:rsidTr="00541D1A">
        <w:trPr>
          <w:ins w:id="2687"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2A5D6C" w14:textId="77777777" w:rsidR="006E73FA" w:rsidRPr="00340B0D" w:rsidRDefault="006E73FA" w:rsidP="00541D1A">
            <w:pPr>
              <w:rPr>
                <w:ins w:id="2688" w:author="jonathan pritchard" w:date="2025-01-23T13:38:00Z" w16du:dateUtc="2025-01-23T13:38:00Z"/>
                <w:rFonts w:cs="Arial"/>
                <w:b/>
                <w:bCs/>
                <w:sz w:val="18"/>
                <w:szCs w:val="18"/>
              </w:rPr>
            </w:pPr>
            <w:ins w:id="2689" w:author="jonathan pritchard" w:date="2025-01-23T13:38:00Z" w16du:dateUtc="2025-01-23T13:38:00Z">
              <w:r w:rsidRPr="00340B0D">
                <w:rPr>
                  <w:rFonts w:cs="Arial"/>
                  <w:b/>
                  <w:bCs/>
                  <w:sz w:val="18"/>
                  <w:szCs w:val="18"/>
                </w:rPr>
                <w:t>Test Description</w:t>
              </w:r>
            </w:ins>
          </w:p>
        </w:tc>
      </w:tr>
      <w:tr w:rsidR="006E73FA" w:rsidRPr="00340B0D" w14:paraId="5CE43937" w14:textId="77777777" w:rsidTr="00541D1A">
        <w:trPr>
          <w:ins w:id="2690"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02C6AA1" w14:textId="004E5F2F" w:rsidR="006E73FA" w:rsidRPr="009C22F4" w:rsidRDefault="00E72BE6" w:rsidP="00541D1A">
            <w:pPr>
              <w:rPr>
                <w:ins w:id="2691" w:author="jonathan pritchard" w:date="2025-01-23T13:38:00Z" w16du:dateUtc="2025-01-23T13:38:00Z"/>
                <w:rFonts w:cs="Arial"/>
                <w:i/>
              </w:rPr>
            </w:pPr>
            <w:r w:rsidRPr="00A66F97">
              <w:rPr>
                <w:rFonts w:cs="Arial"/>
                <w:i/>
              </w:rPr>
              <w:t>This test ensures the user is able to set a user selected safety contour in areas of S-102 and S-104 coverage..</w:t>
            </w:r>
          </w:p>
          <w:p w14:paraId="23039E7F" w14:textId="77777777" w:rsidR="006E73FA" w:rsidRPr="009C22F4" w:rsidRDefault="006E73FA" w:rsidP="00541D1A">
            <w:pPr>
              <w:rPr>
                <w:ins w:id="2692" w:author="jonathan pritchard" w:date="2025-01-23T13:38:00Z" w16du:dateUtc="2025-01-23T13:38:00Z"/>
                <w:rFonts w:cs="Arial"/>
                <w:i/>
              </w:rPr>
            </w:pPr>
          </w:p>
        </w:tc>
      </w:tr>
      <w:tr w:rsidR="006E73FA" w:rsidRPr="00340B0D" w14:paraId="078B25B5" w14:textId="77777777" w:rsidTr="00541D1A">
        <w:trPr>
          <w:ins w:id="2693"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73CCF8" w14:textId="77777777" w:rsidR="006E73FA" w:rsidRPr="00340B0D" w:rsidRDefault="006E73FA" w:rsidP="00541D1A">
            <w:pPr>
              <w:jc w:val="center"/>
              <w:rPr>
                <w:ins w:id="2694" w:author="jonathan pritchard" w:date="2025-01-23T13:38:00Z" w16du:dateUtc="2025-01-23T13:38:00Z"/>
                <w:rFonts w:cs="Arial"/>
                <w:b/>
                <w:bCs/>
                <w:sz w:val="18"/>
                <w:szCs w:val="18"/>
              </w:rPr>
            </w:pPr>
            <w:ins w:id="2695" w:author="jonathan pritchard" w:date="2025-01-23T13:38:00Z" w16du:dateUtc="2025-01-23T13:38:00Z">
              <w:r w:rsidRPr="00340B0D">
                <w:rPr>
                  <w:rFonts w:cs="Arial"/>
                  <w:b/>
                  <w:bCs/>
                  <w:sz w:val="18"/>
                  <w:szCs w:val="18"/>
                </w:rPr>
                <w:t>Loaded Data</w:t>
              </w:r>
            </w:ins>
          </w:p>
        </w:tc>
      </w:tr>
      <w:tr w:rsidR="006E73FA" w:rsidRPr="00340B0D" w14:paraId="30C8B2E2" w14:textId="77777777" w:rsidTr="00541D1A">
        <w:trPr>
          <w:ins w:id="2696"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0323B8B" w14:textId="77777777" w:rsidR="006E73FA" w:rsidRPr="00340B0D" w:rsidRDefault="006E73FA" w:rsidP="00541D1A">
            <w:pPr>
              <w:jc w:val="center"/>
              <w:rPr>
                <w:ins w:id="2697" w:author="jonathan pritchard" w:date="2025-01-23T13:38:00Z" w16du:dateUtc="2025-01-23T13:38:00Z"/>
                <w:rFonts w:cs="Arial"/>
                <w:b/>
                <w:bCs/>
                <w:sz w:val="18"/>
                <w:szCs w:val="18"/>
              </w:rPr>
            </w:pPr>
            <w:ins w:id="2698" w:author="jonathan pritchard" w:date="2025-01-23T13:38:00Z" w16du:dateUtc="2025-01-23T13:3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22EC1C" w14:textId="77777777" w:rsidR="006E73FA" w:rsidRPr="00340B0D" w:rsidRDefault="006E73FA" w:rsidP="00541D1A">
            <w:pPr>
              <w:jc w:val="center"/>
              <w:rPr>
                <w:ins w:id="2699" w:author="jonathan pritchard" w:date="2025-01-23T13:38:00Z" w16du:dateUtc="2025-01-23T13:38:00Z"/>
                <w:rFonts w:cs="Arial"/>
                <w:b/>
                <w:bCs/>
                <w:sz w:val="18"/>
                <w:szCs w:val="18"/>
              </w:rPr>
            </w:pPr>
          </w:p>
        </w:tc>
      </w:tr>
      <w:tr w:rsidR="006E73FA" w:rsidRPr="00340B0D" w14:paraId="37938D7D" w14:textId="77777777" w:rsidTr="00541D1A">
        <w:trPr>
          <w:ins w:id="2700" w:author="jonathan pritchard" w:date="2025-01-23T13:3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E835F9F" w14:textId="77777777" w:rsidR="006E73FA" w:rsidRPr="00340B0D" w:rsidRDefault="006E73FA" w:rsidP="00541D1A">
            <w:pPr>
              <w:rPr>
                <w:ins w:id="2701"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0F8103C" w14:textId="77777777" w:rsidR="006E73FA" w:rsidRPr="00340B0D" w:rsidRDefault="006E73FA" w:rsidP="00541D1A">
            <w:pPr>
              <w:rPr>
                <w:ins w:id="2702" w:author="jonathan pritchard" w:date="2025-01-23T13:38:00Z" w16du:dateUtc="2025-01-23T13:38:00Z"/>
                <w:rFonts w:cs="Arial"/>
                <w:sz w:val="18"/>
                <w:szCs w:val="18"/>
              </w:rPr>
            </w:pPr>
          </w:p>
        </w:tc>
      </w:tr>
      <w:tr w:rsidR="006E73FA" w:rsidRPr="00340B0D" w14:paraId="17568305" w14:textId="77777777" w:rsidTr="00541D1A">
        <w:trPr>
          <w:ins w:id="2703" w:author="jonathan pritchard" w:date="2025-01-23T13:3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2A7B706" w14:textId="77777777" w:rsidR="006E73FA" w:rsidRPr="00340B0D" w:rsidRDefault="006E73FA" w:rsidP="00541D1A">
            <w:pPr>
              <w:rPr>
                <w:ins w:id="2704" w:author="jonathan pritchard" w:date="2025-01-23T13:38:00Z" w16du:dateUtc="2025-01-23T13:3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7252703" w14:textId="77777777" w:rsidR="006E73FA" w:rsidRPr="00340B0D" w:rsidRDefault="006E73FA" w:rsidP="00541D1A">
            <w:pPr>
              <w:rPr>
                <w:ins w:id="2705" w:author="jonathan pritchard" w:date="2025-01-23T13:38:00Z" w16du:dateUtc="2025-01-23T13:38:00Z"/>
                <w:rFonts w:cs="Arial"/>
                <w:sz w:val="18"/>
                <w:szCs w:val="18"/>
              </w:rPr>
            </w:pPr>
          </w:p>
        </w:tc>
      </w:tr>
      <w:tr w:rsidR="006E73FA" w:rsidRPr="00340B0D" w14:paraId="41D7E155" w14:textId="77777777" w:rsidTr="00541D1A">
        <w:trPr>
          <w:ins w:id="2706" w:author="jonathan pritchard" w:date="2025-01-23T13:3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ED23FD" w14:textId="77777777" w:rsidR="006E73FA" w:rsidRPr="00340B0D" w:rsidRDefault="006E73FA" w:rsidP="00541D1A">
            <w:pPr>
              <w:jc w:val="center"/>
              <w:rPr>
                <w:ins w:id="2707" w:author="jonathan pritchard" w:date="2025-01-23T13:38:00Z" w16du:dateUtc="2025-01-23T13:38:00Z"/>
                <w:rFonts w:cs="Arial"/>
                <w:b/>
                <w:bCs/>
                <w:sz w:val="18"/>
                <w:szCs w:val="18"/>
              </w:rPr>
            </w:pPr>
            <w:ins w:id="2708" w:author="jonathan pritchard" w:date="2025-01-23T13:38:00Z" w16du:dateUtc="2025-01-23T13:3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8AA48F" w14:textId="77777777" w:rsidR="006E73FA" w:rsidRPr="00340B0D" w:rsidRDefault="006E73FA" w:rsidP="00541D1A">
            <w:pPr>
              <w:jc w:val="center"/>
              <w:rPr>
                <w:ins w:id="2709" w:author="jonathan pritchard" w:date="2025-01-23T13:38:00Z" w16du:dateUtc="2025-01-23T13:38:00Z"/>
                <w:rFonts w:cs="Arial"/>
                <w:b/>
                <w:bCs/>
                <w:sz w:val="18"/>
                <w:szCs w:val="18"/>
              </w:rPr>
            </w:pPr>
            <w:ins w:id="2710" w:author="jonathan pritchard" w:date="2025-01-23T13:38:00Z" w16du:dateUtc="2025-01-23T13:38:00Z">
              <w:r w:rsidRPr="00340B0D">
                <w:rPr>
                  <w:rFonts w:cs="Arial"/>
                  <w:b/>
                  <w:bCs/>
                  <w:sz w:val="18"/>
                  <w:szCs w:val="18"/>
                </w:rPr>
                <w:t>Independent Mariner’s Selections</w:t>
              </w:r>
              <w:r>
                <w:rPr>
                  <w:rFonts w:cs="Arial"/>
                  <w:b/>
                  <w:bCs/>
                  <w:sz w:val="18"/>
                  <w:szCs w:val="18"/>
                </w:rPr>
                <w:t xml:space="preserve"> (default=On)</w:t>
              </w:r>
            </w:ins>
          </w:p>
        </w:tc>
      </w:tr>
      <w:tr w:rsidR="006E73FA" w:rsidRPr="00340B0D" w14:paraId="73BB45EA" w14:textId="77777777" w:rsidTr="00541D1A">
        <w:trPr>
          <w:ins w:id="2711" w:author="jonathan pritchard" w:date="2025-01-23T13:38:00Z"/>
        </w:trPr>
        <w:customXmlInsRangeStart w:id="2712" w:author="jonathan pritchard" w:date="2025-01-23T13:38:00Z"/>
        <w:sdt>
          <w:sdtPr>
            <w:rPr>
              <w:rFonts w:cs="Arial"/>
              <w:sz w:val="18"/>
              <w:szCs w:val="18"/>
            </w:rPr>
            <w:alias w:val="Diplay Category"/>
            <w:tag w:val="Diplay Categor"/>
            <w:id w:val="-2005267413"/>
            <w:placeholder>
              <w:docPart w:val="F2E59E1C430B456092EA4FADCC5C271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271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1EC5C7D" w14:textId="77777777" w:rsidR="006E73FA" w:rsidRPr="00340B0D" w:rsidRDefault="006E73FA" w:rsidP="00541D1A">
                <w:pPr>
                  <w:rPr>
                    <w:ins w:id="2713" w:author="jonathan pritchard" w:date="2025-01-23T13:38:00Z" w16du:dateUtc="2025-01-23T13:38:00Z"/>
                    <w:rFonts w:cs="Arial"/>
                    <w:sz w:val="18"/>
                    <w:szCs w:val="18"/>
                  </w:rPr>
                </w:pPr>
                <w:ins w:id="2714" w:author="jonathan pritchard" w:date="2025-01-23T13:38:00Z" w16du:dateUtc="2025-01-23T13:38:00Z">
                  <w:r>
                    <w:rPr>
                      <w:rFonts w:cs="Arial"/>
                      <w:sz w:val="18"/>
                      <w:szCs w:val="18"/>
                    </w:rPr>
                    <w:t>Other</w:t>
                  </w:r>
                </w:ins>
              </w:p>
            </w:tc>
            <w:customXmlInsRangeStart w:id="2715" w:author="jonathan pritchard" w:date="2025-01-23T13:38:00Z"/>
          </w:sdtContent>
        </w:sdt>
        <w:customXmlInsRangeEnd w:id="2715"/>
        <w:tc>
          <w:tcPr>
            <w:tcW w:w="3871" w:type="dxa"/>
            <w:gridSpan w:val="5"/>
            <w:tcBorders>
              <w:left w:val="single" w:sz="12" w:space="0" w:color="auto"/>
              <w:bottom w:val="single" w:sz="4" w:space="0" w:color="auto"/>
              <w:right w:val="single" w:sz="4" w:space="0" w:color="auto"/>
            </w:tcBorders>
            <w:shd w:val="clear" w:color="auto" w:fill="auto"/>
          </w:tcPr>
          <w:p w14:paraId="33A4DC63" w14:textId="77777777" w:rsidR="006E73FA" w:rsidRPr="00340B0D" w:rsidRDefault="006E73FA" w:rsidP="00541D1A">
            <w:pPr>
              <w:rPr>
                <w:ins w:id="2716" w:author="jonathan pritchard" w:date="2025-01-23T13:38:00Z" w16du:dateUtc="2025-01-23T13:38:00Z"/>
                <w:rFonts w:cs="Arial"/>
                <w:sz w:val="18"/>
                <w:szCs w:val="18"/>
              </w:rPr>
            </w:pPr>
            <w:ins w:id="2717" w:author="jonathan pritchard" w:date="2025-01-23T13:38:00Z" w16du:dateUtc="2025-01-23T13:3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A7858D" w14:textId="77777777" w:rsidR="006E73FA" w:rsidRPr="00340B0D" w:rsidRDefault="006E73FA" w:rsidP="00541D1A">
            <w:pPr>
              <w:jc w:val="center"/>
              <w:rPr>
                <w:ins w:id="2718" w:author="jonathan pritchard" w:date="2025-01-23T13:38:00Z" w16du:dateUtc="2025-01-23T13:38:00Z"/>
                <w:rFonts w:cs="Arial"/>
                <w:sz w:val="18"/>
                <w:szCs w:val="18"/>
              </w:rPr>
            </w:pPr>
          </w:p>
        </w:tc>
      </w:tr>
      <w:tr w:rsidR="006E73FA" w:rsidRPr="00340B0D" w14:paraId="6255BB5F" w14:textId="77777777" w:rsidTr="00541D1A">
        <w:trPr>
          <w:ins w:id="2719" w:author="jonathan pritchard" w:date="2025-01-23T13:3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761E16" w14:textId="77777777" w:rsidR="006E73FA" w:rsidRPr="00340B0D" w:rsidRDefault="006E73FA" w:rsidP="00541D1A">
            <w:pPr>
              <w:jc w:val="center"/>
              <w:rPr>
                <w:ins w:id="2720" w:author="jonathan pritchard" w:date="2025-01-23T13:38:00Z" w16du:dateUtc="2025-01-23T13:38:00Z"/>
                <w:rFonts w:cs="Arial"/>
                <w:b/>
                <w:bCs/>
                <w:sz w:val="18"/>
                <w:szCs w:val="18"/>
              </w:rPr>
            </w:pPr>
            <w:ins w:id="2721" w:author="jonathan pritchard" w:date="2025-01-23T13:38:00Z" w16du:dateUtc="2025-01-23T13:3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6D2A67" w14:textId="77777777" w:rsidR="006E73FA" w:rsidRPr="00340B0D" w:rsidRDefault="006E73FA" w:rsidP="00541D1A">
            <w:pPr>
              <w:rPr>
                <w:ins w:id="2722" w:author="jonathan pritchard" w:date="2025-01-23T13:38:00Z" w16du:dateUtc="2025-01-23T13:38:00Z"/>
                <w:rFonts w:cs="Arial"/>
                <w:sz w:val="18"/>
                <w:szCs w:val="18"/>
              </w:rPr>
            </w:pPr>
            <w:ins w:id="2723" w:author="jonathan pritchard" w:date="2025-01-23T13:38:00Z" w16du:dateUtc="2025-01-23T13:3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F00875C" w14:textId="77777777" w:rsidR="006E73FA" w:rsidRPr="00340B0D" w:rsidRDefault="006E73FA" w:rsidP="00541D1A">
            <w:pPr>
              <w:jc w:val="center"/>
              <w:rPr>
                <w:ins w:id="2724" w:author="jonathan pritchard" w:date="2025-01-23T13:38:00Z" w16du:dateUtc="2025-01-23T13:38:00Z"/>
                <w:rFonts w:cs="Arial"/>
                <w:sz w:val="18"/>
                <w:szCs w:val="18"/>
              </w:rPr>
            </w:pPr>
          </w:p>
        </w:tc>
      </w:tr>
      <w:tr w:rsidR="006E73FA" w:rsidRPr="00340B0D" w14:paraId="451950A9" w14:textId="77777777" w:rsidTr="00541D1A">
        <w:trPr>
          <w:ins w:id="2725"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21B62" w14:textId="77777777" w:rsidR="006E73FA" w:rsidRPr="00340B0D" w:rsidRDefault="006E73FA" w:rsidP="00541D1A">
            <w:pPr>
              <w:rPr>
                <w:ins w:id="2726" w:author="jonathan pritchard" w:date="2025-01-23T13:38:00Z" w16du:dateUtc="2025-01-23T13:38:00Z"/>
                <w:rFonts w:cs="Arial"/>
                <w:sz w:val="18"/>
                <w:szCs w:val="18"/>
              </w:rPr>
            </w:pPr>
            <w:ins w:id="2727" w:author="jonathan pritchard" w:date="2025-01-23T13:38:00Z" w16du:dateUtc="2025-01-23T13:3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E13959" w14:textId="77777777" w:rsidR="006E73FA" w:rsidRPr="00340B0D" w:rsidRDefault="006E73FA" w:rsidP="00541D1A">
            <w:pPr>
              <w:rPr>
                <w:ins w:id="2728" w:author="jonathan pritchard" w:date="2025-01-23T13:38:00Z" w16du:dateUtc="2025-01-23T13:38:00Z"/>
                <w:rFonts w:cs="Arial"/>
                <w:sz w:val="18"/>
                <w:szCs w:val="18"/>
              </w:rPr>
            </w:pPr>
          </w:p>
        </w:tc>
        <w:tc>
          <w:tcPr>
            <w:tcW w:w="3871" w:type="dxa"/>
            <w:gridSpan w:val="5"/>
            <w:tcBorders>
              <w:left w:val="single" w:sz="12" w:space="0" w:color="auto"/>
            </w:tcBorders>
          </w:tcPr>
          <w:p w14:paraId="3861CE65" w14:textId="77777777" w:rsidR="006E73FA" w:rsidRPr="00340B0D" w:rsidRDefault="006E73FA" w:rsidP="00541D1A">
            <w:pPr>
              <w:rPr>
                <w:ins w:id="2729" w:author="jonathan pritchard" w:date="2025-01-23T13:38:00Z" w16du:dateUtc="2025-01-23T13:38:00Z"/>
                <w:rFonts w:cs="Arial"/>
                <w:sz w:val="18"/>
                <w:szCs w:val="18"/>
              </w:rPr>
            </w:pPr>
            <w:ins w:id="2730" w:author="jonathan pritchard" w:date="2025-01-23T13:38:00Z" w16du:dateUtc="2025-01-23T13:38:00Z">
              <w:r w:rsidRPr="00340B0D">
                <w:rPr>
                  <w:rFonts w:cs="Arial"/>
                  <w:sz w:val="18"/>
                  <w:szCs w:val="18"/>
                </w:rPr>
                <w:t>Highlight date dependent</w:t>
              </w:r>
            </w:ins>
          </w:p>
        </w:tc>
        <w:tc>
          <w:tcPr>
            <w:tcW w:w="672" w:type="dxa"/>
            <w:tcBorders>
              <w:right w:val="single" w:sz="12" w:space="0" w:color="auto"/>
            </w:tcBorders>
          </w:tcPr>
          <w:p w14:paraId="1B37C1FA" w14:textId="77777777" w:rsidR="006E73FA" w:rsidRPr="00340B0D" w:rsidRDefault="006E73FA" w:rsidP="00541D1A">
            <w:pPr>
              <w:jc w:val="center"/>
              <w:rPr>
                <w:ins w:id="2731" w:author="jonathan pritchard" w:date="2025-01-23T13:38:00Z" w16du:dateUtc="2025-01-23T13:38:00Z"/>
                <w:rFonts w:cs="Arial"/>
                <w:sz w:val="18"/>
                <w:szCs w:val="18"/>
              </w:rPr>
            </w:pPr>
          </w:p>
        </w:tc>
      </w:tr>
      <w:tr w:rsidR="006E73FA" w:rsidRPr="00340B0D" w14:paraId="5E424573" w14:textId="77777777" w:rsidTr="00541D1A">
        <w:trPr>
          <w:ins w:id="2732"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38501D" w14:textId="77777777" w:rsidR="006E73FA" w:rsidRPr="00340B0D" w:rsidRDefault="006E73FA" w:rsidP="00541D1A">
            <w:pPr>
              <w:rPr>
                <w:ins w:id="2733" w:author="jonathan pritchard" w:date="2025-01-23T13:38:00Z" w16du:dateUtc="2025-01-23T13:38:00Z"/>
                <w:rFonts w:cs="Arial"/>
                <w:sz w:val="18"/>
                <w:szCs w:val="18"/>
              </w:rPr>
            </w:pPr>
            <w:ins w:id="2734" w:author="jonathan pritchard" w:date="2025-01-23T13:38:00Z" w16du:dateUtc="2025-01-23T13:3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657E1" w14:textId="77777777" w:rsidR="006E73FA" w:rsidRPr="00340B0D" w:rsidRDefault="006E73FA" w:rsidP="00541D1A">
            <w:pPr>
              <w:rPr>
                <w:ins w:id="2735" w:author="jonathan pritchard" w:date="2025-01-23T13:38:00Z" w16du:dateUtc="2025-01-23T13:38:00Z"/>
                <w:rFonts w:cs="Arial"/>
                <w:sz w:val="18"/>
                <w:szCs w:val="18"/>
              </w:rPr>
            </w:pPr>
          </w:p>
        </w:tc>
        <w:tc>
          <w:tcPr>
            <w:tcW w:w="3871" w:type="dxa"/>
            <w:gridSpan w:val="5"/>
            <w:tcBorders>
              <w:left w:val="single" w:sz="12" w:space="0" w:color="auto"/>
            </w:tcBorders>
          </w:tcPr>
          <w:p w14:paraId="5F462994" w14:textId="77777777" w:rsidR="006E73FA" w:rsidRPr="00340B0D" w:rsidRDefault="006E73FA" w:rsidP="00541D1A">
            <w:pPr>
              <w:rPr>
                <w:ins w:id="2736" w:author="jonathan pritchard" w:date="2025-01-23T13:38:00Z" w16du:dateUtc="2025-01-23T13:38:00Z"/>
                <w:rFonts w:cs="Arial"/>
                <w:sz w:val="18"/>
                <w:szCs w:val="18"/>
              </w:rPr>
            </w:pPr>
            <w:ins w:id="2737" w:author="jonathan pritchard" w:date="2025-01-23T13:38:00Z" w16du:dateUtc="2025-01-23T13:38:00Z">
              <w:r w:rsidRPr="00340B0D">
                <w:rPr>
                  <w:rFonts w:cs="Arial"/>
                  <w:sz w:val="18"/>
                  <w:szCs w:val="18"/>
                </w:rPr>
                <w:t>Highlight document</w:t>
              </w:r>
            </w:ins>
          </w:p>
        </w:tc>
        <w:tc>
          <w:tcPr>
            <w:tcW w:w="672" w:type="dxa"/>
            <w:tcBorders>
              <w:right w:val="single" w:sz="12" w:space="0" w:color="auto"/>
            </w:tcBorders>
          </w:tcPr>
          <w:p w14:paraId="21B6009D" w14:textId="77777777" w:rsidR="006E73FA" w:rsidRPr="00340B0D" w:rsidRDefault="006E73FA" w:rsidP="00541D1A">
            <w:pPr>
              <w:jc w:val="center"/>
              <w:rPr>
                <w:ins w:id="2738" w:author="jonathan pritchard" w:date="2025-01-23T13:38:00Z" w16du:dateUtc="2025-01-23T13:38:00Z"/>
                <w:rFonts w:cs="Arial"/>
                <w:sz w:val="18"/>
                <w:szCs w:val="18"/>
              </w:rPr>
            </w:pPr>
          </w:p>
        </w:tc>
      </w:tr>
      <w:tr w:rsidR="006E73FA" w:rsidRPr="00340B0D" w14:paraId="16007CA0" w14:textId="77777777" w:rsidTr="00541D1A">
        <w:trPr>
          <w:ins w:id="2739"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6F3262" w14:textId="77777777" w:rsidR="006E73FA" w:rsidRPr="00340B0D" w:rsidRDefault="006E73FA" w:rsidP="00541D1A">
            <w:pPr>
              <w:rPr>
                <w:ins w:id="2740" w:author="jonathan pritchard" w:date="2025-01-23T13:38:00Z" w16du:dateUtc="2025-01-23T13:38:00Z"/>
                <w:rFonts w:cs="Arial"/>
                <w:sz w:val="18"/>
                <w:szCs w:val="18"/>
              </w:rPr>
            </w:pPr>
            <w:ins w:id="2741" w:author="jonathan pritchard" w:date="2025-01-23T13:38:00Z" w16du:dateUtc="2025-01-23T13:3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EC98C4" w14:textId="77777777" w:rsidR="006E73FA" w:rsidRPr="00340B0D" w:rsidRDefault="006E73FA" w:rsidP="00541D1A">
            <w:pPr>
              <w:rPr>
                <w:ins w:id="2742" w:author="jonathan pritchard" w:date="2025-01-23T13:38:00Z" w16du:dateUtc="2025-01-23T13:38:00Z"/>
                <w:rFonts w:cs="Arial"/>
                <w:sz w:val="18"/>
                <w:szCs w:val="18"/>
              </w:rPr>
            </w:pPr>
          </w:p>
        </w:tc>
        <w:tc>
          <w:tcPr>
            <w:tcW w:w="3871" w:type="dxa"/>
            <w:gridSpan w:val="5"/>
            <w:tcBorders>
              <w:left w:val="single" w:sz="12" w:space="0" w:color="auto"/>
            </w:tcBorders>
          </w:tcPr>
          <w:p w14:paraId="2AAD75C4" w14:textId="77777777" w:rsidR="006E73FA" w:rsidRPr="00340B0D" w:rsidRDefault="006E73FA" w:rsidP="00541D1A">
            <w:pPr>
              <w:rPr>
                <w:ins w:id="2743" w:author="jonathan pritchard" w:date="2025-01-23T13:38:00Z" w16du:dateUtc="2025-01-23T13:38:00Z"/>
                <w:rFonts w:cs="Arial"/>
                <w:b/>
                <w:bCs/>
                <w:sz w:val="18"/>
                <w:szCs w:val="18"/>
              </w:rPr>
            </w:pPr>
            <w:ins w:id="2744" w:author="jonathan pritchard" w:date="2025-01-23T13:38:00Z" w16du:dateUtc="2025-01-23T13:38:00Z">
              <w:r w:rsidRPr="00340B0D">
                <w:rPr>
                  <w:rFonts w:cs="Arial"/>
                  <w:sz w:val="18"/>
                  <w:szCs w:val="18"/>
                </w:rPr>
                <w:t>Highlight info</w:t>
              </w:r>
            </w:ins>
          </w:p>
        </w:tc>
        <w:tc>
          <w:tcPr>
            <w:tcW w:w="672" w:type="dxa"/>
            <w:tcBorders>
              <w:right w:val="single" w:sz="12" w:space="0" w:color="auto"/>
            </w:tcBorders>
          </w:tcPr>
          <w:p w14:paraId="5B8B9C85" w14:textId="77777777" w:rsidR="006E73FA" w:rsidRPr="00340B0D" w:rsidRDefault="006E73FA" w:rsidP="00541D1A">
            <w:pPr>
              <w:jc w:val="center"/>
              <w:rPr>
                <w:ins w:id="2745" w:author="jonathan pritchard" w:date="2025-01-23T13:38:00Z" w16du:dateUtc="2025-01-23T13:38:00Z"/>
                <w:rFonts w:cs="Arial"/>
                <w:sz w:val="18"/>
                <w:szCs w:val="18"/>
              </w:rPr>
            </w:pPr>
          </w:p>
        </w:tc>
      </w:tr>
      <w:tr w:rsidR="006E73FA" w:rsidRPr="00340B0D" w14:paraId="21686677" w14:textId="77777777" w:rsidTr="00541D1A">
        <w:trPr>
          <w:ins w:id="2746"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B9C597" w14:textId="77777777" w:rsidR="006E73FA" w:rsidRPr="00340B0D" w:rsidRDefault="006E73FA" w:rsidP="00541D1A">
            <w:pPr>
              <w:rPr>
                <w:ins w:id="2747" w:author="jonathan pritchard" w:date="2025-01-23T13:38:00Z" w16du:dateUtc="2025-01-23T13:38:00Z"/>
                <w:rFonts w:cs="Arial"/>
                <w:sz w:val="18"/>
                <w:szCs w:val="18"/>
              </w:rPr>
            </w:pPr>
            <w:ins w:id="2748" w:author="jonathan pritchard" w:date="2025-01-23T13:38:00Z" w16du:dateUtc="2025-01-23T13:3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DE05EE" w14:textId="77777777" w:rsidR="006E73FA" w:rsidRPr="00340B0D" w:rsidRDefault="006E73FA" w:rsidP="00541D1A">
            <w:pPr>
              <w:rPr>
                <w:ins w:id="2749" w:author="jonathan pritchard" w:date="2025-01-23T13:38:00Z" w16du:dateUtc="2025-01-23T13:38:00Z"/>
                <w:rFonts w:cs="Arial"/>
                <w:sz w:val="18"/>
                <w:szCs w:val="18"/>
              </w:rPr>
            </w:pPr>
          </w:p>
        </w:tc>
        <w:tc>
          <w:tcPr>
            <w:tcW w:w="3871" w:type="dxa"/>
            <w:gridSpan w:val="5"/>
            <w:tcBorders>
              <w:left w:val="single" w:sz="12" w:space="0" w:color="auto"/>
            </w:tcBorders>
          </w:tcPr>
          <w:p w14:paraId="3096274C" w14:textId="77777777" w:rsidR="006E73FA" w:rsidRPr="00340B0D" w:rsidRDefault="006E73FA" w:rsidP="00541D1A">
            <w:pPr>
              <w:rPr>
                <w:ins w:id="2750" w:author="jonathan pritchard" w:date="2025-01-23T13:38:00Z" w16du:dateUtc="2025-01-23T13:38:00Z"/>
                <w:rFonts w:cs="Arial"/>
                <w:sz w:val="18"/>
                <w:szCs w:val="18"/>
              </w:rPr>
            </w:pPr>
            <w:ins w:id="2751" w:author="jonathan pritchard" w:date="2025-01-23T13:38:00Z" w16du:dateUtc="2025-01-23T13:38:00Z">
              <w:r w:rsidRPr="00340B0D">
                <w:rPr>
                  <w:rFonts w:cs="Arial"/>
                  <w:sz w:val="18"/>
                  <w:szCs w:val="18"/>
                </w:rPr>
                <w:t>Shallow Pattern</w:t>
              </w:r>
            </w:ins>
          </w:p>
        </w:tc>
        <w:tc>
          <w:tcPr>
            <w:tcW w:w="672" w:type="dxa"/>
            <w:tcBorders>
              <w:right w:val="single" w:sz="12" w:space="0" w:color="auto"/>
            </w:tcBorders>
          </w:tcPr>
          <w:p w14:paraId="0B6E4C0E" w14:textId="77777777" w:rsidR="006E73FA" w:rsidRPr="00340B0D" w:rsidRDefault="006E73FA" w:rsidP="00541D1A">
            <w:pPr>
              <w:jc w:val="center"/>
              <w:rPr>
                <w:ins w:id="2752" w:author="jonathan pritchard" w:date="2025-01-23T13:38:00Z" w16du:dateUtc="2025-01-23T13:38:00Z"/>
                <w:rFonts w:cs="Arial"/>
                <w:sz w:val="18"/>
                <w:szCs w:val="18"/>
              </w:rPr>
            </w:pPr>
          </w:p>
        </w:tc>
      </w:tr>
      <w:tr w:rsidR="006E73FA" w:rsidRPr="00340B0D" w14:paraId="2E7F30F0" w14:textId="77777777" w:rsidTr="00541D1A">
        <w:trPr>
          <w:ins w:id="2753"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2FB19B" w14:textId="77777777" w:rsidR="006E73FA" w:rsidRPr="00340B0D" w:rsidRDefault="006E73FA" w:rsidP="00541D1A">
            <w:pPr>
              <w:rPr>
                <w:ins w:id="2754" w:author="jonathan pritchard" w:date="2025-01-23T13:38:00Z" w16du:dateUtc="2025-01-23T13:38:00Z"/>
                <w:rFonts w:cs="Arial"/>
                <w:sz w:val="18"/>
                <w:szCs w:val="18"/>
              </w:rPr>
            </w:pPr>
            <w:ins w:id="2755" w:author="jonathan pritchard" w:date="2025-01-23T13:38:00Z" w16du:dateUtc="2025-01-23T13:3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BD60FF" w14:textId="77777777" w:rsidR="006E73FA" w:rsidRPr="00340B0D" w:rsidRDefault="006E73FA" w:rsidP="00541D1A">
            <w:pPr>
              <w:rPr>
                <w:ins w:id="2756" w:author="jonathan pritchard" w:date="2025-01-23T13:38:00Z" w16du:dateUtc="2025-01-23T13:38:00Z"/>
                <w:rFonts w:cs="Arial"/>
                <w:sz w:val="18"/>
                <w:szCs w:val="18"/>
              </w:rPr>
            </w:pPr>
          </w:p>
        </w:tc>
        <w:tc>
          <w:tcPr>
            <w:tcW w:w="3871" w:type="dxa"/>
            <w:gridSpan w:val="5"/>
            <w:tcBorders>
              <w:left w:val="single" w:sz="12" w:space="0" w:color="auto"/>
            </w:tcBorders>
          </w:tcPr>
          <w:p w14:paraId="213F00BD" w14:textId="77777777" w:rsidR="006E73FA" w:rsidRPr="00340B0D" w:rsidRDefault="006E73FA" w:rsidP="00541D1A">
            <w:pPr>
              <w:rPr>
                <w:ins w:id="2757" w:author="jonathan pritchard" w:date="2025-01-23T13:38:00Z" w16du:dateUtc="2025-01-23T13:38:00Z"/>
                <w:rFonts w:cs="Arial"/>
                <w:sz w:val="18"/>
                <w:szCs w:val="18"/>
              </w:rPr>
            </w:pPr>
            <w:ins w:id="2758" w:author="jonathan pritchard" w:date="2025-01-23T13:38:00Z" w16du:dateUtc="2025-01-23T13:38:00Z">
              <w:r w:rsidRPr="00340B0D">
                <w:rPr>
                  <w:rFonts w:cs="Arial"/>
                  <w:sz w:val="18"/>
                  <w:szCs w:val="18"/>
                </w:rPr>
                <w:t>Unknown</w:t>
              </w:r>
            </w:ins>
          </w:p>
        </w:tc>
        <w:tc>
          <w:tcPr>
            <w:tcW w:w="672" w:type="dxa"/>
            <w:tcBorders>
              <w:right w:val="single" w:sz="12" w:space="0" w:color="auto"/>
            </w:tcBorders>
          </w:tcPr>
          <w:p w14:paraId="090C0DEF" w14:textId="77777777" w:rsidR="006E73FA" w:rsidRPr="00340B0D" w:rsidRDefault="006E73FA" w:rsidP="00541D1A">
            <w:pPr>
              <w:jc w:val="center"/>
              <w:rPr>
                <w:ins w:id="2759" w:author="jonathan pritchard" w:date="2025-01-23T13:38:00Z" w16du:dateUtc="2025-01-23T13:38:00Z"/>
                <w:rFonts w:cs="Arial"/>
                <w:sz w:val="18"/>
                <w:szCs w:val="18"/>
              </w:rPr>
            </w:pPr>
          </w:p>
        </w:tc>
      </w:tr>
      <w:tr w:rsidR="006E73FA" w:rsidRPr="00340B0D" w14:paraId="679C0198" w14:textId="77777777" w:rsidTr="00541D1A">
        <w:trPr>
          <w:ins w:id="2760"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8539FB" w14:textId="77777777" w:rsidR="006E73FA" w:rsidRPr="00340B0D" w:rsidRDefault="006E73FA" w:rsidP="00541D1A">
            <w:pPr>
              <w:rPr>
                <w:ins w:id="2761" w:author="jonathan pritchard" w:date="2025-01-23T13:38:00Z" w16du:dateUtc="2025-01-23T13:38:00Z"/>
                <w:rFonts w:cs="Arial"/>
                <w:sz w:val="18"/>
                <w:szCs w:val="18"/>
              </w:rPr>
            </w:pPr>
            <w:ins w:id="2762" w:author="jonathan pritchard" w:date="2025-01-23T13:38:00Z" w16du:dateUtc="2025-01-23T13:3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0E475E" w14:textId="77777777" w:rsidR="006E73FA" w:rsidRPr="00340B0D" w:rsidRDefault="006E73FA" w:rsidP="00541D1A">
            <w:pPr>
              <w:rPr>
                <w:ins w:id="2763" w:author="jonathan pritchard" w:date="2025-01-23T13:38:00Z" w16du:dateUtc="2025-01-23T13:38:00Z"/>
                <w:rFonts w:cs="Arial"/>
                <w:sz w:val="18"/>
                <w:szCs w:val="18"/>
              </w:rPr>
            </w:pPr>
          </w:p>
        </w:tc>
        <w:tc>
          <w:tcPr>
            <w:tcW w:w="3871" w:type="dxa"/>
            <w:gridSpan w:val="5"/>
            <w:tcBorders>
              <w:left w:val="single" w:sz="12" w:space="0" w:color="auto"/>
            </w:tcBorders>
          </w:tcPr>
          <w:p w14:paraId="28D4E4A6" w14:textId="77777777" w:rsidR="006E73FA" w:rsidRPr="00340B0D" w:rsidRDefault="006E73FA" w:rsidP="00541D1A">
            <w:pPr>
              <w:rPr>
                <w:ins w:id="2764" w:author="jonathan pritchard" w:date="2025-01-23T13:38:00Z" w16du:dateUtc="2025-01-23T13:38:00Z"/>
                <w:rFonts w:cs="Arial"/>
                <w:sz w:val="18"/>
                <w:szCs w:val="18"/>
              </w:rPr>
            </w:pPr>
            <w:ins w:id="2765" w:author="jonathan pritchard" w:date="2025-01-23T13:38:00Z" w16du:dateUtc="2025-01-23T13:38:00Z">
              <w:r w:rsidRPr="00340B0D">
                <w:rPr>
                  <w:rFonts w:cs="Arial"/>
                  <w:sz w:val="18"/>
                  <w:szCs w:val="18"/>
                </w:rPr>
                <w:t>Update Review</w:t>
              </w:r>
            </w:ins>
          </w:p>
        </w:tc>
        <w:tc>
          <w:tcPr>
            <w:tcW w:w="672" w:type="dxa"/>
            <w:tcBorders>
              <w:right w:val="single" w:sz="12" w:space="0" w:color="auto"/>
            </w:tcBorders>
          </w:tcPr>
          <w:p w14:paraId="0A5485C1" w14:textId="77777777" w:rsidR="006E73FA" w:rsidRPr="00340B0D" w:rsidRDefault="006E73FA" w:rsidP="00541D1A">
            <w:pPr>
              <w:jc w:val="center"/>
              <w:rPr>
                <w:ins w:id="2766" w:author="jonathan pritchard" w:date="2025-01-23T13:38:00Z" w16du:dateUtc="2025-01-23T13:38:00Z"/>
                <w:rFonts w:cs="Arial"/>
                <w:sz w:val="18"/>
                <w:szCs w:val="18"/>
              </w:rPr>
            </w:pPr>
          </w:p>
        </w:tc>
      </w:tr>
      <w:tr w:rsidR="006E73FA" w:rsidRPr="00340B0D" w14:paraId="5DB7E8B5" w14:textId="77777777" w:rsidTr="00541D1A">
        <w:trPr>
          <w:ins w:id="2767"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6252B" w14:textId="77777777" w:rsidR="006E73FA" w:rsidRPr="00340B0D" w:rsidRDefault="006E73FA" w:rsidP="00541D1A">
            <w:pPr>
              <w:rPr>
                <w:ins w:id="2768" w:author="jonathan pritchard" w:date="2025-01-23T13:38:00Z" w16du:dateUtc="2025-01-23T13:38:00Z"/>
                <w:rFonts w:cs="Arial"/>
                <w:sz w:val="18"/>
                <w:szCs w:val="18"/>
              </w:rPr>
            </w:pPr>
            <w:ins w:id="2769" w:author="jonathan pritchard" w:date="2025-01-23T13:38:00Z" w16du:dateUtc="2025-01-23T13:3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CD39E" w14:textId="77777777" w:rsidR="006E73FA" w:rsidRPr="00340B0D" w:rsidRDefault="006E73FA" w:rsidP="00541D1A">
            <w:pPr>
              <w:rPr>
                <w:ins w:id="2770" w:author="jonathan pritchard" w:date="2025-01-23T13:38:00Z" w16du:dateUtc="2025-01-23T13:38:00Z"/>
                <w:rFonts w:cs="Arial"/>
                <w:sz w:val="18"/>
                <w:szCs w:val="18"/>
              </w:rPr>
            </w:pPr>
          </w:p>
        </w:tc>
        <w:tc>
          <w:tcPr>
            <w:tcW w:w="3871" w:type="dxa"/>
            <w:gridSpan w:val="5"/>
            <w:tcBorders>
              <w:left w:val="single" w:sz="12" w:space="0" w:color="auto"/>
            </w:tcBorders>
          </w:tcPr>
          <w:p w14:paraId="7D4F0493" w14:textId="77777777" w:rsidR="006E73FA" w:rsidRPr="00340B0D" w:rsidRDefault="006E73FA" w:rsidP="00541D1A">
            <w:pPr>
              <w:rPr>
                <w:ins w:id="2771" w:author="jonathan pritchard" w:date="2025-01-23T13:38:00Z" w16du:dateUtc="2025-01-23T13:38:00Z"/>
                <w:rFonts w:cs="Arial"/>
                <w:sz w:val="18"/>
                <w:szCs w:val="18"/>
              </w:rPr>
            </w:pPr>
            <w:ins w:id="2772" w:author="jonathan pritchard" w:date="2025-01-23T13:38:00Z" w16du:dateUtc="2025-01-23T13:38:00Z">
              <w:r w:rsidRPr="00340B0D">
                <w:rPr>
                  <w:rFonts w:cs="Arial"/>
                  <w:b/>
                  <w:bCs/>
                  <w:sz w:val="18"/>
                  <w:szCs w:val="18"/>
                </w:rPr>
                <w:t>Text Groups</w:t>
              </w:r>
            </w:ins>
          </w:p>
        </w:tc>
        <w:tc>
          <w:tcPr>
            <w:tcW w:w="672" w:type="dxa"/>
            <w:tcBorders>
              <w:right w:val="single" w:sz="12" w:space="0" w:color="auto"/>
            </w:tcBorders>
          </w:tcPr>
          <w:p w14:paraId="5B6F73BC" w14:textId="77777777" w:rsidR="006E73FA" w:rsidRPr="00340B0D" w:rsidRDefault="006E73FA" w:rsidP="00541D1A">
            <w:pPr>
              <w:jc w:val="center"/>
              <w:rPr>
                <w:ins w:id="2773" w:author="jonathan pritchard" w:date="2025-01-23T13:38:00Z" w16du:dateUtc="2025-01-23T13:38:00Z"/>
                <w:rFonts w:cs="Arial"/>
                <w:sz w:val="18"/>
                <w:szCs w:val="18"/>
              </w:rPr>
            </w:pPr>
          </w:p>
        </w:tc>
      </w:tr>
      <w:tr w:rsidR="006E73FA" w:rsidRPr="00340B0D" w14:paraId="6D3B29DE" w14:textId="77777777" w:rsidTr="00541D1A">
        <w:trPr>
          <w:ins w:id="2774"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6759CB" w14:textId="77777777" w:rsidR="006E73FA" w:rsidRPr="00340B0D" w:rsidRDefault="006E73FA" w:rsidP="00541D1A">
            <w:pPr>
              <w:rPr>
                <w:ins w:id="2775" w:author="jonathan pritchard" w:date="2025-01-23T13:38:00Z" w16du:dateUtc="2025-01-23T13:38:00Z"/>
                <w:rFonts w:cs="Arial"/>
                <w:sz w:val="18"/>
                <w:szCs w:val="18"/>
              </w:rPr>
            </w:pPr>
            <w:ins w:id="2776" w:author="jonathan pritchard" w:date="2025-01-23T13:38:00Z" w16du:dateUtc="2025-01-23T13:3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CAC1E" w14:textId="77777777" w:rsidR="006E73FA" w:rsidRPr="00340B0D" w:rsidRDefault="006E73FA" w:rsidP="00541D1A">
            <w:pPr>
              <w:rPr>
                <w:ins w:id="2777" w:author="jonathan pritchard" w:date="2025-01-23T13:38:00Z" w16du:dateUtc="2025-01-23T13:38:00Z"/>
                <w:rFonts w:cs="Arial"/>
                <w:sz w:val="18"/>
                <w:szCs w:val="18"/>
              </w:rPr>
            </w:pPr>
          </w:p>
        </w:tc>
        <w:tc>
          <w:tcPr>
            <w:tcW w:w="3871" w:type="dxa"/>
            <w:gridSpan w:val="5"/>
            <w:tcBorders>
              <w:left w:val="single" w:sz="12" w:space="0" w:color="auto"/>
            </w:tcBorders>
          </w:tcPr>
          <w:p w14:paraId="3893DFFA" w14:textId="77777777" w:rsidR="006E73FA" w:rsidRPr="00340B0D" w:rsidRDefault="006E73FA" w:rsidP="00541D1A">
            <w:pPr>
              <w:rPr>
                <w:ins w:id="2778" w:author="jonathan pritchard" w:date="2025-01-23T13:38:00Z" w16du:dateUtc="2025-01-23T13:38:00Z"/>
                <w:rFonts w:cs="Arial"/>
                <w:sz w:val="18"/>
                <w:szCs w:val="18"/>
              </w:rPr>
            </w:pPr>
            <w:ins w:id="2779" w:author="jonathan pritchard" w:date="2025-01-23T13:38:00Z" w16du:dateUtc="2025-01-23T13:38:00Z">
              <w:r w:rsidRPr="00340B0D">
                <w:rPr>
                  <w:rFonts w:cs="Arial"/>
                  <w:sz w:val="18"/>
                  <w:szCs w:val="18"/>
                </w:rPr>
                <w:t>Chart Text</w:t>
              </w:r>
            </w:ins>
          </w:p>
        </w:tc>
        <w:tc>
          <w:tcPr>
            <w:tcW w:w="672" w:type="dxa"/>
            <w:tcBorders>
              <w:right w:val="single" w:sz="12" w:space="0" w:color="auto"/>
            </w:tcBorders>
          </w:tcPr>
          <w:p w14:paraId="1C0454F0" w14:textId="77777777" w:rsidR="006E73FA" w:rsidRPr="00340B0D" w:rsidRDefault="006E73FA" w:rsidP="00541D1A">
            <w:pPr>
              <w:jc w:val="center"/>
              <w:rPr>
                <w:ins w:id="2780" w:author="jonathan pritchard" w:date="2025-01-23T13:38:00Z" w16du:dateUtc="2025-01-23T13:38:00Z"/>
                <w:rFonts w:cs="Arial"/>
                <w:sz w:val="18"/>
                <w:szCs w:val="18"/>
              </w:rPr>
            </w:pPr>
          </w:p>
        </w:tc>
      </w:tr>
      <w:tr w:rsidR="006E73FA" w:rsidRPr="00340B0D" w14:paraId="41FEE6C8" w14:textId="77777777" w:rsidTr="00541D1A">
        <w:trPr>
          <w:ins w:id="2781"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C209B6" w14:textId="77777777" w:rsidR="006E73FA" w:rsidRPr="00340B0D" w:rsidRDefault="006E73FA" w:rsidP="00541D1A">
            <w:pPr>
              <w:rPr>
                <w:ins w:id="2782" w:author="jonathan pritchard" w:date="2025-01-23T13:38:00Z" w16du:dateUtc="2025-01-23T13:38:00Z"/>
                <w:rFonts w:cs="Arial"/>
                <w:sz w:val="18"/>
                <w:szCs w:val="18"/>
              </w:rPr>
            </w:pPr>
            <w:ins w:id="2783" w:author="jonathan pritchard" w:date="2025-01-23T13:38:00Z" w16du:dateUtc="2025-01-23T13:3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B397F" w14:textId="77777777" w:rsidR="006E73FA" w:rsidRPr="00340B0D" w:rsidRDefault="006E73FA" w:rsidP="00541D1A">
            <w:pPr>
              <w:rPr>
                <w:ins w:id="2784" w:author="jonathan pritchard" w:date="2025-01-23T13:38:00Z" w16du:dateUtc="2025-01-23T13:38:00Z"/>
                <w:rFonts w:cs="Arial"/>
                <w:sz w:val="18"/>
                <w:szCs w:val="18"/>
              </w:rPr>
            </w:pPr>
          </w:p>
        </w:tc>
        <w:tc>
          <w:tcPr>
            <w:tcW w:w="3871" w:type="dxa"/>
            <w:gridSpan w:val="5"/>
            <w:tcBorders>
              <w:left w:val="single" w:sz="12" w:space="0" w:color="auto"/>
            </w:tcBorders>
          </w:tcPr>
          <w:p w14:paraId="4FD9A7AF" w14:textId="77777777" w:rsidR="006E73FA" w:rsidRPr="00340B0D" w:rsidRDefault="006E73FA" w:rsidP="00541D1A">
            <w:pPr>
              <w:rPr>
                <w:ins w:id="2785" w:author="jonathan pritchard" w:date="2025-01-23T13:38:00Z" w16du:dateUtc="2025-01-23T13:38:00Z"/>
                <w:rFonts w:cs="Arial"/>
                <w:sz w:val="18"/>
                <w:szCs w:val="18"/>
              </w:rPr>
            </w:pPr>
            <w:ins w:id="2786" w:author="jonathan pritchard" w:date="2025-01-23T13:38:00Z" w16du:dateUtc="2025-01-23T13:38:00Z">
              <w:r w:rsidRPr="00340B0D">
                <w:rPr>
                  <w:rFonts w:cs="Arial"/>
                  <w:sz w:val="18"/>
                  <w:szCs w:val="18"/>
                </w:rPr>
                <w:t xml:space="preserve">    Important text</w:t>
              </w:r>
            </w:ins>
          </w:p>
        </w:tc>
        <w:tc>
          <w:tcPr>
            <w:tcW w:w="672" w:type="dxa"/>
            <w:tcBorders>
              <w:right w:val="single" w:sz="12" w:space="0" w:color="auto"/>
            </w:tcBorders>
          </w:tcPr>
          <w:p w14:paraId="6C02C9A6" w14:textId="77777777" w:rsidR="006E73FA" w:rsidRPr="00340B0D" w:rsidRDefault="006E73FA" w:rsidP="00541D1A">
            <w:pPr>
              <w:jc w:val="center"/>
              <w:rPr>
                <w:ins w:id="2787" w:author="jonathan pritchard" w:date="2025-01-23T13:38:00Z" w16du:dateUtc="2025-01-23T13:38:00Z"/>
                <w:rFonts w:cs="Arial"/>
                <w:sz w:val="18"/>
                <w:szCs w:val="18"/>
              </w:rPr>
            </w:pPr>
          </w:p>
        </w:tc>
      </w:tr>
      <w:tr w:rsidR="006E73FA" w:rsidRPr="00340B0D" w14:paraId="52980B6B" w14:textId="77777777" w:rsidTr="00541D1A">
        <w:trPr>
          <w:ins w:id="2788"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E85BB3" w14:textId="77777777" w:rsidR="006E73FA" w:rsidRPr="00340B0D" w:rsidRDefault="006E73FA" w:rsidP="00541D1A">
            <w:pPr>
              <w:rPr>
                <w:ins w:id="2789" w:author="jonathan pritchard" w:date="2025-01-23T13:38:00Z" w16du:dateUtc="2025-01-23T13:38:00Z"/>
                <w:rFonts w:cs="Arial"/>
                <w:sz w:val="18"/>
                <w:szCs w:val="18"/>
              </w:rPr>
            </w:pPr>
            <w:ins w:id="2790" w:author="jonathan pritchard" w:date="2025-01-23T13:38:00Z" w16du:dateUtc="2025-01-23T13:3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12C215" w14:textId="77777777" w:rsidR="006E73FA" w:rsidRPr="00340B0D" w:rsidRDefault="006E73FA" w:rsidP="00541D1A">
            <w:pPr>
              <w:rPr>
                <w:ins w:id="2791" w:author="jonathan pritchard" w:date="2025-01-23T13:38:00Z" w16du:dateUtc="2025-01-23T13:38:00Z"/>
                <w:rFonts w:cs="Arial"/>
                <w:sz w:val="18"/>
                <w:szCs w:val="18"/>
              </w:rPr>
            </w:pPr>
          </w:p>
        </w:tc>
        <w:tc>
          <w:tcPr>
            <w:tcW w:w="3871" w:type="dxa"/>
            <w:gridSpan w:val="5"/>
            <w:tcBorders>
              <w:left w:val="single" w:sz="12" w:space="0" w:color="auto"/>
            </w:tcBorders>
          </w:tcPr>
          <w:p w14:paraId="3DAC9ABD" w14:textId="77777777" w:rsidR="006E73FA" w:rsidRPr="00340B0D" w:rsidRDefault="006E73FA" w:rsidP="00541D1A">
            <w:pPr>
              <w:rPr>
                <w:ins w:id="2792" w:author="jonathan pritchard" w:date="2025-01-23T13:38:00Z" w16du:dateUtc="2025-01-23T13:38:00Z"/>
                <w:rFonts w:cs="Arial"/>
                <w:b/>
                <w:bCs/>
                <w:sz w:val="18"/>
                <w:szCs w:val="18"/>
              </w:rPr>
            </w:pPr>
            <w:ins w:id="2793" w:author="jonathan pritchard" w:date="2025-01-23T13:38:00Z" w16du:dateUtc="2025-01-23T13:38:00Z">
              <w:r w:rsidRPr="00340B0D">
                <w:rPr>
                  <w:rFonts w:cs="Arial"/>
                  <w:b/>
                  <w:bCs/>
                  <w:sz w:val="18"/>
                  <w:szCs w:val="18"/>
                </w:rPr>
                <w:t xml:space="preserve">    Other Text</w:t>
              </w:r>
            </w:ins>
          </w:p>
        </w:tc>
        <w:tc>
          <w:tcPr>
            <w:tcW w:w="672" w:type="dxa"/>
            <w:tcBorders>
              <w:right w:val="single" w:sz="12" w:space="0" w:color="auto"/>
            </w:tcBorders>
          </w:tcPr>
          <w:p w14:paraId="21B908EC" w14:textId="77777777" w:rsidR="006E73FA" w:rsidRPr="00340B0D" w:rsidRDefault="006E73FA" w:rsidP="00541D1A">
            <w:pPr>
              <w:jc w:val="center"/>
              <w:rPr>
                <w:ins w:id="2794" w:author="jonathan pritchard" w:date="2025-01-23T13:38:00Z" w16du:dateUtc="2025-01-23T13:38:00Z"/>
                <w:rFonts w:cs="Arial"/>
                <w:sz w:val="18"/>
                <w:szCs w:val="18"/>
              </w:rPr>
            </w:pPr>
          </w:p>
        </w:tc>
      </w:tr>
      <w:tr w:rsidR="006E73FA" w:rsidRPr="00340B0D" w14:paraId="40D6D643" w14:textId="77777777" w:rsidTr="00541D1A">
        <w:trPr>
          <w:ins w:id="2795" w:author="jonathan pritchard" w:date="2025-01-23T13:3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ADEDD" w14:textId="77777777" w:rsidR="006E73FA" w:rsidRPr="00340B0D" w:rsidRDefault="006E73FA" w:rsidP="00541D1A">
            <w:pPr>
              <w:rPr>
                <w:ins w:id="2796" w:author="jonathan pritchard" w:date="2025-01-23T13:38:00Z" w16du:dateUtc="2025-01-23T13:38:00Z"/>
                <w:rFonts w:cs="Arial"/>
                <w:sz w:val="18"/>
                <w:szCs w:val="18"/>
              </w:rPr>
            </w:pPr>
            <w:ins w:id="2797" w:author="jonathan pritchard" w:date="2025-01-23T13:38:00Z" w16du:dateUtc="2025-01-23T13:3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C4499B5" w14:textId="77777777" w:rsidR="006E73FA" w:rsidRPr="00340B0D" w:rsidRDefault="006E73FA" w:rsidP="00541D1A">
            <w:pPr>
              <w:rPr>
                <w:ins w:id="2798" w:author="jonathan pritchard" w:date="2025-01-23T13:38:00Z" w16du:dateUtc="2025-01-23T13:38:00Z"/>
                <w:rFonts w:cs="Arial"/>
                <w:sz w:val="18"/>
                <w:szCs w:val="18"/>
              </w:rPr>
            </w:pPr>
          </w:p>
        </w:tc>
        <w:tc>
          <w:tcPr>
            <w:tcW w:w="3871" w:type="dxa"/>
            <w:gridSpan w:val="5"/>
            <w:tcBorders>
              <w:left w:val="single" w:sz="12" w:space="0" w:color="auto"/>
            </w:tcBorders>
          </w:tcPr>
          <w:p w14:paraId="3EC96AED" w14:textId="77777777" w:rsidR="006E73FA" w:rsidRPr="00340B0D" w:rsidRDefault="006E73FA" w:rsidP="00541D1A">
            <w:pPr>
              <w:rPr>
                <w:ins w:id="2799" w:author="jonathan pritchard" w:date="2025-01-23T13:38:00Z" w16du:dateUtc="2025-01-23T13:38:00Z"/>
                <w:rFonts w:cs="Arial"/>
                <w:sz w:val="18"/>
                <w:szCs w:val="18"/>
              </w:rPr>
            </w:pPr>
            <w:ins w:id="2800" w:author="jonathan pritchard" w:date="2025-01-23T13:38:00Z" w16du:dateUtc="2025-01-23T13:38:00Z">
              <w:r w:rsidRPr="00340B0D">
                <w:rPr>
                  <w:rFonts w:cs="Arial"/>
                  <w:sz w:val="18"/>
                  <w:szCs w:val="18"/>
                </w:rPr>
                <w:t xml:space="preserve">        Names</w:t>
              </w:r>
            </w:ins>
          </w:p>
        </w:tc>
        <w:tc>
          <w:tcPr>
            <w:tcW w:w="672" w:type="dxa"/>
            <w:tcBorders>
              <w:right w:val="single" w:sz="12" w:space="0" w:color="auto"/>
            </w:tcBorders>
          </w:tcPr>
          <w:p w14:paraId="5017EC73" w14:textId="77777777" w:rsidR="006E73FA" w:rsidRPr="00340B0D" w:rsidRDefault="006E73FA" w:rsidP="00541D1A">
            <w:pPr>
              <w:jc w:val="center"/>
              <w:rPr>
                <w:ins w:id="2801" w:author="jonathan pritchard" w:date="2025-01-23T13:38:00Z" w16du:dateUtc="2025-01-23T13:38:00Z"/>
                <w:rFonts w:cs="Arial"/>
                <w:sz w:val="18"/>
                <w:szCs w:val="18"/>
              </w:rPr>
            </w:pPr>
          </w:p>
        </w:tc>
      </w:tr>
      <w:tr w:rsidR="006E73FA" w:rsidRPr="00340B0D" w14:paraId="6BC02B91" w14:textId="77777777" w:rsidTr="00541D1A">
        <w:trPr>
          <w:ins w:id="2802" w:author="jonathan pritchard" w:date="2025-01-23T13:3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CE6A40E" w14:textId="77777777" w:rsidR="006E73FA" w:rsidRPr="00340B0D" w:rsidRDefault="006E73FA" w:rsidP="00541D1A">
            <w:pPr>
              <w:jc w:val="center"/>
              <w:rPr>
                <w:ins w:id="2803" w:author="jonathan pritchard" w:date="2025-01-23T13:38:00Z" w16du:dateUtc="2025-01-23T13:38:00Z"/>
                <w:rFonts w:cs="Arial"/>
                <w:b/>
                <w:bCs/>
                <w:sz w:val="18"/>
                <w:szCs w:val="18"/>
              </w:rPr>
            </w:pPr>
            <w:ins w:id="2804" w:author="jonathan pritchard" w:date="2025-01-23T13:38:00Z" w16du:dateUtc="2025-01-23T13:38:00Z">
              <w:r w:rsidRPr="00340B0D">
                <w:rPr>
                  <w:rFonts w:cs="Arial"/>
                  <w:b/>
                  <w:bCs/>
                  <w:sz w:val="18"/>
                  <w:szCs w:val="18"/>
                </w:rPr>
                <w:t>Palette</w:t>
              </w:r>
            </w:ins>
          </w:p>
        </w:tc>
        <w:tc>
          <w:tcPr>
            <w:tcW w:w="3871" w:type="dxa"/>
            <w:gridSpan w:val="5"/>
            <w:tcBorders>
              <w:left w:val="single" w:sz="12" w:space="0" w:color="auto"/>
            </w:tcBorders>
          </w:tcPr>
          <w:p w14:paraId="07306D27" w14:textId="77777777" w:rsidR="006E73FA" w:rsidRPr="00340B0D" w:rsidRDefault="006E73FA" w:rsidP="00541D1A">
            <w:pPr>
              <w:rPr>
                <w:ins w:id="2805" w:author="jonathan pritchard" w:date="2025-01-23T13:38:00Z" w16du:dateUtc="2025-01-23T13:38:00Z"/>
                <w:rFonts w:cs="Arial"/>
                <w:b/>
                <w:bCs/>
                <w:sz w:val="18"/>
                <w:szCs w:val="18"/>
              </w:rPr>
            </w:pPr>
            <w:ins w:id="2806" w:author="jonathan pritchard" w:date="2025-01-23T13:38:00Z" w16du:dateUtc="2025-01-23T13:38:00Z">
              <w:r w:rsidRPr="00340B0D">
                <w:rPr>
                  <w:rFonts w:cs="Arial"/>
                  <w:sz w:val="18"/>
                  <w:szCs w:val="18"/>
                </w:rPr>
                <w:t xml:space="preserve">        Light description</w:t>
              </w:r>
            </w:ins>
          </w:p>
        </w:tc>
        <w:tc>
          <w:tcPr>
            <w:tcW w:w="672" w:type="dxa"/>
            <w:tcBorders>
              <w:right w:val="single" w:sz="12" w:space="0" w:color="auto"/>
            </w:tcBorders>
          </w:tcPr>
          <w:p w14:paraId="67D83041" w14:textId="77777777" w:rsidR="006E73FA" w:rsidRPr="00340B0D" w:rsidRDefault="006E73FA" w:rsidP="00541D1A">
            <w:pPr>
              <w:jc w:val="center"/>
              <w:rPr>
                <w:ins w:id="2807" w:author="jonathan pritchard" w:date="2025-01-23T13:38:00Z" w16du:dateUtc="2025-01-23T13:38:00Z"/>
                <w:rFonts w:cs="Arial"/>
                <w:sz w:val="18"/>
                <w:szCs w:val="18"/>
              </w:rPr>
            </w:pPr>
          </w:p>
        </w:tc>
      </w:tr>
      <w:tr w:rsidR="006E73FA" w:rsidRPr="00340B0D" w14:paraId="5E6F9041" w14:textId="77777777" w:rsidTr="00541D1A">
        <w:trPr>
          <w:ins w:id="2808" w:author="jonathan pritchard" w:date="2025-01-23T13:38:00Z"/>
        </w:trPr>
        <w:customXmlInsRangeStart w:id="2809" w:author="jonathan pritchard" w:date="2025-01-23T13:38:00Z"/>
        <w:sdt>
          <w:sdtPr>
            <w:rPr>
              <w:rFonts w:cs="Arial"/>
              <w:sz w:val="18"/>
              <w:szCs w:val="18"/>
            </w:rPr>
            <w:alias w:val="Palette"/>
            <w:tag w:val="Palette"/>
            <w:id w:val="361636787"/>
            <w:placeholder>
              <w:docPart w:val="201073F663864D6B8CE0D84F9581136A"/>
            </w:placeholder>
            <w:comboBox>
              <w:listItem w:displayText="Day" w:value="Day"/>
              <w:listItem w:displayText="Dusk" w:value="Dusk"/>
              <w:listItem w:displayText="Night" w:value="Night"/>
            </w:comboBox>
          </w:sdtPr>
          <w:sdtContent>
            <w:customXmlInsRangeEnd w:id="2809"/>
            <w:tc>
              <w:tcPr>
                <w:tcW w:w="4656" w:type="dxa"/>
                <w:gridSpan w:val="5"/>
                <w:tcBorders>
                  <w:left w:val="single" w:sz="12" w:space="0" w:color="auto"/>
                  <w:bottom w:val="single" w:sz="12" w:space="0" w:color="auto"/>
                  <w:right w:val="single" w:sz="12" w:space="0" w:color="auto"/>
                </w:tcBorders>
              </w:tcPr>
              <w:p w14:paraId="4654407A" w14:textId="77777777" w:rsidR="006E73FA" w:rsidRPr="00340B0D" w:rsidRDefault="006E73FA" w:rsidP="00541D1A">
                <w:pPr>
                  <w:rPr>
                    <w:ins w:id="2810" w:author="jonathan pritchard" w:date="2025-01-23T13:38:00Z" w16du:dateUtc="2025-01-23T13:38:00Z"/>
                    <w:rFonts w:cs="Arial"/>
                    <w:sz w:val="18"/>
                    <w:szCs w:val="18"/>
                  </w:rPr>
                </w:pPr>
                <w:ins w:id="2811" w:author="jonathan pritchard" w:date="2025-01-23T13:38:00Z" w16du:dateUtc="2025-01-23T13:38:00Z">
                  <w:r w:rsidRPr="00340B0D">
                    <w:rPr>
                      <w:rFonts w:cs="Arial"/>
                      <w:sz w:val="18"/>
                      <w:szCs w:val="18"/>
                    </w:rPr>
                    <w:t>Day</w:t>
                  </w:r>
                </w:ins>
              </w:p>
            </w:tc>
            <w:customXmlInsRangeStart w:id="2812" w:author="jonathan pritchard" w:date="2025-01-23T13:38:00Z"/>
          </w:sdtContent>
        </w:sdt>
        <w:customXmlInsRangeEnd w:id="2812"/>
        <w:tc>
          <w:tcPr>
            <w:tcW w:w="3871" w:type="dxa"/>
            <w:gridSpan w:val="5"/>
            <w:tcBorders>
              <w:left w:val="single" w:sz="12" w:space="0" w:color="auto"/>
            </w:tcBorders>
          </w:tcPr>
          <w:p w14:paraId="293A6A41" w14:textId="77777777" w:rsidR="006E73FA" w:rsidRPr="00340B0D" w:rsidRDefault="006E73FA" w:rsidP="00541D1A">
            <w:pPr>
              <w:rPr>
                <w:ins w:id="2813" w:author="jonathan pritchard" w:date="2025-01-23T13:38:00Z" w16du:dateUtc="2025-01-23T13:38:00Z"/>
                <w:rFonts w:cs="Arial"/>
                <w:b/>
                <w:bCs/>
                <w:sz w:val="18"/>
                <w:szCs w:val="18"/>
              </w:rPr>
            </w:pPr>
            <w:ins w:id="2814" w:author="jonathan pritchard" w:date="2025-01-23T13:38:00Z" w16du:dateUtc="2025-01-23T13:38:00Z">
              <w:r w:rsidRPr="00340B0D">
                <w:rPr>
                  <w:rFonts w:cs="Arial"/>
                  <w:sz w:val="18"/>
                  <w:szCs w:val="18"/>
                </w:rPr>
                <w:t xml:space="preserve">        All other chart text</w:t>
              </w:r>
            </w:ins>
          </w:p>
        </w:tc>
        <w:tc>
          <w:tcPr>
            <w:tcW w:w="672" w:type="dxa"/>
            <w:tcBorders>
              <w:right w:val="single" w:sz="12" w:space="0" w:color="auto"/>
            </w:tcBorders>
          </w:tcPr>
          <w:p w14:paraId="410B0299" w14:textId="77777777" w:rsidR="006E73FA" w:rsidRPr="00340B0D" w:rsidRDefault="006E73FA" w:rsidP="00541D1A">
            <w:pPr>
              <w:jc w:val="center"/>
              <w:rPr>
                <w:ins w:id="2815" w:author="jonathan pritchard" w:date="2025-01-23T13:38:00Z" w16du:dateUtc="2025-01-23T13:38:00Z"/>
                <w:rFonts w:cs="Arial"/>
                <w:sz w:val="18"/>
                <w:szCs w:val="18"/>
              </w:rPr>
            </w:pPr>
          </w:p>
        </w:tc>
      </w:tr>
      <w:tr w:rsidR="006E73FA" w:rsidRPr="00340B0D" w14:paraId="3A58DECD" w14:textId="77777777" w:rsidTr="00541D1A">
        <w:trPr>
          <w:ins w:id="2816"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8FE044C" w14:textId="77777777" w:rsidR="006E73FA" w:rsidRPr="00340B0D" w:rsidRDefault="006E73FA" w:rsidP="00541D1A">
            <w:pPr>
              <w:jc w:val="center"/>
              <w:rPr>
                <w:ins w:id="2817" w:author="jonathan pritchard" w:date="2025-01-23T13:38:00Z" w16du:dateUtc="2025-01-23T13:38:00Z"/>
                <w:rFonts w:cs="Arial"/>
                <w:b/>
                <w:bCs/>
                <w:sz w:val="18"/>
                <w:szCs w:val="18"/>
              </w:rPr>
            </w:pPr>
          </w:p>
        </w:tc>
        <w:tc>
          <w:tcPr>
            <w:tcW w:w="3871" w:type="dxa"/>
            <w:gridSpan w:val="5"/>
            <w:tcBorders>
              <w:left w:val="single" w:sz="12" w:space="0" w:color="auto"/>
            </w:tcBorders>
          </w:tcPr>
          <w:p w14:paraId="43F7CD06" w14:textId="77777777" w:rsidR="006E73FA" w:rsidRPr="00340B0D" w:rsidRDefault="006E73FA" w:rsidP="00541D1A">
            <w:pPr>
              <w:rPr>
                <w:ins w:id="2818" w:author="jonathan pritchard" w:date="2025-01-23T13:38:00Z" w16du:dateUtc="2025-01-23T13:38:00Z"/>
                <w:rFonts w:cs="Arial"/>
                <w:sz w:val="18"/>
                <w:szCs w:val="18"/>
              </w:rPr>
            </w:pPr>
          </w:p>
        </w:tc>
        <w:tc>
          <w:tcPr>
            <w:tcW w:w="672" w:type="dxa"/>
            <w:tcBorders>
              <w:right w:val="single" w:sz="12" w:space="0" w:color="auto"/>
            </w:tcBorders>
            <w:vAlign w:val="center"/>
          </w:tcPr>
          <w:p w14:paraId="14812AEF" w14:textId="77777777" w:rsidR="006E73FA" w:rsidRPr="00340B0D" w:rsidRDefault="006E73FA" w:rsidP="00541D1A">
            <w:pPr>
              <w:jc w:val="center"/>
              <w:rPr>
                <w:ins w:id="2819" w:author="jonathan pritchard" w:date="2025-01-23T13:38:00Z" w16du:dateUtc="2025-01-23T13:38:00Z"/>
                <w:rFonts w:cs="Arial"/>
                <w:sz w:val="18"/>
                <w:szCs w:val="18"/>
              </w:rPr>
            </w:pPr>
          </w:p>
        </w:tc>
      </w:tr>
      <w:tr w:rsidR="006E73FA" w:rsidRPr="00340B0D" w14:paraId="1A2A483A" w14:textId="77777777" w:rsidTr="00541D1A">
        <w:trPr>
          <w:ins w:id="2820" w:author="jonathan pritchard" w:date="2025-01-23T13:3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E683F5A" w14:textId="77777777" w:rsidR="006E73FA" w:rsidRPr="00340B0D" w:rsidRDefault="006E73FA" w:rsidP="00541D1A">
            <w:pPr>
              <w:rPr>
                <w:ins w:id="2821" w:author="jonathan pritchard" w:date="2025-01-23T13:38:00Z" w16du:dateUtc="2025-01-23T13:38:00Z"/>
                <w:rFonts w:cs="Arial"/>
                <w:sz w:val="18"/>
                <w:szCs w:val="18"/>
              </w:rPr>
            </w:pPr>
          </w:p>
        </w:tc>
        <w:tc>
          <w:tcPr>
            <w:tcW w:w="3871" w:type="dxa"/>
            <w:gridSpan w:val="5"/>
            <w:tcBorders>
              <w:left w:val="single" w:sz="12" w:space="0" w:color="auto"/>
              <w:bottom w:val="single" w:sz="12" w:space="0" w:color="auto"/>
            </w:tcBorders>
          </w:tcPr>
          <w:p w14:paraId="00535A95" w14:textId="77777777" w:rsidR="006E73FA" w:rsidRPr="00340B0D" w:rsidRDefault="006E73FA" w:rsidP="00541D1A">
            <w:pPr>
              <w:jc w:val="center"/>
              <w:rPr>
                <w:ins w:id="2822" w:author="jonathan pritchard" w:date="2025-01-23T13:38:00Z" w16du:dateUtc="2025-01-23T13:38:00Z"/>
                <w:rFonts w:cs="Arial"/>
                <w:sz w:val="18"/>
                <w:szCs w:val="18"/>
              </w:rPr>
            </w:pPr>
          </w:p>
        </w:tc>
        <w:tc>
          <w:tcPr>
            <w:tcW w:w="672" w:type="dxa"/>
            <w:tcBorders>
              <w:bottom w:val="single" w:sz="12" w:space="0" w:color="auto"/>
              <w:right w:val="single" w:sz="12" w:space="0" w:color="auto"/>
            </w:tcBorders>
            <w:vAlign w:val="center"/>
          </w:tcPr>
          <w:p w14:paraId="18C6B569" w14:textId="77777777" w:rsidR="006E73FA" w:rsidRPr="00340B0D" w:rsidRDefault="006E73FA" w:rsidP="00541D1A">
            <w:pPr>
              <w:jc w:val="center"/>
              <w:rPr>
                <w:ins w:id="2823" w:author="jonathan pritchard" w:date="2025-01-23T13:38:00Z" w16du:dateUtc="2025-01-23T13:38:00Z"/>
                <w:rFonts w:cs="Arial"/>
                <w:sz w:val="18"/>
                <w:szCs w:val="18"/>
              </w:rPr>
            </w:pPr>
          </w:p>
        </w:tc>
      </w:tr>
      <w:tr w:rsidR="006E73FA" w:rsidRPr="00340B0D" w14:paraId="7E2DE720" w14:textId="77777777" w:rsidTr="00541D1A">
        <w:trPr>
          <w:ins w:id="2824" w:author="jonathan pritchard" w:date="2025-01-23T13:3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3219B10" w14:textId="77777777" w:rsidR="006E73FA" w:rsidRPr="00340B0D" w:rsidRDefault="006E73FA" w:rsidP="00541D1A">
            <w:pPr>
              <w:jc w:val="center"/>
              <w:rPr>
                <w:ins w:id="2825" w:author="jonathan pritchard" w:date="2025-01-23T13:38:00Z" w16du:dateUtc="2025-01-23T13:38:00Z"/>
                <w:rFonts w:cs="Arial"/>
                <w:b/>
                <w:bCs/>
                <w:sz w:val="18"/>
                <w:szCs w:val="18"/>
              </w:rPr>
            </w:pPr>
            <w:ins w:id="2826" w:author="jonathan pritchard" w:date="2025-01-23T13:38:00Z" w16du:dateUtc="2025-01-23T13:3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46977A" w14:textId="77777777" w:rsidR="006E73FA" w:rsidRPr="00340B0D" w:rsidRDefault="006E73FA" w:rsidP="00541D1A">
            <w:pPr>
              <w:jc w:val="center"/>
              <w:rPr>
                <w:ins w:id="2827" w:author="jonathan pritchard" w:date="2025-01-23T13:38:00Z" w16du:dateUtc="2025-01-23T13:38:00Z"/>
                <w:rFonts w:cs="Arial"/>
                <w:sz w:val="18"/>
                <w:szCs w:val="18"/>
              </w:rPr>
            </w:pPr>
            <w:ins w:id="2828" w:author="jonathan pritchard" w:date="2025-01-23T13:38:00Z" w16du:dateUtc="2025-01-23T13:38:00Z">
              <w:r w:rsidRPr="00340B0D">
                <w:rPr>
                  <w:rFonts w:cs="Arial"/>
                  <w:b/>
                  <w:bCs/>
                  <w:sz w:val="18"/>
                  <w:szCs w:val="18"/>
                </w:rPr>
                <w:t>Display</w:t>
              </w:r>
            </w:ins>
          </w:p>
        </w:tc>
      </w:tr>
      <w:tr w:rsidR="006E73FA" w:rsidRPr="00340B0D" w14:paraId="49469978" w14:textId="77777777" w:rsidTr="00541D1A">
        <w:trPr>
          <w:trHeight w:val="287"/>
          <w:ins w:id="2829" w:author="jonathan pritchard" w:date="2025-01-23T13:38:00Z"/>
        </w:trPr>
        <w:tc>
          <w:tcPr>
            <w:tcW w:w="1789" w:type="dxa"/>
            <w:tcBorders>
              <w:left w:val="single" w:sz="12" w:space="0" w:color="auto"/>
              <w:bottom w:val="single" w:sz="4" w:space="0" w:color="auto"/>
            </w:tcBorders>
          </w:tcPr>
          <w:p w14:paraId="4208C597" w14:textId="77777777" w:rsidR="006E73FA" w:rsidRPr="00340B0D" w:rsidRDefault="006E73FA" w:rsidP="00541D1A">
            <w:pPr>
              <w:rPr>
                <w:ins w:id="2830" w:author="jonathan pritchard" w:date="2025-01-23T13:38:00Z" w16du:dateUtc="2025-01-23T13:38:00Z"/>
                <w:rFonts w:cs="Arial"/>
                <w:sz w:val="18"/>
                <w:szCs w:val="18"/>
              </w:rPr>
            </w:pPr>
            <w:ins w:id="2831" w:author="jonathan pritchard" w:date="2025-01-23T13:38:00Z" w16du:dateUtc="2025-01-23T13:38:00Z">
              <w:r w:rsidRPr="00340B0D">
                <w:rPr>
                  <w:rFonts w:cs="Arial"/>
                  <w:sz w:val="18"/>
                  <w:szCs w:val="18"/>
                </w:rPr>
                <w:t>Start Date</w:t>
              </w:r>
            </w:ins>
          </w:p>
        </w:tc>
        <w:tc>
          <w:tcPr>
            <w:tcW w:w="2867" w:type="dxa"/>
            <w:gridSpan w:val="4"/>
            <w:tcBorders>
              <w:bottom w:val="single" w:sz="4" w:space="0" w:color="auto"/>
              <w:right w:val="single" w:sz="12" w:space="0" w:color="auto"/>
            </w:tcBorders>
          </w:tcPr>
          <w:p w14:paraId="6590FB35" w14:textId="77777777" w:rsidR="006E73FA" w:rsidRPr="00340B0D" w:rsidRDefault="006E73FA" w:rsidP="00541D1A">
            <w:pPr>
              <w:rPr>
                <w:ins w:id="2832" w:author="jonathan pritchard" w:date="2025-01-23T13:38:00Z" w16du:dateUtc="2025-01-23T13:3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0219CB" w14:textId="77777777" w:rsidR="006E73FA" w:rsidRPr="00340B0D" w:rsidRDefault="006E73FA" w:rsidP="00541D1A">
            <w:pPr>
              <w:rPr>
                <w:ins w:id="2833" w:author="jonathan pritchard" w:date="2025-01-23T13:38:00Z" w16du:dateUtc="2025-01-23T13:38:00Z"/>
                <w:rFonts w:cs="Arial"/>
                <w:sz w:val="18"/>
                <w:szCs w:val="18"/>
              </w:rPr>
            </w:pPr>
            <w:ins w:id="2834" w:author="jonathan pritchard" w:date="2025-01-23T13:38:00Z" w16du:dateUtc="2025-01-23T13:3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9A425B0" w14:textId="77777777" w:rsidR="006E73FA" w:rsidRPr="00C87169" w:rsidRDefault="006E73FA" w:rsidP="00541D1A">
            <w:pPr>
              <w:rPr>
                <w:ins w:id="2835" w:author="jonathan pritchard" w:date="2025-01-23T13:38:00Z" w16du:dateUtc="2025-01-23T13:38:00Z"/>
                <w:rFonts w:cs="Arial"/>
              </w:rPr>
            </w:pPr>
          </w:p>
        </w:tc>
      </w:tr>
      <w:tr w:rsidR="006E73FA" w:rsidRPr="00340B0D" w14:paraId="5F2DD3D9" w14:textId="77777777" w:rsidTr="00541D1A">
        <w:trPr>
          <w:ins w:id="2836" w:author="jonathan pritchard" w:date="2025-01-23T13:38:00Z"/>
        </w:trPr>
        <w:tc>
          <w:tcPr>
            <w:tcW w:w="1789" w:type="dxa"/>
            <w:tcBorders>
              <w:left w:val="single" w:sz="12" w:space="0" w:color="auto"/>
              <w:bottom w:val="single" w:sz="4" w:space="0" w:color="auto"/>
            </w:tcBorders>
          </w:tcPr>
          <w:p w14:paraId="347A63D7" w14:textId="77777777" w:rsidR="006E73FA" w:rsidRPr="00340B0D" w:rsidRDefault="006E73FA" w:rsidP="00541D1A">
            <w:pPr>
              <w:rPr>
                <w:ins w:id="2837" w:author="jonathan pritchard" w:date="2025-01-23T13:38:00Z" w16du:dateUtc="2025-01-23T13:38:00Z"/>
                <w:rFonts w:cs="Arial"/>
                <w:sz w:val="18"/>
                <w:szCs w:val="18"/>
              </w:rPr>
            </w:pPr>
            <w:ins w:id="2838" w:author="jonathan pritchard" w:date="2025-01-23T13:38:00Z" w16du:dateUtc="2025-01-23T13:3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6550160" w14:textId="77777777" w:rsidR="006E73FA" w:rsidRPr="00340B0D" w:rsidRDefault="006E73FA" w:rsidP="00541D1A">
            <w:pPr>
              <w:rPr>
                <w:ins w:id="2839" w:author="jonathan pritchard" w:date="2025-01-23T13:38:00Z" w16du:dateUtc="2025-01-23T13:3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622AAA7" w14:textId="77777777" w:rsidR="006E73FA" w:rsidRPr="00340B0D" w:rsidRDefault="006E73FA" w:rsidP="00541D1A">
            <w:pPr>
              <w:rPr>
                <w:ins w:id="2840" w:author="jonathan pritchard" w:date="2025-01-23T13:38:00Z" w16du:dateUtc="2025-01-23T13:38:00Z"/>
                <w:rFonts w:cs="Arial"/>
                <w:sz w:val="18"/>
                <w:szCs w:val="18"/>
              </w:rPr>
            </w:pPr>
            <w:ins w:id="2841" w:author="jonathan pritchard" w:date="2025-01-23T13:38:00Z" w16du:dateUtc="2025-01-23T13:3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F975ED" w14:textId="77777777" w:rsidR="006E73FA" w:rsidRPr="00340B0D" w:rsidRDefault="006E73FA" w:rsidP="00541D1A">
            <w:pPr>
              <w:rPr>
                <w:ins w:id="2842" w:author="jonathan pritchard" w:date="2025-01-23T13:38:00Z" w16du:dateUtc="2025-01-23T13:38:00Z"/>
                <w:rFonts w:cs="Arial"/>
                <w:sz w:val="18"/>
                <w:szCs w:val="18"/>
              </w:rPr>
            </w:pPr>
            <w:ins w:id="2843" w:author="jonathan pritchard" w:date="2025-01-23T13:38:00Z" w16du:dateUtc="2025-01-23T13:38:00Z">
              <w:r w:rsidRPr="00340B0D">
                <w:rPr>
                  <w:rFonts w:cs="Arial"/>
                  <w:sz w:val="18"/>
                  <w:szCs w:val="18"/>
                </w:rPr>
                <w:t>1:</w:t>
              </w:r>
              <w:r>
                <w:rPr>
                  <w:rFonts w:cs="Arial"/>
                  <w:sz w:val="18"/>
                  <w:szCs w:val="18"/>
                </w:rPr>
                <w:t>60000</w:t>
              </w:r>
            </w:ins>
          </w:p>
        </w:tc>
      </w:tr>
      <w:tr w:rsidR="006E73FA" w:rsidRPr="00340B0D" w14:paraId="4A803DE5" w14:textId="77777777" w:rsidTr="00541D1A">
        <w:trPr>
          <w:ins w:id="2844" w:author="jonathan pritchard" w:date="2025-01-23T13:3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C2501FF" w14:textId="77777777" w:rsidR="006E73FA" w:rsidRPr="00340B0D" w:rsidRDefault="006E73FA" w:rsidP="00541D1A">
            <w:pPr>
              <w:jc w:val="center"/>
              <w:rPr>
                <w:ins w:id="2845" w:author="jonathan pritchard" w:date="2025-01-23T13:38:00Z" w16du:dateUtc="2025-01-23T13:3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2CA8F7F" w14:textId="77777777" w:rsidR="006E73FA" w:rsidRPr="00340B0D" w:rsidRDefault="006E73FA" w:rsidP="00541D1A">
            <w:pPr>
              <w:rPr>
                <w:ins w:id="2846" w:author="jonathan pritchard" w:date="2025-01-23T13:38:00Z" w16du:dateUtc="2025-01-23T13:38:00Z"/>
                <w:rFonts w:cs="Arial"/>
                <w:sz w:val="18"/>
                <w:szCs w:val="18"/>
              </w:rPr>
            </w:pPr>
            <w:ins w:id="2847" w:author="jonathan pritchard" w:date="2025-01-23T13:38:00Z" w16du:dateUtc="2025-01-23T13:3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FB85B" w14:textId="77777777" w:rsidR="006E73FA" w:rsidRPr="00340B0D" w:rsidRDefault="006E73FA" w:rsidP="00541D1A">
            <w:pPr>
              <w:rPr>
                <w:ins w:id="2848" w:author="jonathan pritchard" w:date="2025-01-23T13:38:00Z" w16du:dateUtc="2025-01-23T13:38:00Z"/>
                <w:rFonts w:cs="Arial"/>
                <w:sz w:val="18"/>
                <w:szCs w:val="18"/>
              </w:rPr>
            </w:pPr>
          </w:p>
        </w:tc>
      </w:tr>
      <w:tr w:rsidR="006E73FA" w:rsidRPr="00340B0D" w14:paraId="2A6E0707" w14:textId="77777777" w:rsidTr="00541D1A">
        <w:trPr>
          <w:ins w:id="2849"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34D354EE" w14:textId="77777777" w:rsidR="006E73FA" w:rsidRPr="00340B0D" w:rsidRDefault="006E73FA" w:rsidP="00541D1A">
            <w:pPr>
              <w:rPr>
                <w:ins w:id="2850" w:author="jonathan pritchard" w:date="2025-01-23T13:38:00Z" w16du:dateUtc="2025-01-23T13:38:00Z"/>
                <w:rFonts w:cs="Arial"/>
                <w:sz w:val="18"/>
                <w:szCs w:val="18"/>
              </w:rPr>
            </w:pPr>
          </w:p>
        </w:tc>
      </w:tr>
      <w:tr w:rsidR="006E73FA" w:rsidRPr="00340B0D" w14:paraId="421FE231" w14:textId="77777777" w:rsidTr="00541D1A">
        <w:trPr>
          <w:ins w:id="2851"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1065D7" w14:textId="77777777" w:rsidR="006E73FA" w:rsidRPr="00340B0D" w:rsidRDefault="006E73FA" w:rsidP="00541D1A">
            <w:pPr>
              <w:jc w:val="center"/>
              <w:rPr>
                <w:ins w:id="2852" w:author="jonathan pritchard" w:date="2025-01-23T13:38:00Z" w16du:dateUtc="2025-01-23T13:38:00Z"/>
                <w:rFonts w:cs="Arial"/>
                <w:b/>
                <w:bCs/>
                <w:sz w:val="18"/>
                <w:szCs w:val="18"/>
              </w:rPr>
            </w:pPr>
            <w:ins w:id="2853" w:author="jonathan pritchard" w:date="2025-01-23T13:38:00Z" w16du:dateUtc="2025-01-23T13:38:00Z">
              <w:r w:rsidRPr="00340B0D">
                <w:rPr>
                  <w:rFonts w:cs="Arial"/>
                  <w:b/>
                  <w:bCs/>
                  <w:sz w:val="18"/>
                  <w:szCs w:val="18"/>
                </w:rPr>
                <w:t>Viewing Group</w:t>
              </w:r>
              <w:r>
                <w:rPr>
                  <w:rFonts w:cs="Arial"/>
                  <w:b/>
                  <w:bCs/>
                  <w:sz w:val="18"/>
                  <w:szCs w:val="18"/>
                </w:rPr>
                <w:t>s (Default = On)</w:t>
              </w:r>
            </w:ins>
          </w:p>
        </w:tc>
      </w:tr>
      <w:tr w:rsidR="006E73FA" w:rsidRPr="00340B0D" w14:paraId="55DDBEE1" w14:textId="77777777" w:rsidTr="00E72BE6">
        <w:trPr>
          <w:ins w:id="2854" w:author="jonathan pritchard" w:date="2025-01-23T13:38:00Z"/>
        </w:trPr>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3539A8" w14:textId="77777777" w:rsidR="006E73FA" w:rsidRPr="00340B0D" w:rsidRDefault="006E73FA" w:rsidP="00541D1A">
            <w:pPr>
              <w:jc w:val="center"/>
              <w:rPr>
                <w:ins w:id="2855" w:author="jonathan pritchard" w:date="2025-01-23T13:38:00Z" w16du:dateUtc="2025-01-23T13:38:00Z"/>
                <w:rFonts w:cs="Arial"/>
                <w:b/>
                <w:bCs/>
                <w:sz w:val="18"/>
                <w:szCs w:val="18"/>
              </w:rPr>
            </w:pPr>
            <w:ins w:id="2856" w:author="jonathan pritchard" w:date="2025-01-23T13:38:00Z" w16du:dateUtc="2025-01-23T13:38:00Z">
              <w:r w:rsidRPr="00340B0D">
                <w:rPr>
                  <w:rFonts w:cs="Arial"/>
                  <w:b/>
                  <w:bCs/>
                  <w:sz w:val="18"/>
                  <w:szCs w:val="18"/>
                </w:rPr>
                <w:t>Standard Display</w:t>
              </w:r>
            </w:ins>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F1C34B" w14:textId="77777777" w:rsidR="006E73FA" w:rsidRPr="00340B0D" w:rsidRDefault="006E73FA" w:rsidP="00541D1A">
            <w:pPr>
              <w:jc w:val="center"/>
              <w:rPr>
                <w:ins w:id="2857" w:author="jonathan pritchard" w:date="2025-01-23T13:38:00Z" w16du:dateUtc="2025-01-23T13:38:00Z"/>
                <w:rFonts w:cs="Arial"/>
                <w:b/>
                <w:bCs/>
                <w:sz w:val="18"/>
                <w:szCs w:val="18"/>
              </w:rPr>
            </w:pPr>
            <w:ins w:id="2858" w:author="jonathan pritchard" w:date="2025-01-23T13:38:00Z" w16du:dateUtc="2025-01-23T13:38:00Z">
              <w:r w:rsidRPr="00340B0D">
                <w:rPr>
                  <w:rFonts w:cs="Arial"/>
                  <w:b/>
                  <w:bCs/>
                  <w:sz w:val="18"/>
                  <w:szCs w:val="18"/>
                </w:rPr>
                <w:t>Other</w:t>
              </w:r>
            </w:ins>
          </w:p>
        </w:tc>
      </w:tr>
      <w:tr w:rsidR="006E73FA" w:rsidRPr="00340B0D" w14:paraId="0C90CF57" w14:textId="77777777" w:rsidTr="00E72BE6">
        <w:trPr>
          <w:ins w:id="2859"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6F0A524" w14:textId="77777777" w:rsidR="006E73FA" w:rsidRPr="00340B0D" w:rsidRDefault="006E73FA" w:rsidP="00541D1A">
            <w:pPr>
              <w:rPr>
                <w:ins w:id="2860" w:author="jonathan pritchard" w:date="2025-01-23T13:38:00Z" w16du:dateUtc="2025-01-23T13:38:00Z"/>
                <w:rFonts w:cs="Arial"/>
                <w:sz w:val="18"/>
                <w:szCs w:val="18"/>
              </w:rPr>
            </w:pPr>
            <w:ins w:id="2861" w:author="jonathan pritchard" w:date="2025-01-23T13:38:00Z" w16du:dateUtc="2025-01-23T13:38:00Z">
              <w:r w:rsidRPr="00340B0D">
                <w:rPr>
                  <w:rFonts w:cs="Arial"/>
                  <w:sz w:val="18"/>
                  <w:szCs w:val="18"/>
                </w:rPr>
                <w:t>Drying lines</w:t>
              </w:r>
            </w:ins>
          </w:p>
        </w:tc>
        <w:tc>
          <w:tcPr>
            <w:tcW w:w="713" w:type="dxa"/>
            <w:gridSpan w:val="2"/>
            <w:tcBorders>
              <w:top w:val="single" w:sz="4" w:space="0" w:color="auto"/>
              <w:left w:val="single" w:sz="4" w:space="0" w:color="auto"/>
              <w:bottom w:val="single" w:sz="4" w:space="0" w:color="auto"/>
              <w:right w:val="single" w:sz="12" w:space="0" w:color="auto"/>
            </w:tcBorders>
          </w:tcPr>
          <w:p w14:paraId="48FC2E7E" w14:textId="77777777" w:rsidR="006E73FA" w:rsidRPr="00340B0D" w:rsidRDefault="006E73FA" w:rsidP="00541D1A">
            <w:pPr>
              <w:jc w:val="center"/>
              <w:rPr>
                <w:ins w:id="2862"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D907E81" w14:textId="77777777" w:rsidR="006E73FA" w:rsidRPr="00340B0D" w:rsidRDefault="006E73FA" w:rsidP="00541D1A">
            <w:pPr>
              <w:pStyle w:val="Default"/>
              <w:rPr>
                <w:ins w:id="2863" w:author="jonathan pritchard" w:date="2025-01-23T13:38:00Z" w16du:dateUtc="2025-01-23T13:38:00Z"/>
                <w:sz w:val="18"/>
                <w:szCs w:val="18"/>
              </w:rPr>
            </w:pPr>
            <w:ins w:id="2864" w:author="jonathan pritchard" w:date="2025-01-23T13:38:00Z" w16du:dateUtc="2025-01-23T13:3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B51CF76" w14:textId="77777777" w:rsidR="006E73FA" w:rsidRPr="00340B0D" w:rsidRDefault="006E73FA" w:rsidP="00541D1A">
            <w:pPr>
              <w:rPr>
                <w:ins w:id="2865" w:author="jonathan pritchard" w:date="2025-01-23T13:38:00Z" w16du:dateUtc="2025-01-23T13:38:00Z"/>
                <w:rFonts w:cs="Arial"/>
                <w:sz w:val="18"/>
                <w:szCs w:val="18"/>
              </w:rPr>
            </w:pPr>
          </w:p>
        </w:tc>
      </w:tr>
      <w:tr w:rsidR="006E73FA" w:rsidRPr="00340B0D" w14:paraId="7284D84C" w14:textId="77777777" w:rsidTr="00E72BE6">
        <w:trPr>
          <w:ins w:id="2866"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A6EFE9E" w14:textId="77777777" w:rsidR="006E73FA" w:rsidRPr="00340B0D" w:rsidRDefault="006E73FA" w:rsidP="00541D1A">
            <w:pPr>
              <w:pStyle w:val="Default"/>
              <w:rPr>
                <w:ins w:id="2867" w:author="jonathan pritchard" w:date="2025-01-23T13:38:00Z" w16du:dateUtc="2025-01-23T13:38:00Z"/>
                <w:sz w:val="18"/>
                <w:szCs w:val="18"/>
              </w:rPr>
            </w:pPr>
            <w:ins w:id="2868" w:author="jonathan pritchard" w:date="2025-01-23T13:38:00Z" w16du:dateUtc="2025-01-23T13:38:00Z">
              <w:r w:rsidRPr="00340B0D">
                <w:rPr>
                  <w:sz w:val="18"/>
                  <w:szCs w:val="18"/>
                </w:rPr>
                <w:t>Buoys. Beacons, aids to navigation</w:t>
              </w:r>
            </w:ins>
          </w:p>
        </w:tc>
        <w:tc>
          <w:tcPr>
            <w:tcW w:w="713" w:type="dxa"/>
            <w:gridSpan w:val="2"/>
            <w:tcBorders>
              <w:top w:val="single" w:sz="4" w:space="0" w:color="auto"/>
              <w:left w:val="single" w:sz="4" w:space="0" w:color="auto"/>
              <w:bottom w:val="single" w:sz="4" w:space="0" w:color="auto"/>
              <w:right w:val="single" w:sz="12" w:space="0" w:color="auto"/>
            </w:tcBorders>
          </w:tcPr>
          <w:p w14:paraId="7F2ACE35" w14:textId="77777777" w:rsidR="006E73FA" w:rsidRPr="00340B0D" w:rsidRDefault="006E73FA" w:rsidP="00541D1A">
            <w:pPr>
              <w:jc w:val="center"/>
              <w:rPr>
                <w:ins w:id="2869"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835CD27" w14:textId="77777777" w:rsidR="006E73FA" w:rsidRPr="00340B0D" w:rsidRDefault="006E73FA" w:rsidP="00541D1A">
            <w:pPr>
              <w:pStyle w:val="Default"/>
              <w:rPr>
                <w:ins w:id="2870" w:author="jonathan pritchard" w:date="2025-01-23T13:38:00Z" w16du:dateUtc="2025-01-23T13:38:00Z"/>
                <w:sz w:val="18"/>
                <w:szCs w:val="18"/>
              </w:rPr>
            </w:pPr>
            <w:ins w:id="2871" w:author="jonathan pritchard" w:date="2025-01-23T13:38:00Z" w16du:dateUtc="2025-01-23T13:3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0C1B6C" w14:textId="77777777" w:rsidR="006E73FA" w:rsidRPr="00340B0D" w:rsidRDefault="006E73FA" w:rsidP="00541D1A">
            <w:pPr>
              <w:rPr>
                <w:ins w:id="2872" w:author="jonathan pritchard" w:date="2025-01-23T13:38:00Z" w16du:dateUtc="2025-01-23T13:38:00Z"/>
                <w:rFonts w:cs="Arial"/>
                <w:sz w:val="18"/>
                <w:szCs w:val="18"/>
              </w:rPr>
            </w:pPr>
          </w:p>
        </w:tc>
      </w:tr>
      <w:tr w:rsidR="006E73FA" w:rsidRPr="00340B0D" w14:paraId="6BB57568" w14:textId="77777777" w:rsidTr="00E72BE6">
        <w:trPr>
          <w:ins w:id="287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D6AC22F" w14:textId="77777777" w:rsidR="006E73FA" w:rsidRPr="00340B0D" w:rsidRDefault="006E73FA" w:rsidP="00541D1A">
            <w:pPr>
              <w:pStyle w:val="Default"/>
              <w:ind w:left="720"/>
              <w:rPr>
                <w:ins w:id="2874" w:author="jonathan pritchard" w:date="2025-01-23T13:38:00Z" w16du:dateUtc="2025-01-23T13:38:00Z"/>
                <w:sz w:val="18"/>
                <w:szCs w:val="18"/>
              </w:rPr>
            </w:pPr>
            <w:ins w:id="2875" w:author="jonathan pritchard" w:date="2025-01-23T13:38:00Z" w16du:dateUtc="2025-01-23T13:38:00Z">
              <w:r w:rsidRPr="00340B0D">
                <w:rPr>
                  <w:sz w:val="18"/>
                  <w:szCs w:val="18"/>
                </w:rPr>
                <w:t xml:space="preserve">Buoys, beacons, structures </w:t>
              </w:r>
            </w:ins>
          </w:p>
        </w:tc>
        <w:tc>
          <w:tcPr>
            <w:tcW w:w="713" w:type="dxa"/>
            <w:gridSpan w:val="2"/>
            <w:tcBorders>
              <w:top w:val="single" w:sz="4" w:space="0" w:color="auto"/>
              <w:left w:val="single" w:sz="4" w:space="0" w:color="auto"/>
              <w:bottom w:val="single" w:sz="4" w:space="0" w:color="auto"/>
              <w:right w:val="single" w:sz="12" w:space="0" w:color="auto"/>
            </w:tcBorders>
          </w:tcPr>
          <w:p w14:paraId="33A8788A" w14:textId="77777777" w:rsidR="006E73FA" w:rsidRPr="00340B0D" w:rsidRDefault="006E73FA" w:rsidP="00541D1A">
            <w:pPr>
              <w:jc w:val="center"/>
              <w:rPr>
                <w:ins w:id="2876"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1251C86" w14:textId="77777777" w:rsidR="006E73FA" w:rsidRPr="00340B0D" w:rsidRDefault="006E73FA" w:rsidP="00541D1A">
            <w:pPr>
              <w:pStyle w:val="Default"/>
              <w:rPr>
                <w:ins w:id="2877" w:author="jonathan pritchard" w:date="2025-01-23T13:38:00Z" w16du:dateUtc="2025-01-23T13:38:00Z"/>
                <w:sz w:val="18"/>
                <w:szCs w:val="18"/>
              </w:rPr>
            </w:pPr>
            <w:ins w:id="2878" w:author="jonathan pritchard" w:date="2025-01-23T13:38:00Z" w16du:dateUtc="2025-01-23T13:3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7C42B13" w14:textId="77777777" w:rsidR="006E73FA" w:rsidRPr="00340B0D" w:rsidRDefault="006E73FA" w:rsidP="00541D1A">
            <w:pPr>
              <w:rPr>
                <w:ins w:id="2879" w:author="jonathan pritchard" w:date="2025-01-23T13:38:00Z" w16du:dateUtc="2025-01-23T13:38:00Z"/>
                <w:rFonts w:cs="Arial"/>
                <w:sz w:val="18"/>
                <w:szCs w:val="18"/>
              </w:rPr>
            </w:pPr>
          </w:p>
        </w:tc>
      </w:tr>
      <w:tr w:rsidR="006E73FA" w:rsidRPr="00340B0D" w14:paraId="2E2148C6" w14:textId="77777777" w:rsidTr="00E72BE6">
        <w:trPr>
          <w:ins w:id="2880"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B65FA23" w14:textId="77777777" w:rsidR="006E73FA" w:rsidRPr="00340B0D" w:rsidRDefault="006E73FA" w:rsidP="00541D1A">
            <w:pPr>
              <w:pStyle w:val="Default"/>
              <w:ind w:left="720"/>
              <w:rPr>
                <w:ins w:id="2881" w:author="jonathan pritchard" w:date="2025-01-23T13:38:00Z" w16du:dateUtc="2025-01-23T13:38:00Z"/>
                <w:sz w:val="18"/>
                <w:szCs w:val="18"/>
              </w:rPr>
            </w:pPr>
            <w:ins w:id="2882" w:author="jonathan pritchard" w:date="2025-01-23T13:38:00Z" w16du:dateUtc="2025-01-23T13:38:00Z">
              <w:r w:rsidRPr="00340B0D">
                <w:rPr>
                  <w:sz w:val="18"/>
                  <w:szCs w:val="18"/>
                </w:rPr>
                <w:t>Lights</w:t>
              </w:r>
            </w:ins>
          </w:p>
        </w:tc>
        <w:tc>
          <w:tcPr>
            <w:tcW w:w="713" w:type="dxa"/>
            <w:gridSpan w:val="2"/>
            <w:tcBorders>
              <w:top w:val="single" w:sz="4" w:space="0" w:color="auto"/>
              <w:left w:val="single" w:sz="4" w:space="0" w:color="auto"/>
              <w:bottom w:val="single" w:sz="4" w:space="0" w:color="auto"/>
              <w:right w:val="single" w:sz="12" w:space="0" w:color="auto"/>
            </w:tcBorders>
          </w:tcPr>
          <w:p w14:paraId="0239E52A" w14:textId="77777777" w:rsidR="006E73FA" w:rsidRPr="00340B0D" w:rsidRDefault="006E73FA" w:rsidP="00541D1A">
            <w:pPr>
              <w:jc w:val="center"/>
              <w:rPr>
                <w:ins w:id="2883"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2192493" w14:textId="77777777" w:rsidR="006E73FA" w:rsidRPr="00340B0D" w:rsidRDefault="006E73FA" w:rsidP="00541D1A">
            <w:pPr>
              <w:pStyle w:val="Default"/>
              <w:rPr>
                <w:ins w:id="2884" w:author="jonathan pritchard" w:date="2025-01-23T13:38:00Z" w16du:dateUtc="2025-01-23T13:38:00Z"/>
                <w:sz w:val="18"/>
                <w:szCs w:val="18"/>
              </w:rPr>
            </w:pPr>
            <w:ins w:id="2885" w:author="jonathan pritchard" w:date="2025-01-23T13:38:00Z" w16du:dateUtc="2025-01-23T13:3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9CC43E" w14:textId="77777777" w:rsidR="006E73FA" w:rsidRPr="00340B0D" w:rsidRDefault="006E73FA" w:rsidP="00541D1A">
            <w:pPr>
              <w:rPr>
                <w:ins w:id="2886" w:author="jonathan pritchard" w:date="2025-01-23T13:38:00Z" w16du:dateUtc="2025-01-23T13:38:00Z"/>
                <w:rFonts w:cs="Arial"/>
                <w:sz w:val="18"/>
                <w:szCs w:val="18"/>
              </w:rPr>
            </w:pPr>
          </w:p>
        </w:tc>
      </w:tr>
      <w:tr w:rsidR="006E73FA" w:rsidRPr="00340B0D" w14:paraId="234F47CB" w14:textId="77777777" w:rsidTr="00E72BE6">
        <w:trPr>
          <w:ins w:id="2887"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DF1A65E" w14:textId="77777777" w:rsidR="006E73FA" w:rsidRPr="00340B0D" w:rsidRDefault="006E73FA" w:rsidP="00541D1A">
            <w:pPr>
              <w:pStyle w:val="Default"/>
              <w:rPr>
                <w:ins w:id="2888" w:author="jonathan pritchard" w:date="2025-01-23T13:38:00Z" w16du:dateUtc="2025-01-23T13:38:00Z"/>
                <w:sz w:val="18"/>
                <w:szCs w:val="18"/>
              </w:rPr>
            </w:pPr>
            <w:ins w:id="2889" w:author="jonathan pritchard" w:date="2025-01-23T13:38:00Z" w16du:dateUtc="2025-01-23T13:38:00Z">
              <w:r w:rsidRPr="00340B0D">
                <w:rPr>
                  <w:sz w:val="18"/>
                  <w:szCs w:val="18"/>
                </w:rPr>
                <w:t>Boundaries and limits</w:t>
              </w:r>
            </w:ins>
          </w:p>
        </w:tc>
        <w:tc>
          <w:tcPr>
            <w:tcW w:w="713" w:type="dxa"/>
            <w:gridSpan w:val="2"/>
            <w:tcBorders>
              <w:top w:val="single" w:sz="4" w:space="0" w:color="auto"/>
              <w:left w:val="single" w:sz="4" w:space="0" w:color="auto"/>
              <w:bottom w:val="single" w:sz="4" w:space="0" w:color="auto"/>
              <w:right w:val="single" w:sz="12" w:space="0" w:color="auto"/>
            </w:tcBorders>
          </w:tcPr>
          <w:p w14:paraId="4A8854FD" w14:textId="77777777" w:rsidR="006E73FA" w:rsidRPr="00340B0D" w:rsidRDefault="006E73FA" w:rsidP="00541D1A">
            <w:pPr>
              <w:jc w:val="center"/>
              <w:rPr>
                <w:ins w:id="2890"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6B315CE0" w14:textId="77777777" w:rsidR="006E73FA" w:rsidRPr="00340B0D" w:rsidRDefault="006E73FA" w:rsidP="00541D1A">
            <w:pPr>
              <w:pStyle w:val="Default"/>
              <w:rPr>
                <w:ins w:id="2891" w:author="jonathan pritchard" w:date="2025-01-23T13:38:00Z" w16du:dateUtc="2025-01-23T13:38:00Z"/>
                <w:sz w:val="18"/>
                <w:szCs w:val="18"/>
              </w:rPr>
            </w:pPr>
            <w:ins w:id="2892" w:author="jonathan pritchard" w:date="2025-01-23T13:38:00Z" w16du:dateUtc="2025-01-23T13:3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4FDF3" w14:textId="77777777" w:rsidR="006E73FA" w:rsidRPr="00340B0D" w:rsidRDefault="006E73FA" w:rsidP="00541D1A">
            <w:pPr>
              <w:rPr>
                <w:ins w:id="2893" w:author="jonathan pritchard" w:date="2025-01-23T13:38:00Z" w16du:dateUtc="2025-01-23T13:38:00Z"/>
                <w:rFonts w:cs="Arial"/>
                <w:sz w:val="18"/>
                <w:szCs w:val="18"/>
              </w:rPr>
            </w:pPr>
          </w:p>
        </w:tc>
      </w:tr>
      <w:tr w:rsidR="006E73FA" w:rsidRPr="00340B0D" w14:paraId="2963CC79" w14:textId="77777777" w:rsidTr="00E72BE6">
        <w:trPr>
          <w:ins w:id="2894"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3381FB88" w14:textId="77777777" w:rsidR="006E73FA" w:rsidRPr="00340B0D" w:rsidRDefault="006E73FA" w:rsidP="00541D1A">
            <w:pPr>
              <w:pStyle w:val="Default"/>
              <w:rPr>
                <w:ins w:id="2895" w:author="jonathan pritchard" w:date="2025-01-23T13:38:00Z" w16du:dateUtc="2025-01-23T13:38:00Z"/>
                <w:sz w:val="18"/>
                <w:szCs w:val="18"/>
              </w:rPr>
            </w:pPr>
            <w:ins w:id="2896" w:author="jonathan pritchard" w:date="2025-01-23T13:38:00Z" w16du:dateUtc="2025-01-23T13:38:00Z">
              <w:r w:rsidRPr="00340B0D">
                <w:rPr>
                  <w:sz w:val="18"/>
                  <w:szCs w:val="18"/>
                </w:rPr>
                <w:t>Prohibited and restricted areas</w:t>
              </w:r>
            </w:ins>
          </w:p>
        </w:tc>
        <w:tc>
          <w:tcPr>
            <w:tcW w:w="713" w:type="dxa"/>
            <w:gridSpan w:val="2"/>
            <w:tcBorders>
              <w:top w:val="single" w:sz="4" w:space="0" w:color="auto"/>
              <w:left w:val="single" w:sz="4" w:space="0" w:color="auto"/>
              <w:bottom w:val="single" w:sz="4" w:space="0" w:color="auto"/>
              <w:right w:val="single" w:sz="12" w:space="0" w:color="auto"/>
            </w:tcBorders>
          </w:tcPr>
          <w:p w14:paraId="1C9B6082" w14:textId="77777777" w:rsidR="006E73FA" w:rsidRPr="00340B0D" w:rsidRDefault="006E73FA" w:rsidP="00541D1A">
            <w:pPr>
              <w:jc w:val="center"/>
              <w:rPr>
                <w:ins w:id="2897"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FD21560" w14:textId="77777777" w:rsidR="006E73FA" w:rsidRPr="00340B0D" w:rsidRDefault="006E73FA" w:rsidP="00541D1A">
            <w:pPr>
              <w:pStyle w:val="Default"/>
              <w:rPr>
                <w:ins w:id="2898" w:author="jonathan pritchard" w:date="2025-01-23T13:38:00Z" w16du:dateUtc="2025-01-23T13:38:00Z"/>
                <w:sz w:val="18"/>
                <w:szCs w:val="18"/>
              </w:rPr>
            </w:pPr>
            <w:ins w:id="2899" w:author="jonathan pritchard" w:date="2025-01-23T13:38:00Z" w16du:dateUtc="2025-01-23T13:3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98AB58E" w14:textId="77777777" w:rsidR="006E73FA" w:rsidRPr="00340B0D" w:rsidRDefault="006E73FA" w:rsidP="00541D1A">
            <w:pPr>
              <w:rPr>
                <w:ins w:id="2900" w:author="jonathan pritchard" w:date="2025-01-23T13:38:00Z" w16du:dateUtc="2025-01-23T13:38:00Z"/>
                <w:rFonts w:cs="Arial"/>
                <w:sz w:val="18"/>
                <w:szCs w:val="18"/>
              </w:rPr>
            </w:pPr>
          </w:p>
        </w:tc>
      </w:tr>
      <w:tr w:rsidR="006E73FA" w:rsidRPr="00340B0D" w14:paraId="3F2AEC33" w14:textId="77777777" w:rsidTr="00E72BE6">
        <w:trPr>
          <w:ins w:id="2901"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74A80729" w14:textId="77777777" w:rsidR="006E73FA" w:rsidRPr="00340B0D" w:rsidRDefault="006E73FA" w:rsidP="00541D1A">
            <w:pPr>
              <w:pStyle w:val="Default"/>
              <w:rPr>
                <w:ins w:id="2902" w:author="jonathan pritchard" w:date="2025-01-23T13:38:00Z" w16du:dateUtc="2025-01-23T13:38:00Z"/>
                <w:sz w:val="18"/>
                <w:szCs w:val="18"/>
              </w:rPr>
            </w:pPr>
            <w:ins w:id="2903" w:author="jonathan pritchard" w:date="2025-01-23T13:38:00Z" w16du:dateUtc="2025-01-23T13:38:00Z">
              <w:r w:rsidRPr="00340B0D">
                <w:rPr>
                  <w:sz w:val="18"/>
                  <w:szCs w:val="18"/>
                </w:rPr>
                <w:t>Chart scale boundaries</w:t>
              </w:r>
            </w:ins>
          </w:p>
        </w:tc>
        <w:tc>
          <w:tcPr>
            <w:tcW w:w="713" w:type="dxa"/>
            <w:gridSpan w:val="2"/>
            <w:tcBorders>
              <w:top w:val="single" w:sz="4" w:space="0" w:color="auto"/>
              <w:left w:val="single" w:sz="4" w:space="0" w:color="auto"/>
              <w:bottom w:val="single" w:sz="4" w:space="0" w:color="auto"/>
              <w:right w:val="single" w:sz="12" w:space="0" w:color="auto"/>
            </w:tcBorders>
          </w:tcPr>
          <w:p w14:paraId="6D279B7D" w14:textId="77777777" w:rsidR="006E73FA" w:rsidRPr="00340B0D" w:rsidRDefault="006E73FA" w:rsidP="00541D1A">
            <w:pPr>
              <w:jc w:val="center"/>
              <w:rPr>
                <w:ins w:id="2904"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23850452" w14:textId="77777777" w:rsidR="006E73FA" w:rsidRPr="00340B0D" w:rsidRDefault="006E73FA" w:rsidP="00541D1A">
            <w:pPr>
              <w:pStyle w:val="Default"/>
              <w:rPr>
                <w:ins w:id="2905" w:author="jonathan pritchard" w:date="2025-01-23T13:38:00Z" w16du:dateUtc="2025-01-23T13:38:00Z"/>
                <w:sz w:val="18"/>
                <w:szCs w:val="18"/>
              </w:rPr>
            </w:pPr>
            <w:ins w:id="2906" w:author="jonathan pritchard" w:date="2025-01-23T13:38:00Z" w16du:dateUtc="2025-01-23T13:3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10385A5" w14:textId="77777777" w:rsidR="006E73FA" w:rsidRPr="00340B0D" w:rsidRDefault="006E73FA" w:rsidP="00541D1A">
            <w:pPr>
              <w:rPr>
                <w:ins w:id="2907" w:author="jonathan pritchard" w:date="2025-01-23T13:38:00Z" w16du:dateUtc="2025-01-23T13:38:00Z"/>
                <w:rFonts w:cs="Arial"/>
                <w:sz w:val="18"/>
                <w:szCs w:val="18"/>
              </w:rPr>
            </w:pPr>
          </w:p>
        </w:tc>
      </w:tr>
      <w:tr w:rsidR="006E73FA" w:rsidRPr="00340B0D" w14:paraId="1F9081E7" w14:textId="77777777" w:rsidTr="00E72BE6">
        <w:trPr>
          <w:ins w:id="2908"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CB43186" w14:textId="77777777" w:rsidR="006E73FA" w:rsidRPr="00340B0D" w:rsidRDefault="006E73FA" w:rsidP="00541D1A">
            <w:pPr>
              <w:pStyle w:val="Default"/>
              <w:rPr>
                <w:ins w:id="2909" w:author="jonathan pritchard" w:date="2025-01-23T13:38:00Z" w16du:dateUtc="2025-01-23T13:38:00Z"/>
                <w:sz w:val="18"/>
                <w:szCs w:val="18"/>
              </w:rPr>
            </w:pPr>
            <w:ins w:id="2910" w:author="jonathan pritchard" w:date="2025-01-23T13:38:00Z" w16du:dateUtc="2025-01-23T13:38:00Z">
              <w:r w:rsidRPr="00340B0D">
                <w:rPr>
                  <w:sz w:val="18"/>
                  <w:szCs w:val="18"/>
                </w:rPr>
                <w:t>Cautionary notes</w:t>
              </w:r>
            </w:ins>
          </w:p>
        </w:tc>
        <w:tc>
          <w:tcPr>
            <w:tcW w:w="713" w:type="dxa"/>
            <w:gridSpan w:val="2"/>
            <w:tcBorders>
              <w:top w:val="single" w:sz="4" w:space="0" w:color="auto"/>
              <w:left w:val="single" w:sz="4" w:space="0" w:color="auto"/>
              <w:bottom w:val="single" w:sz="4" w:space="0" w:color="auto"/>
              <w:right w:val="single" w:sz="12" w:space="0" w:color="auto"/>
            </w:tcBorders>
          </w:tcPr>
          <w:p w14:paraId="57DCC914" w14:textId="77777777" w:rsidR="006E73FA" w:rsidRPr="00340B0D" w:rsidRDefault="006E73FA" w:rsidP="00541D1A">
            <w:pPr>
              <w:jc w:val="center"/>
              <w:rPr>
                <w:ins w:id="2911"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4C1AF794" w14:textId="77777777" w:rsidR="006E73FA" w:rsidRPr="00340B0D" w:rsidRDefault="006E73FA" w:rsidP="00541D1A">
            <w:pPr>
              <w:pStyle w:val="Default"/>
              <w:rPr>
                <w:ins w:id="2912" w:author="jonathan pritchard" w:date="2025-01-23T13:38:00Z" w16du:dateUtc="2025-01-23T13:38:00Z"/>
                <w:sz w:val="18"/>
                <w:szCs w:val="18"/>
              </w:rPr>
            </w:pPr>
            <w:ins w:id="2913" w:author="jonathan pritchard" w:date="2025-01-23T13:38:00Z" w16du:dateUtc="2025-01-23T13:3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4198D783" w14:textId="77777777" w:rsidR="006E73FA" w:rsidRPr="00340B0D" w:rsidRDefault="006E73FA" w:rsidP="00541D1A">
            <w:pPr>
              <w:rPr>
                <w:ins w:id="2914" w:author="jonathan pritchard" w:date="2025-01-23T13:38:00Z" w16du:dateUtc="2025-01-23T13:38:00Z"/>
                <w:rFonts w:cs="Arial"/>
                <w:sz w:val="18"/>
                <w:szCs w:val="18"/>
              </w:rPr>
            </w:pPr>
          </w:p>
        </w:tc>
      </w:tr>
      <w:tr w:rsidR="006E73FA" w:rsidRPr="00340B0D" w14:paraId="74006479" w14:textId="77777777" w:rsidTr="00E72BE6">
        <w:trPr>
          <w:ins w:id="2915"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05D42F12" w14:textId="77777777" w:rsidR="006E73FA" w:rsidRPr="00340B0D" w:rsidRDefault="006E73FA" w:rsidP="00541D1A">
            <w:pPr>
              <w:pStyle w:val="Default"/>
              <w:rPr>
                <w:ins w:id="2916" w:author="jonathan pritchard" w:date="2025-01-23T13:38:00Z" w16du:dateUtc="2025-01-23T13:38:00Z"/>
                <w:sz w:val="18"/>
                <w:szCs w:val="18"/>
              </w:rPr>
            </w:pPr>
            <w:ins w:id="2917" w:author="jonathan pritchard" w:date="2025-01-23T13:38:00Z" w16du:dateUtc="2025-01-23T13:38:00Z">
              <w:r w:rsidRPr="00340B0D">
                <w:rPr>
                  <w:sz w:val="18"/>
                  <w:szCs w:val="18"/>
                </w:rPr>
                <w:t>Ships’ routeing systems and ferry routes</w:t>
              </w:r>
            </w:ins>
          </w:p>
        </w:tc>
        <w:tc>
          <w:tcPr>
            <w:tcW w:w="713" w:type="dxa"/>
            <w:gridSpan w:val="2"/>
            <w:tcBorders>
              <w:top w:val="single" w:sz="4" w:space="0" w:color="auto"/>
              <w:left w:val="single" w:sz="4" w:space="0" w:color="auto"/>
              <w:bottom w:val="single" w:sz="4" w:space="0" w:color="auto"/>
              <w:right w:val="single" w:sz="12" w:space="0" w:color="auto"/>
            </w:tcBorders>
          </w:tcPr>
          <w:p w14:paraId="381E8933" w14:textId="77777777" w:rsidR="006E73FA" w:rsidRPr="00340B0D" w:rsidRDefault="006E73FA" w:rsidP="00541D1A">
            <w:pPr>
              <w:jc w:val="center"/>
              <w:rPr>
                <w:ins w:id="2918"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6824432" w14:textId="77777777" w:rsidR="006E73FA" w:rsidRPr="00340B0D" w:rsidRDefault="006E73FA" w:rsidP="00541D1A">
            <w:pPr>
              <w:rPr>
                <w:ins w:id="2919"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EDD66" w14:textId="77777777" w:rsidR="006E73FA" w:rsidRPr="00340B0D" w:rsidRDefault="006E73FA" w:rsidP="00541D1A">
            <w:pPr>
              <w:rPr>
                <w:ins w:id="2920" w:author="jonathan pritchard" w:date="2025-01-23T13:38:00Z" w16du:dateUtc="2025-01-23T13:38:00Z"/>
                <w:rFonts w:cs="Arial"/>
                <w:sz w:val="18"/>
                <w:szCs w:val="18"/>
              </w:rPr>
            </w:pPr>
          </w:p>
        </w:tc>
      </w:tr>
      <w:tr w:rsidR="006E73FA" w:rsidRPr="00340B0D" w14:paraId="0F62747A" w14:textId="77777777" w:rsidTr="00E72BE6">
        <w:trPr>
          <w:ins w:id="2921"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E1B6EAA" w14:textId="77777777" w:rsidR="006E73FA" w:rsidRPr="00340B0D" w:rsidRDefault="006E73FA" w:rsidP="00541D1A">
            <w:pPr>
              <w:pStyle w:val="Default"/>
              <w:rPr>
                <w:ins w:id="2922" w:author="jonathan pritchard" w:date="2025-01-23T13:38:00Z" w16du:dateUtc="2025-01-23T13:38:00Z"/>
                <w:sz w:val="18"/>
                <w:szCs w:val="18"/>
              </w:rPr>
            </w:pPr>
            <w:ins w:id="2923" w:author="jonathan pritchard" w:date="2025-01-23T13:38:00Z" w16du:dateUtc="2025-01-23T13:38:00Z">
              <w:r w:rsidRPr="00340B0D">
                <w:rPr>
                  <w:sz w:val="18"/>
                  <w:szCs w:val="18"/>
                </w:rPr>
                <w:t xml:space="preserve">Archipelagic sea lanes </w:t>
              </w:r>
            </w:ins>
          </w:p>
        </w:tc>
        <w:tc>
          <w:tcPr>
            <w:tcW w:w="713" w:type="dxa"/>
            <w:gridSpan w:val="2"/>
            <w:tcBorders>
              <w:top w:val="single" w:sz="4" w:space="0" w:color="auto"/>
              <w:left w:val="single" w:sz="4" w:space="0" w:color="auto"/>
              <w:bottom w:val="single" w:sz="4" w:space="0" w:color="auto"/>
              <w:right w:val="single" w:sz="12" w:space="0" w:color="auto"/>
            </w:tcBorders>
          </w:tcPr>
          <w:p w14:paraId="0D716194" w14:textId="77777777" w:rsidR="006E73FA" w:rsidRPr="00340B0D" w:rsidRDefault="006E73FA" w:rsidP="00541D1A">
            <w:pPr>
              <w:jc w:val="center"/>
              <w:rPr>
                <w:ins w:id="2924"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51B91ADE" w14:textId="77777777" w:rsidR="006E73FA" w:rsidRPr="00340B0D" w:rsidRDefault="006E73FA" w:rsidP="00541D1A">
            <w:pPr>
              <w:rPr>
                <w:ins w:id="2925"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4548A804" w14:textId="77777777" w:rsidR="006E73FA" w:rsidRPr="00340B0D" w:rsidRDefault="006E73FA" w:rsidP="00541D1A">
            <w:pPr>
              <w:rPr>
                <w:ins w:id="2926" w:author="jonathan pritchard" w:date="2025-01-23T13:38:00Z" w16du:dateUtc="2025-01-23T13:38:00Z"/>
                <w:rFonts w:cs="Arial"/>
                <w:sz w:val="18"/>
                <w:szCs w:val="18"/>
              </w:rPr>
            </w:pPr>
          </w:p>
        </w:tc>
      </w:tr>
      <w:tr w:rsidR="006E73FA" w:rsidRPr="00340B0D" w14:paraId="09B364F5" w14:textId="77777777" w:rsidTr="00E72BE6">
        <w:trPr>
          <w:ins w:id="2927"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F1B29B0" w14:textId="77777777" w:rsidR="006E73FA" w:rsidRPr="00340B0D" w:rsidRDefault="006E73FA" w:rsidP="00541D1A">
            <w:pPr>
              <w:pStyle w:val="Default"/>
              <w:rPr>
                <w:ins w:id="2928" w:author="jonathan pritchard" w:date="2025-01-23T13:38:00Z" w16du:dateUtc="2025-01-23T13:38:00Z"/>
                <w:sz w:val="18"/>
                <w:szCs w:val="18"/>
              </w:rPr>
            </w:pPr>
            <w:ins w:id="2929" w:author="jonathan pritchard" w:date="2025-01-23T13:38:00Z" w16du:dateUtc="2025-01-23T13:38:00Z">
              <w:r w:rsidRPr="00340B0D">
                <w:rPr>
                  <w:sz w:val="18"/>
                  <w:szCs w:val="18"/>
                </w:rPr>
                <w:t>Miscellaneous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601B15B5" w14:textId="77777777" w:rsidR="006E73FA" w:rsidRPr="00340B0D" w:rsidRDefault="006E73FA" w:rsidP="00541D1A">
            <w:pPr>
              <w:jc w:val="center"/>
              <w:rPr>
                <w:ins w:id="2930"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0A1CB99E" w14:textId="77777777" w:rsidR="006E73FA" w:rsidRPr="00340B0D" w:rsidRDefault="006E73FA" w:rsidP="00541D1A">
            <w:pPr>
              <w:rPr>
                <w:ins w:id="2931"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0B09955A" w14:textId="77777777" w:rsidR="006E73FA" w:rsidRPr="00340B0D" w:rsidRDefault="006E73FA" w:rsidP="00541D1A">
            <w:pPr>
              <w:rPr>
                <w:ins w:id="2932" w:author="jonathan pritchard" w:date="2025-01-23T13:38:00Z" w16du:dateUtc="2025-01-23T13:38:00Z"/>
                <w:rFonts w:cs="Arial"/>
                <w:sz w:val="18"/>
                <w:szCs w:val="18"/>
              </w:rPr>
            </w:pPr>
          </w:p>
        </w:tc>
      </w:tr>
      <w:tr w:rsidR="006E73FA" w:rsidRPr="00340B0D" w14:paraId="09576A1E" w14:textId="77777777" w:rsidTr="00E72BE6">
        <w:trPr>
          <w:ins w:id="293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4234B484" w14:textId="77777777" w:rsidR="006E73FA" w:rsidRPr="00340B0D" w:rsidRDefault="006E73FA" w:rsidP="00541D1A">
            <w:pPr>
              <w:pStyle w:val="Default"/>
              <w:ind w:left="720"/>
              <w:rPr>
                <w:ins w:id="2934" w:author="jonathan pritchard" w:date="2025-01-23T13:38:00Z" w16du:dateUtc="2025-01-23T13:38:00Z"/>
                <w:sz w:val="18"/>
                <w:szCs w:val="18"/>
              </w:rPr>
            </w:pPr>
            <w:ins w:id="2935" w:author="jonathan pritchard" w:date="2025-01-23T13:38:00Z" w16du:dateUtc="2025-01-23T13:38:00Z">
              <w:r w:rsidRPr="00340B0D">
                <w:rPr>
                  <w:sz w:val="18"/>
                  <w:szCs w:val="18"/>
                </w:rPr>
                <w:t>Chart (Standard)</w:t>
              </w:r>
            </w:ins>
          </w:p>
        </w:tc>
        <w:tc>
          <w:tcPr>
            <w:tcW w:w="713" w:type="dxa"/>
            <w:gridSpan w:val="2"/>
            <w:tcBorders>
              <w:top w:val="single" w:sz="4" w:space="0" w:color="auto"/>
              <w:left w:val="single" w:sz="4" w:space="0" w:color="auto"/>
              <w:bottom w:val="single" w:sz="4" w:space="0" w:color="auto"/>
              <w:right w:val="single" w:sz="12" w:space="0" w:color="auto"/>
            </w:tcBorders>
          </w:tcPr>
          <w:p w14:paraId="7AFDF78D" w14:textId="77777777" w:rsidR="006E73FA" w:rsidRPr="00340B0D" w:rsidRDefault="006E73FA" w:rsidP="00541D1A">
            <w:pPr>
              <w:jc w:val="center"/>
              <w:rPr>
                <w:ins w:id="2936"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4" w:space="0" w:color="auto"/>
            </w:tcBorders>
          </w:tcPr>
          <w:p w14:paraId="7C0EE6FD" w14:textId="77777777" w:rsidR="006E73FA" w:rsidRPr="00340B0D" w:rsidRDefault="006E73FA" w:rsidP="00541D1A">
            <w:pPr>
              <w:rPr>
                <w:ins w:id="2937"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62C06108" w14:textId="77777777" w:rsidR="006E73FA" w:rsidRPr="00340B0D" w:rsidRDefault="006E73FA" w:rsidP="00541D1A">
            <w:pPr>
              <w:rPr>
                <w:ins w:id="2938" w:author="jonathan pritchard" w:date="2025-01-23T13:38:00Z" w16du:dateUtc="2025-01-23T13:38:00Z"/>
                <w:rFonts w:cs="Arial"/>
                <w:sz w:val="18"/>
                <w:szCs w:val="18"/>
              </w:rPr>
            </w:pPr>
          </w:p>
        </w:tc>
      </w:tr>
      <w:tr w:rsidR="006E73FA" w:rsidRPr="00340B0D" w14:paraId="56FFB02C" w14:textId="77777777" w:rsidTr="00E72BE6">
        <w:trPr>
          <w:ins w:id="2939" w:author="jonathan pritchard" w:date="2025-01-23T13:38:00Z"/>
        </w:trPr>
        <w:tc>
          <w:tcPr>
            <w:tcW w:w="4375" w:type="dxa"/>
            <w:gridSpan w:val="4"/>
            <w:tcBorders>
              <w:top w:val="single" w:sz="4" w:space="0" w:color="auto"/>
              <w:left w:val="single" w:sz="12" w:space="0" w:color="auto"/>
              <w:bottom w:val="single" w:sz="12" w:space="0" w:color="auto"/>
              <w:right w:val="single" w:sz="4" w:space="0" w:color="auto"/>
            </w:tcBorders>
          </w:tcPr>
          <w:p w14:paraId="798EBE30" w14:textId="77777777" w:rsidR="006E73FA" w:rsidRPr="00340B0D" w:rsidRDefault="006E73FA" w:rsidP="00541D1A">
            <w:pPr>
              <w:pStyle w:val="Default"/>
              <w:ind w:left="720"/>
              <w:rPr>
                <w:ins w:id="2940" w:author="jonathan pritchard" w:date="2025-01-23T13:38:00Z" w16du:dateUtc="2025-01-23T13:38:00Z"/>
                <w:sz w:val="18"/>
                <w:szCs w:val="18"/>
              </w:rPr>
            </w:pPr>
            <w:ins w:id="2941" w:author="jonathan pritchard" w:date="2025-01-23T13:38:00Z" w16du:dateUtc="2025-01-23T13:38:00Z">
              <w:r w:rsidRPr="00340B0D">
                <w:rPr>
                  <w:sz w:val="18"/>
                  <w:szCs w:val="18"/>
                </w:rPr>
                <w:t>Alert Highlights (Standard)</w:t>
              </w:r>
            </w:ins>
          </w:p>
        </w:tc>
        <w:tc>
          <w:tcPr>
            <w:tcW w:w="713" w:type="dxa"/>
            <w:gridSpan w:val="2"/>
            <w:tcBorders>
              <w:top w:val="single" w:sz="4" w:space="0" w:color="auto"/>
              <w:left w:val="single" w:sz="4" w:space="0" w:color="auto"/>
              <w:bottom w:val="single" w:sz="12" w:space="0" w:color="auto"/>
              <w:right w:val="single" w:sz="12" w:space="0" w:color="auto"/>
            </w:tcBorders>
          </w:tcPr>
          <w:p w14:paraId="7423279A" w14:textId="77777777" w:rsidR="006E73FA" w:rsidRPr="00340B0D" w:rsidRDefault="006E73FA" w:rsidP="00541D1A">
            <w:pPr>
              <w:jc w:val="center"/>
              <w:rPr>
                <w:ins w:id="2942" w:author="jonathan pritchard" w:date="2025-01-23T13:38:00Z" w16du:dateUtc="2025-01-23T13:38:00Z"/>
                <w:rFonts w:cs="Arial"/>
                <w:sz w:val="18"/>
                <w:szCs w:val="18"/>
              </w:rPr>
            </w:pPr>
          </w:p>
        </w:tc>
        <w:tc>
          <w:tcPr>
            <w:tcW w:w="3439" w:type="dxa"/>
            <w:gridSpan w:val="4"/>
            <w:tcBorders>
              <w:top w:val="single" w:sz="4" w:space="0" w:color="auto"/>
              <w:left w:val="single" w:sz="12" w:space="0" w:color="auto"/>
              <w:bottom w:val="single" w:sz="12" w:space="0" w:color="auto"/>
            </w:tcBorders>
          </w:tcPr>
          <w:p w14:paraId="03B33C01" w14:textId="77777777" w:rsidR="006E73FA" w:rsidRPr="00340B0D" w:rsidRDefault="006E73FA" w:rsidP="00541D1A">
            <w:pPr>
              <w:rPr>
                <w:ins w:id="2943" w:author="jonathan pritchard" w:date="2025-01-23T13:38:00Z" w16du:dateUtc="2025-01-23T13:38:00Z"/>
                <w:rFonts w:cs="Arial"/>
                <w:sz w:val="18"/>
                <w:szCs w:val="18"/>
              </w:rPr>
            </w:pPr>
          </w:p>
        </w:tc>
        <w:tc>
          <w:tcPr>
            <w:tcW w:w="672" w:type="dxa"/>
            <w:tcBorders>
              <w:top w:val="single" w:sz="4" w:space="0" w:color="auto"/>
              <w:bottom w:val="single" w:sz="12" w:space="0" w:color="auto"/>
              <w:right w:val="single" w:sz="12" w:space="0" w:color="auto"/>
            </w:tcBorders>
            <w:vAlign w:val="center"/>
          </w:tcPr>
          <w:p w14:paraId="0E11ABFD" w14:textId="77777777" w:rsidR="006E73FA" w:rsidRPr="00340B0D" w:rsidRDefault="006E73FA" w:rsidP="00541D1A">
            <w:pPr>
              <w:rPr>
                <w:ins w:id="2944" w:author="jonathan pritchard" w:date="2025-01-23T13:38:00Z" w16du:dateUtc="2025-01-23T13:38:00Z"/>
                <w:rFonts w:cs="Arial"/>
                <w:sz w:val="18"/>
                <w:szCs w:val="18"/>
              </w:rPr>
            </w:pPr>
          </w:p>
        </w:tc>
      </w:tr>
      <w:tr w:rsidR="006E73FA" w:rsidRPr="00340B0D" w14:paraId="38BC216D" w14:textId="77777777" w:rsidTr="00541D1A">
        <w:trPr>
          <w:ins w:id="2945"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1668B8" w14:textId="77777777" w:rsidR="006E73FA" w:rsidRPr="00EF63B4" w:rsidRDefault="006E73FA" w:rsidP="00541D1A">
            <w:pPr>
              <w:jc w:val="center"/>
              <w:rPr>
                <w:ins w:id="2946" w:author="jonathan pritchard" w:date="2025-01-23T13:38:00Z" w16du:dateUtc="2025-01-23T13:38:00Z"/>
                <w:rFonts w:cs="Arial"/>
                <w:sz w:val="18"/>
                <w:szCs w:val="18"/>
              </w:rPr>
            </w:pPr>
            <w:ins w:id="2947" w:author="jonathan pritchard" w:date="2025-01-23T13:38:00Z" w16du:dateUtc="2025-01-23T13:38:00Z">
              <w:r>
                <w:rPr>
                  <w:rFonts w:cs="Arial"/>
                  <w:b/>
                  <w:bCs/>
                  <w:sz w:val="18"/>
                  <w:szCs w:val="18"/>
                </w:rPr>
                <w:t>Additional</w:t>
              </w:r>
            </w:ins>
          </w:p>
        </w:tc>
      </w:tr>
      <w:tr w:rsidR="006E73FA" w:rsidRPr="00340B0D" w14:paraId="29921410" w14:textId="77777777" w:rsidTr="00E72BE6">
        <w:trPr>
          <w:ins w:id="2948"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245B307C" w14:textId="77777777" w:rsidR="006E73FA" w:rsidRPr="00340B0D" w:rsidRDefault="006E73FA" w:rsidP="00541D1A">
            <w:pPr>
              <w:pStyle w:val="Default"/>
              <w:ind w:left="720"/>
              <w:rPr>
                <w:ins w:id="2949"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95FCF60" w14:textId="77777777" w:rsidR="006E73FA" w:rsidRPr="00340B0D" w:rsidRDefault="006E73FA" w:rsidP="00541D1A">
            <w:pPr>
              <w:jc w:val="center"/>
              <w:rPr>
                <w:ins w:id="2950"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4BA376E8" w14:textId="77777777" w:rsidR="006E73FA" w:rsidRPr="00340B0D" w:rsidRDefault="006E73FA" w:rsidP="00541D1A">
            <w:pPr>
              <w:rPr>
                <w:ins w:id="2951"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91584BC" w14:textId="77777777" w:rsidR="006E73FA" w:rsidRPr="00340B0D" w:rsidRDefault="006E73FA" w:rsidP="00541D1A">
            <w:pPr>
              <w:rPr>
                <w:ins w:id="2952" w:author="jonathan pritchard" w:date="2025-01-23T13:38:00Z" w16du:dateUtc="2025-01-23T13:38:00Z"/>
                <w:rFonts w:cs="Arial"/>
                <w:sz w:val="18"/>
                <w:szCs w:val="18"/>
              </w:rPr>
            </w:pPr>
          </w:p>
        </w:tc>
      </w:tr>
      <w:tr w:rsidR="006E73FA" w:rsidRPr="00340B0D" w14:paraId="4E32A91C" w14:textId="77777777" w:rsidTr="00E72BE6">
        <w:trPr>
          <w:ins w:id="2953" w:author="jonathan pritchard" w:date="2025-01-23T13:38:00Z"/>
        </w:trPr>
        <w:tc>
          <w:tcPr>
            <w:tcW w:w="4375" w:type="dxa"/>
            <w:gridSpan w:val="4"/>
            <w:tcBorders>
              <w:top w:val="single" w:sz="4" w:space="0" w:color="auto"/>
              <w:left w:val="single" w:sz="12" w:space="0" w:color="auto"/>
              <w:bottom w:val="single" w:sz="4" w:space="0" w:color="auto"/>
              <w:right w:val="single" w:sz="4" w:space="0" w:color="auto"/>
            </w:tcBorders>
          </w:tcPr>
          <w:p w14:paraId="641875A3" w14:textId="77777777" w:rsidR="006E73FA" w:rsidRPr="00340B0D" w:rsidRDefault="006E73FA" w:rsidP="00541D1A">
            <w:pPr>
              <w:pStyle w:val="Default"/>
              <w:ind w:left="720"/>
              <w:rPr>
                <w:ins w:id="2954" w:author="jonathan pritchard" w:date="2025-01-23T13:38:00Z" w16du:dateUtc="2025-01-23T13:38:00Z"/>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1965E787" w14:textId="77777777" w:rsidR="006E73FA" w:rsidRPr="00340B0D" w:rsidRDefault="006E73FA" w:rsidP="00541D1A">
            <w:pPr>
              <w:jc w:val="center"/>
              <w:rPr>
                <w:ins w:id="2955" w:author="jonathan pritchard" w:date="2025-01-23T13:38:00Z" w16du:dateUtc="2025-01-23T13:38:00Z"/>
                <w:rFonts w:cs="Arial"/>
                <w:sz w:val="18"/>
                <w:szCs w:val="18"/>
              </w:rPr>
            </w:pPr>
          </w:p>
        </w:tc>
        <w:tc>
          <w:tcPr>
            <w:tcW w:w="3439" w:type="dxa"/>
            <w:gridSpan w:val="4"/>
            <w:tcBorders>
              <w:top w:val="single" w:sz="4" w:space="0" w:color="auto"/>
              <w:left w:val="double" w:sz="4" w:space="0" w:color="auto"/>
              <w:bottom w:val="single" w:sz="4" w:space="0" w:color="auto"/>
            </w:tcBorders>
          </w:tcPr>
          <w:p w14:paraId="756FDC70" w14:textId="77777777" w:rsidR="006E73FA" w:rsidRPr="00340B0D" w:rsidRDefault="006E73FA" w:rsidP="00541D1A">
            <w:pPr>
              <w:rPr>
                <w:ins w:id="2956" w:author="jonathan pritchard" w:date="2025-01-23T13:38:00Z" w16du:dateUtc="2025-01-23T13:38:00Z"/>
                <w:rFonts w:cs="Arial"/>
                <w:sz w:val="18"/>
                <w:szCs w:val="18"/>
              </w:rPr>
            </w:pPr>
          </w:p>
        </w:tc>
        <w:tc>
          <w:tcPr>
            <w:tcW w:w="672" w:type="dxa"/>
            <w:tcBorders>
              <w:top w:val="single" w:sz="4" w:space="0" w:color="auto"/>
              <w:bottom w:val="single" w:sz="4" w:space="0" w:color="auto"/>
              <w:right w:val="single" w:sz="12" w:space="0" w:color="auto"/>
            </w:tcBorders>
            <w:vAlign w:val="center"/>
          </w:tcPr>
          <w:p w14:paraId="5F68AFF1" w14:textId="77777777" w:rsidR="006E73FA" w:rsidRPr="00340B0D" w:rsidRDefault="006E73FA" w:rsidP="00541D1A">
            <w:pPr>
              <w:rPr>
                <w:ins w:id="2957" w:author="jonathan pritchard" w:date="2025-01-23T13:38:00Z" w16du:dateUtc="2025-01-23T13:38:00Z"/>
                <w:rFonts w:cs="Arial"/>
                <w:sz w:val="18"/>
                <w:szCs w:val="18"/>
              </w:rPr>
            </w:pPr>
          </w:p>
        </w:tc>
      </w:tr>
      <w:tr w:rsidR="006E73FA" w:rsidRPr="00340B0D" w14:paraId="5D10A08F" w14:textId="77777777" w:rsidTr="00541D1A">
        <w:trPr>
          <w:ins w:id="2958" w:author="jonathan pritchard" w:date="2025-01-23T13:3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8E7AFB" w14:textId="77777777" w:rsidR="006E73FA" w:rsidRPr="00340B0D" w:rsidRDefault="006E73FA" w:rsidP="00541D1A">
            <w:pPr>
              <w:jc w:val="center"/>
              <w:rPr>
                <w:ins w:id="2959" w:author="jonathan pritchard" w:date="2025-01-23T13:38:00Z" w16du:dateUtc="2025-01-23T13:38:00Z"/>
                <w:rFonts w:cs="Arial"/>
                <w:b/>
                <w:bCs/>
                <w:sz w:val="18"/>
                <w:szCs w:val="18"/>
              </w:rPr>
            </w:pPr>
            <w:ins w:id="2960" w:author="jonathan pritchard" w:date="2025-01-23T13:38:00Z" w16du:dateUtc="2025-01-23T13:38:00Z">
              <w:r w:rsidRPr="00340B0D">
                <w:rPr>
                  <w:rFonts w:cs="Arial"/>
                  <w:b/>
                  <w:bCs/>
                  <w:sz w:val="18"/>
                  <w:szCs w:val="18"/>
                </w:rPr>
                <w:t>Setup</w:t>
              </w:r>
            </w:ins>
          </w:p>
        </w:tc>
      </w:tr>
      <w:tr w:rsidR="006E73FA" w:rsidRPr="00340B0D" w14:paraId="14638B57" w14:textId="77777777" w:rsidTr="00541D1A">
        <w:trPr>
          <w:ins w:id="2961" w:author="jonathan pritchard" w:date="2025-01-23T13:38:00Z"/>
        </w:trPr>
        <w:tc>
          <w:tcPr>
            <w:tcW w:w="9199" w:type="dxa"/>
            <w:gridSpan w:val="11"/>
            <w:tcBorders>
              <w:top w:val="single" w:sz="4" w:space="0" w:color="auto"/>
              <w:left w:val="single" w:sz="12" w:space="0" w:color="auto"/>
              <w:bottom w:val="single" w:sz="4" w:space="0" w:color="auto"/>
              <w:right w:val="single" w:sz="12" w:space="0" w:color="auto"/>
            </w:tcBorders>
          </w:tcPr>
          <w:p w14:paraId="61EC82B0" w14:textId="77777777" w:rsidR="006E73FA" w:rsidRDefault="006E73FA" w:rsidP="00541D1A">
            <w:pPr>
              <w:rPr>
                <w:ins w:id="2962" w:author="jonathan pritchard" w:date="2025-01-23T13:38:00Z" w16du:dateUtc="2025-01-23T13:38:00Z"/>
                <w:rFonts w:cs="Arial"/>
                <w:sz w:val="18"/>
                <w:szCs w:val="18"/>
              </w:rPr>
            </w:pPr>
          </w:p>
          <w:p w14:paraId="54D69BEF" w14:textId="77777777" w:rsidR="00E72BE6" w:rsidRPr="00A66F97" w:rsidRDefault="00E72BE6" w:rsidP="00E72BE6">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4828FDC9" w14:textId="77777777" w:rsidR="00E72BE6" w:rsidRPr="00A66F97" w:rsidRDefault="00E72BE6" w:rsidP="00E72BE6">
            <w:pPr>
              <w:pStyle w:val="ListParagraph"/>
              <w:numPr>
                <w:ilvl w:val="0"/>
                <w:numId w:val="51"/>
              </w:numPr>
              <w:rPr>
                <w:rFonts w:cs="Arial"/>
                <w:i/>
              </w:rPr>
            </w:pPr>
            <w:r w:rsidRPr="00A66F97">
              <w:rPr>
                <w:rFonts w:cs="Arial"/>
                <w:i/>
              </w:rPr>
              <w:lastRenderedPageBreak/>
              <w:t>Set User selected safety contour = 11.4m</w:t>
            </w:r>
          </w:p>
          <w:p w14:paraId="679CD951" w14:textId="77777777" w:rsidR="00E72BE6" w:rsidRPr="00A66F97" w:rsidRDefault="00E72BE6" w:rsidP="00E72BE6">
            <w:pPr>
              <w:pStyle w:val="ListParagraph"/>
              <w:numPr>
                <w:ilvl w:val="0"/>
                <w:numId w:val="51"/>
              </w:numPr>
              <w:rPr>
                <w:rFonts w:cs="Arial"/>
                <w:i/>
              </w:rPr>
            </w:pPr>
            <w:r w:rsidRPr="00A66F97">
              <w:rPr>
                <w:rFonts w:cs="Arial"/>
                <w:i/>
              </w:rPr>
              <w:t>Set Water Level Adjustment = false</w:t>
            </w:r>
          </w:p>
          <w:p w14:paraId="495E73A0" w14:textId="609BD210" w:rsidR="006E73FA" w:rsidRPr="00110428" w:rsidRDefault="006E73FA" w:rsidP="00541D1A">
            <w:pPr>
              <w:rPr>
                <w:ins w:id="2963" w:author="jonathan pritchard" w:date="2025-01-23T13:38:00Z" w16du:dateUtc="2025-01-23T13:38:00Z"/>
                <w:rFonts w:cs="Arial"/>
              </w:rPr>
            </w:pPr>
          </w:p>
          <w:p w14:paraId="4786AB39" w14:textId="77777777" w:rsidR="006E73FA" w:rsidRPr="00340B0D" w:rsidRDefault="006E73FA" w:rsidP="00541D1A">
            <w:pPr>
              <w:rPr>
                <w:ins w:id="2964" w:author="jonathan pritchard" w:date="2025-01-23T13:38:00Z" w16du:dateUtc="2025-01-23T13:38:00Z"/>
                <w:rFonts w:cs="Arial"/>
                <w:sz w:val="18"/>
                <w:szCs w:val="18"/>
              </w:rPr>
            </w:pPr>
          </w:p>
        </w:tc>
      </w:tr>
      <w:tr w:rsidR="006E73FA" w:rsidRPr="00340B0D" w14:paraId="7E24366C" w14:textId="77777777" w:rsidTr="00541D1A">
        <w:trPr>
          <w:ins w:id="2965"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E55615" w14:textId="77777777" w:rsidR="006E73FA" w:rsidRPr="00340B0D" w:rsidRDefault="006E73FA" w:rsidP="00541D1A">
            <w:pPr>
              <w:jc w:val="center"/>
              <w:rPr>
                <w:ins w:id="2966" w:author="jonathan pritchard" w:date="2025-01-23T13:38:00Z" w16du:dateUtc="2025-01-23T13:38:00Z"/>
                <w:rFonts w:cs="Arial"/>
                <w:b/>
                <w:bCs/>
                <w:sz w:val="18"/>
                <w:szCs w:val="18"/>
              </w:rPr>
            </w:pPr>
            <w:ins w:id="2967" w:author="jonathan pritchard" w:date="2025-01-23T13:38:00Z" w16du:dateUtc="2025-01-23T13:38:00Z">
              <w:r w:rsidRPr="00340B0D">
                <w:rPr>
                  <w:rFonts w:cs="Arial"/>
                  <w:b/>
                  <w:bCs/>
                  <w:sz w:val="18"/>
                  <w:szCs w:val="18"/>
                </w:rPr>
                <w:lastRenderedPageBreak/>
                <w:t>Action</w:t>
              </w:r>
            </w:ins>
          </w:p>
        </w:tc>
      </w:tr>
      <w:tr w:rsidR="00E72BE6" w:rsidRPr="00340B0D" w14:paraId="5857865E" w14:textId="77777777" w:rsidTr="00541D1A">
        <w:trPr>
          <w:ins w:id="2968"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48C26C" w14:textId="788E2204" w:rsidR="00E72BE6" w:rsidRPr="00110428" w:rsidRDefault="00E72BE6" w:rsidP="00E72BE6">
            <w:pPr>
              <w:rPr>
                <w:ins w:id="2969" w:author="jonathan pritchard" w:date="2025-01-23T13:38:00Z" w16du:dateUtc="2025-01-23T13:38:00Z"/>
                <w:rFonts w:cs="Arial"/>
                <w:b/>
                <w:bCs/>
              </w:rPr>
            </w:pPr>
            <w:r w:rsidRPr="00A66F97">
              <w:rPr>
                <w:rFonts w:cs="Arial"/>
                <w:i/>
              </w:rPr>
              <w:t>1. Set ship’s position to XX YY, Viewing Scale NN,000</w:t>
            </w:r>
          </w:p>
        </w:tc>
      </w:tr>
      <w:tr w:rsidR="00E72BE6" w:rsidRPr="00340B0D" w14:paraId="6C96B0FB" w14:textId="77777777" w:rsidTr="00541D1A">
        <w:trPr>
          <w:ins w:id="2970"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CABBE3" w14:textId="77777777" w:rsidR="00E72BE6" w:rsidRPr="00340B0D" w:rsidRDefault="00E72BE6" w:rsidP="00E72BE6">
            <w:pPr>
              <w:jc w:val="center"/>
              <w:rPr>
                <w:ins w:id="2971" w:author="jonathan pritchard" w:date="2025-01-23T13:38:00Z" w16du:dateUtc="2025-01-23T13:38:00Z"/>
                <w:rFonts w:cs="Arial"/>
                <w:sz w:val="18"/>
                <w:szCs w:val="18"/>
              </w:rPr>
            </w:pPr>
            <w:ins w:id="2972" w:author="jonathan pritchard" w:date="2025-01-23T13:38:00Z" w16du:dateUtc="2025-01-23T13:38:00Z">
              <w:r w:rsidRPr="00340B0D">
                <w:rPr>
                  <w:rFonts w:cs="Arial"/>
                  <w:b/>
                  <w:bCs/>
                  <w:sz w:val="18"/>
                  <w:szCs w:val="18"/>
                </w:rPr>
                <w:t>Results</w:t>
              </w:r>
            </w:ins>
          </w:p>
        </w:tc>
      </w:tr>
      <w:tr w:rsidR="00E72BE6" w:rsidRPr="00340B0D" w14:paraId="1CECCA6F" w14:textId="77777777" w:rsidTr="00541D1A">
        <w:trPr>
          <w:ins w:id="2973" w:author="jonathan pritchard" w:date="2025-01-23T13:38:00Z"/>
        </w:trPr>
        <w:tc>
          <w:tcPr>
            <w:tcW w:w="9199" w:type="dxa"/>
            <w:gridSpan w:val="11"/>
            <w:tcBorders>
              <w:top w:val="single" w:sz="4" w:space="0" w:color="auto"/>
              <w:left w:val="single" w:sz="12" w:space="0" w:color="auto"/>
              <w:bottom w:val="single" w:sz="12" w:space="0" w:color="auto"/>
              <w:right w:val="single" w:sz="12" w:space="0" w:color="auto"/>
            </w:tcBorders>
          </w:tcPr>
          <w:p w14:paraId="6C106BE4" w14:textId="77777777" w:rsidR="00E72BE6" w:rsidRDefault="00E72BE6" w:rsidP="00E72BE6">
            <w:pPr>
              <w:rPr>
                <w:ins w:id="2974" w:author="jonathan pritchard" w:date="2025-01-23T13:38:00Z" w16du:dateUtc="2025-01-23T13:38:00Z"/>
                <w:rFonts w:cs="Arial"/>
                <w:sz w:val="18"/>
                <w:szCs w:val="18"/>
              </w:rPr>
            </w:pPr>
          </w:p>
          <w:p w14:paraId="1FEBD9DA" w14:textId="77777777" w:rsidR="00E72BE6" w:rsidRPr="00A66F97" w:rsidRDefault="00E72BE6" w:rsidP="00E72BE6">
            <w:pPr>
              <w:rPr>
                <w:rFonts w:cs="Arial"/>
                <w:i/>
              </w:rPr>
            </w:pPr>
            <w:r w:rsidRPr="00A66F97">
              <w:rPr>
                <w:rFonts w:cs="Arial"/>
                <w:i/>
              </w:rPr>
              <w:t xml:space="preserve">The ENC depth area is substituted for the S-102 values and a safety contour drawn delimiting the area deeper than 11.3m </w:t>
            </w:r>
          </w:p>
          <w:p w14:paraId="3611353F" w14:textId="77777777" w:rsidR="00E72BE6" w:rsidRPr="00A66F97" w:rsidRDefault="00E72BE6" w:rsidP="00E72BE6">
            <w:pPr>
              <w:rPr>
                <w:rFonts w:cs="Arial"/>
                <w:i/>
                <w:iCs/>
                <w:position w:val="-1"/>
                <w:lang w:val="en-US"/>
              </w:rPr>
            </w:pPr>
          </w:p>
          <w:p w14:paraId="4D347C71" w14:textId="77777777" w:rsidR="00E72BE6" w:rsidRPr="00A66F97" w:rsidRDefault="00E72BE6" w:rsidP="00E72BE6">
            <w:pPr>
              <w:rPr>
                <w:rFonts w:cs="Arial"/>
                <w:i/>
                <w:iCs/>
                <w:position w:val="-1"/>
                <w:lang w:val="en-US"/>
              </w:rPr>
            </w:pPr>
            <w:r w:rsidRPr="00A66F97">
              <w:rPr>
                <w:rFonts w:cs="Arial"/>
                <w:i/>
                <w:iCs/>
                <w:position w:val="-1"/>
                <w:lang w:val="en-US"/>
              </w:rPr>
              <w:t xml:space="preserve">Verify </w:t>
            </w:r>
          </w:p>
          <w:p w14:paraId="7196CA9F" w14:textId="77777777" w:rsidR="00E72BE6" w:rsidRPr="00A66F97" w:rsidRDefault="00E72BE6" w:rsidP="00E72BE6">
            <w:pPr>
              <w:rPr>
                <w:rFonts w:cs="Arial"/>
                <w:i/>
                <w:iCs/>
                <w:position w:val="-1"/>
                <w:lang w:val="en-US"/>
              </w:rPr>
            </w:pPr>
          </w:p>
          <w:p w14:paraId="40E83238" w14:textId="77777777" w:rsidR="00E72BE6" w:rsidRPr="00A66F97" w:rsidRDefault="00E72BE6" w:rsidP="00E72BE6">
            <w:pPr>
              <w:pStyle w:val="ListParagraph"/>
              <w:numPr>
                <w:ilvl w:val="0"/>
                <w:numId w:val="43"/>
              </w:numPr>
              <w:jc w:val="left"/>
              <w:rPr>
                <w:rFonts w:cs="Arial"/>
              </w:rPr>
            </w:pPr>
            <w:r w:rsidRPr="00A66F97">
              <w:rPr>
                <w:rFonts w:cs="Arial"/>
              </w:rPr>
              <w:t>User is able to set a user defined safety contour</w:t>
            </w:r>
          </w:p>
          <w:p w14:paraId="26DB5CF2" w14:textId="77777777" w:rsidR="00E72BE6" w:rsidRPr="00A66F97" w:rsidRDefault="00E72BE6" w:rsidP="00E72BE6">
            <w:pPr>
              <w:pStyle w:val="ListParagraph"/>
              <w:numPr>
                <w:ilvl w:val="0"/>
                <w:numId w:val="43"/>
              </w:numPr>
              <w:jc w:val="left"/>
              <w:rPr>
                <w:rFonts w:cs="Arial"/>
              </w:rPr>
            </w:pPr>
            <w:r w:rsidRPr="00A66F97">
              <w:rPr>
                <w:rFonts w:cs="Arial"/>
              </w:rPr>
              <w:t xml:space="preserve">Verify portrayal of </w:t>
            </w:r>
            <w:proofErr w:type="spellStart"/>
            <w:r w:rsidRPr="00A66F97">
              <w:rPr>
                <w:rFonts w:cs="Arial"/>
              </w:rPr>
              <w:t>DepthArea</w:t>
            </w:r>
            <w:proofErr w:type="spellEnd"/>
            <w:r w:rsidRPr="00A66F97">
              <w:rPr>
                <w:rFonts w:cs="Arial"/>
              </w:rPr>
              <w:t xml:space="preserve">,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4D07FA72" w14:textId="77777777" w:rsidR="00E72BE6" w:rsidRDefault="00E72BE6" w:rsidP="00E72BE6">
            <w:pPr>
              <w:rPr>
                <w:ins w:id="2975" w:author="jonathan pritchard" w:date="2025-01-23T13:38:00Z" w16du:dateUtc="2025-01-23T13:38:00Z"/>
                <w:rFonts w:cs="Arial"/>
                <w:sz w:val="18"/>
                <w:szCs w:val="18"/>
              </w:rPr>
            </w:pPr>
          </w:p>
          <w:p w14:paraId="461FC18E" w14:textId="77777777" w:rsidR="00E72BE6" w:rsidRDefault="00E72BE6" w:rsidP="00E72BE6">
            <w:pPr>
              <w:rPr>
                <w:ins w:id="2976" w:author="jonathan pritchard" w:date="2025-01-23T13:38:00Z" w16du:dateUtc="2025-01-23T13:38:00Z"/>
                <w:rFonts w:cs="Arial"/>
                <w:sz w:val="18"/>
                <w:szCs w:val="18"/>
              </w:rPr>
            </w:pPr>
          </w:p>
          <w:p w14:paraId="4B512BC4" w14:textId="77777777" w:rsidR="00E72BE6" w:rsidRPr="00340B0D" w:rsidRDefault="00E72BE6" w:rsidP="00E72BE6">
            <w:pPr>
              <w:jc w:val="center"/>
              <w:rPr>
                <w:ins w:id="2977" w:author="jonathan pritchard" w:date="2025-01-23T13:38:00Z" w16du:dateUtc="2025-01-23T13:38:00Z"/>
                <w:rFonts w:cs="Arial"/>
                <w:sz w:val="18"/>
                <w:szCs w:val="18"/>
              </w:rPr>
            </w:pPr>
          </w:p>
          <w:p w14:paraId="0408ED7A" w14:textId="4A04B88D" w:rsidR="00E72BE6" w:rsidRDefault="00E72BE6" w:rsidP="00E72BE6">
            <w:pPr>
              <w:tabs>
                <w:tab w:val="left" w:pos="3048"/>
              </w:tabs>
              <w:jc w:val="center"/>
              <w:rPr>
                <w:ins w:id="2978" w:author="jonathan pritchard" w:date="2025-01-23T13:38:00Z" w16du:dateUtc="2025-01-23T13:38:00Z"/>
                <w:rFonts w:cs="Arial"/>
                <w:sz w:val="18"/>
                <w:szCs w:val="18"/>
              </w:rPr>
            </w:pPr>
            <w:r w:rsidRPr="00A66F97">
              <w:rPr>
                <w:rFonts w:cs="Arial"/>
                <w:noProof/>
                <w:lang w:val="en-IN" w:eastAsia="en-IN"/>
              </w:rPr>
              <w:drawing>
                <wp:inline distT="0" distB="0" distL="0" distR="0" wp14:anchorId="3228CDAB" wp14:editId="20A97A14">
                  <wp:extent cx="4412615" cy="3914701"/>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3725" cy="3915686"/>
                          </a:xfrm>
                          <a:prstGeom prst="rect">
                            <a:avLst/>
                          </a:prstGeom>
                          <a:noFill/>
                          <a:ln>
                            <a:noFill/>
                          </a:ln>
                        </pic:spPr>
                      </pic:pic>
                    </a:graphicData>
                  </a:graphic>
                </wp:inline>
              </w:drawing>
            </w:r>
          </w:p>
          <w:p w14:paraId="658B0AAE" w14:textId="77777777" w:rsidR="00E72BE6" w:rsidRPr="00340B0D" w:rsidRDefault="00E72BE6" w:rsidP="00E72BE6">
            <w:pPr>
              <w:tabs>
                <w:tab w:val="left" w:pos="3048"/>
              </w:tabs>
              <w:jc w:val="center"/>
              <w:rPr>
                <w:ins w:id="2979" w:author="jonathan pritchard" w:date="2025-01-23T13:38:00Z" w16du:dateUtc="2025-01-23T13:38:00Z"/>
                <w:rFonts w:cs="Arial"/>
                <w:sz w:val="18"/>
                <w:szCs w:val="18"/>
              </w:rPr>
            </w:pPr>
          </w:p>
          <w:p w14:paraId="2225993E" w14:textId="65CA3444" w:rsidR="00E72BE6" w:rsidRDefault="00E72BE6" w:rsidP="00E72BE6">
            <w:pPr>
              <w:jc w:val="center"/>
              <w:rPr>
                <w:ins w:id="2980" w:author="jonathan pritchard" w:date="2025-01-23T13:38:00Z" w16du:dateUtc="2025-01-23T13:38:00Z"/>
                <w:rFonts w:cs="Arial"/>
                <w:sz w:val="18"/>
                <w:szCs w:val="18"/>
              </w:rPr>
            </w:pPr>
            <w:proofErr w:type="spellStart"/>
            <w:r>
              <w:rPr>
                <w:rFonts w:cs="Arial"/>
                <w:sz w:val="18"/>
                <w:szCs w:val="18"/>
              </w:rPr>
              <w:t>tbd</w:t>
            </w:r>
            <w:proofErr w:type="spellEnd"/>
          </w:p>
          <w:p w14:paraId="1774A5CF" w14:textId="77777777" w:rsidR="00E72BE6" w:rsidRDefault="00E72BE6" w:rsidP="00E72BE6">
            <w:pPr>
              <w:jc w:val="center"/>
              <w:rPr>
                <w:ins w:id="2981" w:author="jonathan pritchard" w:date="2025-01-23T13:38:00Z" w16du:dateUtc="2025-01-23T13:38:00Z"/>
                <w:rFonts w:cs="Arial"/>
                <w:sz w:val="18"/>
                <w:szCs w:val="18"/>
              </w:rPr>
            </w:pPr>
          </w:p>
          <w:p w14:paraId="7109B835" w14:textId="77777777" w:rsidR="00E72BE6" w:rsidRPr="00340B0D" w:rsidRDefault="00E72BE6" w:rsidP="00E72BE6">
            <w:pPr>
              <w:rPr>
                <w:ins w:id="2982" w:author="jonathan pritchard" w:date="2025-01-23T13:38:00Z" w16du:dateUtc="2025-01-23T13:38:00Z"/>
                <w:rFonts w:cs="Arial"/>
                <w:sz w:val="18"/>
                <w:szCs w:val="18"/>
              </w:rPr>
            </w:pPr>
          </w:p>
        </w:tc>
      </w:tr>
    </w:tbl>
    <w:p w14:paraId="14285F3A" w14:textId="77777777" w:rsidR="006E73FA" w:rsidRDefault="006E73FA" w:rsidP="006E73FA">
      <w:pPr>
        <w:rPr>
          <w:ins w:id="2983" w:author="jonathan pritchard" w:date="2025-01-23T13:38:00Z" w16du:dateUtc="2025-01-23T13:38:00Z"/>
        </w:rPr>
      </w:pPr>
    </w:p>
    <w:p w14:paraId="01421DC8" w14:textId="77777777" w:rsidR="006E73FA" w:rsidRPr="006E73FA" w:rsidRDefault="006E73FA">
      <w:pPr>
        <w:pPrChange w:id="2984" w:author="jonathan pritchard" w:date="2025-01-23T13:38:00Z" w16du:dateUtc="2025-01-23T13:38:00Z">
          <w:pPr>
            <w:pStyle w:val="Heading1"/>
            <w:numPr>
              <w:ilvl w:val="2"/>
              <w:numId w:val="72"/>
            </w:numPr>
            <w:tabs>
              <w:tab w:val="clear" w:pos="432"/>
              <w:tab w:val="left" w:pos="567"/>
            </w:tabs>
            <w:spacing w:after="120"/>
            <w:ind w:left="2160" w:hanging="1224"/>
          </w:pPr>
        </w:pPrChange>
      </w:pPr>
    </w:p>
    <w:p w14:paraId="2514E683" w14:textId="77777777" w:rsidR="006C7785" w:rsidRDefault="006C7785" w:rsidP="006C7785">
      <w:pPr>
        <w:spacing w:line="240" w:lineRule="auto"/>
      </w:pPr>
    </w:p>
    <w:p w14:paraId="33F4EB7C" w14:textId="1943FA3C" w:rsidR="00E72BE6" w:rsidRDefault="00E72BE6">
      <w:pPr>
        <w:widowControl/>
        <w:spacing w:line="240" w:lineRule="auto"/>
        <w:jc w:val="left"/>
        <w:rPr>
          <w:b/>
          <w:color w:val="FF0000"/>
        </w:rPr>
      </w:pPr>
      <w:r>
        <w:rPr>
          <w:b/>
          <w:color w:val="FF0000"/>
        </w:rPr>
        <w:br w:type="page"/>
      </w:r>
    </w:p>
    <w:p w14:paraId="7163A244" w14:textId="77777777" w:rsidR="0099359B" w:rsidRDefault="0099359B" w:rsidP="006C7785">
      <w:pPr>
        <w:spacing w:line="240" w:lineRule="auto"/>
        <w:rPr>
          <w:ins w:id="2985" w:author="jonathan pritchard" w:date="2024-10-23T10:00:00Z" w16du:dateUtc="2024-10-23T09:00:00Z"/>
          <w:b/>
          <w:color w:val="FF0000"/>
        </w:rPr>
      </w:pPr>
    </w:p>
    <w:p w14:paraId="2DDBFE91" w14:textId="4C74E3B1" w:rsidR="006C7785" w:rsidRPr="008C2033" w:rsidDel="0099359B" w:rsidRDefault="006C7785" w:rsidP="006C7785">
      <w:pPr>
        <w:spacing w:line="240" w:lineRule="auto"/>
        <w:rPr>
          <w:del w:id="2986" w:author="jonathan pritchard" w:date="2024-10-23T10:00:00Z" w16du:dateUtc="2024-10-23T09:00:00Z"/>
          <w:color w:val="FF0000"/>
        </w:rPr>
      </w:pPr>
      <w:del w:id="2987" w:author="jonathan pritchard" w:date="2024-10-23T10:00:00Z" w16du:dateUtc="2024-10-23T09:00: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bookmarkStart w:id="2988" w:name="_Toc189491271"/>
        <w:bookmarkEnd w:id="2988"/>
      </w:del>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bookmarkStart w:id="2989" w:name="_Toc189491272"/>
      <w:r w:rsidRPr="0047307B">
        <w:rPr>
          <w:rFonts w:cs="Arial"/>
          <w:color w:val="000000" w:themeColor="text1"/>
        </w:rPr>
        <w:t>Safety depth</w:t>
      </w:r>
      <w:bookmarkEnd w:id="2989"/>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90" w:author="jonathan pritchard" w:date="2025-01-23T13:38:00Z" w16du:dateUtc="2025-01-23T13:38:00Z">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57"/>
        <w:gridCol w:w="2653"/>
        <w:gridCol w:w="2558"/>
        <w:gridCol w:w="1868"/>
        <w:tblGridChange w:id="2991">
          <w:tblGrid>
            <w:gridCol w:w="2557"/>
            <w:gridCol w:w="2653"/>
            <w:gridCol w:w="2558"/>
            <w:gridCol w:w="1868"/>
          </w:tblGrid>
        </w:tblGridChange>
      </w:tblGrid>
      <w:tr w:rsidR="006C7785" w14:paraId="1B52C9D1" w14:textId="77777777" w:rsidTr="0082201A">
        <w:trPr>
          <w:trHeight w:val="454"/>
          <w:tblHeader/>
          <w:trPrChange w:id="2992" w:author="jonathan pritchard" w:date="2025-01-23T13:38:00Z" w16du:dateUtc="2025-01-23T13:38:00Z">
            <w:trPr>
              <w:trHeight w:val="454"/>
              <w:tblHeader/>
            </w:trPr>
          </w:trPrChange>
        </w:trPr>
        <w:tc>
          <w:tcPr>
            <w:tcW w:w="2557" w:type="dxa"/>
            <w:shd w:val="clear" w:color="auto" w:fill="BFBFBF" w:themeFill="background1" w:themeFillShade="BF"/>
            <w:vAlign w:val="center"/>
            <w:tcPrChange w:id="2993" w:author="jonathan pritchard" w:date="2025-01-23T13:38:00Z" w16du:dateUtc="2025-01-23T13:38:00Z">
              <w:tcPr>
                <w:tcW w:w="2557" w:type="dxa"/>
                <w:shd w:val="clear" w:color="auto" w:fill="CCFFCC"/>
                <w:vAlign w:val="center"/>
              </w:tcPr>
            </w:tcPrChange>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Change w:id="2994" w:author="jonathan pritchard" w:date="2025-01-23T13:38:00Z" w16du:dateUtc="2025-01-23T13:38:00Z">
              <w:tcPr>
                <w:tcW w:w="2653" w:type="dxa"/>
                <w:shd w:val="clear" w:color="auto" w:fill="CCFFCC"/>
                <w:vAlign w:val="center"/>
              </w:tcPr>
            </w:tcPrChange>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Change w:id="2995" w:author="jonathan pritchard" w:date="2025-01-23T13:38:00Z" w16du:dateUtc="2025-01-23T13:38:00Z">
              <w:tcPr>
                <w:tcW w:w="2558" w:type="dxa"/>
                <w:shd w:val="clear" w:color="auto" w:fill="CCFFCC"/>
                <w:vAlign w:val="center"/>
              </w:tcPr>
            </w:tcPrChange>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Change w:id="2996" w:author="jonathan pritchard" w:date="2025-01-23T13:38:00Z" w16du:dateUtc="2025-01-23T13:38:00Z">
              <w:tcPr>
                <w:tcW w:w="1868" w:type="dxa"/>
                <w:shd w:val="clear" w:color="auto" w:fill="CCFFCC"/>
                <w:vAlign w:val="center"/>
              </w:tcPr>
            </w:tcPrChange>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lastRenderedPageBreak/>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2A465DED" w14:textId="36E4FDF4" w:rsidR="006C7785" w:rsidRDefault="006C7785" w:rsidP="006C7785"/>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4829035" w14:textId="4A73C2BD" w:rsidR="006C7785" w:rsidDel="0099359B" w:rsidRDefault="006C7785" w:rsidP="006C7785">
      <w:pPr>
        <w:rPr>
          <w:del w:id="2997" w:author="jonathan pritchard" w:date="2024-10-23T10:01:00Z" w16du:dateUtc="2024-10-23T09:01:00Z"/>
          <w:b/>
          <w:color w:val="FF0000"/>
        </w:rPr>
      </w:pPr>
      <w:del w:id="2998"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F5B46EE" w14:textId="77777777" w:rsidR="0099359B" w:rsidRPr="008C2033" w:rsidRDefault="0099359B" w:rsidP="006C7785">
      <w:pPr>
        <w:spacing w:line="240" w:lineRule="auto"/>
        <w:rPr>
          <w:ins w:id="2999" w:author="jonathan pritchard" w:date="2024-10-23T10:01:00Z" w16du:dateUtc="2024-10-23T09:01:00Z"/>
          <w:color w:val="FF0000"/>
        </w:rPr>
      </w:pPr>
    </w:p>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82201A">
        <w:trPr>
          <w:trHeight w:val="454"/>
          <w:tblHeader/>
        </w:trPr>
        <w:tc>
          <w:tcPr>
            <w:tcW w:w="2557" w:type="dxa"/>
            <w:shd w:val="clear" w:color="auto" w:fill="BFBFBF" w:themeFill="background1" w:themeFillShade="BF"/>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lastRenderedPageBreak/>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5B6CBFCC" w14:textId="518B285E" w:rsidR="006C7785" w:rsidDel="0099359B" w:rsidRDefault="006C7785" w:rsidP="006C7785">
      <w:pPr>
        <w:rPr>
          <w:del w:id="3000" w:author="jonathan pritchard" w:date="2024-10-23T10:01:00Z" w16du:dateUtc="2024-10-23T09:01:00Z"/>
          <w:b/>
          <w:color w:val="FF0000"/>
        </w:rPr>
      </w:pPr>
      <w:del w:id="3001"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0CF2AB0" w14:textId="77777777" w:rsidR="0099359B" w:rsidRPr="008C2033" w:rsidRDefault="0099359B" w:rsidP="006C7785">
      <w:pPr>
        <w:spacing w:line="240" w:lineRule="auto"/>
        <w:rPr>
          <w:ins w:id="3002" w:author="jonathan pritchard" w:date="2024-10-23T10:01:00Z" w16du:dateUtc="2024-10-23T09:01:00Z"/>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E72BE6">
        <w:trPr>
          <w:trHeight w:val="454"/>
          <w:tblHeader/>
        </w:trPr>
        <w:tc>
          <w:tcPr>
            <w:tcW w:w="2557" w:type="dxa"/>
            <w:shd w:val="clear" w:color="auto" w:fill="BFBFBF" w:themeFill="background1" w:themeFillShade="BF"/>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28A3934" w14:textId="52BA22A7" w:rsidR="006C7785" w:rsidDel="0099359B" w:rsidRDefault="006C7785" w:rsidP="006C7785">
      <w:pPr>
        <w:rPr>
          <w:del w:id="3003" w:author="jonathan pritchard" w:date="2024-10-23T10:01:00Z" w16du:dateUtc="2024-10-23T09:01:00Z"/>
          <w:b/>
          <w:color w:val="FF0000"/>
        </w:rPr>
      </w:pPr>
      <w:del w:id="3004"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15B664F3" w14:textId="77777777" w:rsidR="0099359B" w:rsidRPr="008C2033" w:rsidRDefault="0099359B" w:rsidP="006C7785">
      <w:pPr>
        <w:spacing w:line="240" w:lineRule="auto"/>
        <w:rPr>
          <w:ins w:id="3005" w:author="jonathan pritchard" w:date="2024-10-23T10:01:00Z" w16du:dateUtc="2024-10-23T09:01:00Z"/>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82201A">
        <w:trPr>
          <w:trHeight w:val="454"/>
          <w:tblHeader/>
        </w:trPr>
        <w:tc>
          <w:tcPr>
            <w:tcW w:w="2557" w:type="dxa"/>
            <w:shd w:val="clear" w:color="auto" w:fill="BFBFBF" w:themeFill="background1" w:themeFillShade="BF"/>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1C51D73" w14:textId="74488C41" w:rsidR="006C7785" w:rsidDel="0099359B" w:rsidRDefault="006C7785" w:rsidP="006C7785">
      <w:pPr>
        <w:rPr>
          <w:del w:id="3006" w:author="jonathan pritchard" w:date="2024-10-23T10:01:00Z" w16du:dateUtc="2024-10-23T09:01:00Z"/>
          <w:b/>
          <w:color w:val="FF0000"/>
        </w:rPr>
      </w:pPr>
      <w:del w:id="3007"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EEF31AB" w14:textId="77777777" w:rsidR="0099359B" w:rsidRPr="008C2033" w:rsidRDefault="0099359B" w:rsidP="006C7785">
      <w:pPr>
        <w:spacing w:line="240" w:lineRule="auto"/>
        <w:rPr>
          <w:ins w:id="3008" w:author="jonathan pritchard" w:date="2024-10-23T10:01:00Z" w16du:dateUtc="2024-10-23T09:01:00Z"/>
          <w:color w:val="FF0000"/>
        </w:rPr>
      </w:pPr>
    </w:p>
    <w:p w14:paraId="72079852" w14:textId="77777777" w:rsidR="006C7785" w:rsidRDefault="006C7785" w:rsidP="006C7785">
      <w:r>
        <w:br w:type="page"/>
      </w:r>
    </w:p>
    <w:p w14:paraId="286B6FEF" w14:textId="77777777" w:rsidR="006C7785" w:rsidRPr="001C1BE9" w:rsidRDefault="006C7785" w:rsidP="006C7785">
      <w:pPr>
        <w:pStyle w:val="Heading1"/>
        <w:numPr>
          <w:ilvl w:val="2"/>
          <w:numId w:val="80"/>
        </w:numPr>
        <w:tabs>
          <w:tab w:val="left" w:pos="567"/>
        </w:tabs>
        <w:spacing w:after="120"/>
        <w:ind w:left="567" w:hanging="567"/>
        <w:rPr>
          <w:rFonts w:cs="Arial"/>
          <w:b w:val="0"/>
        </w:rPr>
      </w:pPr>
      <w:bookmarkStart w:id="3009" w:name="_Toc189491273"/>
      <w:r w:rsidRPr="001C1BE9">
        <w:rPr>
          <w:rFonts w:cs="Arial"/>
        </w:rPr>
        <w:lastRenderedPageBreak/>
        <w:t>Shallow pattern</w:t>
      </w:r>
      <w:bookmarkEnd w:id="3009"/>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E72BE6">
        <w:trPr>
          <w:trHeight w:val="454"/>
          <w:tblHeader/>
        </w:trPr>
        <w:tc>
          <w:tcPr>
            <w:tcW w:w="2406" w:type="dxa"/>
            <w:shd w:val="clear" w:color="auto" w:fill="BFBFBF" w:themeFill="background1" w:themeFillShade="BF"/>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FFFFFF" w:themeFill="background1"/>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BFBFBF" w:themeFill="background1" w:themeFillShade="BF"/>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FFFFFF" w:themeFill="background1"/>
            <w:vAlign w:val="center"/>
          </w:tcPr>
          <w:p w14:paraId="79FA8770" w14:textId="10A98CC5" w:rsidR="006C7785" w:rsidRPr="0082201A" w:rsidRDefault="0082201A" w:rsidP="00380FCD">
            <w:pPr>
              <w:spacing w:line="240" w:lineRule="auto"/>
              <w:rPr>
                <w:rFonts w:cs="Arial"/>
                <w:color w:val="000000"/>
              </w:rPr>
            </w:pPr>
            <w:r>
              <w:rPr>
                <w:rFonts w:cs="Arial"/>
                <w:color w:val="000000"/>
              </w:rPr>
              <w:t>S-101 Portrayal</w:t>
            </w: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Display dataset 10100AA_X0000.000 at maximum display scale (1:52 000), select Display Category Display 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4E27B297" w14:textId="250B6E63" w:rsidR="006C7785" w:rsidDel="0099359B" w:rsidRDefault="006C7785" w:rsidP="006C7785">
      <w:pPr>
        <w:rPr>
          <w:del w:id="3010" w:author="jonathan pritchard" w:date="2024-10-23T10:01:00Z" w16du:dateUtc="2024-10-23T09:01:00Z"/>
          <w:b/>
          <w:color w:val="FF0000"/>
        </w:rPr>
      </w:pPr>
      <w:del w:id="3011"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B03D13C" w14:textId="77777777" w:rsidR="0099359B" w:rsidRPr="008C2033" w:rsidRDefault="0099359B" w:rsidP="006C7785">
      <w:pPr>
        <w:spacing w:line="240" w:lineRule="auto"/>
        <w:rPr>
          <w:ins w:id="3012" w:author="jonathan pritchard" w:date="2024-10-23T10:01:00Z" w16du:dateUtc="2024-10-23T09:01:00Z"/>
          <w:color w:val="FF0000"/>
        </w:rPr>
      </w:pPr>
    </w:p>
    <w:p w14:paraId="63FB3A46" w14:textId="77777777" w:rsidR="006C7785" w:rsidRDefault="006C7785" w:rsidP="006C7785">
      <w:r>
        <w:br w:type="page"/>
      </w:r>
    </w:p>
    <w:p w14:paraId="37F76D17" w14:textId="77777777" w:rsidR="006C7785" w:rsidRPr="001C1BE9" w:rsidRDefault="006C7785" w:rsidP="006C7785">
      <w:pPr>
        <w:pStyle w:val="Heading1"/>
        <w:numPr>
          <w:ilvl w:val="2"/>
          <w:numId w:val="80"/>
        </w:numPr>
        <w:tabs>
          <w:tab w:val="left" w:pos="567"/>
        </w:tabs>
        <w:spacing w:after="120"/>
        <w:ind w:left="567" w:hanging="567"/>
        <w:rPr>
          <w:rFonts w:cs="Arial"/>
          <w:b w:val="0"/>
          <w:color w:val="000000" w:themeColor="text1"/>
        </w:rPr>
      </w:pPr>
      <w:bookmarkStart w:id="3013" w:name="_Toc189491274"/>
      <w:r w:rsidRPr="001C1BE9">
        <w:rPr>
          <w:rFonts w:cs="Arial"/>
          <w:color w:val="000000" w:themeColor="text1"/>
        </w:rPr>
        <w:lastRenderedPageBreak/>
        <w:t>Contour labels</w:t>
      </w:r>
      <w:bookmarkEnd w:id="301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E72BE6">
        <w:trPr>
          <w:trHeight w:val="392"/>
          <w:tblHeader/>
        </w:trPr>
        <w:tc>
          <w:tcPr>
            <w:tcW w:w="2485" w:type="dxa"/>
            <w:shd w:val="clear" w:color="auto" w:fill="BFBFBF" w:themeFill="background1" w:themeFillShade="BF"/>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FFFFFF" w:themeFill="background1"/>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BFBFBF" w:themeFill="background1" w:themeFillShade="BF"/>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FFFFFF" w:themeFill="background1"/>
            <w:vAlign w:val="center"/>
          </w:tcPr>
          <w:p w14:paraId="5CFC6A1C" w14:textId="063AB9B7" w:rsidR="006C7785" w:rsidRPr="0082201A" w:rsidRDefault="0082201A" w:rsidP="0082201A">
            <w:pPr>
              <w:spacing w:line="240" w:lineRule="auto"/>
              <w:rPr>
                <w:rFonts w:cs="Arial"/>
                <w:color w:val="000000"/>
              </w:rPr>
            </w:pPr>
            <w:r w:rsidRPr="0082201A">
              <w:rPr>
                <w:rFonts w:cs="Arial"/>
                <w:color w:val="000000"/>
              </w:rPr>
              <w:t>S-101 Portrayal</w:t>
            </w: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7671E855" w14:textId="4B8C7930" w:rsidR="006C7785" w:rsidRPr="008C2033" w:rsidDel="0099359B" w:rsidRDefault="006C7785" w:rsidP="006C7785">
      <w:pPr>
        <w:spacing w:line="240" w:lineRule="auto"/>
        <w:rPr>
          <w:del w:id="3014" w:author="jonathan pritchard" w:date="2024-10-23T10:02:00Z" w16du:dateUtc="2024-10-23T09:02:00Z"/>
          <w:color w:val="FF0000"/>
        </w:rPr>
      </w:pPr>
      <w:del w:id="3015"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0AEB0AEE" w14:textId="77777777" w:rsidR="006C7785" w:rsidRDefault="006C7785" w:rsidP="006C7785">
      <w:pPr>
        <w:ind w:right="119"/>
      </w:pPr>
      <w:r>
        <w:br w:type="page"/>
      </w:r>
    </w:p>
    <w:p w14:paraId="760EFE49" w14:textId="77777777" w:rsidR="006C7785" w:rsidRPr="001C1BE9" w:rsidRDefault="006C7785" w:rsidP="006C7785">
      <w:pPr>
        <w:pStyle w:val="Heading1"/>
        <w:numPr>
          <w:ilvl w:val="2"/>
          <w:numId w:val="80"/>
        </w:numPr>
        <w:tabs>
          <w:tab w:val="left" w:pos="567"/>
        </w:tabs>
        <w:spacing w:after="120"/>
        <w:ind w:left="2160" w:hanging="1224"/>
        <w:rPr>
          <w:rFonts w:cs="Arial"/>
          <w:b w:val="0"/>
        </w:rPr>
      </w:pPr>
      <w:bookmarkStart w:id="3016" w:name="_Toc189491275"/>
      <w:r w:rsidRPr="001C1BE9">
        <w:rPr>
          <w:rFonts w:cs="Arial"/>
          <w:color w:val="000000" w:themeColor="text1"/>
        </w:rPr>
        <w:lastRenderedPageBreak/>
        <w:t>Colour palettes</w:t>
      </w:r>
      <w:bookmarkEnd w:id="301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E72BE6">
        <w:trPr>
          <w:trHeight w:val="454"/>
          <w:tblHeader/>
        </w:trPr>
        <w:tc>
          <w:tcPr>
            <w:tcW w:w="2381" w:type="dxa"/>
            <w:shd w:val="clear" w:color="auto" w:fill="BFBFBF" w:themeFill="background1" w:themeFillShade="BF"/>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FFFFFF" w:themeFill="background1"/>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BFBFBF" w:themeFill="background1" w:themeFillShade="BF"/>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59896640" w14:textId="402A0116"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5"/>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3CFEAFC3" w14:textId="49B6247B" w:rsidR="006C7785" w:rsidDel="0099359B" w:rsidRDefault="006C7785" w:rsidP="006C7785">
      <w:pPr>
        <w:rPr>
          <w:del w:id="3017" w:author="jonathan pritchard" w:date="2024-10-23T10:02:00Z" w16du:dateUtc="2024-10-23T09:02:00Z"/>
          <w:b/>
          <w:color w:val="FF0000"/>
        </w:rPr>
      </w:pPr>
      <w:del w:id="3018"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5802EF39" w14:textId="77777777" w:rsidR="0099359B" w:rsidRPr="008C2033" w:rsidRDefault="0099359B" w:rsidP="006C7785">
      <w:pPr>
        <w:spacing w:line="240" w:lineRule="auto"/>
        <w:rPr>
          <w:ins w:id="3019" w:author="jonathan pritchard" w:date="2024-10-23T10:02:00Z" w16du:dateUtc="2024-10-23T09:02:00Z"/>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E72BE6">
        <w:trPr>
          <w:trHeight w:val="454"/>
          <w:tblHeader/>
        </w:trPr>
        <w:tc>
          <w:tcPr>
            <w:tcW w:w="2381" w:type="dxa"/>
            <w:shd w:val="clear" w:color="auto" w:fill="BFBFBF" w:themeFill="background1" w:themeFillShade="BF"/>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FFFFFF" w:themeFill="background1"/>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BFBFBF" w:themeFill="background1" w:themeFillShade="BF"/>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131C9C7A" w14:textId="7234E880" w:rsidR="006C7785" w:rsidRPr="00CB1E10" w:rsidRDefault="006C7785" w:rsidP="00380FCD">
            <w:pPr>
              <w:spacing w:line="240" w:lineRule="auto"/>
              <w:rPr>
                <w:rFonts w:cs="Arial"/>
                <w:color w:val="000000"/>
              </w:rPr>
            </w:pP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16"/>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82201A">
        <w:trPr>
          <w:trHeight w:val="454"/>
          <w:tblHeader/>
        </w:trPr>
        <w:tc>
          <w:tcPr>
            <w:tcW w:w="2381" w:type="dxa"/>
            <w:shd w:val="clear" w:color="auto" w:fill="BFBFBF" w:themeFill="background1" w:themeFillShade="BF"/>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FFFFFF" w:themeFill="background1"/>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BFBFBF" w:themeFill="background1" w:themeFillShade="BF"/>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FFFFFF" w:themeFill="background1"/>
            <w:vAlign w:val="center"/>
          </w:tcPr>
          <w:p w14:paraId="673D51F6" w14:textId="39610F48"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17"/>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5C926F88" w14:textId="77777777" w:rsidR="006C7785" w:rsidRDefault="006C7785" w:rsidP="006C7785">
      <w:r>
        <w:br w:type="page"/>
      </w:r>
    </w:p>
    <w:p w14:paraId="78CD8C68" w14:textId="77777777" w:rsidR="006C7785" w:rsidRPr="001C1BE9" w:rsidRDefault="006C7785" w:rsidP="006C7785">
      <w:pPr>
        <w:pStyle w:val="Heading1"/>
        <w:numPr>
          <w:ilvl w:val="2"/>
          <w:numId w:val="80"/>
        </w:numPr>
        <w:tabs>
          <w:tab w:val="left" w:pos="567"/>
        </w:tabs>
        <w:spacing w:after="120"/>
        <w:ind w:left="567" w:hanging="567"/>
        <w:rPr>
          <w:rFonts w:cs="Arial"/>
          <w:b w:val="0"/>
        </w:rPr>
      </w:pPr>
      <w:bookmarkStart w:id="3020" w:name="_Toc189491276"/>
      <w:r w:rsidRPr="000812C8">
        <w:rPr>
          <w:rFonts w:cs="Arial"/>
          <w:color w:val="000000" w:themeColor="text1"/>
        </w:rPr>
        <w:lastRenderedPageBreak/>
        <w:t>Display of additional Chart Information Symbol</w:t>
      </w:r>
      <w:bookmarkEnd w:id="302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21" w:author="jonathan pritchard" w:date="2024-10-22T11:35:00Z" w16du:dateUtc="2024-10-22T10: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065"/>
        <w:tblGridChange w:id="3022">
          <w:tblGrid>
            <w:gridCol w:w="2381"/>
            <w:gridCol w:w="2381"/>
            <w:gridCol w:w="2382"/>
            <w:gridCol w:w="2065"/>
            <w:gridCol w:w="317"/>
          </w:tblGrid>
        </w:tblGridChange>
      </w:tblGrid>
      <w:tr w:rsidR="006C7785" w14:paraId="6D2FBA04" w14:textId="77777777" w:rsidTr="0082201A">
        <w:trPr>
          <w:trHeight w:val="454"/>
          <w:tblHeader/>
          <w:trPrChange w:id="3023" w:author="jonathan pritchard" w:date="2024-10-22T11:35:00Z" w16du:dateUtc="2024-10-22T10:35:00Z">
            <w:trPr>
              <w:trHeight w:val="454"/>
              <w:tblHeader/>
            </w:trPr>
          </w:trPrChange>
        </w:trPr>
        <w:tc>
          <w:tcPr>
            <w:tcW w:w="2381" w:type="dxa"/>
            <w:shd w:val="clear" w:color="auto" w:fill="BFBFBF" w:themeFill="background1" w:themeFillShade="BF"/>
            <w:vAlign w:val="center"/>
            <w:tcPrChange w:id="3024" w:author="jonathan pritchard" w:date="2024-10-22T11:35:00Z" w16du:dateUtc="2024-10-22T10:35:00Z">
              <w:tcPr>
                <w:tcW w:w="2381" w:type="dxa"/>
                <w:shd w:val="clear" w:color="auto" w:fill="CCFFCC"/>
                <w:vAlign w:val="center"/>
              </w:tcPr>
            </w:tcPrChange>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FFFFFF" w:themeFill="background1"/>
            <w:vAlign w:val="center"/>
            <w:tcPrChange w:id="3025" w:author="jonathan pritchard" w:date="2024-10-22T11:35:00Z" w16du:dateUtc="2024-10-22T10:35:00Z">
              <w:tcPr>
                <w:tcW w:w="2381" w:type="dxa"/>
                <w:shd w:val="clear" w:color="auto" w:fill="CCFFCC"/>
                <w:vAlign w:val="center"/>
              </w:tcPr>
            </w:tcPrChange>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BFBFBF" w:themeFill="background1" w:themeFillShade="BF"/>
            <w:vAlign w:val="center"/>
            <w:tcPrChange w:id="3026" w:author="jonathan pritchard" w:date="2024-10-22T11:35:00Z" w16du:dateUtc="2024-10-22T10:35:00Z">
              <w:tcPr>
                <w:tcW w:w="2382" w:type="dxa"/>
                <w:shd w:val="clear" w:color="auto" w:fill="CCFFCC"/>
                <w:vAlign w:val="center"/>
              </w:tcPr>
            </w:tcPrChange>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FFFFFF" w:themeFill="background1"/>
            <w:vAlign w:val="center"/>
            <w:tcPrChange w:id="3027" w:author="jonathan pritchard" w:date="2024-10-22T11:35:00Z" w16du:dateUtc="2024-10-22T10:35:00Z">
              <w:tcPr>
                <w:tcW w:w="2382" w:type="dxa"/>
                <w:gridSpan w:val="2"/>
                <w:shd w:val="clear" w:color="auto" w:fill="CCFFCC"/>
                <w:vAlign w:val="center"/>
              </w:tcPr>
            </w:tcPrChange>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Change w:id="3028" w:author="jonathan pritchard" w:date="2024-10-22T11:35:00Z" w16du:dateUtc="2024-10-22T10:35:00Z">
          <w:tblPr>
            <w:tblStyle w:val="TableGrid"/>
            <w:tblW w:w="9246" w:type="dxa"/>
            <w:tblInd w:w="-10" w:type="dxa"/>
            <w:tblLook w:val="04A0" w:firstRow="1" w:lastRow="0" w:firstColumn="1" w:lastColumn="0" w:noHBand="0" w:noVBand="1"/>
          </w:tblPr>
        </w:tblPrChange>
      </w:tblPr>
      <w:tblGrid>
        <w:gridCol w:w="12"/>
        <w:gridCol w:w="2709"/>
        <w:gridCol w:w="285"/>
        <w:gridCol w:w="1276"/>
        <w:gridCol w:w="229"/>
        <w:gridCol w:w="914"/>
        <w:gridCol w:w="1895"/>
        <w:gridCol w:w="516"/>
        <w:gridCol w:w="778"/>
        <w:gridCol w:w="632"/>
        <w:tblGridChange w:id="3029">
          <w:tblGrid>
            <w:gridCol w:w="2"/>
            <w:gridCol w:w="10"/>
            <w:gridCol w:w="2709"/>
            <w:gridCol w:w="285"/>
            <w:gridCol w:w="1276"/>
            <w:gridCol w:w="229"/>
            <w:gridCol w:w="914"/>
            <w:gridCol w:w="1895"/>
            <w:gridCol w:w="516"/>
            <w:gridCol w:w="778"/>
            <w:gridCol w:w="622"/>
            <w:gridCol w:w="10"/>
          </w:tblGrid>
        </w:tblGridChange>
      </w:tblGrid>
      <w:tr w:rsidR="006C7785" w:rsidRPr="00340B0D" w14:paraId="2F588C0F" w14:textId="77777777" w:rsidTr="00CF00C7">
        <w:trPr>
          <w:gridBefore w:val="1"/>
          <w:wBefore w:w="12" w:type="dxa"/>
          <w:trPrChange w:id="303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03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CF00C7">
        <w:trPr>
          <w:gridBefore w:val="1"/>
          <w:wBefore w:w="12" w:type="dxa"/>
          <w:trPrChange w:id="303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Change w:id="3033"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auto"/>
                <w:vAlign w:val="center"/>
              </w:tcPr>
            </w:tcPrChange>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CF00C7">
        <w:trPr>
          <w:gridBefore w:val="1"/>
          <w:wBefore w:w="12" w:type="dxa"/>
          <w:trPrChange w:id="3034"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035"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CF00C7">
        <w:trPr>
          <w:gridBefore w:val="1"/>
          <w:wBefore w:w="12" w:type="dxa"/>
          <w:trPrChange w:id="3036"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Change w:id="3037"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FFFFFF" w:themeFill="background1"/>
                <w:vAlign w:val="center"/>
              </w:tcPr>
            </w:tcPrChange>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CF00C7">
        <w:trPr>
          <w:gridBefore w:val="1"/>
          <w:wBefore w:w="12" w:type="dxa"/>
          <w:trPrChange w:id="3038"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3039"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3040"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CF00C7">
        <w:trPr>
          <w:gridBefore w:val="1"/>
          <w:wBefore w:w="12" w:type="dxa"/>
          <w:trPrChange w:id="3041"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Change w:id="3042"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auto"/>
              </w:tcPr>
            </w:tcPrChange>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Change w:id="3043"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auto"/>
              </w:tcPr>
            </w:tcPrChange>
          </w:tcPr>
          <w:p w14:paraId="6D46D048" w14:textId="77777777" w:rsidR="006C7785" w:rsidRPr="00340B0D" w:rsidRDefault="006C7785" w:rsidP="00380FCD">
            <w:pPr>
              <w:rPr>
                <w:rFonts w:cs="Arial"/>
                <w:sz w:val="18"/>
                <w:szCs w:val="18"/>
              </w:rPr>
            </w:pPr>
          </w:p>
        </w:tc>
      </w:tr>
      <w:tr w:rsidR="006C7785" w:rsidRPr="00340B0D" w14:paraId="1763DADE" w14:textId="77777777" w:rsidTr="00CF00C7">
        <w:trPr>
          <w:gridBefore w:val="1"/>
          <w:wBefore w:w="12" w:type="dxa"/>
          <w:trPrChange w:id="3044"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Change w:id="3045" w:author="jonathan pritchard" w:date="2024-10-22T11:35:00Z" w16du:dateUtc="2024-10-22T10:35:00Z">
              <w:tcPr>
                <w:tcW w:w="7824" w:type="dxa"/>
                <w:gridSpan w:val="7"/>
                <w:tcBorders>
                  <w:top w:val="single" w:sz="4" w:space="0" w:color="auto"/>
                  <w:left w:val="single" w:sz="12" w:space="0" w:color="auto"/>
                  <w:bottom w:val="single" w:sz="12" w:space="0" w:color="auto"/>
                  <w:right w:val="single" w:sz="12" w:space="0" w:color="auto"/>
                </w:tcBorders>
                <w:shd w:val="clear" w:color="auto" w:fill="auto"/>
              </w:tcPr>
            </w:tcPrChange>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Change w:id="3046" w:author="jonathan pritchard" w:date="2024-10-22T11:35:00Z" w16du:dateUtc="2024-10-22T10:35:00Z">
              <w:tcPr>
                <w:tcW w:w="1410" w:type="dxa"/>
                <w:gridSpan w:val="3"/>
                <w:tcBorders>
                  <w:top w:val="single" w:sz="4" w:space="0" w:color="auto"/>
                  <w:left w:val="single" w:sz="12" w:space="0" w:color="auto"/>
                  <w:bottom w:val="single" w:sz="12" w:space="0" w:color="auto"/>
                  <w:right w:val="single" w:sz="12" w:space="0" w:color="auto"/>
                </w:tcBorders>
                <w:shd w:val="clear" w:color="auto" w:fill="auto"/>
              </w:tcPr>
            </w:tcPrChange>
          </w:tcPr>
          <w:p w14:paraId="2E2D3555" w14:textId="77777777" w:rsidR="006C7785" w:rsidRPr="00340B0D" w:rsidRDefault="006C7785" w:rsidP="00380FCD">
            <w:pPr>
              <w:rPr>
                <w:rFonts w:cs="Arial"/>
                <w:sz w:val="18"/>
                <w:szCs w:val="18"/>
              </w:rPr>
            </w:pPr>
          </w:p>
        </w:tc>
      </w:tr>
      <w:tr w:rsidR="006C7785" w:rsidRPr="00340B0D" w14:paraId="42D55AC9" w14:textId="77777777" w:rsidTr="00CF00C7">
        <w:trPr>
          <w:gridBefore w:val="1"/>
          <w:wBefore w:w="12" w:type="dxa"/>
          <w:trPrChange w:id="3047"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048" w:author="jonathan pritchard" w:date="2024-10-22T11:35:00Z" w16du:dateUtc="2024-10-22T10:35:00Z">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3049"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CF00C7">
        <w:trPr>
          <w:gridBefore w:val="1"/>
          <w:wBefore w:w="12" w:type="dxa"/>
          <w:trPrChange w:id="3050" w:author="jonathan pritchard" w:date="2024-10-22T11:35:00Z" w16du:dateUtc="2024-10-22T10:35:00Z">
            <w:trPr>
              <w:gridBefore w:val="2"/>
              <w:wBefore w:w="12" w:type="dxa"/>
            </w:trPr>
          </w:trPrChange>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Change w:id="3051"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auto"/>
                  </w:tcPr>
                </w:tcPrChange>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Change w:id="3052" w:author="jonathan pritchard" w:date="2024-10-22T11:35:00Z" w16du:dateUtc="2024-10-22T10:35:00Z">
              <w:tcPr>
                <w:tcW w:w="4103" w:type="dxa"/>
                <w:gridSpan w:val="4"/>
                <w:tcBorders>
                  <w:left w:val="single" w:sz="12" w:space="0" w:color="auto"/>
                  <w:bottom w:val="single" w:sz="4" w:space="0" w:color="auto"/>
                  <w:right w:val="single" w:sz="4" w:space="0" w:color="auto"/>
                </w:tcBorders>
                <w:shd w:val="clear" w:color="auto" w:fill="auto"/>
              </w:tcPr>
            </w:tcPrChange>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Change w:id="3053"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CF00C7">
        <w:trPr>
          <w:gridBefore w:val="1"/>
          <w:wBefore w:w="12" w:type="dxa"/>
          <w:trPrChange w:id="3054"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Change w:id="3055" w:author="jonathan pritchard" w:date="2024-10-22T11:35:00Z" w16du:dateUtc="2024-10-22T10:35:00Z">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tcPrChange>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Change w:id="3056" w:author="jonathan pritchard" w:date="2024-10-22T11:35:00Z" w16du:dateUtc="2024-10-22T10:35:00Z">
              <w:tcPr>
                <w:tcW w:w="4103" w:type="dxa"/>
                <w:gridSpan w:val="4"/>
                <w:tcBorders>
                  <w:left w:val="single" w:sz="12" w:space="0" w:color="auto"/>
                  <w:right w:val="single" w:sz="4" w:space="0" w:color="auto"/>
                </w:tcBorders>
                <w:shd w:val="clear" w:color="auto" w:fill="auto"/>
              </w:tcPr>
            </w:tcPrChange>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Change w:id="3057"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CF00C7">
        <w:trPr>
          <w:gridBefore w:val="1"/>
          <w:wBefore w:w="12" w:type="dxa"/>
          <w:trPrChange w:id="305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5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6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Change w:id="3061" w:author="jonathan pritchard" w:date="2024-10-22T11:35:00Z" w16du:dateUtc="2024-10-22T10:35:00Z">
              <w:tcPr>
                <w:tcW w:w="4103" w:type="dxa"/>
                <w:gridSpan w:val="4"/>
                <w:tcBorders>
                  <w:left w:val="single" w:sz="12" w:space="0" w:color="auto"/>
                </w:tcBorders>
              </w:tcPr>
            </w:tcPrChange>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Change w:id="3062" w:author="jonathan pritchard" w:date="2024-10-22T11:35:00Z" w16du:dateUtc="2024-10-22T10:35:00Z">
              <w:tcPr>
                <w:tcW w:w="632" w:type="dxa"/>
                <w:gridSpan w:val="2"/>
                <w:tcBorders>
                  <w:right w:val="single" w:sz="12" w:space="0" w:color="auto"/>
                </w:tcBorders>
              </w:tcPr>
            </w:tcPrChange>
          </w:tcPr>
          <w:p w14:paraId="5A01C05E" w14:textId="77777777" w:rsidR="006C7785" w:rsidRPr="00340B0D" w:rsidRDefault="006C7785" w:rsidP="00380FCD">
            <w:pPr>
              <w:rPr>
                <w:rFonts w:cs="Arial"/>
                <w:sz w:val="18"/>
                <w:szCs w:val="18"/>
              </w:rPr>
            </w:pPr>
          </w:p>
        </w:tc>
      </w:tr>
      <w:tr w:rsidR="006C7785" w:rsidRPr="00340B0D" w14:paraId="1DD9D0AC" w14:textId="77777777" w:rsidTr="00CF00C7">
        <w:trPr>
          <w:gridBefore w:val="1"/>
          <w:wBefore w:w="12" w:type="dxa"/>
          <w:trPrChange w:id="306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6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6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66" w:author="jonathan pritchard" w:date="2024-10-22T11:35:00Z" w16du:dateUtc="2024-10-22T10:35:00Z">
              <w:tcPr>
                <w:tcW w:w="4103" w:type="dxa"/>
                <w:gridSpan w:val="4"/>
                <w:tcBorders>
                  <w:left w:val="single" w:sz="12" w:space="0" w:color="auto"/>
                </w:tcBorders>
              </w:tcPr>
            </w:tcPrChange>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Change w:id="3067" w:author="jonathan pritchard" w:date="2024-10-22T11:35:00Z" w16du:dateUtc="2024-10-22T10:35:00Z">
              <w:tcPr>
                <w:tcW w:w="632" w:type="dxa"/>
                <w:gridSpan w:val="2"/>
                <w:tcBorders>
                  <w:right w:val="single" w:sz="12" w:space="0" w:color="auto"/>
                </w:tcBorders>
              </w:tcPr>
            </w:tcPrChange>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CF00C7">
        <w:trPr>
          <w:gridBefore w:val="1"/>
          <w:wBefore w:w="12" w:type="dxa"/>
          <w:trPrChange w:id="306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6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7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71" w:author="jonathan pritchard" w:date="2024-10-22T11:35:00Z" w16du:dateUtc="2024-10-22T10:35:00Z">
              <w:tcPr>
                <w:tcW w:w="4103" w:type="dxa"/>
                <w:gridSpan w:val="4"/>
                <w:tcBorders>
                  <w:left w:val="single" w:sz="12" w:space="0" w:color="auto"/>
                </w:tcBorders>
              </w:tcPr>
            </w:tcPrChange>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Change w:id="3072" w:author="jonathan pritchard" w:date="2024-10-22T11:35:00Z" w16du:dateUtc="2024-10-22T10:35:00Z">
              <w:tcPr>
                <w:tcW w:w="632" w:type="dxa"/>
                <w:gridSpan w:val="2"/>
                <w:tcBorders>
                  <w:right w:val="single" w:sz="12" w:space="0" w:color="auto"/>
                </w:tcBorders>
              </w:tcPr>
            </w:tcPrChange>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CF00C7">
        <w:trPr>
          <w:gridBefore w:val="1"/>
          <w:wBefore w:w="12" w:type="dxa"/>
          <w:trPrChange w:id="307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7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7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76" w:author="jonathan pritchard" w:date="2024-10-22T11:35:00Z" w16du:dateUtc="2024-10-22T10:35:00Z">
              <w:tcPr>
                <w:tcW w:w="4103" w:type="dxa"/>
                <w:gridSpan w:val="4"/>
                <w:tcBorders>
                  <w:left w:val="single" w:sz="12" w:space="0" w:color="auto"/>
                </w:tcBorders>
              </w:tcPr>
            </w:tcPrChange>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Change w:id="3077" w:author="jonathan pritchard" w:date="2024-10-22T11:35:00Z" w16du:dateUtc="2024-10-22T10:35:00Z">
              <w:tcPr>
                <w:tcW w:w="632" w:type="dxa"/>
                <w:gridSpan w:val="2"/>
                <w:tcBorders>
                  <w:right w:val="single" w:sz="12" w:space="0" w:color="auto"/>
                </w:tcBorders>
              </w:tcPr>
            </w:tcPrChange>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CF00C7">
        <w:trPr>
          <w:gridBefore w:val="1"/>
          <w:wBefore w:w="12" w:type="dxa"/>
          <w:trPrChange w:id="307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7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8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81" w:author="jonathan pritchard" w:date="2024-10-22T11:35:00Z" w16du:dateUtc="2024-10-22T10:35:00Z">
              <w:tcPr>
                <w:tcW w:w="4103" w:type="dxa"/>
                <w:gridSpan w:val="4"/>
                <w:tcBorders>
                  <w:left w:val="single" w:sz="12" w:space="0" w:color="auto"/>
                </w:tcBorders>
              </w:tcPr>
            </w:tcPrChange>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Change w:id="3082" w:author="jonathan pritchard" w:date="2024-10-22T11:35:00Z" w16du:dateUtc="2024-10-22T10:35:00Z">
              <w:tcPr>
                <w:tcW w:w="632" w:type="dxa"/>
                <w:gridSpan w:val="2"/>
                <w:tcBorders>
                  <w:right w:val="single" w:sz="12" w:space="0" w:color="auto"/>
                </w:tcBorders>
              </w:tcPr>
            </w:tcPrChange>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CF00C7">
        <w:trPr>
          <w:gridBefore w:val="1"/>
          <w:wBefore w:w="12" w:type="dxa"/>
          <w:trPrChange w:id="308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8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8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86" w:author="jonathan pritchard" w:date="2024-10-22T11:35:00Z" w16du:dateUtc="2024-10-22T10:35:00Z">
              <w:tcPr>
                <w:tcW w:w="4103" w:type="dxa"/>
                <w:gridSpan w:val="4"/>
                <w:tcBorders>
                  <w:left w:val="single" w:sz="12" w:space="0" w:color="auto"/>
                </w:tcBorders>
              </w:tcPr>
            </w:tcPrChange>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Change w:id="3087" w:author="jonathan pritchard" w:date="2024-10-22T11:35:00Z" w16du:dateUtc="2024-10-22T10:35:00Z">
              <w:tcPr>
                <w:tcW w:w="632" w:type="dxa"/>
                <w:gridSpan w:val="2"/>
                <w:tcBorders>
                  <w:right w:val="single" w:sz="12" w:space="0" w:color="auto"/>
                </w:tcBorders>
              </w:tcPr>
            </w:tcPrChange>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CF00C7">
        <w:trPr>
          <w:gridBefore w:val="1"/>
          <w:wBefore w:w="12" w:type="dxa"/>
          <w:trPrChange w:id="308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8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9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091" w:author="jonathan pritchard" w:date="2024-10-22T11:35:00Z" w16du:dateUtc="2024-10-22T10:35:00Z">
              <w:tcPr>
                <w:tcW w:w="4103" w:type="dxa"/>
                <w:gridSpan w:val="4"/>
                <w:tcBorders>
                  <w:left w:val="single" w:sz="12" w:space="0" w:color="auto"/>
                </w:tcBorders>
              </w:tcPr>
            </w:tcPrChange>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Change w:id="3092" w:author="jonathan pritchard" w:date="2024-10-22T11:35:00Z" w16du:dateUtc="2024-10-22T10:35:00Z">
              <w:tcPr>
                <w:tcW w:w="632" w:type="dxa"/>
                <w:gridSpan w:val="2"/>
                <w:tcBorders>
                  <w:right w:val="single" w:sz="12" w:space="0" w:color="auto"/>
                </w:tcBorders>
                <w:vAlign w:val="center"/>
              </w:tcPr>
            </w:tcPrChange>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CF00C7">
        <w:trPr>
          <w:gridBefore w:val="1"/>
          <w:wBefore w:w="12" w:type="dxa"/>
          <w:trPrChange w:id="309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9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09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Change w:id="3096" w:author="jonathan pritchard" w:date="2024-10-22T11:35:00Z" w16du:dateUtc="2024-10-22T10:35:00Z">
              <w:tcPr>
                <w:tcW w:w="4103" w:type="dxa"/>
                <w:gridSpan w:val="4"/>
                <w:tcBorders>
                  <w:left w:val="single" w:sz="12" w:space="0" w:color="auto"/>
                </w:tcBorders>
              </w:tcPr>
            </w:tcPrChange>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Change w:id="3097" w:author="jonathan pritchard" w:date="2024-10-22T11:35:00Z" w16du:dateUtc="2024-10-22T10:35:00Z">
              <w:tcPr>
                <w:tcW w:w="632" w:type="dxa"/>
                <w:gridSpan w:val="2"/>
                <w:tcBorders>
                  <w:right w:val="single" w:sz="12" w:space="0" w:color="auto"/>
                </w:tcBorders>
                <w:vAlign w:val="center"/>
              </w:tcPr>
            </w:tcPrChange>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CF00C7">
        <w:trPr>
          <w:gridBefore w:val="1"/>
          <w:wBefore w:w="12" w:type="dxa"/>
          <w:trPrChange w:id="309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09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10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101" w:author="jonathan pritchard" w:date="2024-10-22T11:35:00Z" w16du:dateUtc="2024-10-22T10:35:00Z">
              <w:tcPr>
                <w:tcW w:w="4103" w:type="dxa"/>
                <w:gridSpan w:val="4"/>
                <w:tcBorders>
                  <w:left w:val="single" w:sz="12" w:space="0" w:color="auto"/>
                </w:tcBorders>
              </w:tcPr>
            </w:tcPrChange>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Change w:id="3102" w:author="jonathan pritchard" w:date="2024-10-22T11:35:00Z" w16du:dateUtc="2024-10-22T10:35:00Z">
              <w:tcPr>
                <w:tcW w:w="632" w:type="dxa"/>
                <w:gridSpan w:val="2"/>
                <w:tcBorders>
                  <w:right w:val="single" w:sz="12" w:space="0" w:color="auto"/>
                </w:tcBorders>
                <w:vAlign w:val="center"/>
              </w:tcPr>
            </w:tcPrChange>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CF00C7">
        <w:trPr>
          <w:gridBefore w:val="1"/>
          <w:wBefore w:w="12" w:type="dxa"/>
          <w:trPrChange w:id="3103"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104"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3105"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106" w:author="jonathan pritchard" w:date="2024-10-22T11:35:00Z" w16du:dateUtc="2024-10-22T10:35:00Z">
              <w:tcPr>
                <w:tcW w:w="4103" w:type="dxa"/>
                <w:gridSpan w:val="4"/>
                <w:tcBorders>
                  <w:left w:val="single" w:sz="12" w:space="0" w:color="auto"/>
                </w:tcBorders>
              </w:tcPr>
            </w:tcPrChange>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Change w:id="3107" w:author="jonathan pritchard" w:date="2024-10-22T11:35:00Z" w16du:dateUtc="2024-10-22T10:35:00Z">
              <w:tcPr>
                <w:tcW w:w="632" w:type="dxa"/>
                <w:gridSpan w:val="2"/>
                <w:tcBorders>
                  <w:right w:val="single" w:sz="12" w:space="0" w:color="auto"/>
                </w:tcBorders>
                <w:vAlign w:val="center"/>
              </w:tcPr>
            </w:tcPrChange>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CF00C7">
        <w:trPr>
          <w:gridBefore w:val="1"/>
          <w:wBefore w:w="12" w:type="dxa"/>
          <w:trPrChange w:id="3108"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3109"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Change w:id="3110"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3111" w:author="jonathan pritchard" w:date="2024-10-22T11:35:00Z" w16du:dateUtc="2024-10-22T10:35:00Z">
              <w:tcPr>
                <w:tcW w:w="4103" w:type="dxa"/>
                <w:gridSpan w:val="4"/>
                <w:tcBorders>
                  <w:left w:val="single" w:sz="12" w:space="0" w:color="auto"/>
                </w:tcBorders>
              </w:tcPr>
            </w:tcPrChange>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Change w:id="3112" w:author="jonathan pritchard" w:date="2024-10-22T11:35:00Z" w16du:dateUtc="2024-10-22T10:35:00Z">
              <w:tcPr>
                <w:tcW w:w="632" w:type="dxa"/>
                <w:gridSpan w:val="2"/>
                <w:tcBorders>
                  <w:right w:val="single" w:sz="12" w:space="0" w:color="auto"/>
                </w:tcBorders>
                <w:vAlign w:val="center"/>
              </w:tcPr>
            </w:tcPrChange>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CF00C7">
        <w:trPr>
          <w:gridBefore w:val="1"/>
          <w:wBefore w:w="12" w:type="dxa"/>
          <w:trPrChange w:id="3113" w:author="jonathan pritchard" w:date="2024-10-22T11:35:00Z" w16du:dateUtc="2024-10-22T10:35:00Z">
            <w:trPr>
              <w:gridBefore w:val="2"/>
              <w:wBefore w:w="12" w:type="dxa"/>
            </w:trPr>
          </w:trPrChange>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Change w:id="3114" w:author="jonathan pritchard" w:date="2024-10-22T11:35:00Z" w16du:dateUtc="2024-10-22T10:35:00Z">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tcPrChange>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Change w:id="3115" w:author="jonathan pritchard" w:date="2024-10-22T11:35:00Z" w16du:dateUtc="2024-10-22T10:35:00Z">
              <w:tcPr>
                <w:tcW w:w="4103" w:type="dxa"/>
                <w:gridSpan w:val="4"/>
                <w:tcBorders>
                  <w:left w:val="single" w:sz="12" w:space="0" w:color="auto"/>
                </w:tcBorders>
              </w:tcPr>
            </w:tcPrChange>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Change w:id="3116" w:author="jonathan pritchard" w:date="2024-10-22T11:35:00Z" w16du:dateUtc="2024-10-22T10:35:00Z">
              <w:tcPr>
                <w:tcW w:w="632" w:type="dxa"/>
                <w:gridSpan w:val="2"/>
                <w:tcBorders>
                  <w:right w:val="single" w:sz="12" w:space="0" w:color="auto"/>
                </w:tcBorders>
              </w:tcPr>
            </w:tcPrChange>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CF00C7">
        <w:trPr>
          <w:gridBefore w:val="1"/>
          <w:wBefore w:w="12" w:type="dxa"/>
          <w:trPrChange w:id="3117" w:author="jonathan pritchard" w:date="2024-10-22T11:35:00Z" w16du:dateUtc="2024-10-22T10:35:00Z">
            <w:trPr>
              <w:gridBefore w:val="2"/>
              <w:wBefore w:w="12" w:type="dxa"/>
            </w:trPr>
          </w:trPrChange>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Change w:id="3118" w:author="jonathan pritchard" w:date="2024-10-22T11:35:00Z" w16du:dateUtc="2024-10-22T10:35:00Z">
                  <w:tcPr>
                    <w:tcW w:w="4499" w:type="dxa"/>
                    <w:gridSpan w:val="4"/>
                    <w:tcBorders>
                      <w:left w:val="single" w:sz="12" w:space="0" w:color="auto"/>
                      <w:bottom w:val="single" w:sz="12" w:space="0" w:color="auto"/>
                      <w:right w:val="single" w:sz="12" w:space="0" w:color="auto"/>
                    </w:tcBorders>
                  </w:tcPr>
                </w:tcPrChange>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Change w:id="3119" w:author="jonathan pritchard" w:date="2024-10-22T11:35:00Z" w16du:dateUtc="2024-10-22T10:35:00Z">
              <w:tcPr>
                <w:tcW w:w="4103" w:type="dxa"/>
                <w:gridSpan w:val="4"/>
                <w:tcBorders>
                  <w:left w:val="single" w:sz="12" w:space="0" w:color="auto"/>
                </w:tcBorders>
              </w:tcPr>
            </w:tcPrChange>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Change w:id="3120" w:author="jonathan pritchard" w:date="2024-10-22T11:35:00Z" w16du:dateUtc="2024-10-22T10:35:00Z">
              <w:tcPr>
                <w:tcW w:w="632" w:type="dxa"/>
                <w:gridSpan w:val="2"/>
                <w:tcBorders>
                  <w:right w:val="single" w:sz="12" w:space="0" w:color="auto"/>
                </w:tcBorders>
              </w:tcPr>
            </w:tcPrChange>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CF00C7">
        <w:trPr>
          <w:gridBefore w:val="1"/>
          <w:wBefore w:w="12" w:type="dxa"/>
          <w:trPrChange w:id="3121"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Change w:id="3122"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FFFFFF" w:themeFill="background1"/>
                <w:vAlign w:val="center"/>
              </w:tcPr>
            </w:tcPrChange>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Change w:id="3123" w:author="jonathan pritchard" w:date="2024-10-22T11:35:00Z" w16du:dateUtc="2024-10-22T10:35:00Z">
              <w:tcPr>
                <w:tcW w:w="4103" w:type="dxa"/>
                <w:gridSpan w:val="4"/>
                <w:tcBorders>
                  <w:left w:val="single" w:sz="12" w:space="0" w:color="auto"/>
                </w:tcBorders>
              </w:tcPr>
            </w:tcPrChange>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Change w:id="3124" w:author="jonathan pritchard" w:date="2024-10-22T11:35:00Z" w16du:dateUtc="2024-10-22T10:35:00Z">
              <w:tcPr>
                <w:tcW w:w="632" w:type="dxa"/>
                <w:gridSpan w:val="2"/>
                <w:tcBorders>
                  <w:right w:val="single" w:sz="12" w:space="0" w:color="auto"/>
                </w:tcBorders>
                <w:vAlign w:val="center"/>
              </w:tcPr>
            </w:tcPrChange>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CF00C7">
        <w:trPr>
          <w:gridBefore w:val="1"/>
          <w:wBefore w:w="12" w:type="dxa"/>
          <w:trPrChange w:id="3125" w:author="jonathan pritchard" w:date="2024-10-22T11:35:00Z" w16du:dateUtc="2024-10-22T10:35:00Z">
            <w:trPr>
              <w:gridBefore w:val="2"/>
              <w:wBefore w:w="12" w:type="dxa"/>
            </w:trPr>
          </w:trPrChange>
        </w:trPr>
        <w:tc>
          <w:tcPr>
            <w:tcW w:w="4499" w:type="dxa"/>
            <w:gridSpan w:val="4"/>
            <w:tcBorders>
              <w:left w:val="single" w:sz="12" w:space="0" w:color="auto"/>
              <w:bottom w:val="single" w:sz="12" w:space="0" w:color="auto"/>
              <w:right w:val="single" w:sz="12" w:space="0" w:color="auto"/>
            </w:tcBorders>
            <w:shd w:val="clear" w:color="auto" w:fill="FFFFFF" w:themeFill="background1"/>
            <w:tcPrChange w:id="3126" w:author="jonathan pritchard" w:date="2024-10-22T11:35:00Z" w16du:dateUtc="2024-10-22T10:35:00Z">
              <w:tcPr>
                <w:tcW w:w="4499" w:type="dxa"/>
                <w:gridSpan w:val="4"/>
                <w:tcBorders>
                  <w:left w:val="single" w:sz="12" w:space="0" w:color="auto"/>
                  <w:bottom w:val="single" w:sz="12" w:space="0" w:color="auto"/>
                  <w:right w:val="single" w:sz="12" w:space="0" w:color="auto"/>
                </w:tcBorders>
                <w:shd w:val="clear" w:color="auto" w:fill="FFFFFF" w:themeFill="background1"/>
              </w:tcPr>
            </w:tcPrChange>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Change w:id="3127" w:author="jonathan pritchard" w:date="2024-10-22T11:35:00Z" w16du:dateUtc="2024-10-22T10:35:00Z">
              <w:tcPr>
                <w:tcW w:w="4103" w:type="dxa"/>
                <w:gridSpan w:val="4"/>
                <w:tcBorders>
                  <w:left w:val="single" w:sz="12" w:space="0" w:color="auto"/>
                  <w:bottom w:val="single" w:sz="12" w:space="0" w:color="auto"/>
                </w:tcBorders>
              </w:tcPr>
            </w:tcPrChange>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Change w:id="3128" w:author="jonathan pritchard" w:date="2024-10-22T11:35:00Z" w16du:dateUtc="2024-10-22T10:35:00Z">
              <w:tcPr>
                <w:tcW w:w="632" w:type="dxa"/>
                <w:gridSpan w:val="2"/>
                <w:tcBorders>
                  <w:bottom w:val="single" w:sz="12" w:space="0" w:color="auto"/>
                  <w:right w:val="single" w:sz="12" w:space="0" w:color="auto"/>
                </w:tcBorders>
                <w:vAlign w:val="center"/>
              </w:tcPr>
            </w:tcPrChange>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CF00C7">
        <w:trPr>
          <w:gridBefore w:val="1"/>
          <w:wBefore w:w="12" w:type="dxa"/>
          <w:trPrChange w:id="3129"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Change w:id="3130"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tcPrChange>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31"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CF00C7">
        <w:trPr>
          <w:gridBefore w:val="1"/>
          <w:wBefore w:w="12" w:type="dxa"/>
          <w:trHeight w:val="287"/>
          <w:trPrChange w:id="3132" w:author="jonathan pritchard" w:date="2024-10-22T11:35:00Z" w16du:dateUtc="2024-10-22T10:35:00Z">
            <w:trPr>
              <w:gridBefore w:val="2"/>
              <w:wBefore w:w="12" w:type="dxa"/>
              <w:trHeight w:val="287"/>
            </w:trPr>
          </w:trPrChange>
        </w:trPr>
        <w:tc>
          <w:tcPr>
            <w:tcW w:w="2709" w:type="dxa"/>
            <w:tcBorders>
              <w:left w:val="single" w:sz="12" w:space="0" w:color="auto"/>
              <w:bottom w:val="single" w:sz="4" w:space="0" w:color="auto"/>
            </w:tcBorders>
            <w:tcPrChange w:id="3133" w:author="jonathan pritchard" w:date="2024-10-22T11:35:00Z" w16du:dateUtc="2024-10-22T10:35:00Z">
              <w:tcPr>
                <w:tcW w:w="2709" w:type="dxa"/>
                <w:tcBorders>
                  <w:left w:val="single" w:sz="12" w:space="0" w:color="auto"/>
                  <w:bottom w:val="single" w:sz="4" w:space="0" w:color="auto"/>
                </w:tcBorders>
              </w:tcPr>
            </w:tcPrChange>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Change w:id="3134" w:author="jonathan pritchard" w:date="2024-10-22T11:35:00Z" w16du:dateUtc="2024-10-22T10:35:00Z">
              <w:tcPr>
                <w:tcW w:w="1790" w:type="dxa"/>
                <w:gridSpan w:val="3"/>
                <w:tcBorders>
                  <w:bottom w:val="single" w:sz="4" w:space="0" w:color="auto"/>
                  <w:right w:val="single" w:sz="12" w:space="0" w:color="auto"/>
                </w:tcBorders>
              </w:tcPr>
            </w:tcPrChange>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Change w:id="3135" w:author="jonathan pritchard" w:date="2024-10-22T11:35:00Z" w16du:dateUtc="2024-10-22T10:35:00Z">
              <w:tcPr>
                <w:tcW w:w="2809" w:type="dxa"/>
                <w:gridSpan w:val="2"/>
                <w:tcBorders>
                  <w:left w:val="single" w:sz="12" w:space="0" w:color="auto"/>
                  <w:bottom w:val="single" w:sz="4" w:space="0" w:color="auto"/>
                  <w:right w:val="single" w:sz="4" w:space="0" w:color="auto"/>
                </w:tcBorders>
                <w:vAlign w:val="center"/>
              </w:tcPr>
            </w:tcPrChange>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Change w:id="3136" w:author="jonathan pritchard" w:date="2024-10-22T11:35:00Z" w16du:dateUtc="2024-10-22T10:35:00Z">
              <w:tcPr>
                <w:tcW w:w="1926" w:type="dxa"/>
                <w:gridSpan w:val="4"/>
                <w:tcBorders>
                  <w:left w:val="single" w:sz="4" w:space="0" w:color="auto"/>
                  <w:bottom w:val="single" w:sz="4" w:space="0" w:color="auto"/>
                  <w:right w:val="single" w:sz="12" w:space="0" w:color="auto"/>
                </w:tcBorders>
                <w:vAlign w:val="center"/>
              </w:tcPr>
            </w:tcPrChange>
          </w:tcPr>
          <w:p w14:paraId="473F2D44" w14:textId="77777777" w:rsidR="006C7785" w:rsidRPr="00340B0D" w:rsidRDefault="006C7785" w:rsidP="00380FCD">
            <w:pPr>
              <w:rPr>
                <w:rFonts w:cs="Arial"/>
                <w:sz w:val="18"/>
                <w:szCs w:val="18"/>
              </w:rPr>
            </w:pPr>
          </w:p>
        </w:tc>
      </w:tr>
      <w:tr w:rsidR="006C7785" w:rsidRPr="00340B0D" w14:paraId="00043664" w14:textId="77777777" w:rsidTr="00CF00C7">
        <w:trPr>
          <w:gridBefore w:val="1"/>
          <w:wBefore w:w="12" w:type="dxa"/>
          <w:trPrChange w:id="3137" w:author="jonathan pritchard" w:date="2024-10-22T11:35:00Z" w16du:dateUtc="2024-10-22T10:35:00Z">
            <w:trPr>
              <w:gridBefore w:val="2"/>
              <w:wBefore w:w="12" w:type="dxa"/>
            </w:trPr>
          </w:trPrChange>
        </w:trPr>
        <w:tc>
          <w:tcPr>
            <w:tcW w:w="2709" w:type="dxa"/>
            <w:tcBorders>
              <w:left w:val="single" w:sz="12" w:space="0" w:color="auto"/>
              <w:bottom w:val="single" w:sz="4" w:space="0" w:color="auto"/>
            </w:tcBorders>
            <w:tcPrChange w:id="3138" w:author="jonathan pritchard" w:date="2024-10-22T11:35:00Z" w16du:dateUtc="2024-10-22T10:35:00Z">
              <w:tcPr>
                <w:tcW w:w="2709" w:type="dxa"/>
                <w:tcBorders>
                  <w:left w:val="single" w:sz="12" w:space="0" w:color="auto"/>
                  <w:bottom w:val="single" w:sz="4" w:space="0" w:color="auto"/>
                </w:tcBorders>
              </w:tcPr>
            </w:tcPrChange>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Change w:id="3139" w:author="jonathan pritchard" w:date="2024-10-22T11:35:00Z" w16du:dateUtc="2024-10-22T10:35:00Z">
              <w:tcPr>
                <w:tcW w:w="1790" w:type="dxa"/>
                <w:gridSpan w:val="3"/>
                <w:tcBorders>
                  <w:top w:val="single" w:sz="4" w:space="0" w:color="auto"/>
                  <w:bottom w:val="single" w:sz="4" w:space="0" w:color="auto"/>
                  <w:right w:val="single" w:sz="12" w:space="0" w:color="auto"/>
                </w:tcBorders>
              </w:tcPr>
            </w:tcPrChange>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Change w:id="3140" w:author="jonathan pritchard" w:date="2024-10-22T11:35:00Z" w16du:dateUtc="2024-10-22T10:35:00Z">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tcPrChange>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Change w:id="3141" w:author="jonathan pritchard" w:date="2024-10-22T11:35:00Z" w16du:dateUtc="2024-10-22T10:35:00Z">
              <w:tcPr>
                <w:tcW w:w="192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tcPrChange>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CF00C7">
        <w:trPr>
          <w:gridBefore w:val="1"/>
          <w:wBefore w:w="12" w:type="dxa"/>
          <w:trPrChange w:id="3142" w:author="jonathan pritchard" w:date="2024-10-22T11:35:00Z" w16du:dateUtc="2024-10-22T10:35:00Z">
            <w:trPr>
              <w:gridBefore w:val="2"/>
              <w:wBefore w:w="12" w:type="dxa"/>
            </w:trPr>
          </w:trPrChange>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Change w:id="3143"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tcPrChange>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Change w:id="3144" w:author="jonathan pritchard" w:date="2024-10-22T11:35:00Z" w16du:dateUtc="2024-10-22T10:35:00Z">
              <w:tcPr>
                <w:tcW w:w="2809" w:type="dxa"/>
                <w:gridSpan w:val="2"/>
                <w:tcBorders>
                  <w:top w:val="single" w:sz="4" w:space="0" w:color="auto"/>
                  <w:left w:val="single" w:sz="12" w:space="0" w:color="auto"/>
                  <w:bottom w:val="single" w:sz="12" w:space="0" w:color="auto"/>
                  <w:right w:val="single" w:sz="4" w:space="0" w:color="auto"/>
                </w:tcBorders>
                <w:shd w:val="clear" w:color="auto" w:fill="auto"/>
              </w:tcPr>
            </w:tcPrChange>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Change w:id="3145" w:author="jonathan pritchard" w:date="2024-10-22T11:35:00Z" w16du:dateUtc="2024-10-22T10:35:00Z">
              <w:tcPr>
                <w:tcW w:w="1926" w:type="dxa"/>
                <w:gridSpan w:val="4"/>
                <w:tcBorders>
                  <w:top w:val="single" w:sz="4" w:space="0" w:color="auto"/>
                  <w:left w:val="single" w:sz="4" w:space="0" w:color="auto"/>
                  <w:bottom w:val="single" w:sz="12" w:space="0" w:color="auto"/>
                  <w:right w:val="single" w:sz="12" w:space="0" w:color="auto"/>
                </w:tcBorders>
                <w:shd w:val="clear" w:color="auto" w:fill="auto"/>
                <w:vAlign w:val="center"/>
              </w:tcPr>
            </w:tcPrChange>
          </w:tcPr>
          <w:p w14:paraId="4402FF67" w14:textId="77777777" w:rsidR="006C7785" w:rsidRPr="00340B0D" w:rsidRDefault="006C7785" w:rsidP="00380FCD">
            <w:pPr>
              <w:rPr>
                <w:rFonts w:cs="Arial"/>
                <w:sz w:val="18"/>
                <w:szCs w:val="18"/>
              </w:rPr>
            </w:pPr>
          </w:p>
        </w:tc>
      </w:tr>
      <w:tr w:rsidR="006C7785" w:rsidRPr="00340B0D" w14:paraId="3B74BD54" w14:textId="77777777" w:rsidTr="00CF00C7">
        <w:trPr>
          <w:gridBefore w:val="1"/>
          <w:wBefore w:w="12" w:type="dxa"/>
          <w:trPrChange w:id="314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tcPrChange w:id="3147"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tcPr>
            </w:tcPrChange>
          </w:tcPr>
          <w:p w14:paraId="076B53A6" w14:textId="77777777" w:rsidR="006C7785" w:rsidRPr="00340B0D" w:rsidRDefault="006C7785" w:rsidP="00380FCD">
            <w:pPr>
              <w:rPr>
                <w:rFonts w:cs="Arial"/>
                <w:sz w:val="18"/>
                <w:szCs w:val="18"/>
              </w:rPr>
            </w:pPr>
          </w:p>
        </w:tc>
      </w:tr>
      <w:tr w:rsidR="006C7785" w:rsidRPr="00340B0D" w14:paraId="1AF2EC31" w14:textId="77777777" w:rsidTr="00CF00C7">
        <w:trPr>
          <w:gridBefore w:val="1"/>
          <w:wBefore w:w="12" w:type="dxa"/>
          <w:trPrChange w:id="3148"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49"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CF00C7">
        <w:trPr>
          <w:gridBefore w:val="1"/>
          <w:wBefore w:w="12" w:type="dxa"/>
          <w:trPrChange w:id="3150" w:author="jonathan pritchard" w:date="2024-10-22T11:35:00Z" w16du:dateUtc="2024-10-22T10:35:00Z">
            <w:trPr>
              <w:gridBefore w:val="2"/>
              <w:wBefore w:w="12" w:type="dxa"/>
            </w:trPr>
          </w:trPrChange>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51" w:author="jonathan pritchard" w:date="2024-10-22T11:35:00Z" w16du:dateUtc="2024-10-22T10:35:00Z">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152" w:author="jonathan pritchard" w:date="2024-10-22T11:35:00Z" w16du:dateUtc="2024-10-22T10:35:00Z">
              <w:tcPr>
                <w:tcW w:w="382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CF00C7">
        <w:trPr>
          <w:gridBefore w:val="1"/>
          <w:wBefore w:w="12" w:type="dxa"/>
          <w:trPrChange w:id="315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5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Change w:id="315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5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Change w:id="315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CF00C7">
        <w:trPr>
          <w:gridBefore w:val="1"/>
          <w:wBefore w:w="12" w:type="dxa"/>
          <w:trPrChange w:id="315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5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Change w:id="316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6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Change w:id="316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E0B7716" w14:textId="77777777" w:rsidR="006C7785" w:rsidRPr="00340B0D" w:rsidRDefault="006C7785" w:rsidP="00380FCD">
            <w:pPr>
              <w:rPr>
                <w:rFonts w:cs="Arial"/>
                <w:sz w:val="18"/>
                <w:szCs w:val="18"/>
              </w:rPr>
            </w:pPr>
          </w:p>
        </w:tc>
      </w:tr>
      <w:tr w:rsidR="006C7785" w:rsidRPr="00340B0D" w14:paraId="35BCA96D" w14:textId="77777777" w:rsidTr="00CF00C7">
        <w:trPr>
          <w:gridBefore w:val="1"/>
          <w:wBefore w:w="12" w:type="dxa"/>
          <w:trPrChange w:id="316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6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Change w:id="316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6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Change w:id="316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57781B50" w14:textId="77777777" w:rsidR="006C7785" w:rsidRPr="00340B0D" w:rsidRDefault="006C7785" w:rsidP="00380FCD">
            <w:pPr>
              <w:rPr>
                <w:rFonts w:cs="Arial"/>
                <w:sz w:val="18"/>
                <w:szCs w:val="18"/>
              </w:rPr>
            </w:pPr>
          </w:p>
        </w:tc>
      </w:tr>
      <w:tr w:rsidR="006C7785" w:rsidRPr="00340B0D" w14:paraId="5B9F789C" w14:textId="77777777" w:rsidTr="00CF00C7">
        <w:trPr>
          <w:gridBefore w:val="1"/>
          <w:wBefore w:w="12" w:type="dxa"/>
          <w:trPrChange w:id="316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6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Change w:id="317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7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Change w:id="317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5FF3BA1" w14:textId="77777777" w:rsidR="006C7785" w:rsidRPr="00340B0D" w:rsidRDefault="006C7785" w:rsidP="00380FCD">
            <w:pPr>
              <w:rPr>
                <w:rFonts w:cs="Arial"/>
                <w:sz w:val="18"/>
                <w:szCs w:val="18"/>
              </w:rPr>
            </w:pPr>
          </w:p>
        </w:tc>
      </w:tr>
      <w:tr w:rsidR="006C7785" w:rsidRPr="00340B0D" w14:paraId="6480500D" w14:textId="77777777" w:rsidTr="00CF00C7">
        <w:trPr>
          <w:gridBefore w:val="1"/>
          <w:wBefore w:w="12" w:type="dxa"/>
          <w:trPrChange w:id="317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7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Change w:id="317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7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Change w:id="317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0D207C2" w14:textId="77777777" w:rsidR="006C7785" w:rsidRPr="00340B0D" w:rsidRDefault="006C7785" w:rsidP="00380FCD">
            <w:pPr>
              <w:rPr>
                <w:rFonts w:cs="Arial"/>
                <w:sz w:val="18"/>
                <w:szCs w:val="18"/>
              </w:rPr>
            </w:pPr>
          </w:p>
        </w:tc>
      </w:tr>
      <w:tr w:rsidR="006C7785" w:rsidRPr="00340B0D" w14:paraId="38A6F405" w14:textId="77777777" w:rsidTr="00CF00C7">
        <w:trPr>
          <w:gridBefore w:val="1"/>
          <w:wBefore w:w="12" w:type="dxa"/>
          <w:trPrChange w:id="317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7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Change w:id="318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8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Change w:id="318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69E7978" w14:textId="77777777" w:rsidR="006C7785" w:rsidRPr="00340B0D" w:rsidRDefault="006C7785" w:rsidP="00380FCD">
            <w:pPr>
              <w:rPr>
                <w:rFonts w:cs="Arial"/>
                <w:sz w:val="18"/>
                <w:szCs w:val="18"/>
              </w:rPr>
            </w:pPr>
          </w:p>
        </w:tc>
      </w:tr>
      <w:tr w:rsidR="006C7785" w:rsidRPr="00340B0D" w14:paraId="7262715C" w14:textId="77777777" w:rsidTr="00CF00C7">
        <w:trPr>
          <w:gridBefore w:val="1"/>
          <w:wBefore w:w="12" w:type="dxa"/>
          <w:trPrChange w:id="318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8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Change w:id="318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8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Change w:id="318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EA38642" w14:textId="77777777" w:rsidR="006C7785" w:rsidRPr="00340B0D" w:rsidRDefault="006C7785" w:rsidP="00380FCD">
            <w:pPr>
              <w:rPr>
                <w:rFonts w:cs="Arial"/>
                <w:sz w:val="18"/>
                <w:szCs w:val="18"/>
              </w:rPr>
            </w:pPr>
          </w:p>
        </w:tc>
      </w:tr>
      <w:tr w:rsidR="006C7785" w:rsidRPr="00340B0D" w14:paraId="50449892" w14:textId="77777777" w:rsidTr="00CF00C7">
        <w:trPr>
          <w:gridBefore w:val="1"/>
          <w:wBefore w:w="12" w:type="dxa"/>
          <w:trPrChange w:id="318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8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Change w:id="319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9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Change w:id="319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12DACA3" w14:textId="77777777" w:rsidR="006C7785" w:rsidRPr="00340B0D" w:rsidRDefault="006C7785" w:rsidP="00380FCD">
            <w:pPr>
              <w:rPr>
                <w:rFonts w:cs="Arial"/>
                <w:sz w:val="18"/>
                <w:szCs w:val="18"/>
              </w:rPr>
            </w:pPr>
          </w:p>
        </w:tc>
      </w:tr>
      <w:tr w:rsidR="006C7785" w:rsidRPr="00340B0D" w14:paraId="5A2AF9ED" w14:textId="77777777" w:rsidTr="00CF00C7">
        <w:trPr>
          <w:gridBefore w:val="1"/>
          <w:wBefore w:w="12" w:type="dxa"/>
          <w:trPrChange w:id="319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9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Change w:id="319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19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19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58D560D" w14:textId="77777777" w:rsidR="006C7785" w:rsidRPr="00340B0D" w:rsidRDefault="006C7785" w:rsidP="00380FCD">
            <w:pPr>
              <w:rPr>
                <w:rFonts w:cs="Arial"/>
                <w:sz w:val="18"/>
                <w:szCs w:val="18"/>
              </w:rPr>
            </w:pPr>
          </w:p>
        </w:tc>
      </w:tr>
      <w:tr w:rsidR="006C7785" w:rsidRPr="00340B0D" w14:paraId="682E36D4" w14:textId="77777777" w:rsidTr="00CF00C7">
        <w:trPr>
          <w:gridBefore w:val="1"/>
          <w:wBefore w:w="12" w:type="dxa"/>
          <w:trPrChange w:id="319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19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Change w:id="320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20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20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93D1A7E" w14:textId="77777777" w:rsidR="006C7785" w:rsidRPr="00340B0D" w:rsidRDefault="006C7785" w:rsidP="00380FCD">
            <w:pPr>
              <w:rPr>
                <w:rFonts w:cs="Arial"/>
                <w:sz w:val="18"/>
                <w:szCs w:val="18"/>
              </w:rPr>
            </w:pPr>
          </w:p>
        </w:tc>
      </w:tr>
      <w:tr w:rsidR="006C7785" w:rsidRPr="00340B0D" w14:paraId="6073A0FE" w14:textId="77777777" w:rsidTr="00CF00C7">
        <w:trPr>
          <w:gridBefore w:val="1"/>
          <w:wBefore w:w="12" w:type="dxa"/>
          <w:trPrChange w:id="320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204"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Change w:id="3205"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206"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207"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BC93143" w14:textId="77777777" w:rsidR="006C7785" w:rsidRPr="00340B0D" w:rsidRDefault="006C7785" w:rsidP="00380FCD">
            <w:pPr>
              <w:rPr>
                <w:rFonts w:cs="Arial"/>
                <w:sz w:val="18"/>
                <w:szCs w:val="18"/>
              </w:rPr>
            </w:pPr>
          </w:p>
        </w:tc>
      </w:tr>
      <w:tr w:rsidR="006C7785" w:rsidRPr="00340B0D" w14:paraId="239050CD" w14:textId="77777777" w:rsidTr="00CF00C7">
        <w:trPr>
          <w:gridBefore w:val="1"/>
          <w:wBefore w:w="12" w:type="dxa"/>
          <w:trPrChange w:id="3208"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209"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Change w:id="3210"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3211"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212"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01BBF8C" w14:textId="77777777" w:rsidR="006C7785" w:rsidRPr="00340B0D" w:rsidRDefault="006C7785" w:rsidP="00380FCD">
            <w:pPr>
              <w:rPr>
                <w:rFonts w:cs="Arial"/>
                <w:sz w:val="18"/>
                <w:szCs w:val="18"/>
              </w:rPr>
            </w:pPr>
          </w:p>
        </w:tc>
      </w:tr>
      <w:tr w:rsidR="006C7785" w:rsidRPr="00340B0D" w14:paraId="3F428761" w14:textId="77777777" w:rsidTr="00CF00C7">
        <w:trPr>
          <w:gridBefore w:val="1"/>
          <w:wBefore w:w="12" w:type="dxa"/>
          <w:trPrChange w:id="3213"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12" w:space="0" w:color="auto"/>
              <w:right w:val="single" w:sz="4" w:space="0" w:color="auto"/>
            </w:tcBorders>
            <w:tcPrChange w:id="3214" w:author="jonathan pritchard" w:date="2024-10-22T11:35:00Z" w16du:dateUtc="2024-10-22T10:35:00Z">
              <w:tcPr>
                <w:tcW w:w="4270" w:type="dxa"/>
                <w:gridSpan w:val="3"/>
                <w:tcBorders>
                  <w:top w:val="single" w:sz="4" w:space="0" w:color="auto"/>
                  <w:left w:val="single" w:sz="12" w:space="0" w:color="auto"/>
                  <w:bottom w:val="single" w:sz="12" w:space="0" w:color="auto"/>
                  <w:right w:val="single" w:sz="4" w:space="0" w:color="auto"/>
                </w:tcBorders>
              </w:tcPr>
            </w:tcPrChange>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Change w:id="3215" w:author="jonathan pritchard" w:date="2024-10-22T11:35:00Z" w16du:dateUtc="2024-10-22T10:35:00Z">
              <w:tcPr>
                <w:tcW w:w="1143" w:type="dxa"/>
                <w:gridSpan w:val="2"/>
                <w:tcBorders>
                  <w:top w:val="single" w:sz="4" w:space="0" w:color="auto"/>
                  <w:left w:val="single" w:sz="4" w:space="0" w:color="auto"/>
                  <w:bottom w:val="single" w:sz="12" w:space="0" w:color="auto"/>
                  <w:right w:val="single" w:sz="12" w:space="0" w:color="auto"/>
                </w:tcBorders>
              </w:tcPr>
            </w:tcPrChange>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Change w:id="3216" w:author="jonathan pritchard" w:date="2024-10-22T11:35:00Z" w16du:dateUtc="2024-10-22T10:35:00Z">
              <w:tcPr>
                <w:tcW w:w="3189" w:type="dxa"/>
                <w:gridSpan w:val="3"/>
                <w:tcBorders>
                  <w:top w:val="single" w:sz="4" w:space="0" w:color="auto"/>
                  <w:left w:val="single" w:sz="12" w:space="0" w:color="auto"/>
                  <w:bottom w:val="single" w:sz="12" w:space="0" w:color="auto"/>
                </w:tcBorders>
              </w:tcPr>
            </w:tcPrChange>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Change w:id="3217" w:author="jonathan pritchard" w:date="2024-10-22T11:35:00Z" w16du:dateUtc="2024-10-22T10:35:00Z">
              <w:tcPr>
                <w:tcW w:w="632" w:type="dxa"/>
                <w:gridSpan w:val="2"/>
                <w:tcBorders>
                  <w:top w:val="single" w:sz="4" w:space="0" w:color="auto"/>
                  <w:bottom w:val="single" w:sz="12" w:space="0" w:color="auto"/>
                  <w:right w:val="single" w:sz="12" w:space="0" w:color="auto"/>
                </w:tcBorders>
                <w:vAlign w:val="center"/>
              </w:tcPr>
            </w:tcPrChange>
          </w:tcPr>
          <w:p w14:paraId="73D4A172" w14:textId="77777777" w:rsidR="006C7785" w:rsidRPr="00340B0D" w:rsidRDefault="006C7785" w:rsidP="00380FCD">
            <w:pPr>
              <w:rPr>
                <w:rFonts w:cs="Arial"/>
                <w:sz w:val="18"/>
                <w:szCs w:val="18"/>
              </w:rPr>
            </w:pPr>
          </w:p>
        </w:tc>
      </w:tr>
      <w:tr w:rsidR="006C7785" w:rsidRPr="00340B0D" w14:paraId="03FB2534" w14:textId="77777777" w:rsidTr="00CF00C7">
        <w:trPr>
          <w:gridBefore w:val="1"/>
          <w:wBefore w:w="12" w:type="dxa"/>
          <w:trPrChange w:id="321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Change w:id="3219"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shd w:val="clear" w:color="auto" w:fill="BFBFBF" w:themeFill="background1" w:themeFillShade="BF"/>
              </w:tcPr>
            </w:tcPrChange>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CF00C7">
        <w:trPr>
          <w:gridBefore w:val="1"/>
          <w:wBefore w:w="12" w:type="dxa"/>
          <w:trPrChange w:id="3220"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221"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222"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223"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224"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EC7656A" w14:textId="77777777" w:rsidR="006C7785" w:rsidRPr="00340B0D" w:rsidRDefault="006C7785" w:rsidP="00380FCD">
            <w:pPr>
              <w:rPr>
                <w:rFonts w:cs="Arial"/>
                <w:sz w:val="18"/>
                <w:szCs w:val="18"/>
              </w:rPr>
            </w:pPr>
          </w:p>
        </w:tc>
      </w:tr>
      <w:tr w:rsidR="006C7785" w:rsidRPr="00340B0D" w14:paraId="2D389C4D" w14:textId="77777777" w:rsidTr="00CF00C7">
        <w:trPr>
          <w:gridBefore w:val="1"/>
          <w:wBefore w:w="12" w:type="dxa"/>
          <w:trPrChange w:id="3225"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3226"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3227"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3228"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3229"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F0E289C" w14:textId="77777777" w:rsidR="006C7785" w:rsidRPr="00340B0D" w:rsidRDefault="006C7785" w:rsidP="00380FCD">
            <w:pPr>
              <w:rPr>
                <w:rFonts w:cs="Arial"/>
                <w:sz w:val="18"/>
                <w:szCs w:val="18"/>
              </w:rPr>
            </w:pPr>
          </w:p>
        </w:tc>
      </w:tr>
      <w:tr w:rsidR="006C7785" w:rsidRPr="00340B0D" w14:paraId="3D76087E" w14:textId="77777777" w:rsidTr="00CF00C7">
        <w:trPr>
          <w:gridBefore w:val="1"/>
          <w:wBefore w:w="12" w:type="dxa"/>
          <w:trPrChange w:id="323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323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CF00C7">
        <w:trPr>
          <w:gridBefore w:val="1"/>
          <w:wBefore w:w="12" w:type="dxa"/>
          <w:trPrChange w:id="323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vAlign w:val="center"/>
            <w:tcPrChange w:id="3233"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vAlign w:val="center"/>
              </w:tcPr>
            </w:tcPrChange>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CF00C7">
        <w:trPr>
          <w:gridBefore w:val="1"/>
          <w:wBefore w:w="12" w:type="dxa"/>
          <w:trPrChange w:id="3234"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Change w:id="3235"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tcPr>
            </w:tcPrChange>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CF00C7">
        <w:trPr>
          <w:gridBefore w:val="1"/>
          <w:wBefore w:w="12" w:type="dxa"/>
          <w:trPrChange w:id="3236"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Change w:id="3237"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FFFFFF" w:themeFill="background1"/>
                <w:vAlign w:val="center"/>
              </w:tcPr>
            </w:tcPrChange>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CF00C7">
        <w:trPr>
          <w:gridBefore w:val="1"/>
          <w:wBefore w:w="12" w:type="dxa"/>
          <w:trPrChange w:id="323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Change w:id="3239"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tcPrChange>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CF00C7">
        <w:tc>
          <w:tcPr>
            <w:tcW w:w="9246" w:type="dxa"/>
            <w:gridSpan w:val="10"/>
            <w:vAlign w:val="center"/>
            <w:tcPrChange w:id="3240" w:author="jonathan pritchard" w:date="2024-10-22T11:35:00Z" w16du:dateUtc="2024-10-22T10:35:00Z">
              <w:tcPr>
                <w:tcW w:w="9246" w:type="dxa"/>
                <w:gridSpan w:val="12"/>
                <w:vAlign w:val="center"/>
              </w:tcPr>
            </w:tcPrChange>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18"/>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678F2C83" w14:textId="20C761D8" w:rsidR="006C7785" w:rsidRPr="00CF00C7" w:rsidDel="0099359B" w:rsidRDefault="006C7785" w:rsidP="006C7785">
      <w:pPr>
        <w:spacing w:line="240" w:lineRule="auto"/>
        <w:rPr>
          <w:del w:id="3241" w:author="jonathan pritchard" w:date="2024-10-23T10:02:00Z" w16du:dateUtc="2024-10-23T09:02:00Z"/>
          <w:i/>
          <w:iCs/>
          <w:rPrChange w:id="3242" w:author="jonathan pritchard" w:date="2024-10-22T11:35:00Z" w16du:dateUtc="2024-10-22T10:35:00Z">
            <w:rPr>
              <w:del w:id="3243" w:author="jonathan pritchard" w:date="2024-10-23T10:02:00Z" w16du:dateUtc="2024-10-23T09:02:00Z"/>
              <w:color w:val="FF0000"/>
            </w:rPr>
          </w:rPrChange>
        </w:rPr>
      </w:pPr>
      <w:commentRangeStart w:id="3244"/>
      <w:del w:id="3245" w:author="jonathan pritchard" w:date="2024-10-23T10:02:00Z" w16du:dateUtc="2024-10-23T09:02:00Z">
        <w:r w:rsidRPr="00CF00C7" w:rsidDel="0099359B">
          <w:rPr>
            <w:b/>
            <w:i/>
            <w:iCs/>
            <w:rPrChange w:id="3246" w:author="jonathan pritchard" w:date="2024-10-22T11:35:00Z" w16du:dateUtc="2024-10-22T10:35:00Z">
              <w:rPr>
                <w:b/>
                <w:color w:val="FF0000"/>
              </w:rPr>
            </w:rPrChange>
          </w:rPr>
          <w:delText>IIC Comment:</w:delText>
        </w:r>
        <w:r w:rsidRPr="00CF00C7" w:rsidDel="0099359B">
          <w:rPr>
            <w:i/>
            <w:iCs/>
            <w:rPrChange w:id="3247" w:author="jonathan pritchard" w:date="2024-10-22T11:35:00Z" w16du:dateUtc="2024-10-22T10:35:00Z">
              <w:rPr>
                <w:color w:val="FF0000"/>
              </w:rPr>
            </w:rPrChange>
          </w:rPr>
          <w:delText xml:space="preserve"> </w:delText>
        </w:r>
        <w:r w:rsidRPr="00CF00C7" w:rsidDel="0099359B">
          <w:rPr>
            <w:i/>
            <w:iCs/>
            <w:rPrChange w:id="3248" w:author="jonathan pritchard" w:date="2024-10-22T11:35:00Z" w16du:dateUtc="2024-10-22T10:35:00Z">
              <w:rPr>
                <w:i/>
                <w:color w:val="FF0000"/>
              </w:rPr>
            </w:rPrChange>
          </w:rPr>
          <w:delText>Dataset</w:delText>
        </w:r>
        <w:r w:rsidRPr="00CF00C7" w:rsidDel="0099359B">
          <w:rPr>
            <w:i/>
            <w:iCs/>
            <w:rPrChange w:id="3249" w:author="jonathan pritchard" w:date="2024-10-22T11:35:00Z" w16du:dateUtc="2024-10-22T10:35:00Z">
              <w:rPr>
                <w:color w:val="FF0000"/>
              </w:rPr>
            </w:rPrChange>
          </w:rPr>
          <w:delText xml:space="preserve"> not available</w:delText>
        </w:r>
        <w:commentRangeEnd w:id="3244"/>
        <w:r w:rsidR="00CF00C7" w:rsidDel="0099359B">
          <w:rPr>
            <w:rStyle w:val="CommentReference"/>
            <w:snapToGrid/>
            <w:color w:val="000000"/>
          </w:rPr>
          <w:commentReference w:id="3244"/>
        </w:r>
      </w:del>
    </w:p>
    <w:p w14:paraId="7AAB988B"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rsidRPr="008604AE" w14:paraId="7521D28F" w14:textId="77777777" w:rsidTr="0082201A">
        <w:trPr>
          <w:trHeight w:val="454"/>
          <w:tblHeader/>
        </w:trPr>
        <w:tc>
          <w:tcPr>
            <w:tcW w:w="2381" w:type="dxa"/>
            <w:shd w:val="clear" w:color="auto" w:fill="BFBFBF" w:themeFill="background1" w:themeFillShade="BF"/>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BFBFBF" w:themeFill="background1" w:themeFillShade="BF"/>
            <w:vAlign w:val="center"/>
          </w:tcPr>
          <w:p w14:paraId="7A40FA5E"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19"/>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p w14:paraId="14D17CE2" w14:textId="60199F5A" w:rsidR="006C7785" w:rsidDel="0099359B" w:rsidRDefault="006C7785" w:rsidP="006C7785">
      <w:pPr>
        <w:rPr>
          <w:del w:id="3250" w:author="jonathan pritchard" w:date="2024-10-23T10:02:00Z" w16du:dateUtc="2024-10-23T09:02:00Z"/>
        </w:rPr>
      </w:pPr>
    </w:p>
    <w:p w14:paraId="43B0A871" w14:textId="451A7466" w:rsidR="006C7785" w:rsidRPr="00CF00C7" w:rsidDel="0099359B" w:rsidRDefault="006C7785" w:rsidP="006C7785">
      <w:pPr>
        <w:spacing w:line="240" w:lineRule="auto"/>
        <w:rPr>
          <w:del w:id="3251" w:author="jonathan pritchard" w:date="2024-10-23T10:02:00Z" w16du:dateUtc="2024-10-23T09:02:00Z"/>
          <w:i/>
          <w:iCs/>
          <w:color w:val="FF0000"/>
          <w:rPrChange w:id="3252" w:author="jonathan pritchard" w:date="2024-10-22T11:35:00Z" w16du:dateUtc="2024-10-22T10:35:00Z">
            <w:rPr>
              <w:del w:id="3253" w:author="jonathan pritchard" w:date="2024-10-23T10:02:00Z" w16du:dateUtc="2024-10-23T09:02:00Z"/>
              <w:color w:val="FF0000"/>
            </w:rPr>
          </w:rPrChange>
        </w:rPr>
      </w:pPr>
      <w:del w:id="3254" w:author="jonathan pritchard" w:date="2024-10-23T10:02:00Z" w16du:dateUtc="2024-10-23T09:02:00Z">
        <w:r w:rsidRPr="00CF00C7" w:rsidDel="0099359B">
          <w:rPr>
            <w:b/>
            <w:i/>
            <w:iCs/>
            <w:rPrChange w:id="3255" w:author="jonathan pritchard" w:date="2024-10-22T11:35:00Z" w16du:dateUtc="2024-10-22T10:35:00Z">
              <w:rPr>
                <w:b/>
                <w:color w:val="FF0000"/>
              </w:rPr>
            </w:rPrChange>
          </w:rPr>
          <w:delText>IIC Comment:</w:delText>
        </w:r>
        <w:r w:rsidRPr="00CF00C7" w:rsidDel="0099359B">
          <w:rPr>
            <w:i/>
            <w:iCs/>
            <w:rPrChange w:id="3256" w:author="jonathan pritchard" w:date="2024-10-22T11:35:00Z" w16du:dateUtc="2024-10-22T10:35:00Z">
              <w:rPr>
                <w:color w:val="FF0000"/>
              </w:rPr>
            </w:rPrChange>
          </w:rPr>
          <w:delText xml:space="preserve"> </w:delText>
        </w:r>
        <w:r w:rsidRPr="00CF00C7" w:rsidDel="0099359B">
          <w:rPr>
            <w:i/>
            <w:iCs/>
            <w:rPrChange w:id="3257" w:author="jonathan pritchard" w:date="2024-10-22T11:35:00Z" w16du:dateUtc="2024-10-22T10:35:00Z">
              <w:rPr>
                <w:i/>
                <w:color w:val="FF0000"/>
              </w:rPr>
            </w:rPrChange>
          </w:rPr>
          <w:delText>Dataset</w:delText>
        </w:r>
        <w:r w:rsidRPr="00CF00C7" w:rsidDel="0099359B">
          <w:rPr>
            <w:i/>
            <w:iCs/>
            <w:rPrChange w:id="3258" w:author="jonathan pritchard" w:date="2024-10-22T11:35:00Z" w16du:dateUtc="2024-10-22T10:35:00Z">
              <w:rPr>
                <w:color w:val="FF0000"/>
              </w:rPr>
            </w:rPrChange>
          </w:rPr>
          <w:delText xml:space="preserve"> not available</w:delText>
        </w:r>
      </w:del>
    </w:p>
    <w:p w14:paraId="6B3AD5AF" w14:textId="77777777" w:rsidR="006C7785" w:rsidRDefault="006C7785" w:rsidP="006C7785">
      <w:r>
        <w:br w:type="page"/>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53582280" w14:textId="77777777" w:rsidTr="0082201A">
        <w:trPr>
          <w:trHeight w:val="454"/>
          <w:tblHeader/>
        </w:trPr>
        <w:tc>
          <w:tcPr>
            <w:tcW w:w="2381" w:type="dxa"/>
            <w:shd w:val="clear" w:color="auto" w:fill="BFBFBF" w:themeFill="background1" w:themeFillShade="BF"/>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FFFFFF" w:themeFill="background1"/>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BFBFBF" w:themeFill="background1" w:themeFillShade="BF"/>
            <w:vAlign w:val="center"/>
          </w:tcPr>
          <w:p w14:paraId="108B3CC6"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6555BE5C" w14:textId="77777777" w:rsidR="006C7785" w:rsidRDefault="006C7785" w:rsidP="006C7785">
      <w:r>
        <w:br w:type="page"/>
      </w:r>
    </w:p>
    <w:p w14:paraId="2574B267" w14:textId="77777777" w:rsidR="006C7785" w:rsidRPr="001C1BE9" w:rsidRDefault="006C7785" w:rsidP="006C7785">
      <w:pPr>
        <w:pStyle w:val="Heading1"/>
        <w:numPr>
          <w:ilvl w:val="2"/>
          <w:numId w:val="80"/>
        </w:numPr>
        <w:tabs>
          <w:tab w:val="left" w:pos="567"/>
        </w:tabs>
        <w:spacing w:after="120"/>
        <w:ind w:left="567" w:hanging="567"/>
        <w:rPr>
          <w:rFonts w:cs="Arial"/>
          <w:b w:val="0"/>
        </w:rPr>
      </w:pPr>
      <w:bookmarkStart w:id="3259" w:name="_Toc189491277"/>
      <w:r w:rsidRPr="001C1BE9">
        <w:rPr>
          <w:rFonts w:cs="Arial"/>
          <w:color w:val="000000" w:themeColor="text1"/>
        </w:rPr>
        <w:lastRenderedPageBreak/>
        <w:t>Scale minimum</w:t>
      </w:r>
      <w:bookmarkEnd w:id="325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319"/>
        <w:gridCol w:w="2291"/>
        <w:gridCol w:w="2271"/>
      </w:tblGrid>
      <w:tr w:rsidR="006C7785" w:rsidRPr="008604AE" w14:paraId="19737281" w14:textId="77777777" w:rsidTr="0082201A">
        <w:trPr>
          <w:trHeight w:val="454"/>
          <w:tblHeader/>
        </w:trPr>
        <w:tc>
          <w:tcPr>
            <w:tcW w:w="2381" w:type="dxa"/>
            <w:shd w:val="clear" w:color="auto" w:fill="BFBFBF" w:themeFill="background1" w:themeFillShade="BF"/>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BFBFBF" w:themeFill="background1" w:themeFillShade="BF"/>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1" w:type="dxa"/>
            <w:shd w:val="clear" w:color="auto" w:fill="FFFFFF" w:themeFill="background1"/>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BFBFBF" w:themeFill="background1" w:themeFillShade="BF"/>
            <w:vAlign w:val="center"/>
          </w:tcPr>
          <w:p w14:paraId="527AFC4B" w14:textId="77777777" w:rsidR="0082201A" w:rsidRPr="0082201A" w:rsidRDefault="006C7785" w:rsidP="0082201A">
            <w:pPr>
              <w:spacing w:line="240" w:lineRule="auto"/>
              <w:rPr>
                <w:rFonts w:cs="Arial"/>
                <w:color w:val="000000"/>
              </w:rPr>
            </w:pPr>
            <w:r w:rsidRPr="008604AE">
              <w:rPr>
                <w:rFonts w:cs="Arial"/>
                <w:color w:val="000000"/>
              </w:rPr>
              <w:t>S-98 C-12.8</w:t>
            </w:r>
          </w:p>
        </w:tc>
        <w:tc>
          <w:tcPr>
            <w:tcW w:w="2382" w:type="dxa"/>
            <w:shd w:val="clear" w:color="auto" w:fill="FFFFFF" w:themeFill="background1"/>
            <w:vAlign w:val="center"/>
          </w:tcPr>
          <w:p w14:paraId="45EFBEB1" w14:textId="532DBDE9" w:rsidR="006C7785" w:rsidRPr="0082201A" w:rsidRDefault="006C7785" w:rsidP="0082201A">
            <w:pPr>
              <w:spacing w:line="240" w:lineRule="auto"/>
              <w:rPr>
                <w:rFonts w:cs="Arial"/>
                <w:color w:val="000000"/>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5AAA6D2" w14:textId="1BD40EFF" w:rsidR="006C7785" w:rsidRPr="008C2033" w:rsidDel="0099359B" w:rsidRDefault="006C7785" w:rsidP="006C7785">
      <w:pPr>
        <w:spacing w:line="240" w:lineRule="auto"/>
        <w:rPr>
          <w:del w:id="3260" w:author="jonathan pritchard" w:date="2024-10-23T10:02:00Z" w16du:dateUtc="2024-10-23T09:02:00Z"/>
          <w:color w:val="FF0000"/>
        </w:rPr>
      </w:pPr>
      <w:del w:id="3261"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6ECEA0E0" w14:textId="77777777" w:rsidR="006C7785" w:rsidRDefault="006C7785" w:rsidP="006C7785"/>
    <w:p w14:paraId="07FEA25F"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br w:type="page"/>
      </w:r>
      <w:bookmarkStart w:id="3262" w:name="_Toc189491278"/>
      <w:commentRangeStart w:id="3263"/>
      <w:commentRangeStart w:id="3264"/>
      <w:r w:rsidRPr="001C1BE9">
        <w:rPr>
          <w:rFonts w:cs="Arial"/>
          <w:color w:val="000000" w:themeColor="text1"/>
        </w:rPr>
        <w:lastRenderedPageBreak/>
        <w:t>Full Light Lines</w:t>
      </w:r>
      <w:commentRangeEnd w:id="3263"/>
      <w:r w:rsidR="0099359B">
        <w:rPr>
          <w:rStyle w:val="CommentReference"/>
          <w:b w:val="0"/>
          <w:snapToGrid/>
          <w:color w:val="000000"/>
        </w:rPr>
        <w:commentReference w:id="3263"/>
      </w:r>
      <w:commentRangeEnd w:id="3264"/>
      <w:r w:rsidR="005D6A2A">
        <w:rPr>
          <w:rStyle w:val="CommentReference"/>
          <w:b w:val="0"/>
          <w:snapToGrid/>
          <w:color w:val="000000"/>
        </w:rPr>
        <w:commentReference w:id="3264"/>
      </w:r>
      <w:bookmarkEnd w:id="3262"/>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82201A">
        <w:trPr>
          <w:trHeight w:val="454"/>
          <w:tblHeader/>
        </w:trPr>
        <w:tc>
          <w:tcPr>
            <w:tcW w:w="2490" w:type="dxa"/>
            <w:shd w:val="clear" w:color="auto" w:fill="BFBFBF" w:themeFill="background1" w:themeFillShade="BF"/>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FFFFFF" w:themeFill="background1"/>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BFBFBF" w:themeFill="background1" w:themeFillShade="BF"/>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FFFFFF" w:themeFill="background1"/>
            <w:vAlign w:val="center"/>
          </w:tcPr>
          <w:p w14:paraId="2C0FFD04" w14:textId="27F2EC02" w:rsidR="006C7785" w:rsidRPr="0082201A" w:rsidRDefault="006C7785" w:rsidP="0082201A">
            <w:pPr>
              <w:spacing w:line="240" w:lineRule="auto"/>
              <w:rPr>
                <w:rFonts w:cs="Arial"/>
                <w:color w:val="000000"/>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1691E74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661F7C9" w14:textId="77777777" w:rsidR="006C7785" w:rsidRDefault="006C7785" w:rsidP="006C7785">
      <w:r>
        <w:br w:type="page"/>
      </w:r>
    </w:p>
    <w:p w14:paraId="276BE34A" w14:textId="77777777" w:rsidR="006C7785" w:rsidRPr="008604AE" w:rsidRDefault="006C7785" w:rsidP="006C7785">
      <w:pPr>
        <w:rPr>
          <w:rFonts w:cs="Arial"/>
        </w:rPr>
      </w:pPr>
    </w:p>
    <w:p w14:paraId="70FB5EBA" w14:textId="77777777" w:rsidR="006C7785" w:rsidRPr="001C1BE9" w:rsidRDefault="006C7785" w:rsidP="006C7785">
      <w:pPr>
        <w:pStyle w:val="Heading1"/>
        <w:numPr>
          <w:ilvl w:val="2"/>
          <w:numId w:val="80"/>
        </w:numPr>
        <w:tabs>
          <w:tab w:val="left" w:pos="567"/>
        </w:tabs>
        <w:spacing w:after="120"/>
        <w:ind w:left="2160" w:hanging="1224"/>
        <w:rPr>
          <w:rFonts w:cs="Arial"/>
          <w:b w:val="0"/>
        </w:rPr>
      </w:pPr>
      <w:bookmarkStart w:id="3265" w:name="_Toc189491279"/>
      <w:r w:rsidRPr="001C1BE9">
        <w:rPr>
          <w:rFonts w:cs="Arial"/>
          <w:color w:val="000000" w:themeColor="text1"/>
        </w:rPr>
        <w:t>Display of text in other languages</w:t>
      </w:r>
      <w:bookmarkEnd w:id="326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547B35">
        <w:trPr>
          <w:trHeight w:val="454"/>
          <w:tblHeader/>
        </w:trPr>
        <w:tc>
          <w:tcPr>
            <w:tcW w:w="2381" w:type="dxa"/>
            <w:shd w:val="clear" w:color="auto" w:fill="BFBFBF" w:themeFill="background1" w:themeFillShade="BF"/>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BFBFBF" w:themeFill="background1" w:themeFillShade="BF"/>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FFFFFF" w:themeFill="background1"/>
            <w:vAlign w:val="center"/>
          </w:tcPr>
          <w:p w14:paraId="13F764AC" w14:textId="2F32CE76" w:rsidR="006C7785" w:rsidRPr="00547B35" w:rsidRDefault="006C7785" w:rsidP="00547B35">
            <w:pPr>
              <w:spacing w:line="240" w:lineRule="auto"/>
              <w:rPr>
                <w:rFonts w:cs="Arial"/>
                <w:color w:val="000000"/>
              </w:rPr>
            </w:pPr>
            <w:r w:rsidRPr="008604AE">
              <w:rPr>
                <w:rFonts w:cs="Arial"/>
                <w:color w:val="000000"/>
              </w:rPr>
              <w:t>S-98 C-12.10.2</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D2932BD" w14:textId="77777777" w:rsidR="006C7785" w:rsidRPr="00F53E77" w:rsidRDefault="006C7785" w:rsidP="00380FCD">
            <w:pPr>
              <w:rPr>
                <w:rFonts w:cs="Arial"/>
                <w:i/>
              </w:rPr>
            </w:pPr>
            <w:commentRangeStart w:id="3266"/>
            <w:commentRangeStart w:id="3267"/>
            <w:r w:rsidRPr="008604AE">
              <w:rPr>
                <w:rFonts w:cs="Arial"/>
                <w:i/>
              </w:rPr>
              <w:t>Load the following cell 3.3 Settings\ENC_ROOT\GB4X0001.0</w:t>
            </w:r>
            <w:r>
              <w:rPr>
                <w:rFonts w:cs="Arial"/>
                <w:i/>
              </w:rPr>
              <w:t>00 with the following settings:</w:t>
            </w:r>
            <w:commentRangeEnd w:id="3266"/>
            <w:r w:rsidR="00C56476">
              <w:rPr>
                <w:rStyle w:val="CommentReference"/>
                <w:snapToGrid/>
                <w:color w:val="000000"/>
              </w:rPr>
              <w:commentReference w:id="3266"/>
            </w:r>
            <w:commentRangeEnd w:id="3267"/>
            <w:r w:rsidR="0099359B">
              <w:rPr>
                <w:rStyle w:val="CommentReference"/>
                <w:snapToGrid/>
                <w:color w:val="000000"/>
              </w:rPr>
              <w:commentReference w:id="3267"/>
            </w: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62FEFFF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lastRenderedPageBreak/>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lastRenderedPageBreak/>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26"/>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1E2F0EA3" w:rsidR="006C7785" w:rsidRPr="00E91F00" w:rsidRDefault="006C7785" w:rsidP="006C7785">
      <w:pPr>
        <w:spacing w:line="240" w:lineRule="auto"/>
        <w:rPr>
          <w:i/>
          <w:iCs/>
          <w:rPrChange w:id="3268" w:author="jonathan pritchard" w:date="2024-10-22T11:54:00Z" w16du:dateUtc="2024-10-22T10:54:00Z">
            <w:rPr>
              <w:color w:val="FF0000"/>
            </w:rPr>
          </w:rPrChange>
        </w:rPr>
      </w:pPr>
    </w:p>
    <w:p w14:paraId="1D61159E" w14:textId="77777777" w:rsidR="005160A8" w:rsidRDefault="005160A8" w:rsidP="006C7785">
      <w:pPr>
        <w:rPr>
          <w:ins w:id="3269" w:author="jonathan pritchard" w:date="2024-10-22T11:53:00Z" w16du:dateUtc="2024-10-22T10: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547B35">
        <w:trPr>
          <w:trHeight w:val="454"/>
          <w:tblHeader/>
          <w:ins w:id="3270" w:author="jonathan pritchard" w:date="2024-10-22T11:53:00Z"/>
        </w:trPr>
        <w:tc>
          <w:tcPr>
            <w:tcW w:w="2381" w:type="dxa"/>
            <w:shd w:val="clear" w:color="auto" w:fill="E5B8B7" w:themeFill="accent2" w:themeFillTint="66"/>
            <w:vAlign w:val="center"/>
          </w:tcPr>
          <w:p w14:paraId="4EF00B8F" w14:textId="77777777" w:rsidR="005160A8" w:rsidRPr="004065B1" w:rsidRDefault="005160A8" w:rsidP="00A81079">
            <w:pPr>
              <w:rPr>
                <w:ins w:id="3271" w:author="jonathan pritchard" w:date="2024-10-22T11:53:00Z" w16du:dateUtc="2024-10-22T10:53:00Z"/>
              </w:rPr>
            </w:pPr>
            <w:ins w:id="3272" w:author="jonathan pritchard" w:date="2024-10-22T11:53:00Z" w16du:dateUtc="2024-10-22T10:53:00Z">
              <w:r w:rsidRPr="000A066E">
                <w:rPr>
                  <w:b/>
                </w:rPr>
                <w:t>Test Reference</w:t>
              </w:r>
            </w:ins>
          </w:p>
        </w:tc>
        <w:tc>
          <w:tcPr>
            <w:tcW w:w="2381" w:type="dxa"/>
            <w:shd w:val="clear" w:color="auto" w:fill="FFFFFF" w:themeFill="background1"/>
            <w:vAlign w:val="center"/>
          </w:tcPr>
          <w:p w14:paraId="69F8546C" w14:textId="08B69F9D" w:rsidR="005160A8" w:rsidRPr="004065B1" w:rsidRDefault="00157C88" w:rsidP="00A81079">
            <w:pPr>
              <w:rPr>
                <w:ins w:id="3273" w:author="jonathan pritchard" w:date="2024-10-22T11:53:00Z" w16du:dateUtc="2024-10-22T10:53:00Z"/>
              </w:rPr>
            </w:pPr>
            <w:ins w:id="3274" w:author="jonathan pritchard" w:date="2024-10-22T11:53:00Z" w16du:dateUtc="2024-10-22T10:53:00Z">
              <w:r>
                <w:t>Language Selections</w:t>
              </w:r>
            </w:ins>
          </w:p>
        </w:tc>
        <w:tc>
          <w:tcPr>
            <w:tcW w:w="2382" w:type="dxa"/>
            <w:shd w:val="clear" w:color="auto" w:fill="E5B8B7" w:themeFill="accent2" w:themeFillTint="66"/>
            <w:vAlign w:val="center"/>
          </w:tcPr>
          <w:p w14:paraId="76CBAD84" w14:textId="77777777" w:rsidR="005160A8" w:rsidRPr="004065B1" w:rsidRDefault="005160A8" w:rsidP="00A81079">
            <w:pPr>
              <w:rPr>
                <w:ins w:id="3275" w:author="jonathan pritchard" w:date="2024-10-22T11:53:00Z" w16du:dateUtc="2024-10-22T10:53:00Z"/>
              </w:rPr>
            </w:pPr>
            <w:ins w:id="3276" w:author="jonathan pritchard" w:date="2024-10-22T11:53:00Z" w16du:dateUtc="2024-10-22T10:53:00Z">
              <w:r w:rsidRPr="000A066E">
                <w:rPr>
                  <w:b/>
                </w:rPr>
                <w:t>IHO Reference</w:t>
              </w:r>
            </w:ins>
          </w:p>
        </w:tc>
        <w:tc>
          <w:tcPr>
            <w:tcW w:w="2382" w:type="dxa"/>
            <w:shd w:val="clear" w:color="auto" w:fill="FFFFFF" w:themeFill="background1"/>
            <w:vAlign w:val="center"/>
          </w:tcPr>
          <w:p w14:paraId="7ECC8B93" w14:textId="47B57030" w:rsidR="005160A8" w:rsidRPr="004065B1" w:rsidRDefault="00547B35" w:rsidP="00A81079">
            <w:pPr>
              <w:jc w:val="left"/>
              <w:rPr>
                <w:ins w:id="3277" w:author="jonathan pritchard" w:date="2024-10-22T11:53:00Z" w16du:dateUtc="2024-10-22T10:53:00Z"/>
              </w:rPr>
            </w:pPr>
            <w:r>
              <w:t>S-98 10.3</w:t>
            </w:r>
          </w:p>
        </w:tc>
      </w:tr>
      <w:tr w:rsidR="005160A8" w14:paraId="1A7AB0C0" w14:textId="77777777" w:rsidTr="00A81079">
        <w:trPr>
          <w:tblHeader/>
          <w:ins w:id="3278" w:author="jonathan pritchard" w:date="2024-10-22T11:53:00Z"/>
        </w:trPr>
        <w:tc>
          <w:tcPr>
            <w:tcW w:w="9526" w:type="dxa"/>
            <w:gridSpan w:val="4"/>
            <w:shd w:val="clear" w:color="auto" w:fill="E5B8B7" w:themeFill="accent2" w:themeFillTint="66"/>
            <w:vAlign w:val="center"/>
          </w:tcPr>
          <w:p w14:paraId="6D1D5CB6" w14:textId="77777777" w:rsidR="005160A8" w:rsidRDefault="005160A8" w:rsidP="00A81079">
            <w:pPr>
              <w:rPr>
                <w:ins w:id="3279" w:author="jonathan pritchard" w:date="2024-10-22T11:53:00Z" w16du:dateUtc="2024-10-22T10:53:00Z"/>
              </w:rPr>
            </w:pPr>
            <w:ins w:id="3280" w:author="jonathan pritchard" w:date="2024-10-22T11:53:00Z" w16du:dateUtc="2024-10-22T10:53:00Z">
              <w:r w:rsidRPr="000A066E">
                <w:rPr>
                  <w:b/>
                </w:rPr>
                <w:t>Test description</w:t>
              </w:r>
            </w:ins>
          </w:p>
        </w:tc>
      </w:tr>
      <w:tr w:rsidR="005160A8" w:rsidRPr="005D2431" w14:paraId="7B0E4866" w14:textId="77777777" w:rsidTr="00A81079">
        <w:trPr>
          <w:tblHeader/>
          <w:ins w:id="3281" w:author="jonathan pritchard" w:date="2024-10-22T11:53:00Z"/>
        </w:trPr>
        <w:tc>
          <w:tcPr>
            <w:tcW w:w="9526" w:type="dxa"/>
            <w:gridSpan w:val="4"/>
            <w:vAlign w:val="center"/>
          </w:tcPr>
          <w:p w14:paraId="6FDD3460" w14:textId="77777777" w:rsidR="005D6A2A" w:rsidRDefault="005D6A2A" w:rsidP="005D6A2A">
            <w:pPr>
              <w:rPr>
                <w:i/>
              </w:rPr>
            </w:pPr>
          </w:p>
          <w:p w14:paraId="435CDEE1" w14:textId="7C5D44BC" w:rsidR="005D6A2A" w:rsidRDefault="007313BA" w:rsidP="005D6A2A">
            <w:pPr>
              <w:rPr>
                <w:iCs/>
              </w:rPr>
            </w:pPr>
            <w:r>
              <w:rPr>
                <w:iCs/>
              </w:rPr>
              <w:t>Multiple language preferences are now mandatory in S-100 ECDIS under S-98:</w:t>
            </w:r>
          </w:p>
          <w:p w14:paraId="4FDAD964" w14:textId="77777777" w:rsidR="007313BA" w:rsidRPr="007313BA" w:rsidRDefault="007313BA" w:rsidP="005D6A2A">
            <w:pPr>
              <w:rPr>
                <w:iCs/>
              </w:rPr>
            </w:pPr>
          </w:p>
          <w:p w14:paraId="13A2FCD0" w14:textId="28052C81" w:rsidR="005160A8" w:rsidRDefault="00157C88" w:rsidP="00A81079">
            <w:pPr>
              <w:pStyle w:val="ListParagraph"/>
              <w:numPr>
                <w:ilvl w:val="0"/>
                <w:numId w:val="84"/>
              </w:numPr>
              <w:rPr>
                <w:ins w:id="3282" w:author="jonathan pritchard" w:date="2024-10-22T11:53:00Z" w16du:dateUtc="2024-10-22T10:53:00Z"/>
                <w:i/>
              </w:rPr>
            </w:pPr>
            <w:ins w:id="3283" w:author="jonathan pritchard" w:date="2024-10-22T11:53:00Z" w16du:dateUtc="2024-10-22T10:53:00Z">
              <w:r>
                <w:rPr>
                  <w:i/>
                </w:rPr>
                <w:t xml:space="preserve">New tests for </w:t>
              </w:r>
              <w:proofErr w:type="spellStart"/>
              <w:r>
                <w:rPr>
                  <w:i/>
                </w:rPr>
                <w:t>nameUsage</w:t>
              </w:r>
            </w:ins>
            <w:proofErr w:type="spellEnd"/>
            <w:r w:rsidR="005D6A2A">
              <w:rPr>
                <w:i/>
              </w:rPr>
              <w:t xml:space="preserve"> values</w:t>
            </w:r>
          </w:p>
          <w:p w14:paraId="6D82679C" w14:textId="77777777" w:rsidR="00157C88" w:rsidRDefault="00157C88" w:rsidP="00A81079">
            <w:pPr>
              <w:pStyle w:val="ListParagraph"/>
              <w:numPr>
                <w:ilvl w:val="0"/>
                <w:numId w:val="84"/>
              </w:numPr>
              <w:rPr>
                <w:ins w:id="3284" w:author="jonathan pritchard" w:date="2024-10-22T11:53:00Z" w16du:dateUtc="2024-10-22T10:53:00Z"/>
                <w:i/>
              </w:rPr>
            </w:pPr>
            <w:ins w:id="3285" w:author="jonathan pritchard" w:date="2024-10-22T11:53:00Z" w16du:dateUtc="2024-10-22T10:53:00Z">
              <w:r>
                <w:rPr>
                  <w:i/>
                </w:rPr>
                <w:t>Set user preference list</w:t>
              </w:r>
            </w:ins>
          </w:p>
          <w:p w14:paraId="7D199CA1" w14:textId="1F97AA88" w:rsidR="00157C88" w:rsidRDefault="00157C88" w:rsidP="00A81079">
            <w:pPr>
              <w:pStyle w:val="ListParagraph"/>
              <w:numPr>
                <w:ilvl w:val="0"/>
                <w:numId w:val="84"/>
              </w:numPr>
              <w:rPr>
                <w:ins w:id="3286" w:author="jonathan pritchard" w:date="2024-10-22T11:54:00Z" w16du:dateUtc="2024-10-22T10:54:00Z"/>
                <w:i/>
              </w:rPr>
            </w:pPr>
            <w:ins w:id="3287" w:author="jonathan pritchard" w:date="2024-10-22T11:53:00Z" w16du:dateUtc="2024-10-22T10:53:00Z">
              <w:r>
                <w:rPr>
                  <w:i/>
                </w:rPr>
                <w:t>Show dis</w:t>
              </w:r>
            </w:ins>
            <w:ins w:id="3288" w:author="jonathan pritchard" w:date="2024-10-22T11:54:00Z" w16du:dateUtc="2024-10-22T10:54:00Z">
              <w:r>
                <w:rPr>
                  <w:i/>
                </w:rPr>
                <w:t>play</w:t>
              </w:r>
            </w:ins>
            <w:r w:rsidR="007313BA">
              <w:rPr>
                <w:i/>
              </w:rPr>
              <w:t>. Need to note multiple languages in labels on screen</w:t>
            </w:r>
          </w:p>
          <w:p w14:paraId="41762B0D" w14:textId="77777777" w:rsidR="00157C88" w:rsidRDefault="00157C88" w:rsidP="00A81079">
            <w:pPr>
              <w:pStyle w:val="ListParagraph"/>
              <w:numPr>
                <w:ilvl w:val="0"/>
                <w:numId w:val="84"/>
              </w:numPr>
              <w:rPr>
                <w:ins w:id="3289" w:author="jonathan pritchard" w:date="2024-10-22T11:54:00Z" w16du:dateUtc="2024-10-22T10:54:00Z"/>
                <w:i/>
              </w:rPr>
            </w:pPr>
            <w:ins w:id="3290" w:author="jonathan pritchard" w:date="2024-10-22T11:54:00Z" w16du:dateUtc="2024-10-22T10:54:00Z">
              <w:r>
                <w:rPr>
                  <w:i/>
                </w:rPr>
                <w:t>Change preference ?</w:t>
              </w:r>
            </w:ins>
          </w:p>
          <w:p w14:paraId="03DBFEC2" w14:textId="24C36C16" w:rsidR="00157C88" w:rsidRPr="007313BA" w:rsidRDefault="00157C88" w:rsidP="00DB1532">
            <w:pPr>
              <w:pStyle w:val="ListParagraph"/>
              <w:numPr>
                <w:ilvl w:val="0"/>
                <w:numId w:val="84"/>
              </w:numPr>
              <w:rPr>
                <w:ins w:id="3291" w:author="jonathan pritchard" w:date="2024-10-23T10:04:00Z" w16du:dateUtc="2024-10-23T09:04:00Z"/>
                <w:i/>
              </w:rPr>
            </w:pPr>
            <w:ins w:id="3292" w:author="jonathan pritchard" w:date="2024-10-22T11:54:00Z" w16du:dateUtc="2024-10-22T10:54:00Z">
              <w:r w:rsidRPr="007313BA">
                <w:rPr>
                  <w:i/>
                </w:rPr>
                <w:t>Also make sure default edge case is included. This will require multiple features</w:t>
              </w:r>
            </w:ins>
            <w:r w:rsidR="007313BA">
              <w:rPr>
                <w:i/>
              </w:rPr>
              <w:t xml:space="preserve"> and multiple languages. Also include cases where no </w:t>
            </w:r>
            <w:proofErr w:type="spellStart"/>
            <w:r w:rsidR="007313BA">
              <w:rPr>
                <w:i/>
              </w:rPr>
              <w:t>nameUsage</w:t>
            </w:r>
            <w:proofErr w:type="spellEnd"/>
            <w:r w:rsidR="007313BA">
              <w:rPr>
                <w:i/>
              </w:rPr>
              <w:t xml:space="preserve"> is given (a default). </w:t>
            </w:r>
          </w:p>
          <w:p w14:paraId="1511D857" w14:textId="648B1B5A" w:rsidR="0099359B" w:rsidRDefault="0099359B" w:rsidP="00A81079">
            <w:pPr>
              <w:pStyle w:val="ListParagraph"/>
              <w:numPr>
                <w:ilvl w:val="0"/>
                <w:numId w:val="84"/>
              </w:numPr>
              <w:rPr>
                <w:i/>
              </w:rPr>
            </w:pPr>
            <w:ins w:id="3293" w:author="jonathan pritchard" w:date="2024-10-23T10:04:00Z" w16du:dateUtc="2024-10-23T09:04:00Z">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ins>
            <w:r w:rsidR="007313BA">
              <w:rPr>
                <w:i/>
              </w:rPr>
              <w:t xml:space="preserve"> A check of the S-101 FC should be done to ensure all cases are captured.</w:t>
            </w:r>
          </w:p>
          <w:p w14:paraId="0D14C9D1" w14:textId="77777777" w:rsidR="007313BA" w:rsidRDefault="007313BA" w:rsidP="007313BA">
            <w:pPr>
              <w:rPr>
                <w:i/>
              </w:rPr>
            </w:pPr>
          </w:p>
          <w:p w14:paraId="3AEB970B" w14:textId="176A475B" w:rsidR="007313BA" w:rsidRPr="007313BA" w:rsidRDefault="007313BA" w:rsidP="007313BA">
            <w:pPr>
              <w:rPr>
                <w:ins w:id="3294" w:author="jonathan pritchard" w:date="2024-10-22T11:53:00Z" w16du:dateUtc="2024-10-22T10:53:00Z"/>
                <w:i/>
              </w:rPr>
            </w:pPr>
          </w:p>
        </w:tc>
      </w:tr>
    </w:tbl>
    <w:p w14:paraId="3610BB6A" w14:textId="77777777" w:rsidR="005160A8" w:rsidRDefault="005160A8" w:rsidP="006C7785">
      <w:pPr>
        <w:rPr>
          <w:ins w:id="3295" w:author="jonathan pritchard" w:date="2024-10-22T11:53:00Z" w16du:dateUtc="2024-10-22T10:53:00Z"/>
        </w:rPr>
      </w:pPr>
    </w:p>
    <w:p w14:paraId="14851E9A" w14:textId="525C32AB" w:rsidR="006C7785" w:rsidRDefault="006C7785" w:rsidP="006C7785">
      <w:r>
        <w:br w:type="page"/>
      </w:r>
    </w:p>
    <w:p w14:paraId="51F3A7BA" w14:textId="77777777" w:rsidR="006C7785" w:rsidRPr="001C1BE9" w:rsidRDefault="006C7785" w:rsidP="006C7785">
      <w:pPr>
        <w:pStyle w:val="Heading1"/>
        <w:numPr>
          <w:ilvl w:val="2"/>
          <w:numId w:val="80"/>
        </w:numPr>
        <w:tabs>
          <w:tab w:val="left" w:pos="567"/>
        </w:tabs>
        <w:spacing w:after="120"/>
        <w:ind w:left="851" w:hanging="851"/>
        <w:rPr>
          <w:rFonts w:cs="Arial"/>
          <w:b w:val="0"/>
          <w:color w:val="000000" w:themeColor="text1"/>
        </w:rPr>
      </w:pPr>
      <w:bookmarkStart w:id="3296" w:name="_Toc189491280"/>
      <w:commentRangeStart w:id="3297"/>
      <w:r w:rsidRPr="001C1BE9">
        <w:rPr>
          <w:rFonts w:cs="Arial"/>
          <w:color w:val="000000" w:themeColor="text1"/>
        </w:rPr>
        <w:lastRenderedPageBreak/>
        <w:t>Use of language packs.</w:t>
      </w:r>
      <w:commentRangeEnd w:id="3297"/>
      <w:r w:rsidR="0099359B">
        <w:rPr>
          <w:rStyle w:val="CommentReference"/>
          <w:b w:val="0"/>
          <w:snapToGrid/>
          <w:color w:val="000000"/>
        </w:rPr>
        <w:commentReference w:id="3297"/>
      </w:r>
      <w:bookmarkEnd w:id="329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7313BA">
        <w:trPr>
          <w:trHeight w:val="454"/>
          <w:tblHeader/>
        </w:trPr>
        <w:tc>
          <w:tcPr>
            <w:tcW w:w="2381" w:type="dxa"/>
            <w:shd w:val="clear" w:color="auto" w:fill="BFBFBF" w:themeFill="background1" w:themeFillShade="BF"/>
            <w:vAlign w:val="center"/>
          </w:tcPr>
          <w:p w14:paraId="0B7663BD" w14:textId="316631EB" w:rsidR="006C7785" w:rsidRPr="00360A59" w:rsidRDefault="006C7785" w:rsidP="00380FCD">
            <w:pPr>
              <w:rPr>
                <w:rFonts w:cs="Arial"/>
              </w:rPr>
            </w:pPr>
            <w:r w:rsidRPr="00360A59">
              <w:rPr>
                <w:rFonts w:cs="Arial"/>
                <w:b/>
              </w:rPr>
              <w:t>Test Referenc</w:t>
            </w:r>
            <w:r w:rsidR="00E72BE6">
              <w:rPr>
                <w:rFonts w:cs="Arial"/>
                <w:b/>
              </w:rPr>
              <w:t>e</w:t>
            </w:r>
          </w:p>
        </w:tc>
        <w:tc>
          <w:tcPr>
            <w:tcW w:w="2381" w:type="dxa"/>
            <w:shd w:val="clear" w:color="auto" w:fill="FFFFFF" w:themeFill="background1"/>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BFBFBF" w:themeFill="background1" w:themeFillShade="BF"/>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FFFFFF" w:themeFill="background1"/>
            <w:vAlign w:val="center"/>
          </w:tcPr>
          <w:p w14:paraId="7C5AF519" w14:textId="3549FED4" w:rsidR="006C7785" w:rsidRPr="00547B35" w:rsidRDefault="006C7785" w:rsidP="00547B35">
            <w:pPr>
              <w:spacing w:line="240" w:lineRule="auto"/>
              <w:rPr>
                <w:rFonts w:cs="Arial"/>
                <w:color w:val="000000"/>
              </w:rPr>
            </w:pPr>
            <w:r w:rsidRPr="00360A59">
              <w:rPr>
                <w:rFonts w:cs="Arial"/>
                <w:color w:val="000000"/>
              </w:rPr>
              <w:t>S-</w:t>
            </w:r>
            <w:r w:rsidR="00547B35">
              <w:rPr>
                <w:rFonts w:cs="Arial"/>
                <w:color w:val="000000"/>
              </w:rPr>
              <w:t>98 15.1</w:t>
            </w:r>
          </w:p>
        </w:tc>
      </w:tr>
      <w:tr w:rsidR="006C7785" w14:paraId="35989C95" w14:textId="77777777" w:rsidTr="007313BA">
        <w:trPr>
          <w:tblHeader/>
        </w:trPr>
        <w:tc>
          <w:tcPr>
            <w:tcW w:w="9526" w:type="dxa"/>
            <w:gridSpan w:val="4"/>
            <w:shd w:val="clear" w:color="auto" w:fill="BFBFBF" w:themeFill="background1" w:themeFillShade="BF"/>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Default="006C7785" w:rsidP="00380FCD">
            <w:pPr>
              <w:rPr>
                <w:rFonts w:cs="Arial"/>
                <w:i/>
              </w:rPr>
            </w:pPr>
            <w:r w:rsidRPr="00360A59">
              <w:rPr>
                <w:rFonts w:cs="Arial"/>
                <w:i/>
              </w:rPr>
              <w:t>This test ensures the ECDIS is capable of displaying text and catalogue entries in multiple languages.</w:t>
            </w:r>
          </w:p>
          <w:p w14:paraId="046AAF75" w14:textId="77777777" w:rsidR="007313BA" w:rsidRDefault="007313BA" w:rsidP="00380FCD">
            <w:pPr>
              <w:rPr>
                <w:rFonts w:cs="Arial"/>
                <w:i/>
              </w:rPr>
            </w:pPr>
          </w:p>
          <w:p w14:paraId="3E2B41C1" w14:textId="02904C3C" w:rsidR="007313BA" w:rsidRPr="007313BA" w:rsidRDefault="007313BA" w:rsidP="00380FCD">
            <w:pPr>
              <w:rPr>
                <w:rFonts w:cs="Arial"/>
                <w:b/>
                <w:bCs/>
                <w:i/>
              </w:rPr>
            </w:pPr>
            <w:r>
              <w:rPr>
                <w:rFonts w:cs="Arial"/>
                <w:b/>
                <w:bCs/>
                <w:i/>
              </w:rPr>
              <w:t>This is likely to be using the S-124 language pack (currently under development)</w:t>
            </w:r>
          </w:p>
          <w:p w14:paraId="44ACDB37" w14:textId="77777777" w:rsidR="006C7785" w:rsidRPr="00360A59" w:rsidRDefault="006C7785" w:rsidP="00380FCD">
            <w:pPr>
              <w:rPr>
                <w:rFonts w:cs="Arial"/>
                <w:i/>
              </w:rPr>
            </w:pPr>
          </w:p>
        </w:tc>
      </w:tr>
      <w:tr w:rsidR="006C7785" w14:paraId="065099D9" w14:textId="77777777" w:rsidTr="007313BA">
        <w:trPr>
          <w:tblHeader/>
        </w:trPr>
        <w:tc>
          <w:tcPr>
            <w:tcW w:w="9526" w:type="dxa"/>
            <w:gridSpan w:val="4"/>
            <w:shd w:val="clear" w:color="auto" w:fill="BFBFBF" w:themeFill="background1" w:themeFillShade="BF"/>
            <w:vAlign w:val="center"/>
          </w:tcPr>
          <w:p w14:paraId="044FD951" w14:textId="77777777" w:rsidR="006C7785" w:rsidRPr="00360A59" w:rsidRDefault="006C7785" w:rsidP="007313BA">
            <w:pPr>
              <w:jc w:val="cente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7313BA">
        <w:trPr>
          <w:tblHeader/>
        </w:trPr>
        <w:tc>
          <w:tcPr>
            <w:tcW w:w="9526" w:type="dxa"/>
            <w:gridSpan w:val="4"/>
            <w:shd w:val="clear" w:color="auto" w:fill="BFBFBF" w:themeFill="background1" w:themeFillShade="BF"/>
            <w:vAlign w:val="center"/>
          </w:tcPr>
          <w:p w14:paraId="59D99C94" w14:textId="77777777" w:rsidR="006C7785" w:rsidRPr="00360A59" w:rsidRDefault="006C7785" w:rsidP="007313BA">
            <w:pPr>
              <w:jc w:val="cente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7313BA">
        <w:trPr>
          <w:tblHeader/>
        </w:trPr>
        <w:tc>
          <w:tcPr>
            <w:tcW w:w="9526" w:type="dxa"/>
            <w:gridSpan w:val="4"/>
            <w:shd w:val="clear" w:color="auto" w:fill="BFBFBF" w:themeFill="background1" w:themeFillShade="BF"/>
            <w:vAlign w:val="center"/>
          </w:tcPr>
          <w:p w14:paraId="54595B5B" w14:textId="77777777" w:rsidR="006C7785" w:rsidRPr="00360A59" w:rsidRDefault="006C7785" w:rsidP="007313BA">
            <w:pPr>
              <w:jc w:val="cente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25E110E5" w14:textId="1D193D4F" w:rsidR="006C7785" w:rsidDel="0099359B" w:rsidRDefault="006C7785" w:rsidP="006C7785">
      <w:pPr>
        <w:pStyle w:val="Heading2"/>
        <w:numPr>
          <w:ilvl w:val="1"/>
          <w:numId w:val="0"/>
        </w:numPr>
        <w:tabs>
          <w:tab w:val="num" w:pos="576"/>
        </w:tabs>
        <w:rPr>
          <w:del w:id="3298" w:author="jonathan pritchard" w:date="2024-10-23T10:04:00Z" w16du:dateUtc="2024-10-23T09:04:00Z"/>
          <w:rFonts w:asciiTheme="minorHAnsi" w:eastAsiaTheme="minorHAnsi" w:hAnsiTheme="minorHAnsi" w:cstheme="minorBidi"/>
          <w:sz w:val="22"/>
          <w:szCs w:val="22"/>
        </w:rPr>
      </w:pPr>
    </w:p>
    <w:p w14:paraId="07E68839" w14:textId="77777777" w:rsidR="0099359B" w:rsidRPr="0099359B" w:rsidRDefault="0099359B">
      <w:pPr>
        <w:rPr>
          <w:ins w:id="3299" w:author="jonathan pritchard" w:date="2024-10-23T10:04:00Z" w16du:dateUtc="2024-10-23T09:04:00Z"/>
          <w:rFonts w:eastAsiaTheme="minorHAnsi"/>
          <w:rPrChange w:id="3300" w:author="jonathan pritchard" w:date="2024-10-23T10:04:00Z" w16du:dateUtc="2024-10-23T09:04:00Z">
            <w:rPr>
              <w:ins w:id="3301" w:author="jonathan pritchard" w:date="2024-10-23T10:04:00Z" w16du:dateUtc="2024-10-23T09:04:00Z"/>
              <w:rFonts w:asciiTheme="minorHAnsi" w:eastAsiaTheme="minorHAnsi" w:hAnsiTheme="minorHAnsi" w:cstheme="minorBidi"/>
              <w:sz w:val="22"/>
              <w:szCs w:val="22"/>
            </w:rPr>
          </w:rPrChange>
        </w:rPr>
        <w:pPrChange w:id="3302" w:author="jonathan pritchard" w:date="2024-10-23T10:04:00Z" w16du:dateUtc="2024-10-23T09:04:00Z">
          <w:pPr>
            <w:pStyle w:val="Heading2"/>
            <w:numPr>
              <w:numId w:val="0"/>
            </w:numPr>
            <w:tabs>
              <w:tab w:val="clear" w:pos="576"/>
            </w:tabs>
            <w:ind w:left="0" w:firstLine="0"/>
          </w:pPr>
        </w:pPrChange>
      </w:pPr>
    </w:p>
    <w:p w14:paraId="4651E84C" w14:textId="3C1D5923" w:rsidR="006C7785" w:rsidRPr="008C2033" w:rsidDel="0099359B" w:rsidRDefault="006C7785" w:rsidP="006C7785">
      <w:pPr>
        <w:spacing w:line="240" w:lineRule="auto"/>
        <w:rPr>
          <w:del w:id="3303" w:author="jonathan pritchard" w:date="2024-10-23T10:04:00Z" w16du:dateUtc="2024-10-23T09:04:00Z"/>
          <w:color w:val="FF0000"/>
        </w:rPr>
      </w:pPr>
      <w:del w:id="3304" w:author="jonathan pritchard" w:date="2024-10-23T10:04:00Z" w16du:dateUtc="2024-10-23T09:04: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3305" w:name="_Toc189491281"/>
      <w:r w:rsidRPr="008D7633">
        <w:rPr>
          <w:rFonts w:cs="Arial"/>
          <w:color w:val="000000" w:themeColor="text1"/>
        </w:rPr>
        <w:lastRenderedPageBreak/>
        <w:t>Display priority</w:t>
      </w:r>
      <w:bookmarkEnd w:id="3305"/>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bookmarkStart w:id="3306" w:name="_Toc189491282"/>
      <w:r w:rsidRPr="004E0186">
        <w:rPr>
          <w:rFonts w:cs="Arial"/>
          <w:color w:val="000000" w:themeColor="text1"/>
        </w:rPr>
        <w:t>Different priority</w:t>
      </w:r>
      <w:bookmarkEnd w:id="330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7313BA">
        <w:trPr>
          <w:trHeight w:val="454"/>
          <w:tblHeader/>
        </w:trPr>
        <w:tc>
          <w:tcPr>
            <w:tcW w:w="2381" w:type="dxa"/>
            <w:shd w:val="clear" w:color="auto" w:fill="BFBFBF" w:themeFill="background1" w:themeFillShade="BF"/>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FFFFFF" w:themeFill="background1"/>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BFBFBF" w:themeFill="background1" w:themeFillShade="BF"/>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FFFFFF" w:themeFill="background1"/>
            <w:vAlign w:val="center"/>
          </w:tcPr>
          <w:p w14:paraId="4677FB00" w14:textId="745879BD" w:rsidR="006C7785" w:rsidRPr="007313BA" w:rsidRDefault="00547B35" w:rsidP="007313BA">
            <w:pPr>
              <w:spacing w:line="240" w:lineRule="auto"/>
              <w:rPr>
                <w:rFonts w:cs="Arial"/>
                <w:color w:val="000000"/>
              </w:rPr>
            </w:pPr>
            <w:r>
              <w:rPr>
                <w:rFonts w:cs="Arial"/>
                <w:color w:val="000000"/>
              </w:rPr>
              <w:t>S-101PC</w:t>
            </w: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27"/>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FFE1896" w14:textId="7C8CB8D5" w:rsidR="006C7785" w:rsidRPr="0099359B" w:rsidDel="006E73FA" w:rsidRDefault="006C7785" w:rsidP="006C7785">
      <w:pPr>
        <w:pStyle w:val="Heading1"/>
        <w:numPr>
          <w:ilvl w:val="1"/>
          <w:numId w:val="73"/>
        </w:numPr>
        <w:tabs>
          <w:tab w:val="left" w:pos="567"/>
        </w:tabs>
        <w:spacing w:after="120"/>
        <w:ind w:left="567" w:hanging="567"/>
        <w:rPr>
          <w:del w:id="3307" w:author="jonathan pritchard" w:date="2025-01-23T13:39:00Z" w16du:dateUtc="2025-01-23T13:39:00Z"/>
          <w:rFonts w:cs="Arial"/>
          <w:b w:val="0"/>
          <w:strike/>
          <w:color w:val="000000" w:themeColor="text1"/>
          <w:highlight w:val="yellow"/>
          <w:rPrChange w:id="3308" w:author="jonathan pritchard" w:date="2024-10-23T10:00:00Z" w16du:dateUtc="2024-10-23T09:00:00Z">
            <w:rPr>
              <w:del w:id="3309" w:author="jonathan pritchard" w:date="2025-01-23T13:39:00Z" w16du:dateUtc="2025-01-23T13:39:00Z"/>
              <w:rFonts w:cs="Arial"/>
              <w:b w:val="0"/>
              <w:color w:val="000000" w:themeColor="text1"/>
              <w:highlight w:val="yellow"/>
            </w:rPr>
          </w:rPrChange>
        </w:rPr>
      </w:pPr>
      <w:commentRangeStart w:id="3310"/>
      <w:del w:id="3311" w:author="jonathan pritchard" w:date="2025-01-23T13:39:00Z" w16du:dateUtc="2025-01-23T13:39:00Z">
        <w:r w:rsidRPr="0099359B" w:rsidDel="006E73FA">
          <w:rPr>
            <w:rFonts w:cs="Arial"/>
            <w:strike/>
            <w:color w:val="000000" w:themeColor="text1"/>
            <w:highlight w:val="yellow"/>
            <w:rPrChange w:id="3312" w:author="jonathan pritchard" w:date="2024-10-23T10:00:00Z" w16du:dateUtc="2024-10-23T09:00:00Z">
              <w:rPr>
                <w:rFonts w:cs="Arial"/>
                <w:color w:val="000000" w:themeColor="text1"/>
                <w:highlight w:val="yellow"/>
              </w:rPr>
            </w:rPrChange>
          </w:rPr>
          <w:lastRenderedPageBreak/>
          <w:delText xml:space="preserve">Portrayal of multiple datasets under Interoperability </w:delText>
        </w:r>
      </w:del>
    </w:p>
    <w:p w14:paraId="0202194C" w14:textId="1B29A2C6" w:rsidR="006C7785" w:rsidRPr="0099359B" w:rsidDel="006E73FA" w:rsidRDefault="006C7785" w:rsidP="006C7785">
      <w:pPr>
        <w:pStyle w:val="Heading1"/>
        <w:numPr>
          <w:ilvl w:val="2"/>
          <w:numId w:val="73"/>
        </w:numPr>
        <w:tabs>
          <w:tab w:val="left" w:pos="567"/>
        </w:tabs>
        <w:spacing w:after="120"/>
        <w:ind w:left="567" w:hanging="567"/>
        <w:rPr>
          <w:del w:id="3313" w:author="jonathan pritchard" w:date="2025-01-23T13:39:00Z" w16du:dateUtc="2025-01-23T13:39:00Z"/>
          <w:rFonts w:cs="Arial"/>
          <w:b w:val="0"/>
          <w:strike/>
          <w:color w:val="000000" w:themeColor="text1"/>
          <w:rPrChange w:id="3314" w:author="jonathan pritchard" w:date="2024-10-23T10:00:00Z" w16du:dateUtc="2024-10-23T09:00:00Z">
            <w:rPr>
              <w:del w:id="3315" w:author="jonathan pritchard" w:date="2025-01-23T13:39:00Z" w16du:dateUtc="2025-01-23T13:39:00Z"/>
              <w:rFonts w:cs="Arial"/>
              <w:b w:val="0"/>
              <w:color w:val="000000" w:themeColor="text1"/>
            </w:rPr>
          </w:rPrChange>
        </w:rPr>
      </w:pPr>
      <w:del w:id="3316" w:author="jonathan pritchard" w:date="2025-01-23T13:39:00Z" w16du:dateUtc="2025-01-23T13:39:00Z">
        <w:r w:rsidRPr="0099359B" w:rsidDel="006E73FA">
          <w:rPr>
            <w:rFonts w:cs="Arial"/>
            <w:strike/>
            <w:color w:val="000000" w:themeColor="text1"/>
            <w:rPrChange w:id="3317" w:author="jonathan pritchard" w:date="2024-10-23T10:00:00Z" w16du:dateUtc="2024-10-23T09:00:00Z">
              <w:rPr>
                <w:rFonts w:cs="Arial"/>
                <w:color w:val="000000" w:themeColor="text1"/>
              </w:rPr>
            </w:rPrChange>
          </w:rPr>
          <w:delText>Load invalid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70"/>
        <w:gridCol w:w="3107"/>
        <w:gridCol w:w="2171"/>
        <w:gridCol w:w="2078"/>
      </w:tblGrid>
      <w:tr w:rsidR="006C7785" w:rsidRPr="0099359B" w:rsidDel="006E73FA" w14:paraId="4DBE5584" w14:textId="1159DD7F" w:rsidTr="00380FCD">
        <w:trPr>
          <w:trHeight w:val="454"/>
          <w:tblHeader/>
          <w:del w:id="3318" w:author="jonathan pritchard" w:date="2025-01-23T13:39:00Z"/>
        </w:trPr>
        <w:tc>
          <w:tcPr>
            <w:tcW w:w="2381" w:type="dxa"/>
            <w:shd w:val="clear" w:color="auto" w:fill="CCFFCC"/>
            <w:vAlign w:val="center"/>
          </w:tcPr>
          <w:p w14:paraId="2591342E" w14:textId="32F6302B" w:rsidR="006C7785" w:rsidRPr="0099359B" w:rsidDel="006E73FA" w:rsidRDefault="006C7785" w:rsidP="00380FCD">
            <w:pPr>
              <w:rPr>
                <w:del w:id="3319" w:author="jonathan pritchard" w:date="2025-01-23T13:39:00Z" w16du:dateUtc="2025-01-23T13:39:00Z"/>
                <w:rFonts w:cs="Arial"/>
                <w:strike/>
                <w:rPrChange w:id="3320" w:author="jonathan pritchard" w:date="2024-10-23T10:00:00Z" w16du:dateUtc="2024-10-23T09:00:00Z">
                  <w:rPr>
                    <w:del w:id="3321" w:author="jonathan pritchard" w:date="2025-01-23T13:39:00Z" w16du:dateUtc="2025-01-23T13:39:00Z"/>
                    <w:rFonts w:cs="Arial"/>
                  </w:rPr>
                </w:rPrChange>
              </w:rPr>
            </w:pPr>
            <w:del w:id="3322" w:author="jonathan pritchard" w:date="2025-01-23T13:39:00Z" w16du:dateUtc="2025-01-23T13:39:00Z">
              <w:r w:rsidRPr="0099359B" w:rsidDel="006E73FA">
                <w:rPr>
                  <w:rFonts w:cs="Arial"/>
                  <w:b/>
                  <w:strike/>
                  <w:rPrChange w:id="3323" w:author="jonathan pritchard" w:date="2024-10-23T10:00:00Z" w16du:dateUtc="2024-10-23T09:00:00Z">
                    <w:rPr>
                      <w:rFonts w:cs="Arial"/>
                      <w:b/>
                    </w:rPr>
                  </w:rPrChange>
                </w:rPr>
                <w:delText>Test Reference</w:delText>
              </w:r>
            </w:del>
          </w:p>
        </w:tc>
        <w:tc>
          <w:tcPr>
            <w:tcW w:w="2381" w:type="dxa"/>
            <w:shd w:val="clear" w:color="auto" w:fill="CCFFCC"/>
            <w:vAlign w:val="center"/>
          </w:tcPr>
          <w:p w14:paraId="4E8B8BB3" w14:textId="61BF5DE4" w:rsidR="006C7785" w:rsidRPr="0099359B" w:rsidDel="006E73FA" w:rsidRDefault="006C7785" w:rsidP="00380FCD">
            <w:pPr>
              <w:rPr>
                <w:del w:id="3324" w:author="jonathan pritchard" w:date="2025-01-23T13:39:00Z" w16du:dateUtc="2025-01-23T13:39:00Z"/>
                <w:rFonts w:cs="Arial"/>
                <w:strike/>
                <w:rPrChange w:id="3325" w:author="jonathan pritchard" w:date="2024-10-23T10:00:00Z" w16du:dateUtc="2024-10-23T09:00:00Z">
                  <w:rPr>
                    <w:del w:id="3326" w:author="jonathan pritchard" w:date="2025-01-23T13:39:00Z" w16du:dateUtc="2025-01-23T13:39:00Z"/>
                    <w:rFonts w:cs="Arial"/>
                  </w:rPr>
                </w:rPrChange>
              </w:rPr>
            </w:pPr>
            <w:del w:id="3327" w:author="jonathan pritchard" w:date="2025-01-23T13:39:00Z" w16du:dateUtc="2025-01-23T13:39:00Z">
              <w:r w:rsidRPr="0099359B" w:rsidDel="006E73FA">
                <w:rPr>
                  <w:rFonts w:cs="Arial"/>
                  <w:strike/>
                  <w:rPrChange w:id="3328" w:author="jonathan pritchard" w:date="2024-10-23T10:00:00Z" w16du:dateUtc="2024-10-23T09:00:00Z">
                    <w:rPr>
                      <w:rFonts w:cs="Arial"/>
                    </w:rPr>
                  </w:rPrChange>
                </w:rPr>
                <w:delText>CorruptInteroperabilityCatalogue</w:delText>
              </w:r>
            </w:del>
          </w:p>
        </w:tc>
        <w:tc>
          <w:tcPr>
            <w:tcW w:w="2382" w:type="dxa"/>
            <w:shd w:val="clear" w:color="auto" w:fill="CCFFCC"/>
            <w:vAlign w:val="center"/>
          </w:tcPr>
          <w:p w14:paraId="5A7B2B57" w14:textId="64FA4E65" w:rsidR="006C7785" w:rsidRPr="0099359B" w:rsidDel="006E73FA" w:rsidRDefault="006C7785" w:rsidP="00380FCD">
            <w:pPr>
              <w:rPr>
                <w:del w:id="3329" w:author="jonathan pritchard" w:date="2025-01-23T13:39:00Z" w16du:dateUtc="2025-01-23T13:39:00Z"/>
                <w:rFonts w:cs="Arial"/>
                <w:strike/>
                <w:rPrChange w:id="3330" w:author="jonathan pritchard" w:date="2024-10-23T10:00:00Z" w16du:dateUtc="2024-10-23T09:00:00Z">
                  <w:rPr>
                    <w:del w:id="3331" w:author="jonathan pritchard" w:date="2025-01-23T13:39:00Z" w16du:dateUtc="2025-01-23T13:39:00Z"/>
                    <w:rFonts w:cs="Arial"/>
                  </w:rPr>
                </w:rPrChange>
              </w:rPr>
            </w:pPr>
            <w:del w:id="3332" w:author="jonathan pritchard" w:date="2025-01-23T13:39:00Z" w16du:dateUtc="2025-01-23T13:39:00Z">
              <w:r w:rsidRPr="0099359B" w:rsidDel="006E73FA">
                <w:rPr>
                  <w:rFonts w:cs="Arial"/>
                  <w:b/>
                  <w:strike/>
                  <w:rPrChange w:id="3333" w:author="jonathan pritchard" w:date="2024-10-23T10:00:00Z" w16du:dateUtc="2024-10-23T09:00:00Z">
                    <w:rPr>
                      <w:rFonts w:cs="Arial"/>
                      <w:b/>
                    </w:rPr>
                  </w:rPrChange>
                </w:rPr>
                <w:delText>IHO Reference</w:delText>
              </w:r>
            </w:del>
          </w:p>
        </w:tc>
        <w:tc>
          <w:tcPr>
            <w:tcW w:w="2382" w:type="dxa"/>
            <w:shd w:val="clear" w:color="auto" w:fill="CCFFCC"/>
            <w:vAlign w:val="center"/>
          </w:tcPr>
          <w:p w14:paraId="423A963A" w14:textId="668B26A1" w:rsidR="006C7785" w:rsidRPr="0099359B" w:rsidDel="006E73FA" w:rsidRDefault="006C7785" w:rsidP="00380FCD">
            <w:pPr>
              <w:spacing w:line="240" w:lineRule="auto"/>
              <w:rPr>
                <w:del w:id="3334" w:author="jonathan pritchard" w:date="2025-01-23T13:39:00Z" w16du:dateUtc="2025-01-23T13:39:00Z"/>
                <w:rFonts w:cs="Arial"/>
                <w:strike/>
                <w:color w:val="000000"/>
                <w:rPrChange w:id="3335" w:author="jonathan pritchard" w:date="2024-10-23T10:00:00Z" w16du:dateUtc="2024-10-23T09:00:00Z">
                  <w:rPr>
                    <w:del w:id="3336" w:author="jonathan pritchard" w:date="2025-01-23T13:39:00Z" w16du:dateUtc="2025-01-23T13:39:00Z"/>
                    <w:rFonts w:cs="Arial"/>
                    <w:color w:val="000000"/>
                  </w:rPr>
                </w:rPrChange>
              </w:rPr>
            </w:pPr>
            <w:del w:id="3337" w:author="jonathan pritchard" w:date="2025-01-23T13:39:00Z" w16du:dateUtc="2025-01-23T13:39:00Z">
              <w:r w:rsidRPr="0099359B" w:rsidDel="006E73FA">
                <w:rPr>
                  <w:rFonts w:cs="Arial"/>
                  <w:strike/>
                  <w:color w:val="000000"/>
                  <w:rPrChange w:id="3338" w:author="jonathan pritchard" w:date="2024-10-23T10:00:00Z" w16du:dateUtc="2024-10-23T09:00:00Z">
                    <w:rPr>
                      <w:rFonts w:cs="Arial"/>
                      <w:color w:val="000000"/>
                    </w:rPr>
                  </w:rPrChange>
                </w:rPr>
                <w:delText>S-98 C-7.2.9</w:delText>
              </w:r>
            </w:del>
          </w:p>
          <w:p w14:paraId="5CA1FEF1" w14:textId="0355E5B4" w:rsidR="006C7785" w:rsidRPr="0099359B" w:rsidDel="006E73FA" w:rsidRDefault="006C7785" w:rsidP="00380FCD">
            <w:pPr>
              <w:rPr>
                <w:del w:id="3339" w:author="jonathan pritchard" w:date="2025-01-23T13:39:00Z" w16du:dateUtc="2025-01-23T13:39:00Z"/>
                <w:rFonts w:cs="Arial"/>
                <w:strike/>
                <w:rPrChange w:id="3340" w:author="jonathan pritchard" w:date="2024-10-23T10:00:00Z" w16du:dateUtc="2024-10-23T09:00:00Z">
                  <w:rPr>
                    <w:del w:id="3341" w:author="jonathan pritchard" w:date="2025-01-23T13:39:00Z" w16du:dateUtc="2025-01-23T13:39:00Z"/>
                    <w:rFonts w:cs="Arial"/>
                  </w:rPr>
                </w:rPrChange>
              </w:rPr>
            </w:pPr>
          </w:p>
        </w:tc>
      </w:tr>
      <w:tr w:rsidR="006C7785" w:rsidRPr="0099359B" w:rsidDel="006E73FA" w14:paraId="49B2C52F" w14:textId="17C06FED" w:rsidTr="00380FCD">
        <w:trPr>
          <w:tblHeader/>
          <w:del w:id="3342" w:author="jonathan pritchard" w:date="2025-01-23T13:39:00Z"/>
        </w:trPr>
        <w:tc>
          <w:tcPr>
            <w:tcW w:w="9526" w:type="dxa"/>
            <w:gridSpan w:val="4"/>
            <w:shd w:val="clear" w:color="auto" w:fill="CCFFCC"/>
            <w:vAlign w:val="center"/>
          </w:tcPr>
          <w:p w14:paraId="19E38D5C" w14:textId="057294BB" w:rsidR="006C7785" w:rsidRPr="0099359B" w:rsidDel="006E73FA" w:rsidRDefault="006C7785" w:rsidP="00380FCD">
            <w:pPr>
              <w:rPr>
                <w:del w:id="3343" w:author="jonathan pritchard" w:date="2025-01-23T13:39:00Z" w16du:dateUtc="2025-01-23T13:39:00Z"/>
                <w:rFonts w:cs="Arial"/>
                <w:strike/>
                <w:rPrChange w:id="3344" w:author="jonathan pritchard" w:date="2024-10-23T10:00:00Z" w16du:dateUtc="2024-10-23T09:00:00Z">
                  <w:rPr>
                    <w:del w:id="3345" w:author="jonathan pritchard" w:date="2025-01-23T13:39:00Z" w16du:dateUtc="2025-01-23T13:39:00Z"/>
                    <w:rFonts w:cs="Arial"/>
                  </w:rPr>
                </w:rPrChange>
              </w:rPr>
            </w:pPr>
            <w:del w:id="3346" w:author="jonathan pritchard" w:date="2025-01-23T13:39:00Z" w16du:dateUtc="2025-01-23T13:39:00Z">
              <w:r w:rsidRPr="0099359B" w:rsidDel="006E73FA">
                <w:rPr>
                  <w:rFonts w:cs="Arial"/>
                  <w:b/>
                  <w:strike/>
                  <w:rPrChange w:id="3347" w:author="jonathan pritchard" w:date="2024-10-23T10:00:00Z" w16du:dateUtc="2024-10-23T09:00:00Z">
                    <w:rPr>
                      <w:rFonts w:cs="Arial"/>
                      <w:b/>
                    </w:rPr>
                  </w:rPrChange>
                </w:rPr>
                <w:delText>Test description</w:delText>
              </w:r>
            </w:del>
          </w:p>
        </w:tc>
      </w:tr>
      <w:tr w:rsidR="006C7785" w:rsidRPr="0099359B" w:rsidDel="006E73FA" w14:paraId="38268E28" w14:textId="26CC5228" w:rsidTr="00380FCD">
        <w:trPr>
          <w:tblHeader/>
          <w:del w:id="3348" w:author="jonathan pritchard" w:date="2025-01-23T13:39:00Z"/>
        </w:trPr>
        <w:tc>
          <w:tcPr>
            <w:tcW w:w="9526" w:type="dxa"/>
            <w:gridSpan w:val="4"/>
            <w:vAlign w:val="center"/>
          </w:tcPr>
          <w:p w14:paraId="6A436FD7" w14:textId="2D6214FF" w:rsidR="006C7785" w:rsidRPr="0099359B" w:rsidDel="006E73FA" w:rsidRDefault="006C7785" w:rsidP="00380FCD">
            <w:pPr>
              <w:rPr>
                <w:del w:id="3349" w:author="jonathan pritchard" w:date="2025-01-23T13:39:00Z" w16du:dateUtc="2025-01-23T13:39:00Z"/>
                <w:rFonts w:cs="Arial"/>
                <w:i/>
                <w:strike/>
                <w:rPrChange w:id="3350" w:author="jonathan pritchard" w:date="2024-10-23T10:00:00Z" w16du:dateUtc="2024-10-23T09:00:00Z">
                  <w:rPr>
                    <w:del w:id="3351" w:author="jonathan pritchard" w:date="2025-01-23T13:39:00Z" w16du:dateUtc="2025-01-23T13:39:00Z"/>
                    <w:rFonts w:cs="Arial"/>
                    <w:i/>
                  </w:rPr>
                </w:rPrChange>
              </w:rPr>
            </w:pPr>
            <w:del w:id="3352" w:author="jonathan pritchard" w:date="2025-01-23T13:39:00Z" w16du:dateUtc="2025-01-23T13:39:00Z">
              <w:r w:rsidRPr="0099359B" w:rsidDel="006E73FA">
                <w:rPr>
                  <w:rFonts w:cs="Arial"/>
                  <w:i/>
                  <w:strike/>
                  <w:rPrChange w:id="3353" w:author="jonathan pritchard" w:date="2024-10-23T10:00:00Z" w16du:dateUtc="2024-10-23T09:00:00Z">
                    <w:rPr>
                      <w:rFonts w:cs="Arial"/>
                      <w:i/>
                    </w:rPr>
                  </w:rPrChange>
                </w:rPr>
                <w:delText>This test verifies that the ECDIS correctly rejects an inconsistent or corrupt interoperability catalogue.</w:delText>
              </w:r>
            </w:del>
          </w:p>
        </w:tc>
      </w:tr>
      <w:tr w:rsidR="006C7785" w:rsidRPr="0099359B" w:rsidDel="006E73FA" w14:paraId="3A55F8BF" w14:textId="2C7A7BB3" w:rsidTr="00380FCD">
        <w:trPr>
          <w:tblHeader/>
          <w:del w:id="3354" w:author="jonathan pritchard" w:date="2025-01-23T13:39:00Z"/>
        </w:trPr>
        <w:tc>
          <w:tcPr>
            <w:tcW w:w="9526" w:type="dxa"/>
            <w:gridSpan w:val="4"/>
            <w:shd w:val="clear" w:color="auto" w:fill="CCFFCC"/>
            <w:vAlign w:val="center"/>
          </w:tcPr>
          <w:p w14:paraId="3A286275" w14:textId="3520200E" w:rsidR="006C7785" w:rsidRPr="0099359B" w:rsidDel="006E73FA" w:rsidRDefault="006C7785" w:rsidP="00380FCD">
            <w:pPr>
              <w:rPr>
                <w:del w:id="3355" w:author="jonathan pritchard" w:date="2025-01-23T13:39:00Z" w16du:dateUtc="2025-01-23T13:39:00Z"/>
                <w:rFonts w:cs="Arial"/>
                <w:strike/>
                <w:rPrChange w:id="3356" w:author="jonathan pritchard" w:date="2024-10-23T10:00:00Z" w16du:dateUtc="2024-10-23T09:00:00Z">
                  <w:rPr>
                    <w:del w:id="3357" w:author="jonathan pritchard" w:date="2025-01-23T13:39:00Z" w16du:dateUtc="2025-01-23T13:39:00Z"/>
                    <w:rFonts w:cs="Arial"/>
                  </w:rPr>
                </w:rPrChange>
              </w:rPr>
            </w:pPr>
            <w:del w:id="3358" w:author="jonathan pritchard" w:date="2025-01-23T13:39:00Z" w16du:dateUtc="2025-01-23T13:39:00Z">
              <w:r w:rsidRPr="0099359B" w:rsidDel="006E73FA">
                <w:rPr>
                  <w:rFonts w:cs="Arial"/>
                  <w:b/>
                  <w:strike/>
                  <w:rPrChange w:id="3359" w:author="jonathan pritchard" w:date="2024-10-23T10:00:00Z" w16du:dateUtc="2024-10-23T09:00:00Z">
                    <w:rPr>
                      <w:rFonts w:cs="Arial"/>
                      <w:b/>
                    </w:rPr>
                  </w:rPrChange>
                </w:rPr>
                <w:delText>Setup</w:delText>
              </w:r>
            </w:del>
          </w:p>
        </w:tc>
      </w:tr>
      <w:tr w:rsidR="006C7785" w:rsidRPr="0099359B" w:rsidDel="006E73FA" w14:paraId="6F18CB37" w14:textId="7719A7D9" w:rsidTr="00380FCD">
        <w:trPr>
          <w:tblHeader/>
          <w:del w:id="3360" w:author="jonathan pritchard" w:date="2025-01-23T13:39:00Z"/>
        </w:trPr>
        <w:tc>
          <w:tcPr>
            <w:tcW w:w="9526" w:type="dxa"/>
            <w:gridSpan w:val="4"/>
            <w:vAlign w:val="center"/>
          </w:tcPr>
          <w:p w14:paraId="0F3493DA" w14:textId="71E847DC" w:rsidR="006C7785" w:rsidRPr="0099359B" w:rsidDel="006E73FA" w:rsidRDefault="006C7785" w:rsidP="00380FCD">
            <w:pPr>
              <w:rPr>
                <w:del w:id="3361" w:author="jonathan pritchard" w:date="2025-01-23T13:39:00Z" w16du:dateUtc="2025-01-23T13:39:00Z"/>
                <w:rFonts w:cs="Arial"/>
                <w:i/>
                <w:strike/>
                <w:rPrChange w:id="3362" w:author="jonathan pritchard" w:date="2024-10-23T10:00:00Z" w16du:dateUtc="2024-10-23T09:00:00Z">
                  <w:rPr>
                    <w:del w:id="3363" w:author="jonathan pritchard" w:date="2025-01-23T13:39:00Z" w16du:dateUtc="2025-01-23T13:39:00Z"/>
                    <w:rFonts w:cs="Arial"/>
                    <w:i/>
                  </w:rPr>
                </w:rPrChange>
              </w:rPr>
            </w:pPr>
          </w:p>
        </w:tc>
      </w:tr>
      <w:tr w:rsidR="006C7785" w:rsidRPr="0099359B" w:rsidDel="006E73FA" w14:paraId="11E658D5" w14:textId="5B464B2E" w:rsidTr="00380FCD">
        <w:trPr>
          <w:tblHeader/>
          <w:del w:id="3364" w:author="jonathan pritchard" w:date="2025-01-23T13:39:00Z"/>
        </w:trPr>
        <w:tc>
          <w:tcPr>
            <w:tcW w:w="9526" w:type="dxa"/>
            <w:gridSpan w:val="4"/>
            <w:shd w:val="clear" w:color="auto" w:fill="CCFFCC"/>
            <w:vAlign w:val="center"/>
          </w:tcPr>
          <w:p w14:paraId="2538DF97" w14:textId="46E1B0BE" w:rsidR="006C7785" w:rsidRPr="0099359B" w:rsidDel="006E73FA" w:rsidRDefault="006C7785" w:rsidP="00380FCD">
            <w:pPr>
              <w:rPr>
                <w:del w:id="3365" w:author="jonathan pritchard" w:date="2025-01-23T13:39:00Z" w16du:dateUtc="2025-01-23T13:39:00Z"/>
                <w:rFonts w:cs="Arial"/>
                <w:strike/>
                <w:rPrChange w:id="3366" w:author="jonathan pritchard" w:date="2024-10-23T10:00:00Z" w16du:dateUtc="2024-10-23T09:00:00Z">
                  <w:rPr>
                    <w:del w:id="3367" w:author="jonathan pritchard" w:date="2025-01-23T13:39:00Z" w16du:dateUtc="2025-01-23T13:39:00Z"/>
                    <w:rFonts w:cs="Arial"/>
                  </w:rPr>
                </w:rPrChange>
              </w:rPr>
            </w:pPr>
            <w:del w:id="3368" w:author="jonathan pritchard" w:date="2025-01-23T13:39:00Z" w16du:dateUtc="2025-01-23T13:39:00Z">
              <w:r w:rsidRPr="0099359B" w:rsidDel="006E73FA">
                <w:rPr>
                  <w:rFonts w:cs="Arial"/>
                  <w:b/>
                  <w:strike/>
                  <w:rPrChange w:id="3369" w:author="jonathan pritchard" w:date="2024-10-23T10:00:00Z" w16du:dateUtc="2024-10-23T09:00:00Z">
                    <w:rPr>
                      <w:rFonts w:cs="Arial"/>
                      <w:b/>
                    </w:rPr>
                  </w:rPrChange>
                </w:rPr>
                <w:delText>Action</w:delText>
              </w:r>
            </w:del>
          </w:p>
        </w:tc>
      </w:tr>
      <w:tr w:rsidR="006C7785" w:rsidRPr="0099359B" w:rsidDel="006E73FA" w14:paraId="6114256C" w14:textId="4B753215" w:rsidTr="00380FCD">
        <w:trPr>
          <w:tblHeader/>
          <w:del w:id="3370" w:author="jonathan pritchard" w:date="2025-01-23T13:39:00Z"/>
        </w:trPr>
        <w:tc>
          <w:tcPr>
            <w:tcW w:w="9526" w:type="dxa"/>
            <w:gridSpan w:val="4"/>
            <w:vAlign w:val="center"/>
          </w:tcPr>
          <w:p w14:paraId="4CEAA6F7" w14:textId="6906F86C" w:rsidR="006C7785" w:rsidRPr="0099359B" w:rsidDel="006E73FA" w:rsidRDefault="006C7785" w:rsidP="00380FCD">
            <w:pPr>
              <w:rPr>
                <w:del w:id="3371" w:author="jonathan pritchard" w:date="2025-01-23T13:39:00Z" w16du:dateUtc="2025-01-23T13:39:00Z"/>
                <w:rFonts w:cs="Arial"/>
                <w:b/>
                <w:bCs/>
                <w:i/>
                <w:strike/>
                <w:rPrChange w:id="3372" w:author="jonathan pritchard" w:date="2024-10-23T10:00:00Z" w16du:dateUtc="2024-10-23T09:00:00Z">
                  <w:rPr>
                    <w:del w:id="3373" w:author="jonathan pritchard" w:date="2025-01-23T13:39:00Z" w16du:dateUtc="2025-01-23T13:39:00Z"/>
                    <w:rFonts w:cs="Arial"/>
                    <w:b/>
                    <w:bCs/>
                    <w:i/>
                  </w:rPr>
                </w:rPrChange>
              </w:rPr>
            </w:pPr>
            <w:del w:id="3374" w:author="jonathan pritchard" w:date="2025-01-23T13:39:00Z" w16du:dateUtc="2025-01-23T13:39:00Z">
              <w:r w:rsidRPr="0099359B" w:rsidDel="006E73FA">
                <w:rPr>
                  <w:rFonts w:cs="Arial"/>
                  <w:i/>
                  <w:strike/>
                  <w:rPrChange w:id="3375" w:author="jonathan pritchard" w:date="2024-10-23T10:00:00Z" w16du:dateUtc="2024-10-23T09:00:00Z">
                    <w:rPr>
                      <w:rFonts w:cs="Arial"/>
                      <w:i/>
                    </w:rPr>
                  </w:rPrChange>
                </w:rPr>
                <w:delText xml:space="preserve">Load the exchange set </w:delText>
              </w:r>
              <w:r w:rsidRPr="0099359B" w:rsidDel="006E73FA">
                <w:rPr>
                  <w:rFonts w:cs="Arial"/>
                  <w:b/>
                  <w:bCs/>
                  <w:i/>
                  <w:strike/>
                  <w:rPrChange w:id="3376" w:author="jonathan pritchard" w:date="2024-10-23T10:00:00Z" w16du:dateUtc="2024-10-23T09:00:00Z">
                    <w:rPr>
                      <w:rFonts w:cs="Arial"/>
                      <w:b/>
                      <w:bCs/>
                      <w:i/>
                    </w:rPr>
                  </w:rPrChange>
                </w:rPr>
                <w:delText>CorruptInteroperabilityCatalogue</w:delText>
              </w:r>
            </w:del>
          </w:p>
        </w:tc>
      </w:tr>
      <w:tr w:rsidR="006C7785" w:rsidRPr="0099359B" w:rsidDel="006E73FA" w14:paraId="7C35A178" w14:textId="64A1D6FF" w:rsidTr="00380FCD">
        <w:trPr>
          <w:tblHeader/>
          <w:del w:id="3377" w:author="jonathan pritchard" w:date="2025-01-23T13:39:00Z"/>
        </w:trPr>
        <w:tc>
          <w:tcPr>
            <w:tcW w:w="9526" w:type="dxa"/>
            <w:gridSpan w:val="4"/>
            <w:shd w:val="clear" w:color="auto" w:fill="CCFFCC"/>
            <w:vAlign w:val="center"/>
          </w:tcPr>
          <w:p w14:paraId="5CEC9C50" w14:textId="62D370F8" w:rsidR="006C7785" w:rsidRPr="0099359B" w:rsidDel="006E73FA" w:rsidRDefault="006C7785" w:rsidP="00380FCD">
            <w:pPr>
              <w:rPr>
                <w:del w:id="3378" w:author="jonathan pritchard" w:date="2025-01-23T13:39:00Z" w16du:dateUtc="2025-01-23T13:39:00Z"/>
                <w:rFonts w:cs="Arial"/>
                <w:strike/>
                <w:rPrChange w:id="3379" w:author="jonathan pritchard" w:date="2024-10-23T10:00:00Z" w16du:dateUtc="2024-10-23T09:00:00Z">
                  <w:rPr>
                    <w:del w:id="3380" w:author="jonathan pritchard" w:date="2025-01-23T13:39:00Z" w16du:dateUtc="2025-01-23T13:39:00Z"/>
                    <w:rFonts w:cs="Arial"/>
                  </w:rPr>
                </w:rPrChange>
              </w:rPr>
            </w:pPr>
            <w:del w:id="3381" w:author="jonathan pritchard" w:date="2025-01-23T13:39:00Z" w16du:dateUtc="2025-01-23T13:39:00Z">
              <w:r w:rsidRPr="0099359B" w:rsidDel="006E73FA">
                <w:rPr>
                  <w:rFonts w:cs="Arial"/>
                  <w:b/>
                  <w:strike/>
                  <w:rPrChange w:id="3382" w:author="jonathan pritchard" w:date="2024-10-23T10:00:00Z" w16du:dateUtc="2024-10-23T09:00:00Z">
                    <w:rPr>
                      <w:rFonts w:cs="Arial"/>
                      <w:b/>
                    </w:rPr>
                  </w:rPrChange>
                </w:rPr>
                <w:delText>Results</w:delText>
              </w:r>
            </w:del>
          </w:p>
        </w:tc>
      </w:tr>
      <w:tr w:rsidR="006C7785" w:rsidRPr="0099359B" w:rsidDel="006E73FA" w14:paraId="4B0EA2C9" w14:textId="53271682" w:rsidTr="00380FCD">
        <w:trPr>
          <w:tblHeader/>
          <w:del w:id="3383" w:author="jonathan pritchard" w:date="2025-01-23T13:39:00Z"/>
        </w:trPr>
        <w:tc>
          <w:tcPr>
            <w:tcW w:w="9526" w:type="dxa"/>
            <w:gridSpan w:val="4"/>
            <w:vAlign w:val="center"/>
          </w:tcPr>
          <w:p w14:paraId="308074D3" w14:textId="2B68162A" w:rsidR="006C7785" w:rsidRPr="0099359B" w:rsidDel="006E73FA" w:rsidRDefault="006C7785" w:rsidP="00380FCD">
            <w:pPr>
              <w:rPr>
                <w:del w:id="3384" w:author="jonathan pritchard" w:date="2025-01-23T13:39:00Z" w16du:dateUtc="2025-01-23T13:39:00Z"/>
                <w:rFonts w:cs="Arial"/>
                <w:i/>
                <w:iCs/>
                <w:strike/>
                <w:position w:val="-1"/>
                <w:lang w:val="en-US"/>
                <w:rPrChange w:id="3385" w:author="jonathan pritchard" w:date="2024-10-23T10:00:00Z" w16du:dateUtc="2024-10-23T09:00:00Z">
                  <w:rPr>
                    <w:del w:id="3386" w:author="jonathan pritchard" w:date="2025-01-23T13:39:00Z" w16du:dateUtc="2025-01-23T13:39:00Z"/>
                    <w:rFonts w:cs="Arial"/>
                    <w:i/>
                    <w:iCs/>
                    <w:position w:val="-1"/>
                    <w:lang w:val="en-US"/>
                  </w:rPr>
                </w:rPrChange>
              </w:rPr>
            </w:pPr>
            <w:del w:id="3387" w:author="jonathan pritchard" w:date="2025-01-23T13:39:00Z" w16du:dateUtc="2025-01-23T13:39:00Z">
              <w:r w:rsidRPr="0099359B" w:rsidDel="006E73FA">
                <w:rPr>
                  <w:rFonts w:cs="Arial"/>
                  <w:i/>
                  <w:iCs/>
                  <w:strike/>
                  <w:position w:val="-1"/>
                  <w:lang w:val="en-US"/>
                  <w:rPrChange w:id="3388" w:author="jonathan pritchard" w:date="2024-10-23T10:00:00Z" w16du:dateUtc="2024-10-23T09:00:00Z">
                    <w:rPr>
                      <w:rFonts w:cs="Arial"/>
                      <w:i/>
                      <w:iCs/>
                      <w:position w:val="-1"/>
                      <w:lang w:val="en-US"/>
                    </w:rPr>
                  </w:rPrChange>
                </w:rPr>
                <w:delText>Verify the installation of the  interoperability catalogue is rejected and a suitable error message given to the end user.</w:delText>
              </w:r>
            </w:del>
          </w:p>
        </w:tc>
      </w:tr>
    </w:tbl>
    <w:p w14:paraId="0B87D496" w14:textId="1D975D7C" w:rsidR="006C7785" w:rsidRPr="0099359B" w:rsidDel="006E73FA" w:rsidRDefault="006C7785" w:rsidP="006C7785">
      <w:pPr>
        <w:spacing w:line="240" w:lineRule="auto"/>
        <w:rPr>
          <w:del w:id="3389" w:author="jonathan pritchard" w:date="2025-01-23T13:39:00Z" w16du:dateUtc="2025-01-23T13:39:00Z"/>
          <w:strike/>
          <w:rPrChange w:id="3390" w:author="jonathan pritchard" w:date="2024-10-23T10:00:00Z" w16du:dateUtc="2024-10-23T09:00:00Z">
            <w:rPr>
              <w:del w:id="3391" w:author="jonathan pritchard" w:date="2025-01-23T13:39:00Z" w16du:dateUtc="2025-01-23T13:39:00Z"/>
            </w:rPr>
          </w:rPrChange>
        </w:rPr>
      </w:pPr>
    </w:p>
    <w:p w14:paraId="74F3309E" w14:textId="798B8B9B" w:rsidR="006C7785" w:rsidRPr="0099359B" w:rsidDel="006E73FA" w:rsidRDefault="006C7785" w:rsidP="006C7785">
      <w:pPr>
        <w:spacing w:line="240" w:lineRule="auto"/>
        <w:rPr>
          <w:del w:id="3392" w:author="jonathan pritchard" w:date="2025-01-23T13:39:00Z" w16du:dateUtc="2025-01-23T13:39:00Z"/>
          <w:strike/>
          <w:color w:val="FF0000"/>
          <w:rPrChange w:id="3393" w:author="jonathan pritchard" w:date="2024-10-23T10:00:00Z" w16du:dateUtc="2024-10-23T09:00:00Z">
            <w:rPr>
              <w:del w:id="3394" w:author="jonathan pritchard" w:date="2025-01-23T13:39:00Z" w16du:dateUtc="2025-01-23T13:39:00Z"/>
              <w:color w:val="FF0000"/>
            </w:rPr>
          </w:rPrChange>
        </w:rPr>
      </w:pPr>
      <w:del w:id="3395" w:author="jonathan pritchard" w:date="2025-01-23T13:39:00Z" w16du:dateUtc="2025-01-23T13:39:00Z">
        <w:r w:rsidRPr="0099359B" w:rsidDel="006E73FA">
          <w:rPr>
            <w:b/>
            <w:strike/>
            <w:color w:val="FF0000"/>
            <w:rPrChange w:id="3396" w:author="jonathan pritchard" w:date="2024-10-23T10:00:00Z" w16du:dateUtc="2024-10-23T09:00:00Z">
              <w:rPr>
                <w:b/>
                <w:color w:val="FF0000"/>
              </w:rPr>
            </w:rPrChange>
          </w:rPr>
          <w:delText>IIC Comment:</w:delText>
        </w:r>
        <w:r w:rsidRPr="0099359B" w:rsidDel="006E73FA">
          <w:rPr>
            <w:strike/>
            <w:color w:val="FF0000"/>
            <w:rPrChange w:id="3397" w:author="jonathan pritchard" w:date="2024-10-23T10:00:00Z" w16du:dateUtc="2024-10-23T09:00:00Z">
              <w:rPr>
                <w:color w:val="FF0000"/>
              </w:rPr>
            </w:rPrChange>
          </w:rPr>
          <w:delText xml:space="preserve"> </w:delText>
        </w:r>
        <w:r w:rsidRPr="0099359B" w:rsidDel="006E73FA">
          <w:rPr>
            <w:i/>
            <w:strike/>
            <w:color w:val="FF0000"/>
            <w:rPrChange w:id="3398" w:author="jonathan pritchard" w:date="2024-10-23T10:00:00Z" w16du:dateUtc="2024-10-23T09:00:00Z">
              <w:rPr>
                <w:i/>
                <w:color w:val="FF0000"/>
              </w:rPr>
            </w:rPrChange>
          </w:rPr>
          <w:delText>Dataset</w:delText>
        </w:r>
        <w:r w:rsidRPr="0099359B" w:rsidDel="006E73FA">
          <w:rPr>
            <w:strike/>
            <w:color w:val="FF0000"/>
            <w:rPrChange w:id="3399" w:author="jonathan pritchard" w:date="2024-10-23T10:00:00Z" w16du:dateUtc="2024-10-23T09:00:00Z">
              <w:rPr>
                <w:color w:val="FF0000"/>
              </w:rPr>
            </w:rPrChange>
          </w:rPr>
          <w:delText xml:space="preserve"> not available</w:delText>
        </w:r>
      </w:del>
    </w:p>
    <w:p w14:paraId="309D0B18" w14:textId="7977B443" w:rsidR="006C7785" w:rsidRPr="0099359B" w:rsidDel="006E73FA" w:rsidRDefault="006C7785" w:rsidP="006C7785">
      <w:pPr>
        <w:spacing w:line="240" w:lineRule="auto"/>
        <w:rPr>
          <w:del w:id="3400" w:author="jonathan pritchard" w:date="2025-01-23T13:39:00Z" w16du:dateUtc="2025-01-23T13:39:00Z"/>
          <w:strike/>
          <w:rPrChange w:id="3401" w:author="jonathan pritchard" w:date="2024-10-23T10:00:00Z" w16du:dateUtc="2024-10-23T09:00:00Z">
            <w:rPr>
              <w:del w:id="3402" w:author="jonathan pritchard" w:date="2025-01-23T13:39:00Z" w16du:dateUtc="2025-01-23T13:39:00Z"/>
            </w:rPr>
          </w:rPrChange>
        </w:rPr>
      </w:pPr>
    </w:p>
    <w:p w14:paraId="13BF6E90" w14:textId="6949D754" w:rsidR="006C7785" w:rsidRPr="0099359B" w:rsidDel="006E73FA" w:rsidRDefault="006C7785" w:rsidP="006C7785">
      <w:pPr>
        <w:pStyle w:val="Heading1"/>
        <w:numPr>
          <w:ilvl w:val="2"/>
          <w:numId w:val="73"/>
        </w:numPr>
        <w:tabs>
          <w:tab w:val="left" w:pos="567"/>
        </w:tabs>
        <w:spacing w:after="120"/>
        <w:ind w:left="567" w:hanging="567"/>
        <w:rPr>
          <w:del w:id="3403" w:author="jonathan pritchard" w:date="2025-01-23T13:39:00Z" w16du:dateUtc="2025-01-23T13:39:00Z"/>
          <w:rFonts w:cs="Arial"/>
          <w:b w:val="0"/>
          <w:strike/>
          <w:color w:val="000000" w:themeColor="text1"/>
          <w:rPrChange w:id="3404" w:author="jonathan pritchard" w:date="2024-10-23T10:00:00Z" w16du:dateUtc="2024-10-23T09:00:00Z">
            <w:rPr>
              <w:del w:id="3405" w:author="jonathan pritchard" w:date="2025-01-23T13:39:00Z" w16du:dateUtc="2025-01-23T13:39:00Z"/>
              <w:rFonts w:cs="Arial"/>
              <w:b w:val="0"/>
              <w:color w:val="000000" w:themeColor="text1"/>
            </w:rPr>
          </w:rPrChange>
        </w:rPr>
      </w:pPr>
      <w:del w:id="3406" w:author="jonathan pritchard" w:date="2025-01-23T13:39:00Z" w16du:dateUtc="2025-01-23T13:39:00Z">
        <w:r w:rsidRPr="0099359B" w:rsidDel="006E73FA">
          <w:rPr>
            <w:rFonts w:cs="Arial"/>
            <w:strike/>
            <w:color w:val="000000" w:themeColor="text1"/>
            <w:rPrChange w:id="3407" w:author="jonathan pritchard" w:date="2024-10-23T10:00:00Z" w16du:dateUtc="2024-10-23T09:00:00Z">
              <w:rPr>
                <w:rFonts w:cs="Arial"/>
                <w:color w:val="000000" w:themeColor="text1"/>
              </w:rPr>
            </w:rPrChange>
          </w:rPr>
          <w:delText>Load updated Interoperability Catalogue</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C7785" w:rsidRPr="0099359B" w:rsidDel="006E73FA" w14:paraId="6B34A622" w14:textId="564646CB" w:rsidTr="00380FCD">
        <w:trPr>
          <w:trHeight w:val="454"/>
          <w:tblHeader/>
          <w:del w:id="3408" w:author="jonathan pritchard" w:date="2025-01-23T13:39:00Z"/>
        </w:trPr>
        <w:tc>
          <w:tcPr>
            <w:tcW w:w="2381" w:type="dxa"/>
            <w:shd w:val="clear" w:color="auto" w:fill="CCFFCC"/>
            <w:vAlign w:val="center"/>
          </w:tcPr>
          <w:p w14:paraId="320151CC" w14:textId="522E5C4C" w:rsidR="006C7785" w:rsidRPr="0099359B" w:rsidDel="006E73FA" w:rsidRDefault="006C7785" w:rsidP="00380FCD">
            <w:pPr>
              <w:rPr>
                <w:del w:id="3409" w:author="jonathan pritchard" w:date="2025-01-23T13:39:00Z" w16du:dateUtc="2025-01-23T13:39:00Z"/>
                <w:rFonts w:cs="Arial"/>
                <w:strike/>
                <w:rPrChange w:id="3410" w:author="jonathan pritchard" w:date="2024-10-23T10:00:00Z" w16du:dateUtc="2024-10-23T09:00:00Z">
                  <w:rPr>
                    <w:del w:id="3411" w:author="jonathan pritchard" w:date="2025-01-23T13:39:00Z" w16du:dateUtc="2025-01-23T13:39:00Z"/>
                    <w:rFonts w:cs="Arial"/>
                  </w:rPr>
                </w:rPrChange>
              </w:rPr>
            </w:pPr>
            <w:del w:id="3412" w:author="jonathan pritchard" w:date="2025-01-23T13:39:00Z" w16du:dateUtc="2025-01-23T13:39:00Z">
              <w:r w:rsidRPr="0099359B" w:rsidDel="006E73FA">
                <w:rPr>
                  <w:rFonts w:cs="Arial"/>
                  <w:b/>
                  <w:strike/>
                  <w:rPrChange w:id="3413" w:author="jonathan pritchard" w:date="2024-10-23T10:00:00Z" w16du:dateUtc="2024-10-23T09:00:00Z">
                    <w:rPr>
                      <w:rFonts w:cs="Arial"/>
                      <w:b/>
                    </w:rPr>
                  </w:rPrChange>
                </w:rPr>
                <w:delText>Test Reference</w:delText>
              </w:r>
            </w:del>
          </w:p>
        </w:tc>
        <w:tc>
          <w:tcPr>
            <w:tcW w:w="2381" w:type="dxa"/>
            <w:shd w:val="clear" w:color="auto" w:fill="CCFFCC"/>
            <w:vAlign w:val="center"/>
          </w:tcPr>
          <w:p w14:paraId="77ABBD86" w14:textId="70779082" w:rsidR="006C7785" w:rsidRPr="0099359B" w:rsidDel="006E73FA" w:rsidRDefault="006C7785" w:rsidP="00380FCD">
            <w:pPr>
              <w:rPr>
                <w:del w:id="3414" w:author="jonathan pritchard" w:date="2025-01-23T13:39:00Z" w16du:dateUtc="2025-01-23T13:39:00Z"/>
                <w:rFonts w:cs="Arial"/>
                <w:strike/>
                <w:rPrChange w:id="3415" w:author="jonathan pritchard" w:date="2024-10-23T10:00:00Z" w16du:dateUtc="2024-10-23T09:00:00Z">
                  <w:rPr>
                    <w:del w:id="3416" w:author="jonathan pritchard" w:date="2025-01-23T13:39:00Z" w16du:dateUtc="2025-01-23T13:39:00Z"/>
                    <w:rFonts w:cs="Arial"/>
                  </w:rPr>
                </w:rPrChange>
              </w:rPr>
            </w:pPr>
            <w:del w:id="3417" w:author="jonathan pritchard" w:date="2025-01-23T13:39:00Z" w16du:dateUtc="2025-01-23T13:39:00Z">
              <w:r w:rsidRPr="0099359B" w:rsidDel="006E73FA">
                <w:rPr>
                  <w:rFonts w:cs="Arial"/>
                  <w:strike/>
                  <w:rPrChange w:id="3418" w:author="jonathan pritchard" w:date="2024-10-23T10:00:00Z" w16du:dateUtc="2024-10-23T09:00:00Z">
                    <w:rPr>
                      <w:rFonts w:cs="Arial"/>
                    </w:rPr>
                  </w:rPrChange>
                </w:rPr>
                <w:delText>UpdatedInteroperabilityCatalogue</w:delText>
              </w:r>
            </w:del>
          </w:p>
        </w:tc>
        <w:tc>
          <w:tcPr>
            <w:tcW w:w="2382" w:type="dxa"/>
            <w:shd w:val="clear" w:color="auto" w:fill="CCFFCC"/>
            <w:vAlign w:val="center"/>
          </w:tcPr>
          <w:p w14:paraId="1292A349" w14:textId="47C715E3" w:rsidR="006C7785" w:rsidRPr="0099359B" w:rsidDel="006E73FA" w:rsidRDefault="006C7785" w:rsidP="00380FCD">
            <w:pPr>
              <w:rPr>
                <w:del w:id="3419" w:author="jonathan pritchard" w:date="2025-01-23T13:39:00Z" w16du:dateUtc="2025-01-23T13:39:00Z"/>
                <w:rFonts w:cs="Arial"/>
                <w:strike/>
                <w:rPrChange w:id="3420" w:author="jonathan pritchard" w:date="2024-10-23T10:00:00Z" w16du:dateUtc="2024-10-23T09:00:00Z">
                  <w:rPr>
                    <w:del w:id="3421" w:author="jonathan pritchard" w:date="2025-01-23T13:39:00Z" w16du:dateUtc="2025-01-23T13:39:00Z"/>
                    <w:rFonts w:cs="Arial"/>
                  </w:rPr>
                </w:rPrChange>
              </w:rPr>
            </w:pPr>
            <w:del w:id="3422" w:author="jonathan pritchard" w:date="2025-01-23T13:39:00Z" w16du:dateUtc="2025-01-23T13:39:00Z">
              <w:r w:rsidRPr="0099359B" w:rsidDel="006E73FA">
                <w:rPr>
                  <w:rFonts w:cs="Arial"/>
                  <w:b/>
                  <w:strike/>
                  <w:rPrChange w:id="3423" w:author="jonathan pritchard" w:date="2024-10-23T10:00:00Z" w16du:dateUtc="2024-10-23T09:00:00Z">
                    <w:rPr>
                      <w:rFonts w:cs="Arial"/>
                      <w:b/>
                    </w:rPr>
                  </w:rPrChange>
                </w:rPr>
                <w:delText>IHO Reference</w:delText>
              </w:r>
            </w:del>
          </w:p>
        </w:tc>
        <w:tc>
          <w:tcPr>
            <w:tcW w:w="2382" w:type="dxa"/>
            <w:shd w:val="clear" w:color="auto" w:fill="CCFFCC"/>
            <w:vAlign w:val="center"/>
          </w:tcPr>
          <w:p w14:paraId="1E8EE6B0" w14:textId="725C3410" w:rsidR="006C7785" w:rsidRPr="0099359B" w:rsidDel="006E73FA" w:rsidRDefault="006C7785" w:rsidP="00380FCD">
            <w:pPr>
              <w:rPr>
                <w:del w:id="3424" w:author="jonathan pritchard" w:date="2025-01-23T13:39:00Z" w16du:dateUtc="2025-01-23T13:39:00Z"/>
                <w:rFonts w:cs="Arial"/>
                <w:strike/>
                <w:rPrChange w:id="3425" w:author="jonathan pritchard" w:date="2024-10-23T10:00:00Z" w16du:dateUtc="2024-10-23T09:00:00Z">
                  <w:rPr>
                    <w:del w:id="3426" w:author="jonathan pritchard" w:date="2025-01-23T13:39:00Z" w16du:dateUtc="2025-01-23T13:39:00Z"/>
                    <w:rFonts w:cs="Arial"/>
                  </w:rPr>
                </w:rPrChange>
              </w:rPr>
            </w:pPr>
            <w:del w:id="3427" w:author="jonathan pritchard" w:date="2025-01-23T13:39:00Z" w16du:dateUtc="2025-01-23T13:39:00Z">
              <w:r w:rsidRPr="0099359B" w:rsidDel="006E73FA">
                <w:rPr>
                  <w:rFonts w:cs="Arial"/>
                  <w:strike/>
                  <w:rPrChange w:id="3428" w:author="jonathan pritchard" w:date="2024-10-23T10:00:00Z" w16du:dateUtc="2024-10-23T09:00:00Z">
                    <w:rPr>
                      <w:rFonts w:cs="Arial"/>
                    </w:rPr>
                  </w:rPrChange>
                </w:rPr>
                <w:delText>(S-100 Part 9/S-98)</w:delText>
              </w:r>
            </w:del>
          </w:p>
        </w:tc>
      </w:tr>
      <w:tr w:rsidR="006C7785" w:rsidRPr="0099359B" w:rsidDel="006E73FA" w14:paraId="00BC9A4B" w14:textId="5CFA2B18" w:rsidTr="00380FCD">
        <w:trPr>
          <w:tblHeader/>
          <w:del w:id="3429" w:author="jonathan pritchard" w:date="2025-01-23T13:39:00Z"/>
        </w:trPr>
        <w:tc>
          <w:tcPr>
            <w:tcW w:w="9526" w:type="dxa"/>
            <w:gridSpan w:val="4"/>
            <w:shd w:val="clear" w:color="auto" w:fill="CCFFCC"/>
            <w:vAlign w:val="center"/>
          </w:tcPr>
          <w:p w14:paraId="5DD64908" w14:textId="12DA54F6" w:rsidR="006C7785" w:rsidRPr="0099359B" w:rsidDel="006E73FA" w:rsidRDefault="006C7785" w:rsidP="00380FCD">
            <w:pPr>
              <w:rPr>
                <w:del w:id="3430" w:author="jonathan pritchard" w:date="2025-01-23T13:39:00Z" w16du:dateUtc="2025-01-23T13:39:00Z"/>
                <w:rFonts w:cs="Arial"/>
                <w:strike/>
                <w:rPrChange w:id="3431" w:author="jonathan pritchard" w:date="2024-10-23T10:00:00Z" w16du:dateUtc="2024-10-23T09:00:00Z">
                  <w:rPr>
                    <w:del w:id="3432" w:author="jonathan pritchard" w:date="2025-01-23T13:39:00Z" w16du:dateUtc="2025-01-23T13:39:00Z"/>
                    <w:rFonts w:cs="Arial"/>
                  </w:rPr>
                </w:rPrChange>
              </w:rPr>
            </w:pPr>
            <w:del w:id="3433" w:author="jonathan pritchard" w:date="2025-01-23T13:39:00Z" w16du:dateUtc="2025-01-23T13:39:00Z">
              <w:r w:rsidRPr="0099359B" w:rsidDel="006E73FA">
                <w:rPr>
                  <w:rFonts w:cs="Arial"/>
                  <w:b/>
                  <w:strike/>
                  <w:rPrChange w:id="3434" w:author="jonathan pritchard" w:date="2024-10-23T10:00:00Z" w16du:dateUtc="2024-10-23T09:00:00Z">
                    <w:rPr>
                      <w:rFonts w:cs="Arial"/>
                      <w:b/>
                    </w:rPr>
                  </w:rPrChange>
                </w:rPr>
                <w:delText>Test description</w:delText>
              </w:r>
            </w:del>
          </w:p>
        </w:tc>
      </w:tr>
      <w:tr w:rsidR="006C7785" w:rsidRPr="0099359B" w:rsidDel="006E73FA" w14:paraId="35592660" w14:textId="28E9700B" w:rsidTr="00380FCD">
        <w:trPr>
          <w:tblHeader/>
          <w:del w:id="3435" w:author="jonathan pritchard" w:date="2025-01-23T13:39:00Z"/>
        </w:trPr>
        <w:tc>
          <w:tcPr>
            <w:tcW w:w="9526" w:type="dxa"/>
            <w:gridSpan w:val="4"/>
            <w:vAlign w:val="center"/>
          </w:tcPr>
          <w:p w14:paraId="5E77CF50" w14:textId="2C6B3BFF" w:rsidR="006C7785" w:rsidRPr="0099359B" w:rsidDel="006E73FA" w:rsidRDefault="006C7785" w:rsidP="00380FCD">
            <w:pPr>
              <w:rPr>
                <w:del w:id="3436" w:author="jonathan pritchard" w:date="2025-01-23T13:39:00Z" w16du:dateUtc="2025-01-23T13:39:00Z"/>
                <w:rFonts w:cs="Arial"/>
                <w:i/>
                <w:strike/>
                <w:rPrChange w:id="3437" w:author="jonathan pritchard" w:date="2024-10-23T10:00:00Z" w16du:dateUtc="2024-10-23T09:00:00Z">
                  <w:rPr>
                    <w:del w:id="3438" w:author="jonathan pritchard" w:date="2025-01-23T13:39:00Z" w16du:dateUtc="2025-01-23T13:39:00Z"/>
                    <w:rFonts w:cs="Arial"/>
                    <w:i/>
                  </w:rPr>
                </w:rPrChange>
              </w:rPr>
            </w:pPr>
            <w:del w:id="3439" w:author="jonathan pritchard" w:date="2025-01-23T13:39:00Z" w16du:dateUtc="2025-01-23T13:39:00Z">
              <w:r w:rsidRPr="0099359B" w:rsidDel="006E73FA">
                <w:rPr>
                  <w:rFonts w:cs="Arial"/>
                  <w:i/>
                  <w:strike/>
                  <w:rPrChange w:id="3440" w:author="jonathan pritchard" w:date="2024-10-23T10:00:00Z" w16du:dateUtc="2024-10-23T09:00:00Z">
                    <w:rPr>
                      <w:rFonts w:cs="Arial"/>
                      <w:i/>
                    </w:rPr>
                  </w:rPrChange>
                </w:rPr>
                <w:delText>This test verifies that the ECDIS is able to load an updated interoperability catalogue.</w:delText>
              </w:r>
            </w:del>
          </w:p>
        </w:tc>
      </w:tr>
      <w:tr w:rsidR="006C7785" w:rsidRPr="0099359B" w:rsidDel="006E73FA" w14:paraId="0DA2D8EA" w14:textId="30797F37" w:rsidTr="00380FCD">
        <w:trPr>
          <w:tblHeader/>
          <w:del w:id="3441" w:author="jonathan pritchard" w:date="2025-01-23T13:39:00Z"/>
        </w:trPr>
        <w:tc>
          <w:tcPr>
            <w:tcW w:w="9526" w:type="dxa"/>
            <w:gridSpan w:val="4"/>
            <w:shd w:val="clear" w:color="auto" w:fill="CCFFCC"/>
            <w:vAlign w:val="center"/>
          </w:tcPr>
          <w:p w14:paraId="38220EE9" w14:textId="19A38030" w:rsidR="006C7785" w:rsidRPr="0099359B" w:rsidDel="006E73FA" w:rsidRDefault="006C7785" w:rsidP="00380FCD">
            <w:pPr>
              <w:rPr>
                <w:del w:id="3442" w:author="jonathan pritchard" w:date="2025-01-23T13:39:00Z" w16du:dateUtc="2025-01-23T13:39:00Z"/>
                <w:rFonts w:cs="Arial"/>
                <w:strike/>
                <w:rPrChange w:id="3443" w:author="jonathan pritchard" w:date="2024-10-23T10:00:00Z" w16du:dateUtc="2024-10-23T09:00:00Z">
                  <w:rPr>
                    <w:del w:id="3444" w:author="jonathan pritchard" w:date="2025-01-23T13:39:00Z" w16du:dateUtc="2025-01-23T13:39:00Z"/>
                    <w:rFonts w:cs="Arial"/>
                  </w:rPr>
                </w:rPrChange>
              </w:rPr>
            </w:pPr>
            <w:del w:id="3445" w:author="jonathan pritchard" w:date="2025-01-23T13:39:00Z" w16du:dateUtc="2025-01-23T13:39:00Z">
              <w:r w:rsidRPr="0099359B" w:rsidDel="006E73FA">
                <w:rPr>
                  <w:rFonts w:cs="Arial"/>
                  <w:b/>
                  <w:strike/>
                  <w:rPrChange w:id="3446" w:author="jonathan pritchard" w:date="2024-10-23T10:00:00Z" w16du:dateUtc="2024-10-23T09:00:00Z">
                    <w:rPr>
                      <w:rFonts w:cs="Arial"/>
                      <w:b/>
                    </w:rPr>
                  </w:rPrChange>
                </w:rPr>
                <w:delText>Setup</w:delText>
              </w:r>
            </w:del>
          </w:p>
        </w:tc>
      </w:tr>
      <w:tr w:rsidR="006C7785" w:rsidRPr="0099359B" w:rsidDel="006E73FA" w14:paraId="28BCF488" w14:textId="13C6BA3A" w:rsidTr="00380FCD">
        <w:trPr>
          <w:tblHeader/>
          <w:del w:id="3447" w:author="jonathan pritchard" w:date="2025-01-23T13:39:00Z"/>
        </w:trPr>
        <w:tc>
          <w:tcPr>
            <w:tcW w:w="9526" w:type="dxa"/>
            <w:gridSpan w:val="4"/>
            <w:vAlign w:val="center"/>
          </w:tcPr>
          <w:p w14:paraId="3B683B6F" w14:textId="40122949" w:rsidR="006C7785" w:rsidRPr="0099359B" w:rsidDel="006E73FA" w:rsidRDefault="006C7785" w:rsidP="00380FCD">
            <w:pPr>
              <w:rPr>
                <w:del w:id="3448" w:author="jonathan pritchard" w:date="2025-01-23T13:39:00Z" w16du:dateUtc="2025-01-23T13:39:00Z"/>
                <w:rFonts w:cs="Arial"/>
                <w:i/>
                <w:strike/>
                <w:rPrChange w:id="3449" w:author="jonathan pritchard" w:date="2024-10-23T10:00:00Z" w16du:dateUtc="2024-10-23T09:00:00Z">
                  <w:rPr>
                    <w:del w:id="3450" w:author="jonathan pritchard" w:date="2025-01-23T13:39:00Z" w16du:dateUtc="2025-01-23T13:39:00Z"/>
                    <w:rFonts w:cs="Arial"/>
                    <w:i/>
                  </w:rPr>
                </w:rPrChange>
              </w:rPr>
            </w:pPr>
          </w:p>
        </w:tc>
      </w:tr>
      <w:tr w:rsidR="006C7785" w:rsidRPr="0099359B" w:rsidDel="006E73FA" w14:paraId="6A7EE72E" w14:textId="291BF5CD" w:rsidTr="00380FCD">
        <w:trPr>
          <w:tblHeader/>
          <w:del w:id="3451" w:author="jonathan pritchard" w:date="2025-01-23T13:39:00Z"/>
        </w:trPr>
        <w:tc>
          <w:tcPr>
            <w:tcW w:w="9526" w:type="dxa"/>
            <w:gridSpan w:val="4"/>
            <w:shd w:val="clear" w:color="auto" w:fill="CCFFCC"/>
            <w:vAlign w:val="center"/>
          </w:tcPr>
          <w:p w14:paraId="73FDCBC3" w14:textId="23D12242" w:rsidR="006C7785" w:rsidRPr="0099359B" w:rsidDel="006E73FA" w:rsidRDefault="006C7785" w:rsidP="00380FCD">
            <w:pPr>
              <w:rPr>
                <w:del w:id="3452" w:author="jonathan pritchard" w:date="2025-01-23T13:39:00Z" w16du:dateUtc="2025-01-23T13:39:00Z"/>
                <w:rFonts w:cs="Arial"/>
                <w:strike/>
                <w:rPrChange w:id="3453" w:author="jonathan pritchard" w:date="2024-10-23T10:00:00Z" w16du:dateUtc="2024-10-23T09:00:00Z">
                  <w:rPr>
                    <w:del w:id="3454" w:author="jonathan pritchard" w:date="2025-01-23T13:39:00Z" w16du:dateUtc="2025-01-23T13:39:00Z"/>
                    <w:rFonts w:cs="Arial"/>
                  </w:rPr>
                </w:rPrChange>
              </w:rPr>
            </w:pPr>
            <w:del w:id="3455" w:author="jonathan pritchard" w:date="2025-01-23T13:39:00Z" w16du:dateUtc="2025-01-23T13:39:00Z">
              <w:r w:rsidRPr="0099359B" w:rsidDel="006E73FA">
                <w:rPr>
                  <w:rFonts w:cs="Arial"/>
                  <w:b/>
                  <w:strike/>
                  <w:rPrChange w:id="3456" w:author="jonathan pritchard" w:date="2024-10-23T10:00:00Z" w16du:dateUtc="2024-10-23T09:00:00Z">
                    <w:rPr>
                      <w:rFonts w:cs="Arial"/>
                      <w:b/>
                    </w:rPr>
                  </w:rPrChange>
                </w:rPr>
                <w:delText>Action</w:delText>
              </w:r>
            </w:del>
          </w:p>
        </w:tc>
      </w:tr>
      <w:tr w:rsidR="006C7785" w:rsidRPr="0099359B" w:rsidDel="006E73FA" w14:paraId="0BFD1ADB" w14:textId="373AE5CE" w:rsidTr="00380FCD">
        <w:trPr>
          <w:tblHeader/>
          <w:del w:id="3457" w:author="jonathan pritchard" w:date="2025-01-23T13:39:00Z"/>
        </w:trPr>
        <w:tc>
          <w:tcPr>
            <w:tcW w:w="9526" w:type="dxa"/>
            <w:gridSpan w:val="4"/>
            <w:vAlign w:val="center"/>
          </w:tcPr>
          <w:p w14:paraId="2177CCEB" w14:textId="2A41BEA1" w:rsidR="006C7785" w:rsidRPr="0099359B" w:rsidDel="006E73FA" w:rsidRDefault="006C7785" w:rsidP="00380FCD">
            <w:pPr>
              <w:rPr>
                <w:del w:id="3458" w:author="jonathan pritchard" w:date="2025-01-23T13:39:00Z" w16du:dateUtc="2025-01-23T13:39:00Z"/>
                <w:rFonts w:cs="Arial"/>
                <w:i/>
                <w:strike/>
                <w:rPrChange w:id="3459" w:author="jonathan pritchard" w:date="2024-10-23T10:00:00Z" w16du:dateUtc="2024-10-23T09:00:00Z">
                  <w:rPr>
                    <w:del w:id="3460" w:author="jonathan pritchard" w:date="2025-01-23T13:39:00Z" w16du:dateUtc="2025-01-23T13:39:00Z"/>
                    <w:rFonts w:cs="Arial"/>
                    <w:i/>
                  </w:rPr>
                </w:rPrChange>
              </w:rPr>
            </w:pPr>
            <w:del w:id="3461" w:author="jonathan pritchard" w:date="2025-01-23T13:39:00Z" w16du:dateUtc="2025-01-23T13:39:00Z">
              <w:r w:rsidRPr="0099359B" w:rsidDel="006E73FA">
                <w:rPr>
                  <w:rFonts w:cs="Arial"/>
                  <w:i/>
                  <w:strike/>
                  <w:rPrChange w:id="3462" w:author="jonathan pritchard" w:date="2024-10-23T10:00:00Z" w16du:dateUtc="2024-10-23T09:00:00Z">
                    <w:rPr>
                      <w:rFonts w:cs="Arial"/>
                      <w:i/>
                    </w:rPr>
                  </w:rPrChange>
                </w:rPr>
                <w:delText xml:space="preserve">Load the exchange set </w:delText>
              </w:r>
              <w:r w:rsidRPr="0099359B" w:rsidDel="006E73FA">
                <w:rPr>
                  <w:rFonts w:cs="Arial"/>
                  <w:b/>
                  <w:bCs/>
                  <w:i/>
                  <w:strike/>
                  <w:rPrChange w:id="3463" w:author="jonathan pritchard" w:date="2024-10-23T10:00:00Z" w16du:dateUtc="2024-10-23T09:00:00Z">
                    <w:rPr>
                      <w:rFonts w:cs="Arial"/>
                      <w:b/>
                      <w:bCs/>
                      <w:i/>
                    </w:rPr>
                  </w:rPrChange>
                </w:rPr>
                <w:delText>UpdatedInteroperabilityCatalogue</w:delText>
              </w:r>
            </w:del>
          </w:p>
        </w:tc>
      </w:tr>
      <w:tr w:rsidR="006C7785" w:rsidRPr="0099359B" w:rsidDel="006E73FA" w14:paraId="69E4930F" w14:textId="284AF577" w:rsidTr="00380FCD">
        <w:trPr>
          <w:tblHeader/>
          <w:del w:id="3464" w:author="jonathan pritchard" w:date="2025-01-23T13:39:00Z"/>
        </w:trPr>
        <w:tc>
          <w:tcPr>
            <w:tcW w:w="9526" w:type="dxa"/>
            <w:gridSpan w:val="4"/>
            <w:shd w:val="clear" w:color="auto" w:fill="CCFFCC"/>
            <w:vAlign w:val="center"/>
          </w:tcPr>
          <w:p w14:paraId="07FC01FA" w14:textId="27B36589" w:rsidR="006C7785" w:rsidRPr="0099359B" w:rsidDel="006E73FA" w:rsidRDefault="006C7785" w:rsidP="00380FCD">
            <w:pPr>
              <w:rPr>
                <w:del w:id="3465" w:author="jonathan pritchard" w:date="2025-01-23T13:39:00Z" w16du:dateUtc="2025-01-23T13:39:00Z"/>
                <w:rFonts w:cs="Arial"/>
                <w:strike/>
                <w:rPrChange w:id="3466" w:author="jonathan pritchard" w:date="2024-10-23T10:00:00Z" w16du:dateUtc="2024-10-23T09:00:00Z">
                  <w:rPr>
                    <w:del w:id="3467" w:author="jonathan pritchard" w:date="2025-01-23T13:39:00Z" w16du:dateUtc="2025-01-23T13:39:00Z"/>
                    <w:rFonts w:cs="Arial"/>
                  </w:rPr>
                </w:rPrChange>
              </w:rPr>
            </w:pPr>
            <w:del w:id="3468" w:author="jonathan pritchard" w:date="2025-01-23T13:39:00Z" w16du:dateUtc="2025-01-23T13:39:00Z">
              <w:r w:rsidRPr="0099359B" w:rsidDel="006E73FA">
                <w:rPr>
                  <w:rFonts w:cs="Arial"/>
                  <w:b/>
                  <w:strike/>
                  <w:rPrChange w:id="3469" w:author="jonathan pritchard" w:date="2024-10-23T10:00:00Z" w16du:dateUtc="2024-10-23T09:00:00Z">
                    <w:rPr>
                      <w:rFonts w:cs="Arial"/>
                      <w:b/>
                    </w:rPr>
                  </w:rPrChange>
                </w:rPr>
                <w:delText>Results</w:delText>
              </w:r>
            </w:del>
          </w:p>
        </w:tc>
      </w:tr>
      <w:tr w:rsidR="006C7785" w:rsidRPr="0099359B" w:rsidDel="006E73FA" w14:paraId="19FAEFB9" w14:textId="4114BF15" w:rsidTr="00380FCD">
        <w:trPr>
          <w:tblHeader/>
          <w:del w:id="3470" w:author="jonathan pritchard" w:date="2025-01-23T13:39:00Z"/>
        </w:trPr>
        <w:tc>
          <w:tcPr>
            <w:tcW w:w="9526" w:type="dxa"/>
            <w:gridSpan w:val="4"/>
            <w:vAlign w:val="center"/>
          </w:tcPr>
          <w:p w14:paraId="00EA8BFB" w14:textId="5EB78EA6" w:rsidR="006C7785" w:rsidRPr="0099359B" w:rsidDel="006E73FA" w:rsidRDefault="006C7785" w:rsidP="00380FCD">
            <w:pPr>
              <w:rPr>
                <w:del w:id="3471" w:author="jonathan pritchard" w:date="2025-01-23T13:39:00Z" w16du:dateUtc="2025-01-23T13:39:00Z"/>
                <w:rFonts w:cs="Arial"/>
                <w:i/>
                <w:iCs/>
                <w:strike/>
                <w:position w:val="-1"/>
                <w:lang w:val="en-US"/>
                <w:rPrChange w:id="3472" w:author="jonathan pritchard" w:date="2024-10-23T10:00:00Z" w16du:dateUtc="2024-10-23T09:00:00Z">
                  <w:rPr>
                    <w:del w:id="3473" w:author="jonathan pritchard" w:date="2025-01-23T13:39:00Z" w16du:dateUtc="2025-01-23T13:39:00Z"/>
                    <w:rFonts w:cs="Arial"/>
                    <w:i/>
                    <w:iCs/>
                    <w:position w:val="-1"/>
                    <w:lang w:val="en-US"/>
                  </w:rPr>
                </w:rPrChange>
              </w:rPr>
            </w:pPr>
          </w:p>
          <w:p w14:paraId="4108D461" w14:textId="69340184" w:rsidR="006C7785" w:rsidRPr="0099359B" w:rsidDel="006E73FA" w:rsidRDefault="006C7785" w:rsidP="00380FCD">
            <w:pPr>
              <w:rPr>
                <w:del w:id="3474" w:author="jonathan pritchard" w:date="2025-01-23T13:39:00Z" w16du:dateUtc="2025-01-23T13:39:00Z"/>
                <w:rFonts w:cs="Arial"/>
                <w:i/>
                <w:iCs/>
                <w:strike/>
                <w:position w:val="-1"/>
                <w:lang w:val="en-US"/>
                <w:rPrChange w:id="3475" w:author="jonathan pritchard" w:date="2024-10-23T10:00:00Z" w16du:dateUtc="2024-10-23T09:00:00Z">
                  <w:rPr>
                    <w:del w:id="3476" w:author="jonathan pritchard" w:date="2025-01-23T13:39:00Z" w16du:dateUtc="2025-01-23T13:39:00Z"/>
                    <w:rFonts w:cs="Arial"/>
                    <w:i/>
                    <w:iCs/>
                    <w:position w:val="-1"/>
                    <w:lang w:val="en-US"/>
                  </w:rPr>
                </w:rPrChange>
              </w:rPr>
            </w:pPr>
            <w:del w:id="3477" w:author="jonathan pritchard" w:date="2025-01-23T13:39:00Z" w16du:dateUtc="2025-01-23T13:39:00Z">
              <w:r w:rsidRPr="0099359B" w:rsidDel="006E73FA">
                <w:rPr>
                  <w:rFonts w:cs="Arial"/>
                  <w:i/>
                  <w:iCs/>
                  <w:strike/>
                  <w:position w:val="-1"/>
                  <w:lang w:val="en-US"/>
                  <w:rPrChange w:id="3478" w:author="jonathan pritchard" w:date="2024-10-23T10:00:00Z" w16du:dateUtc="2024-10-23T09:00:00Z">
                    <w:rPr>
                      <w:rFonts w:cs="Arial"/>
                      <w:i/>
                      <w:iCs/>
                      <w:position w:val="-1"/>
                      <w:lang w:val="en-US"/>
                    </w:rPr>
                  </w:rPrChange>
                </w:rPr>
                <w:delText>Verify the version of the interoperability catalogue installed on the ECDIS correspond to those in the following table:</w:delText>
              </w:r>
            </w:del>
          </w:p>
          <w:p w14:paraId="0AC86FEC" w14:textId="0B2B14D3" w:rsidR="006C7785" w:rsidRPr="0099359B" w:rsidDel="006E73FA" w:rsidRDefault="006C7785" w:rsidP="00380FCD">
            <w:pPr>
              <w:rPr>
                <w:del w:id="3479" w:author="jonathan pritchard" w:date="2025-01-23T13:39:00Z" w16du:dateUtc="2025-01-23T13:39:00Z"/>
                <w:rFonts w:cs="Arial"/>
                <w:strike/>
                <w:rPrChange w:id="3480" w:author="jonathan pritchard" w:date="2024-10-23T10:00:00Z" w16du:dateUtc="2024-10-23T09:00:00Z">
                  <w:rPr>
                    <w:del w:id="3481" w:author="jonathan pritchard" w:date="2025-01-23T13:39:00Z" w16du:dateUtc="2025-01-23T13:39:00Z"/>
                    <w:rFonts w:cs="Arial"/>
                  </w:rPr>
                </w:rPrChange>
              </w:rPr>
            </w:pPr>
          </w:p>
          <w:tbl>
            <w:tblPr>
              <w:tblStyle w:val="TableGrid"/>
              <w:tblW w:w="0" w:type="auto"/>
              <w:jc w:val="center"/>
              <w:tblLook w:val="04A0" w:firstRow="1" w:lastRow="0" w:firstColumn="1" w:lastColumn="0" w:noHBand="0" w:noVBand="1"/>
            </w:tblPr>
            <w:tblGrid>
              <w:gridCol w:w="3100"/>
              <w:gridCol w:w="2757"/>
            </w:tblGrid>
            <w:tr w:rsidR="006C7785" w:rsidRPr="0099359B" w:rsidDel="006E73FA" w14:paraId="6F5D2030" w14:textId="25B1C182" w:rsidTr="00380FCD">
              <w:trPr>
                <w:jc w:val="center"/>
                <w:del w:id="3482" w:author="jonathan pritchard" w:date="2025-01-23T13:39:00Z"/>
              </w:trPr>
              <w:tc>
                <w:tcPr>
                  <w:tcW w:w="3100" w:type="dxa"/>
                </w:tcPr>
                <w:p w14:paraId="467A7824" w14:textId="0E05151E" w:rsidR="006C7785" w:rsidRPr="0099359B" w:rsidDel="006E73FA" w:rsidRDefault="006C7785" w:rsidP="00380FCD">
                  <w:pPr>
                    <w:rPr>
                      <w:del w:id="3483" w:author="jonathan pritchard" w:date="2025-01-23T13:39:00Z" w16du:dateUtc="2025-01-23T13:39:00Z"/>
                      <w:rFonts w:cs="Arial"/>
                      <w:b/>
                      <w:bCs/>
                      <w:i/>
                      <w:iCs/>
                      <w:strike/>
                      <w:position w:val="-1"/>
                      <w:lang w:val="en-US"/>
                      <w:rPrChange w:id="3484" w:author="jonathan pritchard" w:date="2024-10-23T10:00:00Z" w16du:dateUtc="2024-10-23T09:00:00Z">
                        <w:rPr>
                          <w:del w:id="3485" w:author="jonathan pritchard" w:date="2025-01-23T13:39:00Z" w16du:dateUtc="2025-01-23T13:39:00Z"/>
                          <w:rFonts w:cs="Arial"/>
                          <w:b/>
                          <w:bCs/>
                          <w:i/>
                          <w:iCs/>
                          <w:position w:val="-1"/>
                          <w:lang w:val="en-US"/>
                        </w:rPr>
                      </w:rPrChange>
                    </w:rPr>
                  </w:pPr>
                  <w:del w:id="3486" w:author="jonathan pritchard" w:date="2025-01-23T13:39:00Z" w16du:dateUtc="2025-01-23T13:39:00Z">
                    <w:r w:rsidRPr="0099359B" w:rsidDel="006E73FA">
                      <w:rPr>
                        <w:rFonts w:cs="Arial"/>
                        <w:b/>
                        <w:bCs/>
                        <w:i/>
                        <w:iCs/>
                        <w:strike/>
                        <w:position w:val="-1"/>
                        <w:lang w:val="en-US"/>
                        <w:rPrChange w:id="3487" w:author="jonathan pritchard" w:date="2024-10-23T10:00:00Z" w16du:dateUtc="2024-10-23T09:00:00Z">
                          <w:rPr>
                            <w:rFonts w:cs="Arial"/>
                            <w:b/>
                            <w:bCs/>
                            <w:i/>
                            <w:iCs/>
                            <w:position w:val="-1"/>
                            <w:lang w:val="en-US"/>
                          </w:rPr>
                        </w:rPrChange>
                      </w:rPr>
                      <w:delText xml:space="preserve">Catalogue </w:delText>
                    </w:r>
                  </w:del>
                </w:p>
              </w:tc>
              <w:tc>
                <w:tcPr>
                  <w:tcW w:w="2757" w:type="dxa"/>
                </w:tcPr>
                <w:p w14:paraId="635FDAE3" w14:textId="6E8955E9" w:rsidR="006C7785" w:rsidRPr="0099359B" w:rsidDel="006E73FA" w:rsidRDefault="006C7785" w:rsidP="00380FCD">
                  <w:pPr>
                    <w:rPr>
                      <w:del w:id="3488" w:author="jonathan pritchard" w:date="2025-01-23T13:39:00Z" w16du:dateUtc="2025-01-23T13:39:00Z"/>
                      <w:rFonts w:cs="Arial"/>
                      <w:b/>
                      <w:bCs/>
                      <w:i/>
                      <w:iCs/>
                      <w:strike/>
                      <w:position w:val="-1"/>
                      <w:lang w:val="en-US"/>
                      <w:rPrChange w:id="3489" w:author="jonathan pritchard" w:date="2024-10-23T10:00:00Z" w16du:dateUtc="2024-10-23T09:00:00Z">
                        <w:rPr>
                          <w:del w:id="3490" w:author="jonathan pritchard" w:date="2025-01-23T13:39:00Z" w16du:dateUtc="2025-01-23T13:39:00Z"/>
                          <w:rFonts w:cs="Arial"/>
                          <w:b/>
                          <w:bCs/>
                          <w:i/>
                          <w:iCs/>
                          <w:position w:val="-1"/>
                          <w:lang w:val="en-US"/>
                        </w:rPr>
                      </w:rPrChange>
                    </w:rPr>
                  </w:pPr>
                  <w:del w:id="3491" w:author="jonathan pritchard" w:date="2025-01-23T13:39:00Z" w16du:dateUtc="2025-01-23T13:39:00Z">
                    <w:r w:rsidRPr="0099359B" w:rsidDel="006E73FA">
                      <w:rPr>
                        <w:rFonts w:cs="Arial"/>
                        <w:b/>
                        <w:bCs/>
                        <w:i/>
                        <w:iCs/>
                        <w:strike/>
                        <w:position w:val="-1"/>
                        <w:lang w:val="en-US"/>
                        <w:rPrChange w:id="3492" w:author="jonathan pritchard" w:date="2024-10-23T10:00:00Z" w16du:dateUtc="2024-10-23T09:00:00Z">
                          <w:rPr>
                            <w:rFonts w:cs="Arial"/>
                            <w:b/>
                            <w:bCs/>
                            <w:i/>
                            <w:iCs/>
                            <w:position w:val="-1"/>
                            <w:lang w:val="en-US"/>
                          </w:rPr>
                        </w:rPrChange>
                      </w:rPr>
                      <w:delText>Version / Issue Date.</w:delText>
                    </w:r>
                  </w:del>
                </w:p>
              </w:tc>
            </w:tr>
            <w:tr w:rsidR="006C7785" w:rsidRPr="0099359B" w:rsidDel="006E73FA" w14:paraId="0B3DA7DB" w14:textId="7AA7CF2D" w:rsidTr="00380FCD">
              <w:trPr>
                <w:jc w:val="center"/>
                <w:del w:id="3493" w:author="jonathan pritchard" w:date="2025-01-23T13:39:00Z"/>
              </w:trPr>
              <w:tc>
                <w:tcPr>
                  <w:tcW w:w="3100" w:type="dxa"/>
                </w:tcPr>
                <w:p w14:paraId="62A8B697" w14:textId="13E19A37" w:rsidR="006C7785" w:rsidRPr="0099359B" w:rsidDel="006E73FA" w:rsidRDefault="006C7785" w:rsidP="00380FCD">
                  <w:pPr>
                    <w:rPr>
                      <w:del w:id="3494" w:author="jonathan pritchard" w:date="2025-01-23T13:39:00Z" w16du:dateUtc="2025-01-23T13:39:00Z"/>
                      <w:rFonts w:cs="Arial"/>
                      <w:i/>
                      <w:iCs/>
                      <w:strike/>
                      <w:position w:val="-1"/>
                      <w:lang w:val="en-US"/>
                      <w:rPrChange w:id="3495" w:author="jonathan pritchard" w:date="2024-10-23T10:00:00Z" w16du:dateUtc="2024-10-23T09:00:00Z">
                        <w:rPr>
                          <w:del w:id="3496" w:author="jonathan pritchard" w:date="2025-01-23T13:39:00Z" w16du:dateUtc="2025-01-23T13:39:00Z"/>
                          <w:rFonts w:cs="Arial"/>
                          <w:i/>
                          <w:iCs/>
                          <w:position w:val="-1"/>
                          <w:lang w:val="en-US"/>
                        </w:rPr>
                      </w:rPrChange>
                    </w:rPr>
                  </w:pPr>
                  <w:del w:id="3497" w:author="jonathan pritchard" w:date="2025-01-23T13:39:00Z" w16du:dateUtc="2025-01-23T13:39:00Z">
                    <w:r w:rsidRPr="0099359B" w:rsidDel="006E73FA">
                      <w:rPr>
                        <w:rFonts w:cs="Arial"/>
                        <w:i/>
                        <w:iCs/>
                        <w:strike/>
                        <w:position w:val="-1"/>
                        <w:lang w:val="en-US"/>
                        <w:rPrChange w:id="3498" w:author="jonathan pritchard" w:date="2024-10-23T10:00:00Z" w16du:dateUtc="2024-10-23T09:00:00Z">
                          <w:rPr>
                            <w:rFonts w:cs="Arial"/>
                            <w:i/>
                            <w:iCs/>
                            <w:position w:val="-1"/>
                            <w:lang w:val="en-US"/>
                          </w:rPr>
                        </w:rPrChange>
                      </w:rPr>
                      <w:delText xml:space="preserve">Interoperability Catalogue </w:delText>
                    </w:r>
                  </w:del>
                </w:p>
              </w:tc>
              <w:tc>
                <w:tcPr>
                  <w:tcW w:w="2757" w:type="dxa"/>
                </w:tcPr>
                <w:p w14:paraId="7D71A115" w14:textId="1FB84124" w:rsidR="006C7785" w:rsidRPr="0099359B" w:rsidDel="006E73FA" w:rsidRDefault="006C7785" w:rsidP="00380FCD">
                  <w:pPr>
                    <w:rPr>
                      <w:del w:id="3499" w:author="jonathan pritchard" w:date="2025-01-23T13:39:00Z" w16du:dateUtc="2025-01-23T13:39:00Z"/>
                      <w:rFonts w:cs="Arial"/>
                      <w:i/>
                      <w:iCs/>
                      <w:strike/>
                      <w:position w:val="-1"/>
                      <w:lang w:val="en-US"/>
                      <w:rPrChange w:id="3500" w:author="jonathan pritchard" w:date="2024-10-23T10:00:00Z" w16du:dateUtc="2024-10-23T09:00:00Z">
                        <w:rPr>
                          <w:del w:id="3501" w:author="jonathan pritchard" w:date="2025-01-23T13:39:00Z" w16du:dateUtc="2025-01-23T13:39:00Z"/>
                          <w:rFonts w:cs="Arial"/>
                          <w:i/>
                          <w:iCs/>
                          <w:position w:val="-1"/>
                          <w:lang w:val="en-US"/>
                        </w:rPr>
                      </w:rPrChange>
                    </w:rPr>
                  </w:pPr>
                  <w:del w:id="3502" w:author="jonathan pritchard" w:date="2025-01-23T13:39:00Z" w16du:dateUtc="2025-01-23T13:39:00Z">
                    <w:r w:rsidRPr="0099359B" w:rsidDel="006E73FA">
                      <w:rPr>
                        <w:rFonts w:cs="Arial"/>
                        <w:i/>
                        <w:iCs/>
                        <w:strike/>
                        <w:position w:val="-1"/>
                        <w:lang w:val="en-US"/>
                        <w:rPrChange w:id="3503" w:author="jonathan pritchard" w:date="2024-10-23T10:00:00Z" w16du:dateUtc="2024-10-23T09:00:00Z">
                          <w:rPr>
                            <w:rFonts w:cs="Arial"/>
                            <w:i/>
                            <w:iCs/>
                            <w:position w:val="-1"/>
                            <w:lang w:val="en-US"/>
                          </w:rPr>
                        </w:rPrChange>
                      </w:rPr>
                      <w:delText>2.0.0 / yyyymmdd</w:delText>
                    </w:r>
                  </w:del>
                </w:p>
              </w:tc>
            </w:tr>
          </w:tbl>
          <w:p w14:paraId="575D2E89" w14:textId="12C3EE08" w:rsidR="006C7785" w:rsidRPr="0099359B" w:rsidDel="006E73FA" w:rsidRDefault="006C7785" w:rsidP="00380FCD">
            <w:pPr>
              <w:rPr>
                <w:del w:id="3504" w:author="jonathan pritchard" w:date="2025-01-23T13:39:00Z" w16du:dateUtc="2025-01-23T13:39:00Z"/>
                <w:rFonts w:cs="Arial"/>
                <w:strike/>
                <w:rPrChange w:id="3505" w:author="jonathan pritchard" w:date="2024-10-23T10:00:00Z" w16du:dateUtc="2024-10-23T09:00:00Z">
                  <w:rPr>
                    <w:del w:id="3506" w:author="jonathan pritchard" w:date="2025-01-23T13:39:00Z" w16du:dateUtc="2025-01-23T13:39:00Z"/>
                    <w:rFonts w:cs="Arial"/>
                  </w:rPr>
                </w:rPrChange>
              </w:rPr>
            </w:pPr>
          </w:p>
          <w:p w14:paraId="2CCF1D88" w14:textId="018F65FA" w:rsidR="006C7785" w:rsidRPr="0099359B" w:rsidDel="006E73FA" w:rsidRDefault="006C7785" w:rsidP="00380FCD">
            <w:pPr>
              <w:rPr>
                <w:del w:id="3507" w:author="jonathan pritchard" w:date="2025-01-23T13:39:00Z" w16du:dateUtc="2025-01-23T13:39:00Z"/>
                <w:rFonts w:cs="Arial"/>
                <w:strike/>
                <w:rPrChange w:id="3508" w:author="jonathan pritchard" w:date="2024-10-23T10:00:00Z" w16du:dateUtc="2024-10-23T09:00:00Z">
                  <w:rPr>
                    <w:del w:id="3509" w:author="jonathan pritchard" w:date="2025-01-23T13:39:00Z" w16du:dateUtc="2025-01-23T13:39:00Z"/>
                    <w:rFonts w:cs="Arial"/>
                  </w:rPr>
                </w:rPrChange>
              </w:rPr>
            </w:pPr>
          </w:p>
          <w:p w14:paraId="20ACA321" w14:textId="60EB61D3" w:rsidR="006C7785" w:rsidRPr="0099359B" w:rsidDel="006E73FA" w:rsidRDefault="006C7785" w:rsidP="00380FCD">
            <w:pPr>
              <w:rPr>
                <w:del w:id="3510" w:author="jonathan pritchard" w:date="2025-01-23T13:39:00Z" w16du:dateUtc="2025-01-23T13:39:00Z"/>
                <w:rFonts w:cs="Arial"/>
                <w:b/>
                <w:bCs/>
                <w:i/>
                <w:iCs/>
                <w:strike/>
                <w:rPrChange w:id="3511" w:author="jonathan pritchard" w:date="2024-10-23T10:00:00Z" w16du:dateUtc="2024-10-23T09:00:00Z">
                  <w:rPr>
                    <w:del w:id="3512" w:author="jonathan pritchard" w:date="2025-01-23T13:39:00Z" w16du:dateUtc="2025-01-23T13:39:00Z"/>
                    <w:rFonts w:cs="Arial"/>
                    <w:b/>
                    <w:bCs/>
                    <w:i/>
                    <w:iCs/>
                  </w:rPr>
                </w:rPrChange>
              </w:rPr>
            </w:pPr>
            <w:del w:id="3513" w:author="jonathan pritchard" w:date="2025-01-23T13:39:00Z" w16du:dateUtc="2025-01-23T13:39:00Z">
              <w:r w:rsidRPr="0099359B" w:rsidDel="006E73FA">
                <w:rPr>
                  <w:rFonts w:cs="Arial"/>
                  <w:b/>
                  <w:bCs/>
                  <w:i/>
                  <w:iCs/>
                  <w:strike/>
                  <w:rPrChange w:id="3514" w:author="jonathan pritchard" w:date="2024-10-23T10:00:00Z" w16du:dateUtc="2024-10-23T09:00:00Z">
                    <w:rPr>
                      <w:rFonts w:cs="Arial"/>
                      <w:b/>
                      <w:bCs/>
                      <w:i/>
                      <w:iCs/>
                    </w:rPr>
                  </w:rPrChange>
                </w:rPr>
                <w:delText>[Test effect of new interoperability catalogue: Changed interleaved behaviour, Changed Suppressed features, also change from L1 to L2 and vice versa between old/new catalogues]</w:delText>
              </w:r>
            </w:del>
          </w:p>
        </w:tc>
      </w:tr>
    </w:tbl>
    <w:p w14:paraId="4ACB51AA" w14:textId="53F363E4" w:rsidR="006C7785" w:rsidRPr="0099359B" w:rsidDel="006E73FA" w:rsidRDefault="006C7785" w:rsidP="006C7785">
      <w:pPr>
        <w:spacing w:line="240" w:lineRule="auto"/>
        <w:rPr>
          <w:del w:id="3515" w:author="jonathan pritchard" w:date="2025-01-23T13:39:00Z" w16du:dateUtc="2025-01-23T13:39:00Z"/>
          <w:strike/>
          <w:rPrChange w:id="3516" w:author="jonathan pritchard" w:date="2024-10-23T10:00:00Z" w16du:dateUtc="2024-10-23T09:00:00Z">
            <w:rPr>
              <w:del w:id="3517" w:author="jonathan pritchard" w:date="2025-01-23T13:39:00Z" w16du:dateUtc="2025-01-23T13:39:00Z"/>
            </w:rPr>
          </w:rPrChange>
        </w:rPr>
      </w:pPr>
    </w:p>
    <w:p w14:paraId="7508CF34" w14:textId="17281532" w:rsidR="006C7785" w:rsidRPr="0099359B" w:rsidDel="006E73FA" w:rsidRDefault="006C7785" w:rsidP="006C7785">
      <w:pPr>
        <w:spacing w:line="240" w:lineRule="auto"/>
        <w:rPr>
          <w:del w:id="3518" w:author="jonathan pritchard" w:date="2025-01-23T13:39:00Z" w16du:dateUtc="2025-01-23T13:39:00Z"/>
          <w:strike/>
          <w:color w:val="FF0000"/>
          <w:rPrChange w:id="3519" w:author="jonathan pritchard" w:date="2024-10-23T10:00:00Z" w16du:dateUtc="2024-10-23T09:00:00Z">
            <w:rPr>
              <w:del w:id="3520" w:author="jonathan pritchard" w:date="2025-01-23T13:39:00Z" w16du:dateUtc="2025-01-23T13:39:00Z"/>
              <w:color w:val="FF0000"/>
            </w:rPr>
          </w:rPrChange>
        </w:rPr>
      </w:pPr>
      <w:del w:id="3521" w:author="jonathan pritchard" w:date="2025-01-23T13:39:00Z" w16du:dateUtc="2025-01-23T13:39:00Z">
        <w:r w:rsidRPr="0099359B" w:rsidDel="006E73FA">
          <w:rPr>
            <w:b/>
            <w:strike/>
            <w:color w:val="FF0000"/>
            <w:rPrChange w:id="3522" w:author="jonathan pritchard" w:date="2024-10-23T10:00:00Z" w16du:dateUtc="2024-10-23T09:00:00Z">
              <w:rPr>
                <w:b/>
                <w:color w:val="FF0000"/>
              </w:rPr>
            </w:rPrChange>
          </w:rPr>
          <w:delText>IIC Comment:</w:delText>
        </w:r>
        <w:r w:rsidRPr="0099359B" w:rsidDel="006E73FA">
          <w:rPr>
            <w:strike/>
            <w:color w:val="FF0000"/>
            <w:rPrChange w:id="3523" w:author="jonathan pritchard" w:date="2024-10-23T10:00:00Z" w16du:dateUtc="2024-10-23T09:00:00Z">
              <w:rPr>
                <w:color w:val="FF0000"/>
              </w:rPr>
            </w:rPrChange>
          </w:rPr>
          <w:delText xml:space="preserve"> </w:delText>
        </w:r>
        <w:r w:rsidRPr="0099359B" w:rsidDel="006E73FA">
          <w:rPr>
            <w:i/>
            <w:strike/>
            <w:color w:val="FF0000"/>
            <w:rPrChange w:id="3524" w:author="jonathan pritchard" w:date="2024-10-23T10:00:00Z" w16du:dateUtc="2024-10-23T09:00:00Z">
              <w:rPr>
                <w:i/>
                <w:color w:val="FF0000"/>
              </w:rPr>
            </w:rPrChange>
          </w:rPr>
          <w:delText>Dataset</w:delText>
        </w:r>
        <w:r w:rsidRPr="0099359B" w:rsidDel="006E73FA">
          <w:rPr>
            <w:strike/>
            <w:color w:val="FF0000"/>
            <w:rPrChange w:id="3525" w:author="jonathan pritchard" w:date="2024-10-23T10:00:00Z" w16du:dateUtc="2024-10-23T09:00:00Z">
              <w:rPr>
                <w:color w:val="FF0000"/>
              </w:rPr>
            </w:rPrChange>
          </w:rPr>
          <w:delText xml:space="preserve"> not available</w:delText>
        </w:r>
      </w:del>
    </w:p>
    <w:p w14:paraId="6E020608" w14:textId="77C1D2C9" w:rsidR="006C7785" w:rsidRPr="0099359B" w:rsidDel="006E73FA" w:rsidRDefault="006C7785" w:rsidP="006C7785">
      <w:pPr>
        <w:spacing w:line="240" w:lineRule="auto"/>
        <w:rPr>
          <w:del w:id="3526" w:author="jonathan pritchard" w:date="2025-01-23T13:39:00Z" w16du:dateUtc="2025-01-23T13:39:00Z"/>
          <w:strike/>
          <w:rPrChange w:id="3527" w:author="jonathan pritchard" w:date="2024-10-23T10:00:00Z" w16du:dateUtc="2024-10-23T09:00:00Z">
            <w:rPr>
              <w:del w:id="3528" w:author="jonathan pritchard" w:date="2025-01-23T13:39:00Z" w16du:dateUtc="2025-01-23T13:39:00Z"/>
            </w:rPr>
          </w:rPrChange>
        </w:rPr>
      </w:pPr>
    </w:p>
    <w:p w14:paraId="5EAE62C1" w14:textId="2E6ED76C" w:rsidR="006C7785" w:rsidRPr="0099359B" w:rsidDel="006E73FA" w:rsidRDefault="006C7785" w:rsidP="006C7785">
      <w:pPr>
        <w:pStyle w:val="Heading1"/>
        <w:numPr>
          <w:ilvl w:val="2"/>
          <w:numId w:val="73"/>
        </w:numPr>
        <w:tabs>
          <w:tab w:val="left" w:pos="567"/>
        </w:tabs>
        <w:spacing w:after="120"/>
        <w:ind w:left="567" w:hanging="567"/>
        <w:rPr>
          <w:del w:id="3529" w:author="jonathan pritchard" w:date="2025-01-23T13:39:00Z" w16du:dateUtc="2025-01-23T13:39:00Z"/>
          <w:rFonts w:cs="Arial"/>
          <w:b w:val="0"/>
          <w:strike/>
          <w:color w:val="000000" w:themeColor="text1"/>
          <w:rPrChange w:id="3530" w:author="jonathan pritchard" w:date="2024-10-23T10:00:00Z" w16du:dateUtc="2024-10-23T09:00:00Z">
            <w:rPr>
              <w:del w:id="3531" w:author="jonathan pritchard" w:date="2025-01-23T13:39:00Z" w16du:dateUtc="2025-01-23T13:39:00Z"/>
              <w:rFonts w:cs="Arial"/>
              <w:b w:val="0"/>
              <w:color w:val="000000" w:themeColor="text1"/>
            </w:rPr>
          </w:rPrChange>
        </w:rPr>
      </w:pPr>
      <w:del w:id="3532" w:author="jonathan pritchard" w:date="2025-01-23T13:39:00Z" w16du:dateUtc="2025-01-23T13:39:00Z">
        <w:r w:rsidRPr="0099359B" w:rsidDel="006E73FA">
          <w:rPr>
            <w:rFonts w:cs="Arial"/>
            <w:strike/>
            <w:color w:val="000000" w:themeColor="text1"/>
            <w:rPrChange w:id="3533" w:author="jonathan pritchard" w:date="2024-10-23T10:00:00Z" w16du:dateUtc="2024-10-23T09:00:00Z">
              <w:rPr>
                <w:rFonts w:cs="Arial"/>
                <w:color w:val="000000" w:themeColor="text1"/>
              </w:rPr>
            </w:rPrChange>
          </w:rPr>
          <w:delText>Portrayal under Interoperability.</w:delText>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C7785" w:rsidRPr="0099359B" w:rsidDel="006E73FA" w14:paraId="708F0362" w14:textId="69219550" w:rsidTr="00380FCD">
        <w:trPr>
          <w:trHeight w:val="454"/>
          <w:tblHeader/>
          <w:del w:id="3534" w:author="jonathan pritchard" w:date="2025-01-23T13:39:00Z"/>
        </w:trPr>
        <w:tc>
          <w:tcPr>
            <w:tcW w:w="2381" w:type="dxa"/>
            <w:shd w:val="clear" w:color="auto" w:fill="CCFFCC"/>
            <w:vAlign w:val="center"/>
          </w:tcPr>
          <w:p w14:paraId="630F7E12" w14:textId="7512F153" w:rsidR="006C7785" w:rsidRPr="0099359B" w:rsidDel="006E73FA" w:rsidRDefault="006C7785" w:rsidP="00380FCD">
            <w:pPr>
              <w:rPr>
                <w:del w:id="3535" w:author="jonathan pritchard" w:date="2025-01-23T13:39:00Z" w16du:dateUtc="2025-01-23T13:39:00Z"/>
                <w:rFonts w:cs="Arial"/>
                <w:strike/>
                <w:rPrChange w:id="3536" w:author="jonathan pritchard" w:date="2024-10-23T10:00:00Z" w16du:dateUtc="2024-10-23T09:00:00Z">
                  <w:rPr>
                    <w:del w:id="3537" w:author="jonathan pritchard" w:date="2025-01-23T13:39:00Z" w16du:dateUtc="2025-01-23T13:39:00Z"/>
                    <w:rFonts w:cs="Arial"/>
                  </w:rPr>
                </w:rPrChange>
              </w:rPr>
            </w:pPr>
            <w:del w:id="3538" w:author="jonathan pritchard" w:date="2025-01-23T13:39:00Z" w16du:dateUtc="2025-01-23T13:39:00Z">
              <w:r w:rsidRPr="0099359B" w:rsidDel="006E73FA">
                <w:rPr>
                  <w:rFonts w:cs="Arial"/>
                  <w:b/>
                  <w:strike/>
                  <w:rPrChange w:id="3539" w:author="jonathan pritchard" w:date="2024-10-23T10:00:00Z" w16du:dateUtc="2024-10-23T09:00:00Z">
                    <w:rPr>
                      <w:rFonts w:cs="Arial"/>
                      <w:b/>
                    </w:rPr>
                  </w:rPrChange>
                </w:rPr>
                <w:delText>Test Reference</w:delText>
              </w:r>
            </w:del>
          </w:p>
        </w:tc>
        <w:tc>
          <w:tcPr>
            <w:tcW w:w="2381" w:type="dxa"/>
            <w:shd w:val="clear" w:color="auto" w:fill="CCFFCC"/>
            <w:vAlign w:val="center"/>
          </w:tcPr>
          <w:p w14:paraId="64647152" w14:textId="6E463A83" w:rsidR="006C7785" w:rsidRPr="0099359B" w:rsidDel="006E73FA" w:rsidRDefault="006C7785" w:rsidP="00380FCD">
            <w:pPr>
              <w:rPr>
                <w:del w:id="3540" w:author="jonathan pritchard" w:date="2025-01-23T13:39:00Z" w16du:dateUtc="2025-01-23T13:39:00Z"/>
                <w:rFonts w:cs="Arial"/>
                <w:strike/>
                <w:rPrChange w:id="3541" w:author="jonathan pritchard" w:date="2024-10-23T10:00:00Z" w16du:dateUtc="2024-10-23T09:00:00Z">
                  <w:rPr>
                    <w:del w:id="3542" w:author="jonathan pritchard" w:date="2025-01-23T13:39:00Z" w16du:dateUtc="2025-01-23T13:39:00Z"/>
                    <w:rFonts w:cs="Arial"/>
                  </w:rPr>
                </w:rPrChange>
              </w:rPr>
            </w:pPr>
            <w:del w:id="3543" w:author="jonathan pritchard" w:date="2025-01-23T13:39:00Z" w16du:dateUtc="2025-01-23T13:39:00Z">
              <w:r w:rsidRPr="0099359B" w:rsidDel="006E73FA">
                <w:rPr>
                  <w:rFonts w:cs="Arial"/>
                  <w:strike/>
                  <w:rPrChange w:id="3544" w:author="jonathan pritchard" w:date="2024-10-23T10:00:00Z" w16du:dateUtc="2024-10-23T09:00:00Z">
                    <w:rPr>
                      <w:rFonts w:cs="Arial"/>
                    </w:rPr>
                  </w:rPrChange>
                </w:rPr>
                <w:delText>InteroperabilityCataloguePortrayal</w:delText>
              </w:r>
            </w:del>
          </w:p>
        </w:tc>
        <w:tc>
          <w:tcPr>
            <w:tcW w:w="2382" w:type="dxa"/>
            <w:shd w:val="clear" w:color="auto" w:fill="CCFFCC"/>
            <w:vAlign w:val="center"/>
          </w:tcPr>
          <w:p w14:paraId="7C5C4F7F" w14:textId="01FE0334" w:rsidR="006C7785" w:rsidRPr="0099359B" w:rsidDel="006E73FA" w:rsidRDefault="006C7785" w:rsidP="00380FCD">
            <w:pPr>
              <w:rPr>
                <w:del w:id="3545" w:author="jonathan pritchard" w:date="2025-01-23T13:39:00Z" w16du:dateUtc="2025-01-23T13:39:00Z"/>
                <w:rFonts w:cs="Arial"/>
                <w:strike/>
                <w:rPrChange w:id="3546" w:author="jonathan pritchard" w:date="2024-10-23T10:00:00Z" w16du:dateUtc="2024-10-23T09:00:00Z">
                  <w:rPr>
                    <w:del w:id="3547" w:author="jonathan pritchard" w:date="2025-01-23T13:39:00Z" w16du:dateUtc="2025-01-23T13:39:00Z"/>
                    <w:rFonts w:cs="Arial"/>
                  </w:rPr>
                </w:rPrChange>
              </w:rPr>
            </w:pPr>
            <w:del w:id="3548" w:author="jonathan pritchard" w:date="2025-01-23T13:39:00Z" w16du:dateUtc="2025-01-23T13:39:00Z">
              <w:r w:rsidRPr="0099359B" w:rsidDel="006E73FA">
                <w:rPr>
                  <w:rFonts w:cs="Arial"/>
                  <w:b/>
                  <w:strike/>
                  <w:rPrChange w:id="3549" w:author="jonathan pritchard" w:date="2024-10-23T10:00:00Z" w16du:dateUtc="2024-10-23T09:00:00Z">
                    <w:rPr>
                      <w:rFonts w:cs="Arial"/>
                      <w:b/>
                    </w:rPr>
                  </w:rPrChange>
                </w:rPr>
                <w:delText>IHO Reference</w:delText>
              </w:r>
            </w:del>
          </w:p>
        </w:tc>
        <w:tc>
          <w:tcPr>
            <w:tcW w:w="2382" w:type="dxa"/>
            <w:shd w:val="clear" w:color="auto" w:fill="CCFFCC"/>
            <w:vAlign w:val="center"/>
          </w:tcPr>
          <w:p w14:paraId="7C62ACE0" w14:textId="5274E27C" w:rsidR="006C7785" w:rsidRPr="0099359B" w:rsidDel="006E73FA" w:rsidRDefault="006C7785" w:rsidP="00380FCD">
            <w:pPr>
              <w:rPr>
                <w:del w:id="3550" w:author="jonathan pritchard" w:date="2025-01-23T13:39:00Z" w16du:dateUtc="2025-01-23T13:39:00Z"/>
                <w:rFonts w:cs="Arial"/>
                <w:strike/>
                <w:rPrChange w:id="3551" w:author="jonathan pritchard" w:date="2024-10-23T10:00:00Z" w16du:dateUtc="2024-10-23T09:00:00Z">
                  <w:rPr>
                    <w:del w:id="3552" w:author="jonathan pritchard" w:date="2025-01-23T13:39:00Z" w16du:dateUtc="2025-01-23T13:39:00Z"/>
                    <w:rFonts w:cs="Arial"/>
                  </w:rPr>
                </w:rPrChange>
              </w:rPr>
            </w:pPr>
            <w:del w:id="3553" w:author="jonathan pritchard" w:date="2025-01-23T13:39:00Z" w16du:dateUtc="2025-01-23T13:39:00Z">
              <w:r w:rsidRPr="0099359B" w:rsidDel="006E73FA">
                <w:rPr>
                  <w:rFonts w:cs="Arial"/>
                  <w:strike/>
                  <w:rPrChange w:id="3554" w:author="jonathan pritchard" w:date="2024-10-23T10:00:00Z" w16du:dateUtc="2024-10-23T09:00:00Z">
                    <w:rPr>
                      <w:rFonts w:cs="Arial"/>
                    </w:rPr>
                  </w:rPrChange>
                </w:rPr>
                <w:delText>(S-100 Part 9/S-98)</w:delText>
              </w:r>
            </w:del>
          </w:p>
        </w:tc>
      </w:tr>
      <w:tr w:rsidR="006C7785" w:rsidRPr="0099359B" w:rsidDel="006E73FA" w14:paraId="433318E4" w14:textId="37974FF6" w:rsidTr="00380FCD">
        <w:trPr>
          <w:tblHeader/>
          <w:del w:id="3555" w:author="jonathan pritchard" w:date="2025-01-23T13:39:00Z"/>
        </w:trPr>
        <w:tc>
          <w:tcPr>
            <w:tcW w:w="9526" w:type="dxa"/>
            <w:gridSpan w:val="4"/>
            <w:shd w:val="clear" w:color="auto" w:fill="CCFFCC"/>
            <w:vAlign w:val="center"/>
          </w:tcPr>
          <w:p w14:paraId="3981CA1A" w14:textId="277466C5" w:rsidR="006C7785" w:rsidRPr="0099359B" w:rsidDel="006E73FA" w:rsidRDefault="006C7785" w:rsidP="00380FCD">
            <w:pPr>
              <w:rPr>
                <w:del w:id="3556" w:author="jonathan pritchard" w:date="2025-01-23T13:39:00Z" w16du:dateUtc="2025-01-23T13:39:00Z"/>
                <w:rFonts w:cs="Arial"/>
                <w:strike/>
                <w:rPrChange w:id="3557" w:author="jonathan pritchard" w:date="2024-10-23T10:00:00Z" w16du:dateUtc="2024-10-23T09:00:00Z">
                  <w:rPr>
                    <w:del w:id="3558" w:author="jonathan pritchard" w:date="2025-01-23T13:39:00Z" w16du:dateUtc="2025-01-23T13:39:00Z"/>
                    <w:rFonts w:cs="Arial"/>
                  </w:rPr>
                </w:rPrChange>
              </w:rPr>
            </w:pPr>
            <w:del w:id="3559" w:author="jonathan pritchard" w:date="2025-01-23T13:39:00Z" w16du:dateUtc="2025-01-23T13:39:00Z">
              <w:r w:rsidRPr="0099359B" w:rsidDel="006E73FA">
                <w:rPr>
                  <w:rFonts w:cs="Arial"/>
                  <w:b/>
                  <w:strike/>
                  <w:rPrChange w:id="3560" w:author="jonathan pritchard" w:date="2024-10-23T10:00:00Z" w16du:dateUtc="2024-10-23T09:00:00Z">
                    <w:rPr>
                      <w:rFonts w:cs="Arial"/>
                      <w:b/>
                    </w:rPr>
                  </w:rPrChange>
                </w:rPr>
                <w:delText>Test description</w:delText>
              </w:r>
            </w:del>
          </w:p>
        </w:tc>
      </w:tr>
      <w:tr w:rsidR="006C7785" w:rsidRPr="0099359B" w:rsidDel="006E73FA" w14:paraId="4EB8A0F8" w14:textId="66AE3AB3" w:rsidTr="00380FCD">
        <w:trPr>
          <w:tblHeader/>
          <w:del w:id="3561" w:author="jonathan pritchard" w:date="2025-01-23T13:39:00Z"/>
        </w:trPr>
        <w:tc>
          <w:tcPr>
            <w:tcW w:w="9526" w:type="dxa"/>
            <w:gridSpan w:val="4"/>
            <w:vAlign w:val="center"/>
          </w:tcPr>
          <w:p w14:paraId="1A4ECDAE" w14:textId="42E35347" w:rsidR="006C7785" w:rsidRPr="0099359B" w:rsidDel="006E73FA" w:rsidRDefault="006C7785" w:rsidP="00380FCD">
            <w:pPr>
              <w:rPr>
                <w:del w:id="3562" w:author="jonathan pritchard" w:date="2025-01-23T13:39:00Z" w16du:dateUtc="2025-01-23T13:39:00Z"/>
                <w:rFonts w:cs="Arial"/>
                <w:i/>
                <w:strike/>
                <w:rPrChange w:id="3563" w:author="jonathan pritchard" w:date="2024-10-23T10:00:00Z" w16du:dateUtc="2024-10-23T09:00:00Z">
                  <w:rPr>
                    <w:del w:id="3564" w:author="jonathan pritchard" w:date="2025-01-23T13:39:00Z" w16du:dateUtc="2025-01-23T13:39:00Z"/>
                    <w:rFonts w:cs="Arial"/>
                    <w:i/>
                  </w:rPr>
                </w:rPrChange>
              </w:rPr>
            </w:pPr>
          </w:p>
          <w:p w14:paraId="5C35406F" w14:textId="640ED896" w:rsidR="006C7785" w:rsidRPr="0099359B" w:rsidDel="006E73FA" w:rsidRDefault="006C7785" w:rsidP="00380FCD">
            <w:pPr>
              <w:rPr>
                <w:del w:id="3565" w:author="jonathan pritchard" w:date="2025-01-23T13:39:00Z" w16du:dateUtc="2025-01-23T13:39:00Z"/>
                <w:rFonts w:cs="Arial"/>
                <w:i/>
                <w:strike/>
                <w:rPrChange w:id="3566" w:author="jonathan pritchard" w:date="2024-10-23T10:00:00Z" w16du:dateUtc="2024-10-23T09:00:00Z">
                  <w:rPr>
                    <w:del w:id="3567" w:author="jonathan pritchard" w:date="2025-01-23T13:39:00Z" w16du:dateUtc="2025-01-23T13:39:00Z"/>
                    <w:rFonts w:cs="Arial"/>
                    <w:i/>
                  </w:rPr>
                </w:rPrChange>
              </w:rPr>
            </w:pPr>
            <w:del w:id="3568" w:author="jonathan pritchard" w:date="2025-01-23T13:39:00Z" w16du:dateUtc="2025-01-23T13:39:00Z">
              <w:r w:rsidRPr="0099359B" w:rsidDel="006E73FA">
                <w:rPr>
                  <w:rFonts w:cs="Arial"/>
                  <w:i/>
                  <w:strike/>
                  <w:rPrChange w:id="3569" w:author="jonathan pritchard" w:date="2024-10-23T10:00:00Z" w16du:dateUtc="2024-10-23T09:00:00Z">
                    <w:rPr>
                      <w:rFonts w:cs="Arial"/>
                      <w:i/>
                    </w:rPr>
                  </w:rPrChange>
                </w:rPr>
                <w:delText>This test verifies that the ECDIS is capable of displaying multiple datasets using interoperability catalogues installed.</w:delText>
              </w:r>
            </w:del>
          </w:p>
          <w:p w14:paraId="01F5D352" w14:textId="2897E80E" w:rsidR="006C7785" w:rsidRPr="0099359B" w:rsidDel="006E73FA" w:rsidRDefault="006C7785" w:rsidP="00380FCD">
            <w:pPr>
              <w:rPr>
                <w:del w:id="3570" w:author="jonathan pritchard" w:date="2025-01-23T13:39:00Z" w16du:dateUtc="2025-01-23T13:39:00Z"/>
                <w:rFonts w:cs="Arial"/>
                <w:i/>
                <w:strike/>
                <w:rPrChange w:id="3571" w:author="jonathan pritchard" w:date="2024-10-23T10:00:00Z" w16du:dateUtc="2024-10-23T09:00:00Z">
                  <w:rPr>
                    <w:del w:id="3572" w:author="jonathan pritchard" w:date="2025-01-23T13:39:00Z" w16du:dateUtc="2025-01-23T13:39:00Z"/>
                    <w:rFonts w:cs="Arial"/>
                    <w:i/>
                  </w:rPr>
                </w:rPrChange>
              </w:rPr>
            </w:pPr>
          </w:p>
        </w:tc>
      </w:tr>
      <w:tr w:rsidR="006C7785" w:rsidRPr="0099359B" w:rsidDel="006E73FA" w14:paraId="64B59E14" w14:textId="190F99A0" w:rsidTr="00380FCD">
        <w:trPr>
          <w:tblHeader/>
          <w:del w:id="3573" w:author="jonathan pritchard" w:date="2025-01-23T13:39:00Z"/>
        </w:trPr>
        <w:tc>
          <w:tcPr>
            <w:tcW w:w="9526" w:type="dxa"/>
            <w:gridSpan w:val="4"/>
            <w:shd w:val="clear" w:color="auto" w:fill="CCFFCC"/>
            <w:vAlign w:val="center"/>
          </w:tcPr>
          <w:p w14:paraId="1C041C12" w14:textId="63218C48" w:rsidR="006C7785" w:rsidRPr="0099359B" w:rsidDel="006E73FA" w:rsidRDefault="006C7785" w:rsidP="00380FCD">
            <w:pPr>
              <w:rPr>
                <w:del w:id="3574" w:author="jonathan pritchard" w:date="2025-01-23T13:39:00Z" w16du:dateUtc="2025-01-23T13:39:00Z"/>
                <w:rFonts w:cs="Arial"/>
                <w:strike/>
                <w:rPrChange w:id="3575" w:author="jonathan pritchard" w:date="2024-10-23T10:00:00Z" w16du:dateUtc="2024-10-23T09:00:00Z">
                  <w:rPr>
                    <w:del w:id="3576" w:author="jonathan pritchard" w:date="2025-01-23T13:39:00Z" w16du:dateUtc="2025-01-23T13:39:00Z"/>
                    <w:rFonts w:cs="Arial"/>
                  </w:rPr>
                </w:rPrChange>
              </w:rPr>
            </w:pPr>
            <w:del w:id="3577" w:author="jonathan pritchard" w:date="2025-01-23T13:39:00Z" w16du:dateUtc="2025-01-23T13:39:00Z">
              <w:r w:rsidRPr="0099359B" w:rsidDel="006E73FA">
                <w:rPr>
                  <w:rFonts w:cs="Arial"/>
                  <w:b/>
                  <w:strike/>
                  <w:rPrChange w:id="3578" w:author="jonathan pritchard" w:date="2024-10-23T10:00:00Z" w16du:dateUtc="2024-10-23T09:00:00Z">
                    <w:rPr>
                      <w:rFonts w:cs="Arial"/>
                      <w:b/>
                    </w:rPr>
                  </w:rPrChange>
                </w:rPr>
                <w:delText>Setup</w:delText>
              </w:r>
            </w:del>
          </w:p>
        </w:tc>
      </w:tr>
      <w:tr w:rsidR="006C7785" w:rsidRPr="0099359B" w:rsidDel="006E73FA" w14:paraId="33F7925F" w14:textId="4E266206" w:rsidTr="00380FCD">
        <w:trPr>
          <w:tblHeader/>
          <w:del w:id="3579" w:author="jonathan pritchard" w:date="2025-01-23T13:39:00Z"/>
        </w:trPr>
        <w:tc>
          <w:tcPr>
            <w:tcW w:w="9526" w:type="dxa"/>
            <w:gridSpan w:val="4"/>
            <w:vAlign w:val="center"/>
          </w:tcPr>
          <w:p w14:paraId="267E404E" w14:textId="06853F15" w:rsidR="006C7785" w:rsidRPr="0099359B" w:rsidDel="006E73FA" w:rsidRDefault="006C7785" w:rsidP="00380FCD">
            <w:pPr>
              <w:rPr>
                <w:del w:id="3580" w:author="jonathan pritchard" w:date="2025-01-23T13:39:00Z" w16du:dateUtc="2025-01-23T13:39:00Z"/>
                <w:rFonts w:cs="Arial"/>
                <w:i/>
                <w:strike/>
                <w:rPrChange w:id="3581" w:author="jonathan pritchard" w:date="2024-10-23T10:00:00Z" w16du:dateUtc="2024-10-23T09:00:00Z">
                  <w:rPr>
                    <w:del w:id="3582" w:author="jonathan pritchard" w:date="2025-01-23T13:39:00Z" w16du:dateUtc="2025-01-23T13:39:00Z"/>
                    <w:rFonts w:cs="Arial"/>
                    <w:i/>
                  </w:rPr>
                </w:rPrChange>
              </w:rPr>
            </w:pPr>
          </w:p>
          <w:p w14:paraId="5475BE69" w14:textId="69A41A14" w:rsidR="006C7785" w:rsidRPr="0099359B" w:rsidDel="006E73FA" w:rsidRDefault="006C7785" w:rsidP="00380FCD">
            <w:pPr>
              <w:rPr>
                <w:del w:id="3583" w:author="jonathan pritchard" w:date="2025-01-23T13:39:00Z" w16du:dateUtc="2025-01-23T13:39:00Z"/>
                <w:rFonts w:cs="Arial"/>
                <w:i/>
                <w:strike/>
                <w:rPrChange w:id="3584" w:author="jonathan pritchard" w:date="2024-10-23T10:00:00Z" w16du:dateUtc="2024-10-23T09:00:00Z">
                  <w:rPr>
                    <w:del w:id="3585" w:author="jonathan pritchard" w:date="2025-01-23T13:39:00Z" w16du:dateUtc="2025-01-23T13:39:00Z"/>
                    <w:rFonts w:cs="Arial"/>
                    <w:i/>
                  </w:rPr>
                </w:rPrChange>
              </w:rPr>
            </w:pPr>
            <w:del w:id="3586" w:author="jonathan pritchard" w:date="2025-01-23T13:39:00Z" w16du:dateUtc="2025-01-23T13:39:00Z">
              <w:r w:rsidRPr="0099359B" w:rsidDel="006E73FA">
                <w:rPr>
                  <w:rFonts w:cs="Arial"/>
                  <w:i/>
                  <w:strike/>
                  <w:rPrChange w:id="3587" w:author="jonathan pritchard" w:date="2024-10-23T10:00:00Z" w16du:dateUtc="2024-10-23T09:00:00Z">
                    <w:rPr>
                      <w:rFonts w:cs="Arial"/>
                      <w:i/>
                    </w:rPr>
                  </w:rPrChange>
                </w:rPr>
                <w:delText xml:space="preserve">Load exchange set </w:delText>
              </w:r>
              <w:r w:rsidRPr="0099359B" w:rsidDel="006E73FA">
                <w:rPr>
                  <w:rFonts w:cs="Arial"/>
                  <w:b/>
                  <w:bCs/>
                  <w:i/>
                  <w:strike/>
                  <w:rPrChange w:id="3588" w:author="jonathan pritchard" w:date="2024-10-23T10:00:00Z" w16du:dateUtc="2024-10-23T09:00:00Z">
                    <w:rPr>
                      <w:rFonts w:cs="Arial"/>
                      <w:b/>
                      <w:bCs/>
                      <w:i/>
                    </w:rPr>
                  </w:rPrChange>
                </w:rPr>
                <w:delText xml:space="preserve">InitialPowerUp </w:delText>
              </w:r>
              <w:r w:rsidRPr="0099359B" w:rsidDel="006E73FA">
                <w:rPr>
                  <w:rFonts w:cs="Arial"/>
                  <w:i/>
                  <w:strike/>
                  <w:rPrChange w:id="3589" w:author="jonathan pritchard" w:date="2024-10-23T10:00:00Z" w16du:dateUtc="2024-10-23T09:00:00Z">
                    <w:rPr>
                      <w:rFonts w:cs="Arial"/>
                      <w:i/>
                    </w:rPr>
                  </w:rPrChange>
                </w:rPr>
                <w:delText>with the following settings:</w:delText>
              </w:r>
            </w:del>
          </w:p>
          <w:p w14:paraId="4416A653" w14:textId="57896CF9" w:rsidR="006C7785" w:rsidRPr="0099359B" w:rsidDel="006E73FA" w:rsidRDefault="006C7785" w:rsidP="00380FCD">
            <w:pPr>
              <w:rPr>
                <w:del w:id="3590" w:author="jonathan pritchard" w:date="2025-01-23T13:39:00Z" w16du:dateUtc="2025-01-23T13:39:00Z"/>
                <w:rFonts w:cs="Arial"/>
                <w:i/>
                <w:strike/>
                <w:rPrChange w:id="3591" w:author="jonathan pritchard" w:date="2024-10-23T10:00:00Z" w16du:dateUtc="2024-10-23T09:00:00Z">
                  <w:rPr>
                    <w:del w:id="3592" w:author="jonathan pritchard" w:date="2025-01-23T13:39:00Z" w16du:dateUtc="2025-01-23T13:39:00Z"/>
                    <w:rFonts w:cs="Arial"/>
                    <w:i/>
                  </w:rPr>
                </w:rPrChange>
              </w:rPr>
            </w:pPr>
          </w:p>
        </w:tc>
      </w:tr>
      <w:tr w:rsidR="006C7785" w:rsidRPr="0099359B" w:rsidDel="006E73FA" w14:paraId="7C526380" w14:textId="017EBF88" w:rsidTr="00380FCD">
        <w:trPr>
          <w:tblHeader/>
          <w:del w:id="3593" w:author="jonathan pritchard" w:date="2025-01-23T13:39:00Z"/>
        </w:trPr>
        <w:tc>
          <w:tcPr>
            <w:tcW w:w="9526" w:type="dxa"/>
            <w:gridSpan w:val="4"/>
            <w:shd w:val="clear" w:color="auto" w:fill="CCFFCC"/>
            <w:vAlign w:val="center"/>
          </w:tcPr>
          <w:p w14:paraId="3BB726A5" w14:textId="4C8766C7" w:rsidR="006C7785" w:rsidRPr="0099359B" w:rsidDel="006E73FA" w:rsidRDefault="006C7785" w:rsidP="00380FCD">
            <w:pPr>
              <w:rPr>
                <w:del w:id="3594" w:author="jonathan pritchard" w:date="2025-01-23T13:39:00Z" w16du:dateUtc="2025-01-23T13:39:00Z"/>
                <w:rFonts w:cs="Arial"/>
                <w:strike/>
                <w:rPrChange w:id="3595" w:author="jonathan pritchard" w:date="2024-10-23T10:00:00Z" w16du:dateUtc="2024-10-23T09:00:00Z">
                  <w:rPr>
                    <w:del w:id="3596" w:author="jonathan pritchard" w:date="2025-01-23T13:39:00Z" w16du:dateUtc="2025-01-23T13:39:00Z"/>
                    <w:rFonts w:cs="Arial"/>
                  </w:rPr>
                </w:rPrChange>
              </w:rPr>
            </w:pPr>
            <w:del w:id="3597" w:author="jonathan pritchard" w:date="2025-01-23T13:39:00Z" w16du:dateUtc="2025-01-23T13:39:00Z">
              <w:r w:rsidRPr="0099359B" w:rsidDel="006E73FA">
                <w:rPr>
                  <w:rFonts w:cs="Arial"/>
                  <w:b/>
                  <w:strike/>
                  <w:rPrChange w:id="3598" w:author="jonathan pritchard" w:date="2024-10-23T10:00:00Z" w16du:dateUtc="2024-10-23T09:00:00Z">
                    <w:rPr>
                      <w:rFonts w:cs="Arial"/>
                      <w:b/>
                    </w:rPr>
                  </w:rPrChange>
                </w:rPr>
                <w:delText>Action</w:delText>
              </w:r>
            </w:del>
          </w:p>
        </w:tc>
      </w:tr>
      <w:tr w:rsidR="006C7785" w:rsidRPr="0099359B" w:rsidDel="006E73FA" w14:paraId="05037FE8" w14:textId="6DDB4172" w:rsidTr="00380FCD">
        <w:trPr>
          <w:tblHeader/>
          <w:del w:id="3599" w:author="jonathan pritchard" w:date="2025-01-23T13:39:00Z"/>
        </w:trPr>
        <w:tc>
          <w:tcPr>
            <w:tcW w:w="9526" w:type="dxa"/>
            <w:gridSpan w:val="4"/>
            <w:vAlign w:val="center"/>
          </w:tcPr>
          <w:p w14:paraId="7FC0245A" w14:textId="768672B5" w:rsidR="006C7785" w:rsidRPr="0099359B" w:rsidDel="006E73FA" w:rsidRDefault="006C7785" w:rsidP="00380FCD">
            <w:pPr>
              <w:rPr>
                <w:del w:id="3600" w:author="jonathan pritchard" w:date="2025-01-23T13:39:00Z" w16du:dateUtc="2025-01-23T13:39:00Z"/>
                <w:rFonts w:cs="Arial"/>
                <w:i/>
                <w:strike/>
                <w:rPrChange w:id="3601" w:author="jonathan pritchard" w:date="2024-10-23T10:00:00Z" w16du:dateUtc="2024-10-23T09:00:00Z">
                  <w:rPr>
                    <w:del w:id="3602" w:author="jonathan pritchard" w:date="2025-01-23T13:39:00Z" w16du:dateUtc="2025-01-23T13:39:00Z"/>
                    <w:rFonts w:cs="Arial"/>
                    <w:i/>
                  </w:rPr>
                </w:rPrChange>
              </w:rPr>
            </w:pPr>
          </w:p>
          <w:p w14:paraId="093F7E78" w14:textId="1EEB93B3" w:rsidR="006C7785" w:rsidRPr="0099359B" w:rsidDel="006E73FA" w:rsidRDefault="006C7785" w:rsidP="00380FCD">
            <w:pPr>
              <w:rPr>
                <w:del w:id="3603" w:author="jonathan pritchard" w:date="2025-01-23T13:39:00Z" w16du:dateUtc="2025-01-23T13:39:00Z"/>
                <w:rFonts w:cs="Arial"/>
                <w:i/>
                <w:strike/>
                <w:rPrChange w:id="3604" w:author="jonathan pritchard" w:date="2024-10-23T10:00:00Z" w16du:dateUtc="2024-10-23T09:00:00Z">
                  <w:rPr>
                    <w:del w:id="3605" w:author="jonathan pritchard" w:date="2025-01-23T13:39:00Z" w16du:dateUtc="2025-01-23T13:39:00Z"/>
                    <w:rFonts w:cs="Arial"/>
                    <w:i/>
                  </w:rPr>
                </w:rPrChange>
              </w:rPr>
            </w:pPr>
          </w:p>
          <w:p w14:paraId="63E3791D" w14:textId="39E810FA" w:rsidR="006C7785" w:rsidRPr="0099359B" w:rsidDel="006E73FA" w:rsidRDefault="006C7785" w:rsidP="00380FCD">
            <w:pPr>
              <w:rPr>
                <w:del w:id="3606" w:author="jonathan pritchard" w:date="2025-01-23T13:39:00Z" w16du:dateUtc="2025-01-23T13:39:00Z"/>
                <w:rFonts w:cs="Arial"/>
                <w:i/>
                <w:strike/>
                <w:rPrChange w:id="3607" w:author="jonathan pritchard" w:date="2024-10-23T10:00:00Z" w16du:dateUtc="2024-10-23T09:00:00Z">
                  <w:rPr>
                    <w:del w:id="3608" w:author="jonathan pritchard" w:date="2025-01-23T13:39:00Z" w16du:dateUtc="2025-01-23T13:39:00Z"/>
                    <w:rFonts w:cs="Arial"/>
                    <w:i/>
                  </w:rPr>
                </w:rPrChange>
              </w:rPr>
            </w:pPr>
            <w:del w:id="3609" w:author="jonathan pritchard" w:date="2025-01-23T13:39:00Z" w16du:dateUtc="2025-01-23T13:39:00Z">
              <w:r w:rsidRPr="0099359B" w:rsidDel="006E73FA">
                <w:rPr>
                  <w:rFonts w:cs="Arial"/>
                  <w:i/>
                  <w:strike/>
                  <w:rPrChange w:id="3610" w:author="jonathan pritchard" w:date="2024-10-23T10:00:00Z" w16du:dateUtc="2024-10-23T09:00:00Z">
                    <w:rPr>
                      <w:rFonts w:cs="Arial"/>
                      <w:i/>
                    </w:rPr>
                  </w:rPrChange>
                </w:rPr>
                <w:delText>(A) Set Interoperability Level to 1.</w:delText>
              </w:r>
            </w:del>
          </w:p>
          <w:p w14:paraId="28AA3E3B" w14:textId="3790F8DA" w:rsidR="006C7785" w:rsidRPr="0099359B" w:rsidDel="006E73FA" w:rsidRDefault="006C7785" w:rsidP="00380FCD">
            <w:pPr>
              <w:rPr>
                <w:del w:id="3611" w:author="jonathan pritchard" w:date="2025-01-23T13:39:00Z" w16du:dateUtc="2025-01-23T13:39:00Z"/>
                <w:rFonts w:cs="Arial"/>
                <w:i/>
                <w:strike/>
                <w:rPrChange w:id="3612" w:author="jonathan pritchard" w:date="2024-10-23T10:00:00Z" w16du:dateUtc="2024-10-23T09:00:00Z">
                  <w:rPr>
                    <w:del w:id="3613" w:author="jonathan pritchard" w:date="2025-01-23T13:39:00Z" w16du:dateUtc="2025-01-23T13:39:00Z"/>
                    <w:rFonts w:cs="Arial"/>
                    <w:i/>
                  </w:rPr>
                </w:rPrChange>
              </w:rPr>
            </w:pPr>
            <w:del w:id="3614" w:author="jonathan pritchard" w:date="2025-01-23T13:39:00Z" w16du:dateUtc="2025-01-23T13:39:00Z">
              <w:r w:rsidRPr="0099359B" w:rsidDel="006E73FA">
                <w:rPr>
                  <w:rFonts w:cs="Arial"/>
                  <w:i/>
                  <w:strike/>
                  <w:rPrChange w:id="3615" w:author="jonathan pritchard" w:date="2024-10-23T10:00:00Z" w16du:dateUtc="2024-10-23T09:00:00Z">
                    <w:rPr>
                      <w:rFonts w:cs="Arial"/>
                      <w:i/>
                    </w:rPr>
                  </w:rPrChange>
                </w:rPr>
                <w:delText xml:space="preserve">(B) Set Interoperability Level to 2 with Predefined Display Combination = </w:delText>
              </w:r>
              <w:r w:rsidRPr="0099359B" w:rsidDel="006E73FA">
                <w:rPr>
                  <w:rFonts w:cs="Arial"/>
                  <w:i/>
                  <w:strike/>
                  <w:highlight w:val="yellow"/>
                  <w:rPrChange w:id="3616" w:author="jonathan pritchard" w:date="2024-10-23T10:00:00Z" w16du:dateUtc="2024-10-23T09:00:00Z">
                    <w:rPr>
                      <w:rFonts w:cs="Arial"/>
                      <w:i/>
                      <w:highlight w:val="yellow"/>
                    </w:rPr>
                  </w:rPrChange>
                </w:rPr>
                <w:delText>???</w:delText>
              </w:r>
            </w:del>
          </w:p>
          <w:p w14:paraId="2622181B" w14:textId="4FA7A7C0" w:rsidR="006C7785" w:rsidRPr="0099359B" w:rsidDel="006E73FA" w:rsidRDefault="006C7785" w:rsidP="00380FCD">
            <w:pPr>
              <w:rPr>
                <w:del w:id="3617" w:author="jonathan pritchard" w:date="2025-01-23T13:39:00Z" w16du:dateUtc="2025-01-23T13:39:00Z"/>
                <w:rFonts w:cs="Arial"/>
                <w:i/>
                <w:strike/>
                <w:rPrChange w:id="3618" w:author="jonathan pritchard" w:date="2024-10-23T10:00:00Z" w16du:dateUtc="2024-10-23T09:00:00Z">
                  <w:rPr>
                    <w:del w:id="3619" w:author="jonathan pritchard" w:date="2025-01-23T13:39:00Z" w16du:dateUtc="2025-01-23T13:39:00Z"/>
                    <w:rFonts w:cs="Arial"/>
                    <w:i/>
                  </w:rPr>
                </w:rPrChange>
              </w:rPr>
            </w:pPr>
          </w:p>
        </w:tc>
      </w:tr>
      <w:tr w:rsidR="006C7785" w:rsidRPr="0099359B" w:rsidDel="006E73FA" w14:paraId="4AB6AB9E" w14:textId="49D26FD0" w:rsidTr="00380FCD">
        <w:trPr>
          <w:tblHeader/>
          <w:del w:id="3620" w:author="jonathan pritchard" w:date="2025-01-23T13:39:00Z"/>
        </w:trPr>
        <w:tc>
          <w:tcPr>
            <w:tcW w:w="9526" w:type="dxa"/>
            <w:gridSpan w:val="4"/>
            <w:shd w:val="clear" w:color="auto" w:fill="CCFFCC"/>
            <w:vAlign w:val="center"/>
          </w:tcPr>
          <w:p w14:paraId="724E8E51" w14:textId="092E21C6" w:rsidR="006C7785" w:rsidRPr="0099359B" w:rsidDel="006E73FA" w:rsidRDefault="006C7785" w:rsidP="00380FCD">
            <w:pPr>
              <w:rPr>
                <w:del w:id="3621" w:author="jonathan pritchard" w:date="2025-01-23T13:39:00Z" w16du:dateUtc="2025-01-23T13:39:00Z"/>
                <w:rFonts w:cs="Arial"/>
                <w:strike/>
                <w:rPrChange w:id="3622" w:author="jonathan pritchard" w:date="2024-10-23T10:00:00Z" w16du:dateUtc="2024-10-23T09:00:00Z">
                  <w:rPr>
                    <w:del w:id="3623" w:author="jonathan pritchard" w:date="2025-01-23T13:39:00Z" w16du:dateUtc="2025-01-23T13:39:00Z"/>
                    <w:rFonts w:cs="Arial"/>
                  </w:rPr>
                </w:rPrChange>
              </w:rPr>
            </w:pPr>
            <w:del w:id="3624" w:author="jonathan pritchard" w:date="2025-01-23T13:39:00Z" w16du:dateUtc="2025-01-23T13:39:00Z">
              <w:r w:rsidRPr="0099359B" w:rsidDel="006E73FA">
                <w:rPr>
                  <w:rFonts w:cs="Arial"/>
                  <w:b/>
                  <w:strike/>
                  <w:rPrChange w:id="3625" w:author="jonathan pritchard" w:date="2024-10-23T10:00:00Z" w16du:dateUtc="2024-10-23T09:00:00Z">
                    <w:rPr>
                      <w:rFonts w:cs="Arial"/>
                      <w:b/>
                    </w:rPr>
                  </w:rPrChange>
                </w:rPr>
                <w:delText>Results</w:delText>
              </w:r>
            </w:del>
          </w:p>
        </w:tc>
      </w:tr>
      <w:tr w:rsidR="006C7785" w:rsidRPr="0099359B" w:rsidDel="006E73FA" w14:paraId="548CCA1E" w14:textId="3025E35D" w:rsidTr="00380FCD">
        <w:trPr>
          <w:tblHeader/>
          <w:del w:id="3626" w:author="jonathan pritchard" w:date="2025-01-23T13:39:00Z"/>
        </w:trPr>
        <w:tc>
          <w:tcPr>
            <w:tcW w:w="9526" w:type="dxa"/>
            <w:gridSpan w:val="4"/>
            <w:vAlign w:val="center"/>
          </w:tcPr>
          <w:p w14:paraId="5CE29F58" w14:textId="291851F6" w:rsidR="006C7785" w:rsidRPr="0099359B" w:rsidDel="006E73FA" w:rsidRDefault="006C7785" w:rsidP="00380FCD">
            <w:pPr>
              <w:rPr>
                <w:del w:id="3627" w:author="jonathan pritchard" w:date="2025-01-23T13:39:00Z" w16du:dateUtc="2025-01-23T13:39:00Z"/>
                <w:rFonts w:cs="Arial"/>
                <w:i/>
                <w:iCs/>
                <w:strike/>
                <w:position w:val="-1"/>
                <w:lang w:val="en-US"/>
                <w:rPrChange w:id="3628" w:author="jonathan pritchard" w:date="2024-10-23T10:00:00Z" w16du:dateUtc="2024-10-23T09:00:00Z">
                  <w:rPr>
                    <w:del w:id="3629" w:author="jonathan pritchard" w:date="2025-01-23T13:39:00Z" w16du:dateUtc="2025-01-23T13:39:00Z"/>
                    <w:rFonts w:cs="Arial"/>
                    <w:i/>
                    <w:iCs/>
                    <w:position w:val="-1"/>
                    <w:lang w:val="en-US"/>
                  </w:rPr>
                </w:rPrChange>
              </w:rPr>
            </w:pPr>
          </w:p>
          <w:p w14:paraId="7D07CFBA" w14:textId="7F676E25" w:rsidR="006C7785" w:rsidRPr="0099359B" w:rsidDel="006E73FA" w:rsidRDefault="006C7785" w:rsidP="00380FCD">
            <w:pPr>
              <w:rPr>
                <w:del w:id="3630" w:author="jonathan pritchard" w:date="2025-01-23T13:39:00Z" w16du:dateUtc="2025-01-23T13:39:00Z"/>
                <w:rFonts w:cs="Arial"/>
                <w:i/>
                <w:iCs/>
                <w:strike/>
                <w:position w:val="-1"/>
                <w:lang w:val="en-US"/>
                <w:rPrChange w:id="3631" w:author="jonathan pritchard" w:date="2024-10-23T10:00:00Z" w16du:dateUtc="2024-10-23T09:00:00Z">
                  <w:rPr>
                    <w:del w:id="3632" w:author="jonathan pritchard" w:date="2025-01-23T13:39:00Z" w16du:dateUtc="2025-01-23T13:39:00Z"/>
                    <w:rFonts w:cs="Arial"/>
                    <w:i/>
                    <w:iCs/>
                    <w:position w:val="-1"/>
                    <w:lang w:val="en-US"/>
                  </w:rPr>
                </w:rPrChange>
              </w:rPr>
            </w:pPr>
            <w:del w:id="3633" w:author="jonathan pritchard" w:date="2025-01-23T13:39:00Z" w16du:dateUtc="2025-01-23T13:39:00Z">
              <w:r w:rsidRPr="0099359B" w:rsidDel="006E73FA">
                <w:rPr>
                  <w:rFonts w:cs="Arial"/>
                  <w:i/>
                  <w:iCs/>
                  <w:strike/>
                  <w:position w:val="-1"/>
                  <w:lang w:val="en-US"/>
                  <w:rPrChange w:id="3634" w:author="jonathan pritchard" w:date="2024-10-23T10:00:00Z" w16du:dateUtc="2024-10-23T09:00:00Z">
                    <w:rPr>
                      <w:rFonts w:cs="Arial"/>
                      <w:i/>
                      <w:iCs/>
                      <w:position w:val="-1"/>
                      <w:lang w:val="en-US"/>
                    </w:rPr>
                  </w:rPrChange>
                </w:rPr>
                <w:delText>Verify the user is informed of the operation of the interoperability mechanism at level 2 (feature substitution)</w:delText>
              </w:r>
            </w:del>
          </w:p>
          <w:p w14:paraId="2FB90DD4" w14:textId="3DF97C2D" w:rsidR="006C7785" w:rsidRPr="0099359B" w:rsidDel="006E73FA" w:rsidRDefault="006C7785" w:rsidP="00380FCD">
            <w:pPr>
              <w:rPr>
                <w:del w:id="3635" w:author="jonathan pritchard" w:date="2025-01-23T13:39:00Z" w16du:dateUtc="2025-01-23T13:39:00Z"/>
                <w:rFonts w:cs="Arial"/>
                <w:i/>
                <w:iCs/>
                <w:strike/>
                <w:position w:val="-1"/>
                <w:lang w:val="en-US"/>
                <w:rPrChange w:id="3636" w:author="jonathan pritchard" w:date="2024-10-23T10:00:00Z" w16du:dateUtc="2024-10-23T09:00:00Z">
                  <w:rPr>
                    <w:del w:id="3637" w:author="jonathan pritchard" w:date="2025-01-23T13:39:00Z" w16du:dateUtc="2025-01-23T13:39:00Z"/>
                    <w:rFonts w:cs="Arial"/>
                    <w:i/>
                    <w:iCs/>
                    <w:position w:val="-1"/>
                    <w:lang w:val="en-US"/>
                  </w:rPr>
                </w:rPrChange>
              </w:rPr>
            </w:pPr>
          </w:p>
          <w:p w14:paraId="69545036" w14:textId="7C1EA0CD" w:rsidR="006C7785" w:rsidRPr="0099359B" w:rsidDel="006E73FA" w:rsidRDefault="006C7785" w:rsidP="00380FCD">
            <w:pPr>
              <w:rPr>
                <w:del w:id="3638" w:author="jonathan pritchard" w:date="2025-01-23T13:39:00Z" w16du:dateUtc="2025-01-23T13:39:00Z"/>
                <w:rFonts w:cs="Arial"/>
                <w:i/>
                <w:iCs/>
                <w:strike/>
                <w:position w:val="-1"/>
                <w:lang w:val="en-US"/>
                <w:rPrChange w:id="3639" w:author="jonathan pritchard" w:date="2024-10-23T10:00:00Z" w16du:dateUtc="2024-10-23T09:00:00Z">
                  <w:rPr>
                    <w:del w:id="3640" w:author="jonathan pritchard" w:date="2025-01-23T13:39:00Z" w16du:dateUtc="2025-01-23T13:39:00Z"/>
                    <w:rFonts w:cs="Arial"/>
                    <w:i/>
                    <w:iCs/>
                    <w:position w:val="-1"/>
                    <w:lang w:val="en-US"/>
                  </w:rPr>
                </w:rPrChange>
              </w:rPr>
            </w:pPr>
            <w:del w:id="3641" w:author="jonathan pritchard" w:date="2025-01-23T13:39:00Z" w16du:dateUtc="2025-01-23T13:39:00Z">
              <w:r w:rsidRPr="0099359B" w:rsidDel="006E73FA">
                <w:rPr>
                  <w:rFonts w:cs="Arial"/>
                  <w:i/>
                  <w:iCs/>
                  <w:strike/>
                  <w:position w:val="-1"/>
                  <w:lang w:val="en-US"/>
                  <w:rPrChange w:id="3642" w:author="jonathan pritchard" w:date="2024-10-23T10:00:00Z" w16du:dateUtc="2024-10-23T09:00:00Z">
                    <w:rPr>
                      <w:rFonts w:cs="Arial"/>
                      <w:i/>
                      <w:iCs/>
                      <w:position w:val="-1"/>
                      <w:lang w:val="en-US"/>
                    </w:rPr>
                  </w:rPrChange>
                </w:rPr>
                <w:delText>Verify portrayal according to the following images testing with settings (A) and (B) respectively:</w:delText>
              </w:r>
            </w:del>
          </w:p>
          <w:p w14:paraId="62960B6B" w14:textId="3E0BBFE0" w:rsidR="006C7785" w:rsidRPr="0099359B" w:rsidDel="006E73FA" w:rsidRDefault="006C7785" w:rsidP="00380FCD">
            <w:pPr>
              <w:rPr>
                <w:del w:id="3643" w:author="jonathan pritchard" w:date="2025-01-23T13:39:00Z" w16du:dateUtc="2025-01-23T13:39:00Z"/>
                <w:rFonts w:cs="Arial"/>
                <w:i/>
                <w:iCs/>
                <w:strike/>
                <w:position w:val="-1"/>
                <w:lang w:val="en-US"/>
                <w:rPrChange w:id="3644" w:author="jonathan pritchard" w:date="2024-10-23T10:00:00Z" w16du:dateUtc="2024-10-23T09:00:00Z">
                  <w:rPr>
                    <w:del w:id="3645" w:author="jonathan pritchard" w:date="2025-01-23T13:39:00Z" w16du:dateUtc="2025-01-23T13:39:00Z"/>
                    <w:rFonts w:cs="Arial"/>
                    <w:i/>
                    <w:iCs/>
                    <w:position w:val="-1"/>
                    <w:lang w:val="en-US"/>
                  </w:rPr>
                </w:rPrChange>
              </w:rPr>
            </w:pPr>
          </w:p>
          <w:p w14:paraId="314105FA" w14:textId="41217BE6" w:rsidR="006C7785" w:rsidRPr="0099359B" w:rsidDel="006E73FA" w:rsidRDefault="006C7785" w:rsidP="00380FCD">
            <w:pPr>
              <w:rPr>
                <w:del w:id="3646" w:author="jonathan pritchard" w:date="2025-01-23T13:39:00Z" w16du:dateUtc="2025-01-23T13:39:00Z"/>
                <w:rFonts w:cs="Arial"/>
                <w:b/>
                <w:bCs/>
                <w:i/>
                <w:iCs/>
                <w:strike/>
                <w:position w:val="-1"/>
                <w:lang w:val="en-US"/>
                <w:rPrChange w:id="3647" w:author="jonathan pritchard" w:date="2024-10-23T10:00:00Z" w16du:dateUtc="2024-10-23T09:00:00Z">
                  <w:rPr>
                    <w:del w:id="3648" w:author="jonathan pritchard" w:date="2025-01-23T13:39:00Z" w16du:dateUtc="2025-01-23T13:39:00Z"/>
                    <w:rFonts w:cs="Arial"/>
                    <w:b/>
                    <w:bCs/>
                    <w:i/>
                    <w:iCs/>
                    <w:position w:val="-1"/>
                    <w:lang w:val="en-US"/>
                  </w:rPr>
                </w:rPrChange>
              </w:rPr>
            </w:pPr>
            <w:del w:id="3649" w:author="jonathan pritchard" w:date="2025-01-23T13:39:00Z" w16du:dateUtc="2025-01-23T13:39:00Z">
              <w:r w:rsidRPr="0099359B" w:rsidDel="006E73FA">
                <w:rPr>
                  <w:rFonts w:cs="Arial"/>
                  <w:b/>
                  <w:bCs/>
                  <w:i/>
                  <w:iCs/>
                  <w:strike/>
                  <w:position w:val="-1"/>
                  <w:lang w:val="en-US"/>
                  <w:rPrChange w:id="3650" w:author="jonathan pritchard" w:date="2024-10-23T10:00:00Z" w16du:dateUtc="2024-10-23T09:00:00Z">
                    <w:rPr>
                      <w:rFonts w:cs="Arial"/>
                      <w:b/>
                      <w:bCs/>
                      <w:i/>
                      <w:iCs/>
                      <w:position w:val="-1"/>
                      <w:lang w:val="en-US"/>
                    </w:rPr>
                  </w:rPrChange>
                </w:rPr>
                <w:delText>[IMG – IC Level 2 Portrayal required:]</w:delText>
              </w:r>
            </w:del>
          </w:p>
          <w:p w14:paraId="268F1632" w14:textId="1E5757CD" w:rsidR="006C7785" w:rsidRPr="0099359B" w:rsidDel="006E73FA" w:rsidRDefault="006C7785" w:rsidP="00380FCD">
            <w:pPr>
              <w:rPr>
                <w:del w:id="3651" w:author="jonathan pritchard" w:date="2025-01-23T13:39:00Z" w16du:dateUtc="2025-01-23T13:39:00Z"/>
                <w:rFonts w:cs="Arial"/>
                <w:b/>
                <w:bCs/>
                <w:i/>
                <w:iCs/>
                <w:strike/>
                <w:position w:val="-1"/>
                <w:lang w:val="en-US"/>
                <w:rPrChange w:id="3652" w:author="jonathan pritchard" w:date="2024-10-23T10:00:00Z" w16du:dateUtc="2024-10-23T09:00:00Z">
                  <w:rPr>
                    <w:del w:id="3653" w:author="jonathan pritchard" w:date="2025-01-23T13:39:00Z" w16du:dateUtc="2025-01-23T13:39:00Z"/>
                    <w:rFonts w:cs="Arial"/>
                    <w:b/>
                    <w:bCs/>
                    <w:i/>
                    <w:iCs/>
                    <w:position w:val="-1"/>
                    <w:lang w:val="en-US"/>
                  </w:rPr>
                </w:rPrChange>
              </w:rPr>
            </w:pPr>
            <w:del w:id="3654" w:author="jonathan pritchard" w:date="2025-01-23T13:39:00Z" w16du:dateUtc="2025-01-23T13:39:00Z">
              <w:r w:rsidRPr="0099359B" w:rsidDel="006E73FA">
                <w:rPr>
                  <w:rFonts w:cs="Arial"/>
                  <w:b/>
                  <w:bCs/>
                  <w:i/>
                  <w:iCs/>
                  <w:strike/>
                  <w:position w:val="-1"/>
                  <w:lang w:val="en-US"/>
                  <w:rPrChange w:id="3655" w:author="jonathan pritchard" w:date="2024-10-23T10:00:00Z" w16du:dateUtc="2024-10-23T09:00:00Z">
                    <w:rPr>
                      <w:rFonts w:cs="Arial"/>
                      <w:b/>
                      <w:bCs/>
                      <w:i/>
                      <w:iCs/>
                      <w:position w:val="-1"/>
                      <w:lang w:val="en-US"/>
                    </w:rPr>
                  </w:rPrChange>
                </w:rPr>
                <w:delText>1. S-101/S-102/S-104</w:delText>
              </w:r>
            </w:del>
          </w:p>
          <w:p w14:paraId="5A5355DA" w14:textId="25144E04" w:rsidR="006C7785" w:rsidRPr="0099359B" w:rsidDel="006E73FA" w:rsidRDefault="006C7785" w:rsidP="00380FCD">
            <w:pPr>
              <w:rPr>
                <w:del w:id="3656" w:author="jonathan pritchard" w:date="2025-01-23T13:39:00Z" w16du:dateUtc="2025-01-23T13:39:00Z"/>
                <w:rFonts w:cs="Arial"/>
                <w:b/>
                <w:bCs/>
                <w:i/>
                <w:iCs/>
                <w:strike/>
                <w:position w:val="-1"/>
                <w:lang w:val="en-US"/>
                <w:rPrChange w:id="3657" w:author="jonathan pritchard" w:date="2024-10-23T10:00:00Z" w16du:dateUtc="2024-10-23T09:00:00Z">
                  <w:rPr>
                    <w:del w:id="3658" w:author="jonathan pritchard" w:date="2025-01-23T13:39:00Z" w16du:dateUtc="2025-01-23T13:39:00Z"/>
                    <w:rFonts w:cs="Arial"/>
                    <w:b/>
                    <w:bCs/>
                    <w:i/>
                    <w:iCs/>
                    <w:position w:val="-1"/>
                    <w:lang w:val="en-US"/>
                  </w:rPr>
                </w:rPrChange>
              </w:rPr>
            </w:pPr>
            <w:del w:id="3659" w:author="jonathan pritchard" w:date="2025-01-23T13:39:00Z" w16du:dateUtc="2025-01-23T13:39:00Z">
              <w:r w:rsidRPr="0099359B" w:rsidDel="006E73FA">
                <w:rPr>
                  <w:rFonts w:cs="Arial"/>
                  <w:b/>
                  <w:bCs/>
                  <w:i/>
                  <w:iCs/>
                  <w:strike/>
                  <w:position w:val="-1"/>
                  <w:lang w:val="en-US"/>
                  <w:rPrChange w:id="3660" w:author="jonathan pritchard" w:date="2024-10-23T10:00:00Z" w16du:dateUtc="2024-10-23T09:00:00Z">
                    <w:rPr>
                      <w:rFonts w:cs="Arial"/>
                      <w:b/>
                      <w:bCs/>
                      <w:i/>
                      <w:iCs/>
                      <w:position w:val="-1"/>
                      <w:lang w:val="en-US"/>
                    </w:rPr>
                  </w:rPrChange>
                </w:rPr>
                <w:delText>2. S-124/S-101</w:delText>
              </w:r>
            </w:del>
          </w:p>
          <w:p w14:paraId="4A11764B" w14:textId="3957E225" w:rsidR="006C7785" w:rsidRPr="0099359B" w:rsidDel="006E73FA" w:rsidRDefault="006C7785" w:rsidP="00380FCD">
            <w:pPr>
              <w:rPr>
                <w:del w:id="3661" w:author="jonathan pritchard" w:date="2025-01-23T13:39:00Z" w16du:dateUtc="2025-01-23T13:39:00Z"/>
                <w:rFonts w:cs="Arial"/>
                <w:b/>
                <w:bCs/>
                <w:i/>
                <w:iCs/>
                <w:strike/>
                <w:position w:val="-1"/>
                <w:lang w:val="en-US"/>
                <w:rPrChange w:id="3662" w:author="jonathan pritchard" w:date="2024-10-23T10:00:00Z" w16du:dateUtc="2024-10-23T09:00:00Z">
                  <w:rPr>
                    <w:del w:id="3663" w:author="jonathan pritchard" w:date="2025-01-23T13:39:00Z" w16du:dateUtc="2025-01-23T13:39:00Z"/>
                    <w:rFonts w:cs="Arial"/>
                    <w:b/>
                    <w:bCs/>
                    <w:i/>
                    <w:iCs/>
                    <w:position w:val="-1"/>
                    <w:lang w:val="en-US"/>
                  </w:rPr>
                </w:rPrChange>
              </w:rPr>
            </w:pPr>
            <w:del w:id="3664" w:author="jonathan pritchard" w:date="2025-01-23T13:39:00Z" w16du:dateUtc="2025-01-23T13:39:00Z">
              <w:r w:rsidRPr="0099359B" w:rsidDel="006E73FA">
                <w:rPr>
                  <w:rFonts w:cs="Arial"/>
                  <w:b/>
                  <w:bCs/>
                  <w:i/>
                  <w:iCs/>
                  <w:strike/>
                  <w:position w:val="-1"/>
                  <w:lang w:val="en-US"/>
                  <w:rPrChange w:id="3665" w:author="jonathan pritchard" w:date="2024-10-23T10:00:00Z" w16du:dateUtc="2024-10-23T09:00:00Z">
                    <w:rPr>
                      <w:rFonts w:cs="Arial"/>
                      <w:b/>
                      <w:bCs/>
                      <w:i/>
                      <w:iCs/>
                      <w:position w:val="-1"/>
                      <w:lang w:val="en-US"/>
                    </w:rPr>
                  </w:rPrChange>
                </w:rPr>
                <w:delText>3. S-129/S-101</w:delText>
              </w:r>
            </w:del>
          </w:p>
          <w:p w14:paraId="1AF3FCE1" w14:textId="7B8B77C9" w:rsidR="006C7785" w:rsidRPr="0099359B" w:rsidDel="006E73FA" w:rsidRDefault="006C7785" w:rsidP="00380FCD">
            <w:pPr>
              <w:rPr>
                <w:del w:id="3666" w:author="jonathan pritchard" w:date="2025-01-23T13:39:00Z" w16du:dateUtc="2025-01-23T13:39:00Z"/>
                <w:rFonts w:cs="Arial"/>
                <w:i/>
                <w:iCs/>
                <w:strike/>
                <w:position w:val="-1"/>
                <w:lang w:val="en-US"/>
                <w:rPrChange w:id="3667" w:author="jonathan pritchard" w:date="2024-10-23T10:00:00Z" w16du:dateUtc="2024-10-23T09:00:00Z">
                  <w:rPr>
                    <w:del w:id="3668" w:author="jonathan pritchard" w:date="2025-01-23T13:39:00Z" w16du:dateUtc="2025-01-23T13:39:00Z"/>
                    <w:rFonts w:cs="Arial"/>
                    <w:i/>
                    <w:iCs/>
                    <w:position w:val="-1"/>
                    <w:lang w:val="en-US"/>
                  </w:rPr>
                </w:rPrChange>
              </w:rPr>
            </w:pPr>
          </w:p>
          <w:p w14:paraId="1D391137" w14:textId="1E8A477E" w:rsidR="006C7785" w:rsidRPr="0099359B" w:rsidDel="006E73FA" w:rsidRDefault="006C7785" w:rsidP="00380FCD">
            <w:pPr>
              <w:rPr>
                <w:del w:id="3669" w:author="jonathan pritchard" w:date="2025-01-23T13:39:00Z" w16du:dateUtc="2025-01-23T13:39:00Z"/>
                <w:rFonts w:cs="Arial"/>
                <w:i/>
                <w:iCs/>
                <w:strike/>
                <w:position w:val="-1"/>
                <w:lang w:val="en-US"/>
                <w:rPrChange w:id="3670" w:author="jonathan pritchard" w:date="2024-10-23T10:00:00Z" w16du:dateUtc="2024-10-23T09:00:00Z">
                  <w:rPr>
                    <w:del w:id="3671" w:author="jonathan pritchard" w:date="2025-01-23T13:39:00Z" w16du:dateUtc="2025-01-23T13:39:00Z"/>
                    <w:rFonts w:cs="Arial"/>
                    <w:i/>
                    <w:iCs/>
                    <w:position w:val="-1"/>
                    <w:lang w:val="en-US"/>
                  </w:rPr>
                </w:rPrChange>
              </w:rPr>
            </w:pPr>
            <w:del w:id="3672" w:author="jonathan pritchard" w:date="2025-01-23T13:39:00Z" w16du:dateUtc="2025-01-23T13:39:00Z">
              <w:r w:rsidRPr="0099359B" w:rsidDel="006E73FA">
                <w:rPr>
                  <w:rFonts w:cs="Arial"/>
                  <w:i/>
                  <w:iCs/>
                  <w:strike/>
                  <w:position w:val="-1"/>
                  <w:lang w:val="en-US"/>
                  <w:rPrChange w:id="3673" w:author="jonathan pritchard" w:date="2024-10-23T10:00:00Z" w16du:dateUtc="2024-10-23T09:00:00Z">
                    <w:rPr>
                      <w:rFonts w:cs="Arial"/>
                      <w:i/>
                      <w:iCs/>
                      <w:position w:val="-1"/>
                      <w:lang w:val="en-US"/>
                    </w:rPr>
                  </w:rPrChange>
                </w:rPr>
                <w:delText>WLA and user selected safety contour are tested separately.</w:delText>
              </w:r>
            </w:del>
          </w:p>
          <w:p w14:paraId="31563DC7" w14:textId="39E56379" w:rsidR="006C7785" w:rsidRPr="0099359B" w:rsidDel="006E73FA" w:rsidRDefault="006C7785" w:rsidP="00380FCD">
            <w:pPr>
              <w:rPr>
                <w:del w:id="3674" w:author="jonathan pritchard" w:date="2025-01-23T13:39:00Z" w16du:dateUtc="2025-01-23T13:39:00Z"/>
                <w:rFonts w:cs="Arial"/>
                <w:i/>
                <w:iCs/>
                <w:strike/>
                <w:position w:val="-1"/>
                <w:lang w:val="en-US"/>
                <w:rPrChange w:id="3675" w:author="jonathan pritchard" w:date="2024-10-23T10:00:00Z" w16du:dateUtc="2024-10-23T09:00:00Z">
                  <w:rPr>
                    <w:del w:id="3676" w:author="jonathan pritchard" w:date="2025-01-23T13:39:00Z" w16du:dateUtc="2025-01-23T13:39:00Z"/>
                    <w:rFonts w:cs="Arial"/>
                    <w:i/>
                    <w:iCs/>
                    <w:position w:val="-1"/>
                    <w:lang w:val="en-US"/>
                  </w:rPr>
                </w:rPrChange>
              </w:rPr>
            </w:pPr>
          </w:p>
        </w:tc>
      </w:tr>
    </w:tbl>
    <w:p w14:paraId="3832BE09" w14:textId="3890286C" w:rsidR="006C7785" w:rsidRPr="0099359B" w:rsidDel="006E73FA" w:rsidRDefault="006C7785" w:rsidP="006C7785">
      <w:pPr>
        <w:spacing w:line="240" w:lineRule="auto"/>
        <w:rPr>
          <w:del w:id="3677" w:author="jonathan pritchard" w:date="2025-01-23T13:39:00Z" w16du:dateUtc="2025-01-23T13:39:00Z"/>
          <w:strike/>
          <w:rPrChange w:id="3678" w:author="jonathan pritchard" w:date="2024-10-23T10:00:00Z" w16du:dateUtc="2024-10-23T09:00:00Z">
            <w:rPr>
              <w:del w:id="3679" w:author="jonathan pritchard" w:date="2025-01-23T13:39:00Z" w16du:dateUtc="2025-01-23T13:39:00Z"/>
            </w:rPr>
          </w:rPrChange>
        </w:rPr>
      </w:pPr>
    </w:p>
    <w:p w14:paraId="0DB130A5" w14:textId="1CA34FE0" w:rsidR="006C7785" w:rsidRPr="0099359B" w:rsidDel="006E73FA" w:rsidRDefault="006C7785" w:rsidP="006C7785">
      <w:pPr>
        <w:spacing w:line="240" w:lineRule="auto"/>
        <w:rPr>
          <w:del w:id="3680" w:author="jonathan pritchard" w:date="2025-01-23T13:39:00Z" w16du:dateUtc="2025-01-23T13:39:00Z"/>
          <w:strike/>
          <w:color w:val="FF0000"/>
          <w:rPrChange w:id="3681" w:author="jonathan pritchard" w:date="2024-10-23T10:00:00Z" w16du:dateUtc="2024-10-23T09:00:00Z">
            <w:rPr>
              <w:del w:id="3682" w:author="jonathan pritchard" w:date="2025-01-23T13:39:00Z" w16du:dateUtc="2025-01-23T13:39:00Z"/>
              <w:color w:val="FF0000"/>
            </w:rPr>
          </w:rPrChange>
        </w:rPr>
      </w:pPr>
      <w:del w:id="3683" w:author="jonathan pritchard" w:date="2025-01-23T13:39:00Z" w16du:dateUtc="2025-01-23T13:39:00Z">
        <w:r w:rsidRPr="0099359B" w:rsidDel="006E73FA">
          <w:rPr>
            <w:b/>
            <w:strike/>
            <w:color w:val="FF0000"/>
            <w:rPrChange w:id="3684" w:author="jonathan pritchard" w:date="2024-10-23T10:00:00Z" w16du:dateUtc="2024-10-23T09:00:00Z">
              <w:rPr>
                <w:b/>
                <w:color w:val="FF0000"/>
              </w:rPr>
            </w:rPrChange>
          </w:rPr>
          <w:delText>IIC Comment:</w:delText>
        </w:r>
        <w:r w:rsidRPr="0099359B" w:rsidDel="006E73FA">
          <w:rPr>
            <w:strike/>
            <w:color w:val="FF0000"/>
            <w:rPrChange w:id="3685" w:author="jonathan pritchard" w:date="2024-10-23T10:00:00Z" w16du:dateUtc="2024-10-23T09:00:00Z">
              <w:rPr>
                <w:color w:val="FF0000"/>
              </w:rPr>
            </w:rPrChange>
          </w:rPr>
          <w:delText xml:space="preserve"> </w:delText>
        </w:r>
        <w:r w:rsidRPr="0099359B" w:rsidDel="006E73FA">
          <w:rPr>
            <w:i/>
            <w:strike/>
            <w:color w:val="FF0000"/>
            <w:rPrChange w:id="3686" w:author="jonathan pritchard" w:date="2024-10-23T10:00:00Z" w16du:dateUtc="2024-10-23T09:00:00Z">
              <w:rPr>
                <w:i/>
                <w:color w:val="FF0000"/>
              </w:rPr>
            </w:rPrChange>
          </w:rPr>
          <w:delText>Dataset</w:delText>
        </w:r>
        <w:r w:rsidRPr="0099359B" w:rsidDel="006E73FA">
          <w:rPr>
            <w:strike/>
            <w:color w:val="FF0000"/>
            <w:rPrChange w:id="3687" w:author="jonathan pritchard" w:date="2024-10-23T10:00:00Z" w16du:dateUtc="2024-10-23T09:00:00Z">
              <w:rPr>
                <w:color w:val="FF0000"/>
              </w:rPr>
            </w:rPrChange>
          </w:rPr>
          <w:delText xml:space="preserve"> not available</w:delText>
        </w:r>
        <w:commentRangeEnd w:id="3310"/>
        <w:r w:rsidR="0099359B" w:rsidDel="006E73FA">
          <w:rPr>
            <w:rStyle w:val="CommentReference"/>
            <w:snapToGrid/>
            <w:color w:val="000000"/>
          </w:rPr>
          <w:commentReference w:id="3310"/>
        </w:r>
      </w:del>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3688" w:name="_Toc189491283"/>
      <w:r w:rsidRPr="007B7669">
        <w:rPr>
          <w:rFonts w:cs="Arial"/>
          <w:color w:val="000000" w:themeColor="text1"/>
        </w:rPr>
        <w:t>Display Priorities</w:t>
      </w:r>
      <w:bookmarkEnd w:id="3688"/>
    </w:p>
    <w:p w14:paraId="7CA5D23B" w14:textId="77777777" w:rsidR="006C7785" w:rsidRPr="007313BA" w:rsidRDefault="006C7785" w:rsidP="006C7785">
      <w:pPr>
        <w:pStyle w:val="Heading1"/>
        <w:numPr>
          <w:ilvl w:val="2"/>
          <w:numId w:val="73"/>
        </w:numPr>
        <w:tabs>
          <w:tab w:val="left" w:pos="567"/>
        </w:tabs>
        <w:spacing w:after="120"/>
        <w:ind w:left="567" w:hanging="567"/>
        <w:rPr>
          <w:ins w:id="3689" w:author="jonathan pritchard" w:date="2025-01-23T13:39:00Z" w16du:dateUtc="2025-01-23T13:39:00Z"/>
          <w:rFonts w:cs="Arial"/>
          <w:color w:val="000000" w:themeColor="text1"/>
          <w:rPrChange w:id="3690" w:author="jonathan pritchard" w:date="2025-01-23T13:42:00Z" w16du:dateUtc="2025-01-23T13:42:00Z">
            <w:rPr>
              <w:ins w:id="3691" w:author="jonathan pritchard" w:date="2025-01-23T13:39:00Z" w16du:dateUtc="2025-01-23T13:39:00Z"/>
              <w:rFonts w:cs="Arial"/>
              <w:color w:val="000000" w:themeColor="text1"/>
            </w:rPr>
          </w:rPrChange>
        </w:rPr>
      </w:pPr>
      <w:bookmarkStart w:id="3692" w:name="_Toc189491284"/>
      <w:r w:rsidRPr="007313BA">
        <w:rPr>
          <w:rFonts w:cs="Arial"/>
          <w:color w:val="000000" w:themeColor="text1"/>
          <w:rPrChange w:id="3693" w:author="jonathan pritchard" w:date="2025-01-23T13:42:00Z" w16du:dateUtc="2025-01-23T13:42:00Z">
            <w:rPr>
              <w:rFonts w:cs="Arial"/>
              <w:color w:val="000000" w:themeColor="text1"/>
            </w:rPr>
          </w:rPrChange>
        </w:rPr>
        <w:t>Same priority</w:t>
      </w:r>
      <w:bookmarkEnd w:id="3692"/>
    </w:p>
    <w:p w14:paraId="3DDA4016" w14:textId="77777777" w:rsidR="006E73FA" w:rsidRDefault="006E73FA" w:rsidP="006E73FA">
      <w:pPr>
        <w:rPr>
          <w:ins w:id="3694" w:author="jonathan pritchard" w:date="2025-01-23T13:39:00Z" w16du:dateUtc="2025-01-23T13:39: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C85D488" w14:textId="77777777" w:rsidTr="00541D1A">
        <w:trPr>
          <w:trHeight w:val="416"/>
          <w:ins w:id="3695"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D6DBAAC" w14:textId="77777777" w:rsidR="00980629" w:rsidRPr="00340B0D" w:rsidRDefault="00980629" w:rsidP="00541D1A">
            <w:pPr>
              <w:jc w:val="center"/>
              <w:rPr>
                <w:ins w:id="3696" w:author="jonathan pritchard" w:date="2025-01-23T13:42:00Z" w16du:dateUtc="2025-01-23T13:42:00Z"/>
                <w:rFonts w:cs="Arial"/>
                <w:b/>
                <w:bCs/>
                <w:sz w:val="18"/>
                <w:szCs w:val="18"/>
              </w:rPr>
            </w:pPr>
            <w:ins w:id="3697"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9F51DE" w14:textId="0577D765" w:rsidR="00980629" w:rsidRPr="00C87169" w:rsidRDefault="003D21E9" w:rsidP="00541D1A">
            <w:pPr>
              <w:jc w:val="center"/>
              <w:rPr>
                <w:ins w:id="3698" w:author="jonathan pritchard" w:date="2025-01-23T13:42:00Z" w16du:dateUtc="2025-01-23T13:42:00Z"/>
                <w:rFonts w:cs="Arial"/>
                <w:bCs/>
              </w:rPr>
            </w:pPr>
            <w:proofErr w:type="spellStart"/>
            <w:r w:rsidRPr="00D54338">
              <w:rPr>
                <w:rFonts w:cs="Arial"/>
              </w:rPr>
              <w:t>SamePriority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C149560" w14:textId="77777777" w:rsidR="00980629" w:rsidRPr="00340B0D" w:rsidRDefault="00980629" w:rsidP="00541D1A">
            <w:pPr>
              <w:jc w:val="center"/>
              <w:rPr>
                <w:ins w:id="3699" w:author="jonathan pritchard" w:date="2025-01-23T13:42:00Z" w16du:dateUtc="2025-01-23T13:42:00Z"/>
                <w:rFonts w:cs="Arial"/>
                <w:b/>
                <w:bCs/>
                <w:sz w:val="18"/>
                <w:szCs w:val="18"/>
              </w:rPr>
            </w:pPr>
            <w:ins w:id="3700"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CB37B16" w14:textId="69D2D656" w:rsidR="00980629" w:rsidRPr="003D21E9" w:rsidRDefault="00547B35" w:rsidP="003D21E9">
            <w:pPr>
              <w:spacing w:line="240" w:lineRule="auto"/>
              <w:rPr>
                <w:ins w:id="3701" w:author="jonathan pritchard" w:date="2025-01-23T13:42:00Z" w16du:dateUtc="2025-01-23T13:42:00Z"/>
                <w:rFonts w:cs="Arial"/>
                <w:color w:val="000000"/>
              </w:rPr>
            </w:pPr>
            <w:r>
              <w:rPr>
                <w:rFonts w:cs="Arial"/>
                <w:color w:val="000000"/>
              </w:rPr>
              <w:t>S-101PC</w:t>
            </w:r>
          </w:p>
        </w:tc>
      </w:tr>
      <w:tr w:rsidR="00980629" w:rsidRPr="00340B0D" w14:paraId="73DB418C" w14:textId="77777777" w:rsidTr="00541D1A">
        <w:trPr>
          <w:ins w:id="3702"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74191" w14:textId="77777777" w:rsidR="00980629" w:rsidRPr="00340B0D" w:rsidRDefault="00980629" w:rsidP="00541D1A">
            <w:pPr>
              <w:rPr>
                <w:ins w:id="3703" w:author="jonathan pritchard" w:date="2025-01-23T13:42:00Z" w16du:dateUtc="2025-01-23T13:42:00Z"/>
                <w:rFonts w:cs="Arial"/>
                <w:b/>
                <w:bCs/>
                <w:sz w:val="18"/>
                <w:szCs w:val="18"/>
              </w:rPr>
            </w:pPr>
            <w:ins w:id="3704" w:author="jonathan pritchard" w:date="2025-01-23T13:42:00Z" w16du:dateUtc="2025-01-23T13:42:00Z">
              <w:r w:rsidRPr="00340B0D">
                <w:rPr>
                  <w:rFonts w:cs="Arial"/>
                  <w:b/>
                  <w:bCs/>
                  <w:sz w:val="18"/>
                  <w:szCs w:val="18"/>
                </w:rPr>
                <w:t>Test Description</w:t>
              </w:r>
            </w:ins>
          </w:p>
        </w:tc>
      </w:tr>
      <w:tr w:rsidR="00980629" w:rsidRPr="00340B0D" w14:paraId="19BB5E93" w14:textId="77777777" w:rsidTr="00541D1A">
        <w:trPr>
          <w:ins w:id="3705"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D6E8AF3" w14:textId="77777777" w:rsidR="00980629" w:rsidRPr="009C22F4" w:rsidRDefault="00980629" w:rsidP="00541D1A">
            <w:pPr>
              <w:rPr>
                <w:ins w:id="3706" w:author="jonathan pritchard" w:date="2025-01-23T13:42:00Z" w16du:dateUtc="2025-01-23T13:42:00Z"/>
                <w:rFonts w:cs="Arial"/>
                <w:i/>
              </w:rPr>
            </w:pPr>
          </w:p>
          <w:p w14:paraId="05A26C97" w14:textId="77777777" w:rsidR="00980629" w:rsidRDefault="003D21E9" w:rsidP="00541D1A">
            <w:pPr>
              <w:rPr>
                <w:rFonts w:cs="Arial"/>
                <w:i/>
              </w:rPr>
            </w:pPr>
            <w:r w:rsidRPr="003D21E9">
              <w:rPr>
                <w:rFonts w:cs="Arial"/>
                <w:i/>
              </w:rPr>
              <w:t>Same priority and different geometry</w:t>
            </w:r>
          </w:p>
          <w:p w14:paraId="54D5661E" w14:textId="15B0EFD2" w:rsidR="003D21E9" w:rsidRPr="009C22F4" w:rsidRDefault="003D21E9" w:rsidP="00541D1A">
            <w:pPr>
              <w:rPr>
                <w:ins w:id="3707" w:author="jonathan pritchard" w:date="2025-01-23T13:42:00Z" w16du:dateUtc="2025-01-23T13:42:00Z"/>
                <w:rFonts w:cs="Arial"/>
                <w:i/>
              </w:rPr>
            </w:pPr>
          </w:p>
        </w:tc>
      </w:tr>
      <w:tr w:rsidR="00980629" w:rsidRPr="00340B0D" w14:paraId="48D9AA30" w14:textId="77777777" w:rsidTr="00541D1A">
        <w:trPr>
          <w:ins w:id="3708"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7E06E" w14:textId="77777777" w:rsidR="00980629" w:rsidRPr="00340B0D" w:rsidRDefault="00980629" w:rsidP="00541D1A">
            <w:pPr>
              <w:jc w:val="center"/>
              <w:rPr>
                <w:ins w:id="3709" w:author="jonathan pritchard" w:date="2025-01-23T13:42:00Z" w16du:dateUtc="2025-01-23T13:42:00Z"/>
                <w:rFonts w:cs="Arial"/>
                <w:b/>
                <w:bCs/>
                <w:sz w:val="18"/>
                <w:szCs w:val="18"/>
              </w:rPr>
            </w:pPr>
            <w:ins w:id="3710" w:author="jonathan pritchard" w:date="2025-01-23T13:42:00Z" w16du:dateUtc="2025-01-23T13:42:00Z">
              <w:r w:rsidRPr="00340B0D">
                <w:rPr>
                  <w:rFonts w:cs="Arial"/>
                  <w:b/>
                  <w:bCs/>
                  <w:sz w:val="18"/>
                  <w:szCs w:val="18"/>
                </w:rPr>
                <w:t>Loaded Data</w:t>
              </w:r>
            </w:ins>
          </w:p>
        </w:tc>
      </w:tr>
      <w:tr w:rsidR="00980629" w:rsidRPr="00340B0D" w14:paraId="4D38612D" w14:textId="77777777" w:rsidTr="00541D1A">
        <w:trPr>
          <w:ins w:id="3711"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62BF30" w14:textId="77777777" w:rsidR="00980629" w:rsidRPr="00340B0D" w:rsidRDefault="00980629" w:rsidP="00541D1A">
            <w:pPr>
              <w:jc w:val="center"/>
              <w:rPr>
                <w:ins w:id="3712" w:author="jonathan pritchard" w:date="2025-01-23T13:42:00Z" w16du:dateUtc="2025-01-23T13:42:00Z"/>
                <w:rFonts w:cs="Arial"/>
                <w:b/>
                <w:bCs/>
                <w:sz w:val="18"/>
                <w:szCs w:val="18"/>
              </w:rPr>
            </w:pPr>
            <w:ins w:id="3713"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D86C8" w14:textId="77777777" w:rsidR="00980629" w:rsidRPr="00340B0D" w:rsidRDefault="00980629" w:rsidP="00541D1A">
            <w:pPr>
              <w:jc w:val="center"/>
              <w:rPr>
                <w:ins w:id="3714" w:author="jonathan pritchard" w:date="2025-01-23T13:42:00Z" w16du:dateUtc="2025-01-23T13:42:00Z"/>
                <w:rFonts w:cs="Arial"/>
                <w:b/>
                <w:bCs/>
                <w:sz w:val="18"/>
                <w:szCs w:val="18"/>
              </w:rPr>
            </w:pPr>
          </w:p>
        </w:tc>
      </w:tr>
      <w:tr w:rsidR="00980629" w:rsidRPr="00340B0D" w14:paraId="76BD0152" w14:textId="77777777" w:rsidTr="00541D1A">
        <w:trPr>
          <w:ins w:id="3715"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4CFDF" w14:textId="77777777" w:rsidR="00980629" w:rsidRPr="00340B0D" w:rsidRDefault="00980629" w:rsidP="00541D1A">
            <w:pPr>
              <w:rPr>
                <w:ins w:id="3716"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8D74D4A" w14:textId="77777777" w:rsidR="00980629" w:rsidRPr="00340B0D" w:rsidRDefault="00980629" w:rsidP="00541D1A">
            <w:pPr>
              <w:rPr>
                <w:ins w:id="3717" w:author="jonathan pritchard" w:date="2025-01-23T13:42:00Z" w16du:dateUtc="2025-01-23T13:42:00Z"/>
                <w:rFonts w:cs="Arial"/>
                <w:sz w:val="18"/>
                <w:szCs w:val="18"/>
              </w:rPr>
            </w:pPr>
          </w:p>
        </w:tc>
      </w:tr>
      <w:tr w:rsidR="00980629" w:rsidRPr="00340B0D" w14:paraId="7967B7BC" w14:textId="77777777" w:rsidTr="00541D1A">
        <w:trPr>
          <w:ins w:id="3718"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E8A74A" w14:textId="77777777" w:rsidR="00980629" w:rsidRPr="00340B0D" w:rsidRDefault="00980629" w:rsidP="00541D1A">
            <w:pPr>
              <w:rPr>
                <w:ins w:id="3719"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766AF81" w14:textId="77777777" w:rsidR="00980629" w:rsidRPr="00340B0D" w:rsidRDefault="00980629" w:rsidP="00541D1A">
            <w:pPr>
              <w:rPr>
                <w:ins w:id="3720" w:author="jonathan pritchard" w:date="2025-01-23T13:42:00Z" w16du:dateUtc="2025-01-23T13:42:00Z"/>
                <w:rFonts w:cs="Arial"/>
                <w:sz w:val="18"/>
                <w:szCs w:val="18"/>
              </w:rPr>
            </w:pPr>
          </w:p>
        </w:tc>
      </w:tr>
      <w:tr w:rsidR="00980629" w:rsidRPr="00340B0D" w14:paraId="2541D905" w14:textId="77777777" w:rsidTr="00541D1A">
        <w:trPr>
          <w:ins w:id="3721"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B009944" w14:textId="77777777" w:rsidR="00980629" w:rsidRPr="00340B0D" w:rsidRDefault="00980629" w:rsidP="00541D1A">
            <w:pPr>
              <w:jc w:val="center"/>
              <w:rPr>
                <w:ins w:id="3722" w:author="jonathan pritchard" w:date="2025-01-23T13:42:00Z" w16du:dateUtc="2025-01-23T13:42:00Z"/>
                <w:rFonts w:cs="Arial"/>
                <w:b/>
                <w:bCs/>
                <w:sz w:val="18"/>
                <w:szCs w:val="18"/>
              </w:rPr>
            </w:pPr>
            <w:ins w:id="3723"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0483D3" w14:textId="77777777" w:rsidR="00980629" w:rsidRPr="00340B0D" w:rsidRDefault="00980629" w:rsidP="00541D1A">
            <w:pPr>
              <w:jc w:val="center"/>
              <w:rPr>
                <w:ins w:id="3724" w:author="jonathan pritchard" w:date="2025-01-23T13:42:00Z" w16du:dateUtc="2025-01-23T13:42:00Z"/>
                <w:rFonts w:cs="Arial"/>
                <w:b/>
                <w:bCs/>
                <w:sz w:val="18"/>
                <w:szCs w:val="18"/>
              </w:rPr>
            </w:pPr>
            <w:ins w:id="3725"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AB21796" w14:textId="77777777" w:rsidTr="00541D1A">
        <w:trPr>
          <w:ins w:id="3726" w:author="jonathan pritchard" w:date="2025-01-23T13:42:00Z"/>
        </w:trPr>
        <w:customXmlInsRangeStart w:id="3727" w:author="jonathan pritchard" w:date="2025-01-23T13:42:00Z"/>
        <w:sdt>
          <w:sdtPr>
            <w:rPr>
              <w:rFonts w:cs="Arial"/>
              <w:sz w:val="18"/>
              <w:szCs w:val="18"/>
            </w:rPr>
            <w:alias w:val="Diplay Category"/>
            <w:tag w:val="Diplay Categor"/>
            <w:id w:val="-464962053"/>
            <w:placeholder>
              <w:docPart w:val="C292013F94FA4B67BDDF44B298BB4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372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A2F6477" w14:textId="77777777" w:rsidR="00980629" w:rsidRPr="00340B0D" w:rsidRDefault="00980629" w:rsidP="00541D1A">
                <w:pPr>
                  <w:rPr>
                    <w:ins w:id="3728" w:author="jonathan pritchard" w:date="2025-01-23T13:42:00Z" w16du:dateUtc="2025-01-23T13:42:00Z"/>
                    <w:rFonts w:cs="Arial"/>
                    <w:sz w:val="18"/>
                    <w:szCs w:val="18"/>
                  </w:rPr>
                </w:pPr>
                <w:ins w:id="3729" w:author="jonathan pritchard" w:date="2025-01-23T13:42:00Z" w16du:dateUtc="2025-01-23T13:42:00Z">
                  <w:r>
                    <w:rPr>
                      <w:rFonts w:cs="Arial"/>
                      <w:sz w:val="18"/>
                      <w:szCs w:val="18"/>
                    </w:rPr>
                    <w:t>Other</w:t>
                  </w:r>
                </w:ins>
              </w:p>
            </w:tc>
            <w:customXmlInsRangeStart w:id="3730" w:author="jonathan pritchard" w:date="2025-01-23T13:42:00Z"/>
          </w:sdtContent>
        </w:sdt>
        <w:customXmlInsRangeEnd w:id="3730"/>
        <w:tc>
          <w:tcPr>
            <w:tcW w:w="3871" w:type="dxa"/>
            <w:gridSpan w:val="5"/>
            <w:tcBorders>
              <w:left w:val="single" w:sz="12" w:space="0" w:color="auto"/>
              <w:bottom w:val="single" w:sz="4" w:space="0" w:color="auto"/>
              <w:right w:val="single" w:sz="4" w:space="0" w:color="auto"/>
            </w:tcBorders>
            <w:shd w:val="clear" w:color="auto" w:fill="auto"/>
          </w:tcPr>
          <w:p w14:paraId="372E11CB" w14:textId="77777777" w:rsidR="00980629" w:rsidRPr="00340B0D" w:rsidRDefault="00980629" w:rsidP="00541D1A">
            <w:pPr>
              <w:rPr>
                <w:ins w:id="3731" w:author="jonathan pritchard" w:date="2025-01-23T13:42:00Z" w16du:dateUtc="2025-01-23T13:42:00Z"/>
                <w:rFonts w:cs="Arial"/>
                <w:sz w:val="18"/>
                <w:szCs w:val="18"/>
              </w:rPr>
            </w:pPr>
            <w:ins w:id="3732"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D6D71C2" w14:textId="77777777" w:rsidR="00980629" w:rsidRPr="00340B0D" w:rsidRDefault="00980629" w:rsidP="00541D1A">
            <w:pPr>
              <w:jc w:val="center"/>
              <w:rPr>
                <w:ins w:id="3733" w:author="jonathan pritchard" w:date="2025-01-23T13:42:00Z" w16du:dateUtc="2025-01-23T13:42:00Z"/>
                <w:rFonts w:cs="Arial"/>
                <w:sz w:val="18"/>
                <w:szCs w:val="18"/>
              </w:rPr>
            </w:pPr>
          </w:p>
        </w:tc>
      </w:tr>
      <w:tr w:rsidR="00980629" w:rsidRPr="00340B0D" w14:paraId="3AB0A21B" w14:textId="77777777" w:rsidTr="00541D1A">
        <w:trPr>
          <w:ins w:id="3734"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3FB5ED" w14:textId="77777777" w:rsidR="00980629" w:rsidRPr="00340B0D" w:rsidRDefault="00980629" w:rsidP="00541D1A">
            <w:pPr>
              <w:jc w:val="center"/>
              <w:rPr>
                <w:ins w:id="3735" w:author="jonathan pritchard" w:date="2025-01-23T13:42:00Z" w16du:dateUtc="2025-01-23T13:42:00Z"/>
                <w:rFonts w:cs="Arial"/>
                <w:b/>
                <w:bCs/>
                <w:sz w:val="18"/>
                <w:szCs w:val="18"/>
              </w:rPr>
            </w:pPr>
            <w:ins w:id="3736"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033162C" w14:textId="77777777" w:rsidR="00980629" w:rsidRPr="00340B0D" w:rsidRDefault="00980629" w:rsidP="00541D1A">
            <w:pPr>
              <w:rPr>
                <w:ins w:id="3737" w:author="jonathan pritchard" w:date="2025-01-23T13:42:00Z" w16du:dateUtc="2025-01-23T13:42:00Z"/>
                <w:rFonts w:cs="Arial"/>
                <w:sz w:val="18"/>
                <w:szCs w:val="18"/>
              </w:rPr>
            </w:pPr>
            <w:ins w:id="3738"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2E65DFD" w14:textId="77777777" w:rsidR="00980629" w:rsidRPr="00340B0D" w:rsidRDefault="00980629" w:rsidP="00541D1A">
            <w:pPr>
              <w:jc w:val="center"/>
              <w:rPr>
                <w:ins w:id="3739" w:author="jonathan pritchard" w:date="2025-01-23T13:42:00Z" w16du:dateUtc="2025-01-23T13:42:00Z"/>
                <w:rFonts w:cs="Arial"/>
                <w:sz w:val="18"/>
                <w:szCs w:val="18"/>
              </w:rPr>
            </w:pPr>
          </w:p>
        </w:tc>
      </w:tr>
      <w:tr w:rsidR="00980629" w:rsidRPr="00340B0D" w14:paraId="5E83BF17" w14:textId="77777777" w:rsidTr="00541D1A">
        <w:trPr>
          <w:ins w:id="374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47AE91" w14:textId="77777777" w:rsidR="00980629" w:rsidRPr="00340B0D" w:rsidRDefault="00980629" w:rsidP="00541D1A">
            <w:pPr>
              <w:rPr>
                <w:ins w:id="3741" w:author="jonathan pritchard" w:date="2025-01-23T13:42:00Z" w16du:dateUtc="2025-01-23T13:42:00Z"/>
                <w:rFonts w:cs="Arial"/>
                <w:sz w:val="18"/>
                <w:szCs w:val="18"/>
              </w:rPr>
            </w:pPr>
            <w:ins w:id="3742"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00B276" w14:textId="77777777" w:rsidR="00980629" w:rsidRPr="00340B0D" w:rsidRDefault="00980629" w:rsidP="00541D1A">
            <w:pPr>
              <w:rPr>
                <w:ins w:id="3743" w:author="jonathan pritchard" w:date="2025-01-23T13:42:00Z" w16du:dateUtc="2025-01-23T13:42:00Z"/>
                <w:rFonts w:cs="Arial"/>
                <w:sz w:val="18"/>
                <w:szCs w:val="18"/>
              </w:rPr>
            </w:pPr>
          </w:p>
        </w:tc>
        <w:tc>
          <w:tcPr>
            <w:tcW w:w="3871" w:type="dxa"/>
            <w:gridSpan w:val="5"/>
            <w:tcBorders>
              <w:left w:val="single" w:sz="12" w:space="0" w:color="auto"/>
            </w:tcBorders>
          </w:tcPr>
          <w:p w14:paraId="17CB4524" w14:textId="77777777" w:rsidR="00980629" w:rsidRPr="00340B0D" w:rsidRDefault="00980629" w:rsidP="00541D1A">
            <w:pPr>
              <w:rPr>
                <w:ins w:id="3744" w:author="jonathan pritchard" w:date="2025-01-23T13:42:00Z" w16du:dateUtc="2025-01-23T13:42:00Z"/>
                <w:rFonts w:cs="Arial"/>
                <w:sz w:val="18"/>
                <w:szCs w:val="18"/>
              </w:rPr>
            </w:pPr>
            <w:ins w:id="3745"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6C283B9C" w14:textId="77777777" w:rsidR="00980629" w:rsidRPr="00340B0D" w:rsidRDefault="00980629" w:rsidP="00541D1A">
            <w:pPr>
              <w:jc w:val="center"/>
              <w:rPr>
                <w:ins w:id="3746" w:author="jonathan pritchard" w:date="2025-01-23T13:42:00Z" w16du:dateUtc="2025-01-23T13:42:00Z"/>
                <w:rFonts w:cs="Arial"/>
                <w:sz w:val="18"/>
                <w:szCs w:val="18"/>
              </w:rPr>
            </w:pPr>
          </w:p>
        </w:tc>
      </w:tr>
      <w:tr w:rsidR="00980629" w:rsidRPr="00340B0D" w14:paraId="5DFF077C" w14:textId="77777777" w:rsidTr="00541D1A">
        <w:trPr>
          <w:ins w:id="374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46B316" w14:textId="77777777" w:rsidR="00980629" w:rsidRPr="00340B0D" w:rsidRDefault="00980629" w:rsidP="00541D1A">
            <w:pPr>
              <w:rPr>
                <w:ins w:id="3748" w:author="jonathan pritchard" w:date="2025-01-23T13:42:00Z" w16du:dateUtc="2025-01-23T13:42:00Z"/>
                <w:rFonts w:cs="Arial"/>
                <w:sz w:val="18"/>
                <w:szCs w:val="18"/>
              </w:rPr>
            </w:pPr>
            <w:ins w:id="3749"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15C1C" w14:textId="77777777" w:rsidR="00980629" w:rsidRPr="00340B0D" w:rsidRDefault="00980629" w:rsidP="00541D1A">
            <w:pPr>
              <w:rPr>
                <w:ins w:id="3750" w:author="jonathan pritchard" w:date="2025-01-23T13:42:00Z" w16du:dateUtc="2025-01-23T13:42:00Z"/>
                <w:rFonts w:cs="Arial"/>
                <w:sz w:val="18"/>
                <w:szCs w:val="18"/>
              </w:rPr>
            </w:pPr>
          </w:p>
        </w:tc>
        <w:tc>
          <w:tcPr>
            <w:tcW w:w="3871" w:type="dxa"/>
            <w:gridSpan w:val="5"/>
            <w:tcBorders>
              <w:left w:val="single" w:sz="12" w:space="0" w:color="auto"/>
            </w:tcBorders>
          </w:tcPr>
          <w:p w14:paraId="0A478799" w14:textId="77777777" w:rsidR="00980629" w:rsidRPr="00340B0D" w:rsidRDefault="00980629" w:rsidP="00541D1A">
            <w:pPr>
              <w:rPr>
                <w:ins w:id="3751" w:author="jonathan pritchard" w:date="2025-01-23T13:42:00Z" w16du:dateUtc="2025-01-23T13:42:00Z"/>
                <w:rFonts w:cs="Arial"/>
                <w:sz w:val="18"/>
                <w:szCs w:val="18"/>
              </w:rPr>
            </w:pPr>
            <w:ins w:id="3752"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529C1DC" w14:textId="77777777" w:rsidR="00980629" w:rsidRPr="00340B0D" w:rsidRDefault="00980629" w:rsidP="00541D1A">
            <w:pPr>
              <w:jc w:val="center"/>
              <w:rPr>
                <w:ins w:id="3753" w:author="jonathan pritchard" w:date="2025-01-23T13:42:00Z" w16du:dateUtc="2025-01-23T13:42:00Z"/>
                <w:rFonts w:cs="Arial"/>
                <w:sz w:val="18"/>
                <w:szCs w:val="18"/>
              </w:rPr>
            </w:pPr>
          </w:p>
        </w:tc>
      </w:tr>
      <w:tr w:rsidR="00980629" w:rsidRPr="00340B0D" w14:paraId="3FB629F9" w14:textId="77777777" w:rsidTr="00541D1A">
        <w:trPr>
          <w:ins w:id="375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CF15E9" w14:textId="77777777" w:rsidR="00980629" w:rsidRPr="00340B0D" w:rsidRDefault="00980629" w:rsidP="00541D1A">
            <w:pPr>
              <w:rPr>
                <w:ins w:id="3755" w:author="jonathan pritchard" w:date="2025-01-23T13:42:00Z" w16du:dateUtc="2025-01-23T13:42:00Z"/>
                <w:rFonts w:cs="Arial"/>
                <w:sz w:val="18"/>
                <w:szCs w:val="18"/>
              </w:rPr>
            </w:pPr>
            <w:ins w:id="3756"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885AC4" w14:textId="77777777" w:rsidR="00980629" w:rsidRPr="00340B0D" w:rsidRDefault="00980629" w:rsidP="00541D1A">
            <w:pPr>
              <w:rPr>
                <w:ins w:id="3757" w:author="jonathan pritchard" w:date="2025-01-23T13:42:00Z" w16du:dateUtc="2025-01-23T13:42:00Z"/>
                <w:rFonts w:cs="Arial"/>
                <w:sz w:val="18"/>
                <w:szCs w:val="18"/>
              </w:rPr>
            </w:pPr>
          </w:p>
        </w:tc>
        <w:tc>
          <w:tcPr>
            <w:tcW w:w="3871" w:type="dxa"/>
            <w:gridSpan w:val="5"/>
            <w:tcBorders>
              <w:left w:val="single" w:sz="12" w:space="0" w:color="auto"/>
            </w:tcBorders>
          </w:tcPr>
          <w:p w14:paraId="740F0A36" w14:textId="77777777" w:rsidR="00980629" w:rsidRPr="00340B0D" w:rsidRDefault="00980629" w:rsidP="00541D1A">
            <w:pPr>
              <w:rPr>
                <w:ins w:id="3758" w:author="jonathan pritchard" w:date="2025-01-23T13:42:00Z" w16du:dateUtc="2025-01-23T13:42:00Z"/>
                <w:rFonts w:cs="Arial"/>
                <w:b/>
                <w:bCs/>
                <w:sz w:val="18"/>
                <w:szCs w:val="18"/>
              </w:rPr>
            </w:pPr>
            <w:ins w:id="3759"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0007A0F3" w14:textId="77777777" w:rsidR="00980629" w:rsidRPr="00340B0D" w:rsidRDefault="00980629" w:rsidP="00541D1A">
            <w:pPr>
              <w:jc w:val="center"/>
              <w:rPr>
                <w:ins w:id="3760" w:author="jonathan pritchard" w:date="2025-01-23T13:42:00Z" w16du:dateUtc="2025-01-23T13:42:00Z"/>
                <w:rFonts w:cs="Arial"/>
                <w:sz w:val="18"/>
                <w:szCs w:val="18"/>
              </w:rPr>
            </w:pPr>
          </w:p>
        </w:tc>
      </w:tr>
      <w:tr w:rsidR="00980629" w:rsidRPr="00340B0D" w14:paraId="5766E249" w14:textId="77777777" w:rsidTr="00541D1A">
        <w:trPr>
          <w:ins w:id="376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7508EE" w14:textId="77777777" w:rsidR="00980629" w:rsidRPr="00340B0D" w:rsidRDefault="00980629" w:rsidP="00541D1A">
            <w:pPr>
              <w:rPr>
                <w:ins w:id="3762" w:author="jonathan pritchard" w:date="2025-01-23T13:42:00Z" w16du:dateUtc="2025-01-23T13:42:00Z"/>
                <w:rFonts w:cs="Arial"/>
                <w:sz w:val="18"/>
                <w:szCs w:val="18"/>
              </w:rPr>
            </w:pPr>
            <w:ins w:id="3763"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E460EA" w14:textId="77777777" w:rsidR="00980629" w:rsidRPr="00340B0D" w:rsidRDefault="00980629" w:rsidP="00541D1A">
            <w:pPr>
              <w:rPr>
                <w:ins w:id="3764" w:author="jonathan pritchard" w:date="2025-01-23T13:42:00Z" w16du:dateUtc="2025-01-23T13:42:00Z"/>
                <w:rFonts w:cs="Arial"/>
                <w:sz w:val="18"/>
                <w:szCs w:val="18"/>
              </w:rPr>
            </w:pPr>
          </w:p>
        </w:tc>
        <w:tc>
          <w:tcPr>
            <w:tcW w:w="3871" w:type="dxa"/>
            <w:gridSpan w:val="5"/>
            <w:tcBorders>
              <w:left w:val="single" w:sz="12" w:space="0" w:color="auto"/>
            </w:tcBorders>
          </w:tcPr>
          <w:p w14:paraId="0266AB4E" w14:textId="77777777" w:rsidR="00980629" w:rsidRPr="00340B0D" w:rsidRDefault="00980629" w:rsidP="00541D1A">
            <w:pPr>
              <w:rPr>
                <w:ins w:id="3765" w:author="jonathan pritchard" w:date="2025-01-23T13:42:00Z" w16du:dateUtc="2025-01-23T13:42:00Z"/>
                <w:rFonts w:cs="Arial"/>
                <w:sz w:val="18"/>
                <w:szCs w:val="18"/>
              </w:rPr>
            </w:pPr>
            <w:ins w:id="3766"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37C68EF3" w14:textId="77777777" w:rsidR="00980629" w:rsidRPr="00340B0D" w:rsidRDefault="00980629" w:rsidP="00541D1A">
            <w:pPr>
              <w:jc w:val="center"/>
              <w:rPr>
                <w:ins w:id="3767" w:author="jonathan pritchard" w:date="2025-01-23T13:42:00Z" w16du:dateUtc="2025-01-23T13:42:00Z"/>
                <w:rFonts w:cs="Arial"/>
                <w:sz w:val="18"/>
                <w:szCs w:val="18"/>
              </w:rPr>
            </w:pPr>
          </w:p>
        </w:tc>
      </w:tr>
      <w:tr w:rsidR="00980629" w:rsidRPr="00340B0D" w14:paraId="7492ADDC" w14:textId="77777777" w:rsidTr="00541D1A">
        <w:trPr>
          <w:ins w:id="376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03EB7B" w14:textId="77777777" w:rsidR="00980629" w:rsidRPr="00340B0D" w:rsidRDefault="00980629" w:rsidP="00541D1A">
            <w:pPr>
              <w:rPr>
                <w:ins w:id="3769" w:author="jonathan pritchard" w:date="2025-01-23T13:42:00Z" w16du:dateUtc="2025-01-23T13:42:00Z"/>
                <w:rFonts w:cs="Arial"/>
                <w:sz w:val="18"/>
                <w:szCs w:val="18"/>
              </w:rPr>
            </w:pPr>
            <w:ins w:id="3770"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6D82CF" w14:textId="77777777" w:rsidR="00980629" w:rsidRPr="00340B0D" w:rsidRDefault="00980629" w:rsidP="00541D1A">
            <w:pPr>
              <w:rPr>
                <w:ins w:id="3771" w:author="jonathan pritchard" w:date="2025-01-23T13:42:00Z" w16du:dateUtc="2025-01-23T13:42:00Z"/>
                <w:rFonts w:cs="Arial"/>
                <w:sz w:val="18"/>
                <w:szCs w:val="18"/>
              </w:rPr>
            </w:pPr>
          </w:p>
        </w:tc>
        <w:tc>
          <w:tcPr>
            <w:tcW w:w="3871" w:type="dxa"/>
            <w:gridSpan w:val="5"/>
            <w:tcBorders>
              <w:left w:val="single" w:sz="12" w:space="0" w:color="auto"/>
            </w:tcBorders>
          </w:tcPr>
          <w:p w14:paraId="3A4010B9" w14:textId="77777777" w:rsidR="00980629" w:rsidRPr="00340B0D" w:rsidRDefault="00980629" w:rsidP="00541D1A">
            <w:pPr>
              <w:rPr>
                <w:ins w:id="3772" w:author="jonathan pritchard" w:date="2025-01-23T13:42:00Z" w16du:dateUtc="2025-01-23T13:42:00Z"/>
                <w:rFonts w:cs="Arial"/>
                <w:sz w:val="18"/>
                <w:szCs w:val="18"/>
              </w:rPr>
            </w:pPr>
            <w:ins w:id="3773"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46CE54A9" w14:textId="77777777" w:rsidR="00980629" w:rsidRPr="00340B0D" w:rsidRDefault="00980629" w:rsidP="00541D1A">
            <w:pPr>
              <w:jc w:val="center"/>
              <w:rPr>
                <w:ins w:id="3774" w:author="jonathan pritchard" w:date="2025-01-23T13:42:00Z" w16du:dateUtc="2025-01-23T13:42:00Z"/>
                <w:rFonts w:cs="Arial"/>
                <w:sz w:val="18"/>
                <w:szCs w:val="18"/>
              </w:rPr>
            </w:pPr>
          </w:p>
        </w:tc>
      </w:tr>
      <w:tr w:rsidR="00980629" w:rsidRPr="00340B0D" w14:paraId="7F6CA6F6" w14:textId="77777777" w:rsidTr="00541D1A">
        <w:trPr>
          <w:ins w:id="377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24C24A" w14:textId="77777777" w:rsidR="00980629" w:rsidRPr="00340B0D" w:rsidRDefault="00980629" w:rsidP="00541D1A">
            <w:pPr>
              <w:rPr>
                <w:ins w:id="3776" w:author="jonathan pritchard" w:date="2025-01-23T13:42:00Z" w16du:dateUtc="2025-01-23T13:42:00Z"/>
                <w:rFonts w:cs="Arial"/>
                <w:sz w:val="18"/>
                <w:szCs w:val="18"/>
              </w:rPr>
            </w:pPr>
            <w:ins w:id="3777"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3E63FB" w14:textId="77777777" w:rsidR="00980629" w:rsidRPr="00340B0D" w:rsidRDefault="00980629" w:rsidP="00541D1A">
            <w:pPr>
              <w:rPr>
                <w:ins w:id="3778" w:author="jonathan pritchard" w:date="2025-01-23T13:42:00Z" w16du:dateUtc="2025-01-23T13:42:00Z"/>
                <w:rFonts w:cs="Arial"/>
                <w:sz w:val="18"/>
                <w:szCs w:val="18"/>
              </w:rPr>
            </w:pPr>
          </w:p>
        </w:tc>
        <w:tc>
          <w:tcPr>
            <w:tcW w:w="3871" w:type="dxa"/>
            <w:gridSpan w:val="5"/>
            <w:tcBorders>
              <w:left w:val="single" w:sz="12" w:space="0" w:color="auto"/>
            </w:tcBorders>
          </w:tcPr>
          <w:p w14:paraId="078E5886" w14:textId="77777777" w:rsidR="00980629" w:rsidRPr="00340B0D" w:rsidRDefault="00980629" w:rsidP="00541D1A">
            <w:pPr>
              <w:rPr>
                <w:ins w:id="3779" w:author="jonathan pritchard" w:date="2025-01-23T13:42:00Z" w16du:dateUtc="2025-01-23T13:42:00Z"/>
                <w:rFonts w:cs="Arial"/>
                <w:sz w:val="18"/>
                <w:szCs w:val="18"/>
              </w:rPr>
            </w:pPr>
            <w:ins w:id="3780"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7AE6B2F7" w14:textId="77777777" w:rsidR="00980629" w:rsidRPr="00340B0D" w:rsidRDefault="00980629" w:rsidP="00541D1A">
            <w:pPr>
              <w:jc w:val="center"/>
              <w:rPr>
                <w:ins w:id="3781" w:author="jonathan pritchard" w:date="2025-01-23T13:42:00Z" w16du:dateUtc="2025-01-23T13:42:00Z"/>
                <w:rFonts w:cs="Arial"/>
                <w:sz w:val="18"/>
                <w:szCs w:val="18"/>
              </w:rPr>
            </w:pPr>
          </w:p>
        </w:tc>
      </w:tr>
      <w:tr w:rsidR="00980629" w:rsidRPr="00340B0D" w14:paraId="4F93EFB9" w14:textId="77777777" w:rsidTr="00541D1A">
        <w:trPr>
          <w:ins w:id="378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4E27AD" w14:textId="77777777" w:rsidR="00980629" w:rsidRPr="00340B0D" w:rsidRDefault="00980629" w:rsidP="00541D1A">
            <w:pPr>
              <w:rPr>
                <w:ins w:id="3783" w:author="jonathan pritchard" w:date="2025-01-23T13:42:00Z" w16du:dateUtc="2025-01-23T13:42:00Z"/>
                <w:rFonts w:cs="Arial"/>
                <w:sz w:val="18"/>
                <w:szCs w:val="18"/>
              </w:rPr>
            </w:pPr>
            <w:ins w:id="3784"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54D882" w14:textId="77777777" w:rsidR="00980629" w:rsidRPr="00340B0D" w:rsidRDefault="00980629" w:rsidP="00541D1A">
            <w:pPr>
              <w:rPr>
                <w:ins w:id="3785" w:author="jonathan pritchard" w:date="2025-01-23T13:42:00Z" w16du:dateUtc="2025-01-23T13:42:00Z"/>
                <w:rFonts w:cs="Arial"/>
                <w:sz w:val="18"/>
                <w:szCs w:val="18"/>
              </w:rPr>
            </w:pPr>
          </w:p>
        </w:tc>
        <w:tc>
          <w:tcPr>
            <w:tcW w:w="3871" w:type="dxa"/>
            <w:gridSpan w:val="5"/>
            <w:tcBorders>
              <w:left w:val="single" w:sz="12" w:space="0" w:color="auto"/>
            </w:tcBorders>
          </w:tcPr>
          <w:p w14:paraId="7502EA0F" w14:textId="77777777" w:rsidR="00980629" w:rsidRPr="00340B0D" w:rsidRDefault="00980629" w:rsidP="00541D1A">
            <w:pPr>
              <w:rPr>
                <w:ins w:id="3786" w:author="jonathan pritchard" w:date="2025-01-23T13:42:00Z" w16du:dateUtc="2025-01-23T13:42:00Z"/>
                <w:rFonts w:cs="Arial"/>
                <w:sz w:val="18"/>
                <w:szCs w:val="18"/>
              </w:rPr>
            </w:pPr>
            <w:ins w:id="3787"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0BDA44F4" w14:textId="77777777" w:rsidR="00980629" w:rsidRPr="00340B0D" w:rsidRDefault="00980629" w:rsidP="00541D1A">
            <w:pPr>
              <w:jc w:val="center"/>
              <w:rPr>
                <w:ins w:id="3788" w:author="jonathan pritchard" w:date="2025-01-23T13:42:00Z" w16du:dateUtc="2025-01-23T13:42:00Z"/>
                <w:rFonts w:cs="Arial"/>
                <w:sz w:val="18"/>
                <w:szCs w:val="18"/>
              </w:rPr>
            </w:pPr>
          </w:p>
        </w:tc>
      </w:tr>
      <w:tr w:rsidR="00980629" w:rsidRPr="00340B0D" w14:paraId="377BD526" w14:textId="77777777" w:rsidTr="00541D1A">
        <w:trPr>
          <w:ins w:id="378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60770D" w14:textId="77777777" w:rsidR="00980629" w:rsidRPr="00340B0D" w:rsidRDefault="00980629" w:rsidP="00541D1A">
            <w:pPr>
              <w:rPr>
                <w:ins w:id="3790" w:author="jonathan pritchard" w:date="2025-01-23T13:42:00Z" w16du:dateUtc="2025-01-23T13:42:00Z"/>
                <w:rFonts w:cs="Arial"/>
                <w:sz w:val="18"/>
                <w:szCs w:val="18"/>
              </w:rPr>
            </w:pPr>
            <w:ins w:id="3791"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C42EAE" w14:textId="77777777" w:rsidR="00980629" w:rsidRPr="00340B0D" w:rsidRDefault="00980629" w:rsidP="00541D1A">
            <w:pPr>
              <w:rPr>
                <w:ins w:id="3792" w:author="jonathan pritchard" w:date="2025-01-23T13:42:00Z" w16du:dateUtc="2025-01-23T13:42:00Z"/>
                <w:rFonts w:cs="Arial"/>
                <w:sz w:val="18"/>
                <w:szCs w:val="18"/>
              </w:rPr>
            </w:pPr>
          </w:p>
        </w:tc>
        <w:tc>
          <w:tcPr>
            <w:tcW w:w="3871" w:type="dxa"/>
            <w:gridSpan w:val="5"/>
            <w:tcBorders>
              <w:left w:val="single" w:sz="12" w:space="0" w:color="auto"/>
            </w:tcBorders>
          </w:tcPr>
          <w:p w14:paraId="753F6D8C" w14:textId="77777777" w:rsidR="00980629" w:rsidRPr="00340B0D" w:rsidRDefault="00980629" w:rsidP="00541D1A">
            <w:pPr>
              <w:rPr>
                <w:ins w:id="3793" w:author="jonathan pritchard" w:date="2025-01-23T13:42:00Z" w16du:dateUtc="2025-01-23T13:42:00Z"/>
                <w:rFonts w:cs="Arial"/>
                <w:sz w:val="18"/>
                <w:szCs w:val="18"/>
              </w:rPr>
            </w:pPr>
            <w:ins w:id="3794"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1D5A97BC" w14:textId="77777777" w:rsidR="00980629" w:rsidRPr="00340B0D" w:rsidRDefault="00980629" w:rsidP="00541D1A">
            <w:pPr>
              <w:jc w:val="center"/>
              <w:rPr>
                <w:ins w:id="3795" w:author="jonathan pritchard" w:date="2025-01-23T13:42:00Z" w16du:dateUtc="2025-01-23T13:42:00Z"/>
                <w:rFonts w:cs="Arial"/>
                <w:sz w:val="18"/>
                <w:szCs w:val="18"/>
              </w:rPr>
            </w:pPr>
          </w:p>
        </w:tc>
      </w:tr>
      <w:tr w:rsidR="00980629" w:rsidRPr="00340B0D" w14:paraId="5D414560" w14:textId="77777777" w:rsidTr="00541D1A">
        <w:trPr>
          <w:ins w:id="379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CE215" w14:textId="77777777" w:rsidR="00980629" w:rsidRPr="00340B0D" w:rsidRDefault="00980629" w:rsidP="00541D1A">
            <w:pPr>
              <w:rPr>
                <w:ins w:id="3797" w:author="jonathan pritchard" w:date="2025-01-23T13:42:00Z" w16du:dateUtc="2025-01-23T13:42:00Z"/>
                <w:rFonts w:cs="Arial"/>
                <w:sz w:val="18"/>
                <w:szCs w:val="18"/>
              </w:rPr>
            </w:pPr>
            <w:ins w:id="3798"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69F9DA" w14:textId="77777777" w:rsidR="00980629" w:rsidRPr="00340B0D" w:rsidRDefault="00980629" w:rsidP="00541D1A">
            <w:pPr>
              <w:rPr>
                <w:ins w:id="3799" w:author="jonathan pritchard" w:date="2025-01-23T13:42:00Z" w16du:dateUtc="2025-01-23T13:42:00Z"/>
                <w:rFonts w:cs="Arial"/>
                <w:sz w:val="18"/>
                <w:szCs w:val="18"/>
              </w:rPr>
            </w:pPr>
          </w:p>
        </w:tc>
        <w:tc>
          <w:tcPr>
            <w:tcW w:w="3871" w:type="dxa"/>
            <w:gridSpan w:val="5"/>
            <w:tcBorders>
              <w:left w:val="single" w:sz="12" w:space="0" w:color="auto"/>
            </w:tcBorders>
          </w:tcPr>
          <w:p w14:paraId="57A2D8D7" w14:textId="77777777" w:rsidR="00980629" w:rsidRPr="00340B0D" w:rsidRDefault="00980629" w:rsidP="00541D1A">
            <w:pPr>
              <w:rPr>
                <w:ins w:id="3800" w:author="jonathan pritchard" w:date="2025-01-23T13:42:00Z" w16du:dateUtc="2025-01-23T13:42:00Z"/>
                <w:rFonts w:cs="Arial"/>
                <w:sz w:val="18"/>
                <w:szCs w:val="18"/>
              </w:rPr>
            </w:pPr>
            <w:ins w:id="3801"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1D65963C" w14:textId="77777777" w:rsidR="00980629" w:rsidRPr="00340B0D" w:rsidRDefault="00980629" w:rsidP="00541D1A">
            <w:pPr>
              <w:jc w:val="center"/>
              <w:rPr>
                <w:ins w:id="3802" w:author="jonathan pritchard" w:date="2025-01-23T13:42:00Z" w16du:dateUtc="2025-01-23T13:42:00Z"/>
                <w:rFonts w:cs="Arial"/>
                <w:sz w:val="18"/>
                <w:szCs w:val="18"/>
              </w:rPr>
            </w:pPr>
          </w:p>
        </w:tc>
      </w:tr>
      <w:tr w:rsidR="00980629" w:rsidRPr="00340B0D" w14:paraId="66D73A35" w14:textId="77777777" w:rsidTr="00541D1A">
        <w:trPr>
          <w:ins w:id="380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0F5BF4" w14:textId="77777777" w:rsidR="00980629" w:rsidRPr="00340B0D" w:rsidRDefault="00980629" w:rsidP="00541D1A">
            <w:pPr>
              <w:rPr>
                <w:ins w:id="3804" w:author="jonathan pritchard" w:date="2025-01-23T13:42:00Z" w16du:dateUtc="2025-01-23T13:42:00Z"/>
                <w:rFonts w:cs="Arial"/>
                <w:sz w:val="18"/>
                <w:szCs w:val="18"/>
              </w:rPr>
            </w:pPr>
            <w:ins w:id="3805"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475E94" w14:textId="77777777" w:rsidR="00980629" w:rsidRPr="00340B0D" w:rsidRDefault="00980629" w:rsidP="00541D1A">
            <w:pPr>
              <w:rPr>
                <w:ins w:id="3806" w:author="jonathan pritchard" w:date="2025-01-23T13:42:00Z" w16du:dateUtc="2025-01-23T13:42:00Z"/>
                <w:rFonts w:cs="Arial"/>
                <w:sz w:val="18"/>
                <w:szCs w:val="18"/>
              </w:rPr>
            </w:pPr>
          </w:p>
        </w:tc>
        <w:tc>
          <w:tcPr>
            <w:tcW w:w="3871" w:type="dxa"/>
            <w:gridSpan w:val="5"/>
            <w:tcBorders>
              <w:left w:val="single" w:sz="12" w:space="0" w:color="auto"/>
            </w:tcBorders>
          </w:tcPr>
          <w:p w14:paraId="210443C9" w14:textId="77777777" w:rsidR="00980629" w:rsidRPr="00340B0D" w:rsidRDefault="00980629" w:rsidP="00541D1A">
            <w:pPr>
              <w:rPr>
                <w:ins w:id="3807" w:author="jonathan pritchard" w:date="2025-01-23T13:42:00Z" w16du:dateUtc="2025-01-23T13:42:00Z"/>
                <w:rFonts w:cs="Arial"/>
                <w:b/>
                <w:bCs/>
                <w:sz w:val="18"/>
                <w:szCs w:val="18"/>
              </w:rPr>
            </w:pPr>
            <w:ins w:id="3808"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93EB3" w14:textId="77777777" w:rsidR="00980629" w:rsidRPr="00340B0D" w:rsidRDefault="00980629" w:rsidP="00541D1A">
            <w:pPr>
              <w:jc w:val="center"/>
              <w:rPr>
                <w:ins w:id="3809" w:author="jonathan pritchard" w:date="2025-01-23T13:42:00Z" w16du:dateUtc="2025-01-23T13:42:00Z"/>
                <w:rFonts w:cs="Arial"/>
                <w:sz w:val="18"/>
                <w:szCs w:val="18"/>
              </w:rPr>
            </w:pPr>
          </w:p>
        </w:tc>
      </w:tr>
      <w:tr w:rsidR="00980629" w:rsidRPr="00340B0D" w14:paraId="4400711A" w14:textId="77777777" w:rsidTr="00541D1A">
        <w:trPr>
          <w:ins w:id="381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E0F3A5" w14:textId="77777777" w:rsidR="00980629" w:rsidRPr="00340B0D" w:rsidRDefault="00980629" w:rsidP="00541D1A">
            <w:pPr>
              <w:rPr>
                <w:ins w:id="3811" w:author="jonathan pritchard" w:date="2025-01-23T13:42:00Z" w16du:dateUtc="2025-01-23T13:42:00Z"/>
                <w:rFonts w:cs="Arial"/>
                <w:sz w:val="18"/>
                <w:szCs w:val="18"/>
              </w:rPr>
            </w:pPr>
            <w:ins w:id="3812"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5EFEC76" w14:textId="77777777" w:rsidR="00980629" w:rsidRPr="00340B0D" w:rsidRDefault="00980629" w:rsidP="00541D1A">
            <w:pPr>
              <w:rPr>
                <w:ins w:id="3813" w:author="jonathan pritchard" w:date="2025-01-23T13:42:00Z" w16du:dateUtc="2025-01-23T13:42:00Z"/>
                <w:rFonts w:cs="Arial"/>
                <w:sz w:val="18"/>
                <w:szCs w:val="18"/>
              </w:rPr>
            </w:pPr>
          </w:p>
        </w:tc>
        <w:tc>
          <w:tcPr>
            <w:tcW w:w="3871" w:type="dxa"/>
            <w:gridSpan w:val="5"/>
            <w:tcBorders>
              <w:left w:val="single" w:sz="12" w:space="0" w:color="auto"/>
            </w:tcBorders>
          </w:tcPr>
          <w:p w14:paraId="104F5DCF" w14:textId="77777777" w:rsidR="00980629" w:rsidRPr="00340B0D" w:rsidRDefault="00980629" w:rsidP="00541D1A">
            <w:pPr>
              <w:rPr>
                <w:ins w:id="3814" w:author="jonathan pritchard" w:date="2025-01-23T13:42:00Z" w16du:dateUtc="2025-01-23T13:42:00Z"/>
                <w:rFonts w:cs="Arial"/>
                <w:sz w:val="18"/>
                <w:szCs w:val="18"/>
              </w:rPr>
            </w:pPr>
            <w:ins w:id="3815"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4FCE9A40" w14:textId="77777777" w:rsidR="00980629" w:rsidRPr="00340B0D" w:rsidRDefault="00980629" w:rsidP="00541D1A">
            <w:pPr>
              <w:jc w:val="center"/>
              <w:rPr>
                <w:ins w:id="3816" w:author="jonathan pritchard" w:date="2025-01-23T13:42:00Z" w16du:dateUtc="2025-01-23T13:42:00Z"/>
                <w:rFonts w:cs="Arial"/>
                <w:sz w:val="18"/>
                <w:szCs w:val="18"/>
              </w:rPr>
            </w:pPr>
          </w:p>
        </w:tc>
      </w:tr>
      <w:tr w:rsidR="00980629" w:rsidRPr="00340B0D" w14:paraId="3A60C78E" w14:textId="77777777" w:rsidTr="00541D1A">
        <w:trPr>
          <w:ins w:id="3817"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FFFC2D7" w14:textId="77777777" w:rsidR="00980629" w:rsidRPr="00340B0D" w:rsidRDefault="00980629" w:rsidP="00541D1A">
            <w:pPr>
              <w:jc w:val="center"/>
              <w:rPr>
                <w:ins w:id="3818" w:author="jonathan pritchard" w:date="2025-01-23T13:42:00Z" w16du:dateUtc="2025-01-23T13:42:00Z"/>
                <w:rFonts w:cs="Arial"/>
                <w:b/>
                <w:bCs/>
                <w:sz w:val="18"/>
                <w:szCs w:val="18"/>
              </w:rPr>
            </w:pPr>
            <w:ins w:id="3819"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71E2AE7C" w14:textId="77777777" w:rsidR="00980629" w:rsidRPr="00340B0D" w:rsidRDefault="00980629" w:rsidP="00541D1A">
            <w:pPr>
              <w:rPr>
                <w:ins w:id="3820" w:author="jonathan pritchard" w:date="2025-01-23T13:42:00Z" w16du:dateUtc="2025-01-23T13:42:00Z"/>
                <w:rFonts w:cs="Arial"/>
                <w:b/>
                <w:bCs/>
                <w:sz w:val="18"/>
                <w:szCs w:val="18"/>
              </w:rPr>
            </w:pPr>
            <w:ins w:id="3821"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204CB8F8" w14:textId="77777777" w:rsidR="00980629" w:rsidRPr="00340B0D" w:rsidRDefault="00980629" w:rsidP="00541D1A">
            <w:pPr>
              <w:jc w:val="center"/>
              <w:rPr>
                <w:ins w:id="3822" w:author="jonathan pritchard" w:date="2025-01-23T13:42:00Z" w16du:dateUtc="2025-01-23T13:42:00Z"/>
                <w:rFonts w:cs="Arial"/>
                <w:sz w:val="18"/>
                <w:szCs w:val="18"/>
              </w:rPr>
            </w:pPr>
          </w:p>
        </w:tc>
      </w:tr>
      <w:tr w:rsidR="00980629" w:rsidRPr="00340B0D" w14:paraId="14603174" w14:textId="77777777" w:rsidTr="00541D1A">
        <w:trPr>
          <w:ins w:id="3823" w:author="jonathan pritchard" w:date="2025-01-23T13:42:00Z"/>
        </w:trPr>
        <w:customXmlInsRangeStart w:id="3824" w:author="jonathan pritchard" w:date="2025-01-23T13:42:00Z"/>
        <w:sdt>
          <w:sdtPr>
            <w:rPr>
              <w:rFonts w:cs="Arial"/>
              <w:sz w:val="18"/>
              <w:szCs w:val="18"/>
            </w:rPr>
            <w:alias w:val="Palette"/>
            <w:tag w:val="Palette"/>
            <w:id w:val="279543729"/>
            <w:placeholder>
              <w:docPart w:val="FEA402336E2C44F9B0DAEAB688D38292"/>
            </w:placeholder>
            <w:comboBox>
              <w:listItem w:displayText="Day" w:value="Day"/>
              <w:listItem w:displayText="Dusk" w:value="Dusk"/>
              <w:listItem w:displayText="Night" w:value="Night"/>
            </w:comboBox>
          </w:sdtPr>
          <w:sdtContent>
            <w:customXmlInsRangeEnd w:id="3824"/>
            <w:tc>
              <w:tcPr>
                <w:tcW w:w="4656" w:type="dxa"/>
                <w:gridSpan w:val="5"/>
                <w:tcBorders>
                  <w:left w:val="single" w:sz="12" w:space="0" w:color="auto"/>
                  <w:bottom w:val="single" w:sz="12" w:space="0" w:color="auto"/>
                  <w:right w:val="single" w:sz="12" w:space="0" w:color="auto"/>
                </w:tcBorders>
              </w:tcPr>
              <w:p w14:paraId="2DD454AD" w14:textId="77777777" w:rsidR="00980629" w:rsidRPr="00340B0D" w:rsidRDefault="00980629" w:rsidP="00541D1A">
                <w:pPr>
                  <w:rPr>
                    <w:ins w:id="3825" w:author="jonathan pritchard" w:date="2025-01-23T13:42:00Z" w16du:dateUtc="2025-01-23T13:42:00Z"/>
                    <w:rFonts w:cs="Arial"/>
                    <w:sz w:val="18"/>
                    <w:szCs w:val="18"/>
                  </w:rPr>
                </w:pPr>
                <w:ins w:id="3826" w:author="jonathan pritchard" w:date="2025-01-23T13:42:00Z" w16du:dateUtc="2025-01-23T13:42:00Z">
                  <w:r w:rsidRPr="00340B0D">
                    <w:rPr>
                      <w:rFonts w:cs="Arial"/>
                      <w:sz w:val="18"/>
                      <w:szCs w:val="18"/>
                    </w:rPr>
                    <w:t>Day</w:t>
                  </w:r>
                </w:ins>
              </w:p>
            </w:tc>
            <w:customXmlInsRangeStart w:id="3827" w:author="jonathan pritchard" w:date="2025-01-23T13:42:00Z"/>
          </w:sdtContent>
        </w:sdt>
        <w:customXmlInsRangeEnd w:id="3827"/>
        <w:tc>
          <w:tcPr>
            <w:tcW w:w="3871" w:type="dxa"/>
            <w:gridSpan w:val="5"/>
            <w:tcBorders>
              <w:left w:val="single" w:sz="12" w:space="0" w:color="auto"/>
            </w:tcBorders>
          </w:tcPr>
          <w:p w14:paraId="45C12C44" w14:textId="77777777" w:rsidR="00980629" w:rsidRPr="00340B0D" w:rsidRDefault="00980629" w:rsidP="00541D1A">
            <w:pPr>
              <w:rPr>
                <w:ins w:id="3828" w:author="jonathan pritchard" w:date="2025-01-23T13:42:00Z" w16du:dateUtc="2025-01-23T13:42:00Z"/>
                <w:rFonts w:cs="Arial"/>
                <w:b/>
                <w:bCs/>
                <w:sz w:val="18"/>
                <w:szCs w:val="18"/>
              </w:rPr>
            </w:pPr>
            <w:ins w:id="3829"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ECC081E" w14:textId="77777777" w:rsidR="00980629" w:rsidRPr="00340B0D" w:rsidRDefault="00980629" w:rsidP="00541D1A">
            <w:pPr>
              <w:jc w:val="center"/>
              <w:rPr>
                <w:ins w:id="3830" w:author="jonathan pritchard" w:date="2025-01-23T13:42:00Z" w16du:dateUtc="2025-01-23T13:42:00Z"/>
                <w:rFonts w:cs="Arial"/>
                <w:sz w:val="18"/>
                <w:szCs w:val="18"/>
              </w:rPr>
            </w:pPr>
          </w:p>
        </w:tc>
      </w:tr>
      <w:tr w:rsidR="00980629" w:rsidRPr="00340B0D" w14:paraId="62E994B9" w14:textId="77777777" w:rsidTr="00541D1A">
        <w:trPr>
          <w:ins w:id="3831"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955FEB7" w14:textId="77777777" w:rsidR="00980629" w:rsidRPr="00340B0D" w:rsidRDefault="00980629" w:rsidP="00541D1A">
            <w:pPr>
              <w:jc w:val="center"/>
              <w:rPr>
                <w:ins w:id="3832" w:author="jonathan pritchard" w:date="2025-01-23T13:42:00Z" w16du:dateUtc="2025-01-23T13:42:00Z"/>
                <w:rFonts w:cs="Arial"/>
                <w:b/>
                <w:bCs/>
                <w:sz w:val="18"/>
                <w:szCs w:val="18"/>
              </w:rPr>
            </w:pPr>
          </w:p>
        </w:tc>
        <w:tc>
          <w:tcPr>
            <w:tcW w:w="3871" w:type="dxa"/>
            <w:gridSpan w:val="5"/>
            <w:tcBorders>
              <w:left w:val="single" w:sz="12" w:space="0" w:color="auto"/>
            </w:tcBorders>
          </w:tcPr>
          <w:p w14:paraId="03198894" w14:textId="77777777" w:rsidR="00980629" w:rsidRPr="00340B0D" w:rsidRDefault="00980629" w:rsidP="00541D1A">
            <w:pPr>
              <w:rPr>
                <w:ins w:id="3833" w:author="jonathan pritchard" w:date="2025-01-23T13:42:00Z" w16du:dateUtc="2025-01-23T13:42:00Z"/>
                <w:rFonts w:cs="Arial"/>
                <w:sz w:val="18"/>
                <w:szCs w:val="18"/>
              </w:rPr>
            </w:pPr>
          </w:p>
        </w:tc>
        <w:tc>
          <w:tcPr>
            <w:tcW w:w="672" w:type="dxa"/>
            <w:tcBorders>
              <w:right w:val="single" w:sz="12" w:space="0" w:color="auto"/>
            </w:tcBorders>
            <w:vAlign w:val="center"/>
          </w:tcPr>
          <w:p w14:paraId="05993DEE" w14:textId="77777777" w:rsidR="00980629" w:rsidRPr="00340B0D" w:rsidRDefault="00980629" w:rsidP="00541D1A">
            <w:pPr>
              <w:jc w:val="center"/>
              <w:rPr>
                <w:ins w:id="3834" w:author="jonathan pritchard" w:date="2025-01-23T13:42:00Z" w16du:dateUtc="2025-01-23T13:42:00Z"/>
                <w:rFonts w:cs="Arial"/>
                <w:sz w:val="18"/>
                <w:szCs w:val="18"/>
              </w:rPr>
            </w:pPr>
          </w:p>
        </w:tc>
      </w:tr>
      <w:tr w:rsidR="00980629" w:rsidRPr="00340B0D" w14:paraId="6AA1110B" w14:textId="77777777" w:rsidTr="00541D1A">
        <w:trPr>
          <w:ins w:id="3835"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5FB760F" w14:textId="77777777" w:rsidR="00980629" w:rsidRPr="00340B0D" w:rsidRDefault="00980629" w:rsidP="00541D1A">
            <w:pPr>
              <w:rPr>
                <w:ins w:id="3836"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0AECE77B" w14:textId="77777777" w:rsidR="00980629" w:rsidRPr="00340B0D" w:rsidRDefault="00980629" w:rsidP="00541D1A">
            <w:pPr>
              <w:jc w:val="center"/>
              <w:rPr>
                <w:ins w:id="3837"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3D791ED8" w14:textId="77777777" w:rsidR="00980629" w:rsidRPr="00340B0D" w:rsidRDefault="00980629" w:rsidP="00541D1A">
            <w:pPr>
              <w:jc w:val="center"/>
              <w:rPr>
                <w:ins w:id="3838" w:author="jonathan pritchard" w:date="2025-01-23T13:42:00Z" w16du:dateUtc="2025-01-23T13:42:00Z"/>
                <w:rFonts w:cs="Arial"/>
                <w:sz w:val="18"/>
                <w:szCs w:val="18"/>
              </w:rPr>
            </w:pPr>
          </w:p>
        </w:tc>
      </w:tr>
      <w:tr w:rsidR="00980629" w:rsidRPr="00340B0D" w14:paraId="325A1741" w14:textId="77777777" w:rsidTr="00541D1A">
        <w:trPr>
          <w:ins w:id="3839"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017C543" w14:textId="77777777" w:rsidR="00980629" w:rsidRPr="00340B0D" w:rsidRDefault="00980629" w:rsidP="00541D1A">
            <w:pPr>
              <w:jc w:val="center"/>
              <w:rPr>
                <w:ins w:id="3840" w:author="jonathan pritchard" w:date="2025-01-23T13:42:00Z" w16du:dateUtc="2025-01-23T13:42:00Z"/>
                <w:rFonts w:cs="Arial"/>
                <w:b/>
                <w:bCs/>
                <w:sz w:val="18"/>
                <w:szCs w:val="18"/>
              </w:rPr>
            </w:pPr>
            <w:ins w:id="3841"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77540" w14:textId="77777777" w:rsidR="00980629" w:rsidRPr="00340B0D" w:rsidRDefault="00980629" w:rsidP="00541D1A">
            <w:pPr>
              <w:jc w:val="center"/>
              <w:rPr>
                <w:ins w:id="3842" w:author="jonathan pritchard" w:date="2025-01-23T13:42:00Z" w16du:dateUtc="2025-01-23T13:42:00Z"/>
                <w:rFonts w:cs="Arial"/>
                <w:sz w:val="18"/>
                <w:szCs w:val="18"/>
              </w:rPr>
            </w:pPr>
            <w:ins w:id="3843" w:author="jonathan pritchard" w:date="2025-01-23T13:42:00Z" w16du:dateUtc="2025-01-23T13:42:00Z">
              <w:r w:rsidRPr="00340B0D">
                <w:rPr>
                  <w:rFonts w:cs="Arial"/>
                  <w:b/>
                  <w:bCs/>
                  <w:sz w:val="18"/>
                  <w:szCs w:val="18"/>
                </w:rPr>
                <w:t>Display</w:t>
              </w:r>
            </w:ins>
          </w:p>
        </w:tc>
      </w:tr>
      <w:tr w:rsidR="00980629" w:rsidRPr="00340B0D" w14:paraId="37CE7CC2" w14:textId="77777777" w:rsidTr="00541D1A">
        <w:trPr>
          <w:trHeight w:val="287"/>
          <w:ins w:id="3844" w:author="jonathan pritchard" w:date="2025-01-23T13:42:00Z"/>
        </w:trPr>
        <w:tc>
          <w:tcPr>
            <w:tcW w:w="1789" w:type="dxa"/>
            <w:tcBorders>
              <w:left w:val="single" w:sz="12" w:space="0" w:color="auto"/>
              <w:bottom w:val="single" w:sz="4" w:space="0" w:color="auto"/>
            </w:tcBorders>
          </w:tcPr>
          <w:p w14:paraId="453AEDF5" w14:textId="77777777" w:rsidR="00980629" w:rsidRPr="00340B0D" w:rsidRDefault="00980629" w:rsidP="00541D1A">
            <w:pPr>
              <w:rPr>
                <w:ins w:id="3845" w:author="jonathan pritchard" w:date="2025-01-23T13:42:00Z" w16du:dateUtc="2025-01-23T13:42:00Z"/>
                <w:rFonts w:cs="Arial"/>
                <w:sz w:val="18"/>
                <w:szCs w:val="18"/>
              </w:rPr>
            </w:pPr>
            <w:ins w:id="3846"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0C7A594" w14:textId="77777777" w:rsidR="00980629" w:rsidRPr="00340B0D" w:rsidRDefault="00980629" w:rsidP="00541D1A">
            <w:pPr>
              <w:rPr>
                <w:ins w:id="3847"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27BC84" w14:textId="77777777" w:rsidR="00980629" w:rsidRPr="00340B0D" w:rsidRDefault="00980629" w:rsidP="00541D1A">
            <w:pPr>
              <w:rPr>
                <w:ins w:id="3848" w:author="jonathan pritchard" w:date="2025-01-23T13:42:00Z" w16du:dateUtc="2025-01-23T13:42:00Z"/>
                <w:rFonts w:cs="Arial"/>
                <w:sz w:val="18"/>
                <w:szCs w:val="18"/>
              </w:rPr>
            </w:pPr>
            <w:ins w:id="3849"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D77CBB4" w14:textId="77777777" w:rsidR="00980629" w:rsidRPr="00C87169" w:rsidRDefault="00980629" w:rsidP="00541D1A">
            <w:pPr>
              <w:rPr>
                <w:ins w:id="3850" w:author="jonathan pritchard" w:date="2025-01-23T13:42:00Z" w16du:dateUtc="2025-01-23T13:42:00Z"/>
                <w:rFonts w:cs="Arial"/>
              </w:rPr>
            </w:pPr>
          </w:p>
        </w:tc>
      </w:tr>
      <w:tr w:rsidR="00980629" w:rsidRPr="00340B0D" w14:paraId="313667CB" w14:textId="77777777" w:rsidTr="00541D1A">
        <w:trPr>
          <w:ins w:id="3851" w:author="jonathan pritchard" w:date="2025-01-23T13:42:00Z"/>
        </w:trPr>
        <w:tc>
          <w:tcPr>
            <w:tcW w:w="1789" w:type="dxa"/>
            <w:tcBorders>
              <w:left w:val="single" w:sz="12" w:space="0" w:color="auto"/>
              <w:bottom w:val="single" w:sz="4" w:space="0" w:color="auto"/>
            </w:tcBorders>
          </w:tcPr>
          <w:p w14:paraId="0794FA31" w14:textId="77777777" w:rsidR="00980629" w:rsidRPr="00340B0D" w:rsidRDefault="00980629" w:rsidP="00541D1A">
            <w:pPr>
              <w:rPr>
                <w:ins w:id="3852" w:author="jonathan pritchard" w:date="2025-01-23T13:42:00Z" w16du:dateUtc="2025-01-23T13:42:00Z"/>
                <w:rFonts w:cs="Arial"/>
                <w:sz w:val="18"/>
                <w:szCs w:val="18"/>
              </w:rPr>
            </w:pPr>
            <w:ins w:id="3853"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94EE9DC" w14:textId="77777777" w:rsidR="00980629" w:rsidRPr="00340B0D" w:rsidRDefault="00980629" w:rsidP="00541D1A">
            <w:pPr>
              <w:rPr>
                <w:ins w:id="3854"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36EA8BC" w14:textId="77777777" w:rsidR="00980629" w:rsidRPr="00340B0D" w:rsidRDefault="00980629" w:rsidP="00541D1A">
            <w:pPr>
              <w:rPr>
                <w:ins w:id="3855" w:author="jonathan pritchard" w:date="2025-01-23T13:42:00Z" w16du:dateUtc="2025-01-23T13:42:00Z"/>
                <w:rFonts w:cs="Arial"/>
                <w:sz w:val="18"/>
                <w:szCs w:val="18"/>
              </w:rPr>
            </w:pPr>
            <w:ins w:id="3856"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74C3267" w14:textId="77777777" w:rsidR="00980629" w:rsidRPr="00340B0D" w:rsidRDefault="00980629" w:rsidP="00541D1A">
            <w:pPr>
              <w:rPr>
                <w:ins w:id="3857" w:author="jonathan pritchard" w:date="2025-01-23T13:42:00Z" w16du:dateUtc="2025-01-23T13:42:00Z"/>
                <w:rFonts w:cs="Arial"/>
                <w:sz w:val="18"/>
                <w:szCs w:val="18"/>
              </w:rPr>
            </w:pPr>
            <w:ins w:id="3858"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79473E1F" w14:textId="77777777" w:rsidTr="00541D1A">
        <w:trPr>
          <w:ins w:id="3859"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F38B070" w14:textId="77777777" w:rsidR="00980629" w:rsidRPr="00340B0D" w:rsidRDefault="00980629" w:rsidP="00541D1A">
            <w:pPr>
              <w:jc w:val="center"/>
              <w:rPr>
                <w:ins w:id="3860"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CD57C6D" w14:textId="77777777" w:rsidR="00980629" w:rsidRPr="00340B0D" w:rsidRDefault="00980629" w:rsidP="00541D1A">
            <w:pPr>
              <w:rPr>
                <w:ins w:id="3861" w:author="jonathan pritchard" w:date="2025-01-23T13:42:00Z" w16du:dateUtc="2025-01-23T13:42:00Z"/>
                <w:rFonts w:cs="Arial"/>
                <w:sz w:val="18"/>
                <w:szCs w:val="18"/>
              </w:rPr>
            </w:pPr>
            <w:ins w:id="3862"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5131CDD" w14:textId="77777777" w:rsidR="00980629" w:rsidRPr="00340B0D" w:rsidRDefault="00980629" w:rsidP="00541D1A">
            <w:pPr>
              <w:rPr>
                <w:ins w:id="3863" w:author="jonathan pritchard" w:date="2025-01-23T13:42:00Z" w16du:dateUtc="2025-01-23T13:42:00Z"/>
                <w:rFonts w:cs="Arial"/>
                <w:sz w:val="18"/>
                <w:szCs w:val="18"/>
              </w:rPr>
            </w:pPr>
          </w:p>
        </w:tc>
      </w:tr>
      <w:tr w:rsidR="00980629" w:rsidRPr="00340B0D" w14:paraId="21B2D1E1" w14:textId="77777777" w:rsidTr="00541D1A">
        <w:trPr>
          <w:ins w:id="3864"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D272492" w14:textId="77777777" w:rsidR="00980629" w:rsidRPr="00340B0D" w:rsidRDefault="00980629" w:rsidP="00541D1A">
            <w:pPr>
              <w:rPr>
                <w:ins w:id="3865" w:author="jonathan pritchard" w:date="2025-01-23T13:42:00Z" w16du:dateUtc="2025-01-23T13:42:00Z"/>
                <w:rFonts w:cs="Arial"/>
                <w:sz w:val="18"/>
                <w:szCs w:val="18"/>
              </w:rPr>
            </w:pPr>
          </w:p>
        </w:tc>
      </w:tr>
      <w:tr w:rsidR="00980629" w:rsidRPr="00340B0D" w14:paraId="47D4A429" w14:textId="77777777" w:rsidTr="00541D1A">
        <w:trPr>
          <w:ins w:id="3866"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2A5A3C" w14:textId="77777777" w:rsidR="00980629" w:rsidRPr="00340B0D" w:rsidRDefault="00980629" w:rsidP="00541D1A">
            <w:pPr>
              <w:jc w:val="center"/>
              <w:rPr>
                <w:ins w:id="3867" w:author="jonathan pritchard" w:date="2025-01-23T13:42:00Z" w16du:dateUtc="2025-01-23T13:42:00Z"/>
                <w:rFonts w:cs="Arial"/>
                <w:b/>
                <w:bCs/>
                <w:sz w:val="18"/>
                <w:szCs w:val="18"/>
              </w:rPr>
            </w:pPr>
            <w:ins w:id="3868"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6DBB2B90" w14:textId="77777777" w:rsidTr="00541D1A">
        <w:trPr>
          <w:ins w:id="3869"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AA961B" w14:textId="77777777" w:rsidR="00980629" w:rsidRPr="00340B0D" w:rsidRDefault="00980629" w:rsidP="00541D1A">
            <w:pPr>
              <w:jc w:val="center"/>
              <w:rPr>
                <w:ins w:id="3870" w:author="jonathan pritchard" w:date="2025-01-23T13:42:00Z" w16du:dateUtc="2025-01-23T13:42:00Z"/>
                <w:rFonts w:cs="Arial"/>
                <w:b/>
                <w:bCs/>
                <w:sz w:val="18"/>
                <w:szCs w:val="18"/>
              </w:rPr>
            </w:pPr>
            <w:ins w:id="3871"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4D6227" w14:textId="77777777" w:rsidR="00980629" w:rsidRPr="00340B0D" w:rsidRDefault="00980629" w:rsidP="00541D1A">
            <w:pPr>
              <w:jc w:val="center"/>
              <w:rPr>
                <w:ins w:id="3872" w:author="jonathan pritchard" w:date="2025-01-23T13:42:00Z" w16du:dateUtc="2025-01-23T13:42:00Z"/>
                <w:rFonts w:cs="Arial"/>
                <w:b/>
                <w:bCs/>
                <w:sz w:val="18"/>
                <w:szCs w:val="18"/>
              </w:rPr>
            </w:pPr>
            <w:ins w:id="3873" w:author="jonathan pritchard" w:date="2025-01-23T13:42:00Z" w16du:dateUtc="2025-01-23T13:42:00Z">
              <w:r w:rsidRPr="00340B0D">
                <w:rPr>
                  <w:rFonts w:cs="Arial"/>
                  <w:b/>
                  <w:bCs/>
                  <w:sz w:val="18"/>
                  <w:szCs w:val="18"/>
                </w:rPr>
                <w:t>Other</w:t>
              </w:r>
            </w:ins>
          </w:p>
        </w:tc>
      </w:tr>
      <w:tr w:rsidR="00980629" w:rsidRPr="00340B0D" w14:paraId="2A818E6F" w14:textId="77777777" w:rsidTr="00541D1A">
        <w:trPr>
          <w:ins w:id="387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831266" w14:textId="77777777" w:rsidR="00980629" w:rsidRPr="00340B0D" w:rsidRDefault="00980629" w:rsidP="00541D1A">
            <w:pPr>
              <w:rPr>
                <w:ins w:id="3875" w:author="jonathan pritchard" w:date="2025-01-23T13:42:00Z" w16du:dateUtc="2025-01-23T13:42:00Z"/>
                <w:rFonts w:cs="Arial"/>
                <w:sz w:val="18"/>
                <w:szCs w:val="18"/>
              </w:rPr>
            </w:pPr>
            <w:ins w:id="3876"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F65B0C9" w14:textId="77777777" w:rsidR="00980629" w:rsidRPr="00340B0D" w:rsidRDefault="00980629" w:rsidP="00541D1A">
            <w:pPr>
              <w:jc w:val="center"/>
              <w:rPr>
                <w:ins w:id="387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3C1823" w14:textId="77777777" w:rsidR="00980629" w:rsidRPr="00340B0D" w:rsidRDefault="00980629" w:rsidP="00541D1A">
            <w:pPr>
              <w:pStyle w:val="Default"/>
              <w:rPr>
                <w:ins w:id="3878" w:author="jonathan pritchard" w:date="2025-01-23T13:42:00Z" w16du:dateUtc="2025-01-23T13:42:00Z"/>
                <w:sz w:val="18"/>
                <w:szCs w:val="18"/>
              </w:rPr>
            </w:pPr>
            <w:ins w:id="3879"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B76E023" w14:textId="77777777" w:rsidR="00980629" w:rsidRPr="00340B0D" w:rsidRDefault="00980629" w:rsidP="00541D1A">
            <w:pPr>
              <w:rPr>
                <w:ins w:id="3880" w:author="jonathan pritchard" w:date="2025-01-23T13:42:00Z" w16du:dateUtc="2025-01-23T13:42:00Z"/>
                <w:rFonts w:cs="Arial"/>
                <w:sz w:val="18"/>
                <w:szCs w:val="18"/>
              </w:rPr>
            </w:pPr>
          </w:p>
        </w:tc>
      </w:tr>
      <w:tr w:rsidR="00980629" w:rsidRPr="00340B0D" w14:paraId="5EE92925" w14:textId="77777777" w:rsidTr="00541D1A">
        <w:trPr>
          <w:ins w:id="388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7420B7F" w14:textId="77777777" w:rsidR="00980629" w:rsidRPr="00340B0D" w:rsidRDefault="00980629" w:rsidP="00541D1A">
            <w:pPr>
              <w:pStyle w:val="Default"/>
              <w:rPr>
                <w:ins w:id="3882" w:author="jonathan pritchard" w:date="2025-01-23T13:42:00Z" w16du:dateUtc="2025-01-23T13:42:00Z"/>
                <w:sz w:val="18"/>
                <w:szCs w:val="18"/>
              </w:rPr>
            </w:pPr>
            <w:ins w:id="3883"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BBFD270" w14:textId="77777777" w:rsidR="00980629" w:rsidRPr="00340B0D" w:rsidRDefault="00980629" w:rsidP="00541D1A">
            <w:pPr>
              <w:jc w:val="center"/>
              <w:rPr>
                <w:ins w:id="388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8F90196" w14:textId="77777777" w:rsidR="00980629" w:rsidRPr="00340B0D" w:rsidRDefault="00980629" w:rsidP="00541D1A">
            <w:pPr>
              <w:pStyle w:val="Default"/>
              <w:rPr>
                <w:ins w:id="3885" w:author="jonathan pritchard" w:date="2025-01-23T13:42:00Z" w16du:dateUtc="2025-01-23T13:42:00Z"/>
                <w:sz w:val="18"/>
                <w:szCs w:val="18"/>
              </w:rPr>
            </w:pPr>
            <w:ins w:id="3886"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3BE8460" w14:textId="77777777" w:rsidR="00980629" w:rsidRPr="00340B0D" w:rsidRDefault="00980629" w:rsidP="00541D1A">
            <w:pPr>
              <w:rPr>
                <w:ins w:id="3887" w:author="jonathan pritchard" w:date="2025-01-23T13:42:00Z" w16du:dateUtc="2025-01-23T13:42:00Z"/>
                <w:rFonts w:cs="Arial"/>
                <w:sz w:val="18"/>
                <w:szCs w:val="18"/>
              </w:rPr>
            </w:pPr>
          </w:p>
        </w:tc>
      </w:tr>
      <w:tr w:rsidR="00980629" w:rsidRPr="00340B0D" w14:paraId="7E10ECBD" w14:textId="77777777" w:rsidTr="00541D1A">
        <w:trPr>
          <w:ins w:id="388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1DC5B37" w14:textId="77777777" w:rsidR="00980629" w:rsidRPr="00340B0D" w:rsidRDefault="00980629" w:rsidP="00541D1A">
            <w:pPr>
              <w:pStyle w:val="Default"/>
              <w:ind w:left="720"/>
              <w:rPr>
                <w:ins w:id="3889" w:author="jonathan pritchard" w:date="2025-01-23T13:42:00Z" w16du:dateUtc="2025-01-23T13:42:00Z"/>
                <w:sz w:val="18"/>
                <w:szCs w:val="18"/>
              </w:rPr>
            </w:pPr>
            <w:ins w:id="3890"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A42099" w14:textId="77777777" w:rsidR="00980629" w:rsidRPr="00340B0D" w:rsidRDefault="00980629" w:rsidP="00541D1A">
            <w:pPr>
              <w:jc w:val="center"/>
              <w:rPr>
                <w:ins w:id="389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C8382B2" w14:textId="77777777" w:rsidR="00980629" w:rsidRPr="00340B0D" w:rsidRDefault="00980629" w:rsidP="00541D1A">
            <w:pPr>
              <w:pStyle w:val="Default"/>
              <w:rPr>
                <w:ins w:id="3892" w:author="jonathan pritchard" w:date="2025-01-23T13:42:00Z" w16du:dateUtc="2025-01-23T13:42:00Z"/>
                <w:sz w:val="18"/>
                <w:szCs w:val="18"/>
              </w:rPr>
            </w:pPr>
            <w:ins w:id="3893"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C39BCE7" w14:textId="77777777" w:rsidR="00980629" w:rsidRPr="00340B0D" w:rsidRDefault="00980629" w:rsidP="00541D1A">
            <w:pPr>
              <w:rPr>
                <w:ins w:id="3894" w:author="jonathan pritchard" w:date="2025-01-23T13:42:00Z" w16du:dateUtc="2025-01-23T13:42:00Z"/>
                <w:rFonts w:cs="Arial"/>
                <w:sz w:val="18"/>
                <w:szCs w:val="18"/>
              </w:rPr>
            </w:pPr>
          </w:p>
        </w:tc>
      </w:tr>
      <w:tr w:rsidR="00980629" w:rsidRPr="00340B0D" w14:paraId="758E9C5E" w14:textId="77777777" w:rsidTr="00541D1A">
        <w:trPr>
          <w:ins w:id="389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A57148E" w14:textId="77777777" w:rsidR="00980629" w:rsidRPr="00340B0D" w:rsidRDefault="00980629" w:rsidP="00541D1A">
            <w:pPr>
              <w:pStyle w:val="Default"/>
              <w:ind w:left="720"/>
              <w:rPr>
                <w:ins w:id="3896" w:author="jonathan pritchard" w:date="2025-01-23T13:42:00Z" w16du:dateUtc="2025-01-23T13:42:00Z"/>
                <w:sz w:val="18"/>
                <w:szCs w:val="18"/>
              </w:rPr>
            </w:pPr>
            <w:ins w:id="3897"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9BC7C34" w14:textId="77777777" w:rsidR="00980629" w:rsidRPr="00340B0D" w:rsidRDefault="00980629" w:rsidP="00541D1A">
            <w:pPr>
              <w:jc w:val="center"/>
              <w:rPr>
                <w:ins w:id="389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F5B0F4" w14:textId="77777777" w:rsidR="00980629" w:rsidRPr="00340B0D" w:rsidRDefault="00980629" w:rsidP="00541D1A">
            <w:pPr>
              <w:pStyle w:val="Default"/>
              <w:rPr>
                <w:ins w:id="3899" w:author="jonathan pritchard" w:date="2025-01-23T13:42:00Z" w16du:dateUtc="2025-01-23T13:42:00Z"/>
                <w:sz w:val="18"/>
                <w:szCs w:val="18"/>
              </w:rPr>
            </w:pPr>
            <w:ins w:id="3900"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2926737" w14:textId="77777777" w:rsidR="00980629" w:rsidRPr="00340B0D" w:rsidRDefault="00980629" w:rsidP="00541D1A">
            <w:pPr>
              <w:rPr>
                <w:ins w:id="3901" w:author="jonathan pritchard" w:date="2025-01-23T13:42:00Z" w16du:dateUtc="2025-01-23T13:42:00Z"/>
                <w:rFonts w:cs="Arial"/>
                <w:sz w:val="18"/>
                <w:szCs w:val="18"/>
              </w:rPr>
            </w:pPr>
          </w:p>
        </w:tc>
      </w:tr>
      <w:tr w:rsidR="00980629" w:rsidRPr="00340B0D" w14:paraId="78E6027A" w14:textId="77777777" w:rsidTr="00541D1A">
        <w:trPr>
          <w:ins w:id="390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11B7DC" w14:textId="77777777" w:rsidR="00980629" w:rsidRPr="00340B0D" w:rsidRDefault="00980629" w:rsidP="00541D1A">
            <w:pPr>
              <w:pStyle w:val="Default"/>
              <w:rPr>
                <w:ins w:id="3903" w:author="jonathan pritchard" w:date="2025-01-23T13:42:00Z" w16du:dateUtc="2025-01-23T13:42:00Z"/>
                <w:sz w:val="18"/>
                <w:szCs w:val="18"/>
              </w:rPr>
            </w:pPr>
            <w:ins w:id="3904"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1C75A8C" w14:textId="77777777" w:rsidR="00980629" w:rsidRPr="00340B0D" w:rsidRDefault="00980629" w:rsidP="00541D1A">
            <w:pPr>
              <w:jc w:val="center"/>
              <w:rPr>
                <w:ins w:id="390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7E98ECB" w14:textId="77777777" w:rsidR="00980629" w:rsidRPr="00340B0D" w:rsidRDefault="00980629" w:rsidP="00541D1A">
            <w:pPr>
              <w:pStyle w:val="Default"/>
              <w:rPr>
                <w:ins w:id="3906" w:author="jonathan pritchard" w:date="2025-01-23T13:42:00Z" w16du:dateUtc="2025-01-23T13:42:00Z"/>
                <w:sz w:val="18"/>
                <w:szCs w:val="18"/>
              </w:rPr>
            </w:pPr>
            <w:ins w:id="3907"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617C4CF" w14:textId="77777777" w:rsidR="00980629" w:rsidRPr="00340B0D" w:rsidRDefault="00980629" w:rsidP="00541D1A">
            <w:pPr>
              <w:rPr>
                <w:ins w:id="3908" w:author="jonathan pritchard" w:date="2025-01-23T13:42:00Z" w16du:dateUtc="2025-01-23T13:42:00Z"/>
                <w:rFonts w:cs="Arial"/>
                <w:sz w:val="18"/>
                <w:szCs w:val="18"/>
              </w:rPr>
            </w:pPr>
          </w:p>
        </w:tc>
      </w:tr>
      <w:tr w:rsidR="00980629" w:rsidRPr="00340B0D" w14:paraId="3E277B24" w14:textId="77777777" w:rsidTr="00541D1A">
        <w:trPr>
          <w:ins w:id="390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AF9F4E3" w14:textId="77777777" w:rsidR="00980629" w:rsidRPr="00340B0D" w:rsidRDefault="00980629" w:rsidP="00541D1A">
            <w:pPr>
              <w:pStyle w:val="Default"/>
              <w:rPr>
                <w:ins w:id="3910" w:author="jonathan pritchard" w:date="2025-01-23T13:42:00Z" w16du:dateUtc="2025-01-23T13:42:00Z"/>
                <w:sz w:val="18"/>
                <w:szCs w:val="18"/>
              </w:rPr>
            </w:pPr>
            <w:ins w:id="3911"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23477F7" w14:textId="77777777" w:rsidR="00980629" w:rsidRPr="00340B0D" w:rsidRDefault="00980629" w:rsidP="00541D1A">
            <w:pPr>
              <w:jc w:val="center"/>
              <w:rPr>
                <w:ins w:id="391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1EB0DDB" w14:textId="77777777" w:rsidR="00980629" w:rsidRPr="00340B0D" w:rsidRDefault="00980629" w:rsidP="00541D1A">
            <w:pPr>
              <w:pStyle w:val="Default"/>
              <w:rPr>
                <w:ins w:id="3913" w:author="jonathan pritchard" w:date="2025-01-23T13:42:00Z" w16du:dateUtc="2025-01-23T13:42:00Z"/>
                <w:sz w:val="18"/>
                <w:szCs w:val="18"/>
              </w:rPr>
            </w:pPr>
            <w:ins w:id="3914"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17F5D34" w14:textId="77777777" w:rsidR="00980629" w:rsidRPr="00340B0D" w:rsidRDefault="00980629" w:rsidP="00541D1A">
            <w:pPr>
              <w:rPr>
                <w:ins w:id="3915" w:author="jonathan pritchard" w:date="2025-01-23T13:42:00Z" w16du:dateUtc="2025-01-23T13:42:00Z"/>
                <w:rFonts w:cs="Arial"/>
                <w:sz w:val="18"/>
                <w:szCs w:val="18"/>
              </w:rPr>
            </w:pPr>
          </w:p>
        </w:tc>
      </w:tr>
      <w:tr w:rsidR="00980629" w:rsidRPr="00340B0D" w14:paraId="194E561F" w14:textId="77777777" w:rsidTr="00541D1A">
        <w:trPr>
          <w:ins w:id="391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BF99C" w14:textId="77777777" w:rsidR="00980629" w:rsidRPr="00340B0D" w:rsidRDefault="00980629" w:rsidP="00541D1A">
            <w:pPr>
              <w:pStyle w:val="Default"/>
              <w:rPr>
                <w:ins w:id="3917" w:author="jonathan pritchard" w:date="2025-01-23T13:42:00Z" w16du:dateUtc="2025-01-23T13:42:00Z"/>
                <w:sz w:val="18"/>
                <w:szCs w:val="18"/>
              </w:rPr>
            </w:pPr>
            <w:ins w:id="3918"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F938DDE" w14:textId="77777777" w:rsidR="00980629" w:rsidRPr="00340B0D" w:rsidRDefault="00980629" w:rsidP="00541D1A">
            <w:pPr>
              <w:jc w:val="center"/>
              <w:rPr>
                <w:ins w:id="391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AB66054" w14:textId="77777777" w:rsidR="00980629" w:rsidRPr="00340B0D" w:rsidRDefault="00980629" w:rsidP="00541D1A">
            <w:pPr>
              <w:pStyle w:val="Default"/>
              <w:rPr>
                <w:ins w:id="3920" w:author="jonathan pritchard" w:date="2025-01-23T13:42:00Z" w16du:dateUtc="2025-01-23T13:42:00Z"/>
                <w:sz w:val="18"/>
                <w:szCs w:val="18"/>
              </w:rPr>
            </w:pPr>
            <w:ins w:id="3921"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19A58D3" w14:textId="77777777" w:rsidR="00980629" w:rsidRPr="00340B0D" w:rsidRDefault="00980629" w:rsidP="00541D1A">
            <w:pPr>
              <w:rPr>
                <w:ins w:id="3922" w:author="jonathan pritchard" w:date="2025-01-23T13:42:00Z" w16du:dateUtc="2025-01-23T13:42:00Z"/>
                <w:rFonts w:cs="Arial"/>
                <w:sz w:val="18"/>
                <w:szCs w:val="18"/>
              </w:rPr>
            </w:pPr>
          </w:p>
        </w:tc>
      </w:tr>
      <w:tr w:rsidR="00980629" w:rsidRPr="00340B0D" w14:paraId="2C4A588C" w14:textId="77777777" w:rsidTr="00541D1A">
        <w:trPr>
          <w:ins w:id="392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D4A90F7" w14:textId="77777777" w:rsidR="00980629" w:rsidRPr="00340B0D" w:rsidRDefault="00980629" w:rsidP="00541D1A">
            <w:pPr>
              <w:pStyle w:val="Default"/>
              <w:rPr>
                <w:ins w:id="3924" w:author="jonathan pritchard" w:date="2025-01-23T13:42:00Z" w16du:dateUtc="2025-01-23T13:42:00Z"/>
                <w:sz w:val="18"/>
                <w:szCs w:val="18"/>
              </w:rPr>
            </w:pPr>
            <w:ins w:id="3925"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0A857CA" w14:textId="77777777" w:rsidR="00980629" w:rsidRPr="00340B0D" w:rsidRDefault="00980629" w:rsidP="00541D1A">
            <w:pPr>
              <w:jc w:val="center"/>
              <w:rPr>
                <w:ins w:id="392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53CD2F3" w14:textId="77777777" w:rsidR="00980629" w:rsidRPr="00340B0D" w:rsidRDefault="00980629" w:rsidP="00541D1A">
            <w:pPr>
              <w:pStyle w:val="Default"/>
              <w:rPr>
                <w:ins w:id="3927" w:author="jonathan pritchard" w:date="2025-01-23T13:42:00Z" w16du:dateUtc="2025-01-23T13:42:00Z"/>
                <w:sz w:val="18"/>
                <w:szCs w:val="18"/>
              </w:rPr>
            </w:pPr>
            <w:ins w:id="3928"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97583B3" w14:textId="77777777" w:rsidR="00980629" w:rsidRPr="00340B0D" w:rsidRDefault="00980629" w:rsidP="00541D1A">
            <w:pPr>
              <w:rPr>
                <w:ins w:id="3929" w:author="jonathan pritchard" w:date="2025-01-23T13:42:00Z" w16du:dateUtc="2025-01-23T13:42:00Z"/>
                <w:rFonts w:cs="Arial"/>
                <w:sz w:val="18"/>
                <w:szCs w:val="18"/>
              </w:rPr>
            </w:pPr>
          </w:p>
        </w:tc>
      </w:tr>
      <w:tr w:rsidR="00980629" w:rsidRPr="00340B0D" w14:paraId="7BB8CB12" w14:textId="77777777" w:rsidTr="00541D1A">
        <w:trPr>
          <w:ins w:id="393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33C9B4" w14:textId="77777777" w:rsidR="00980629" w:rsidRPr="00340B0D" w:rsidRDefault="00980629" w:rsidP="00541D1A">
            <w:pPr>
              <w:pStyle w:val="Default"/>
              <w:rPr>
                <w:ins w:id="3931" w:author="jonathan pritchard" w:date="2025-01-23T13:42:00Z" w16du:dateUtc="2025-01-23T13:42:00Z"/>
                <w:sz w:val="18"/>
                <w:szCs w:val="18"/>
              </w:rPr>
            </w:pPr>
            <w:ins w:id="3932"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CDC5DF" w14:textId="77777777" w:rsidR="00980629" w:rsidRPr="00340B0D" w:rsidRDefault="00980629" w:rsidP="00541D1A">
            <w:pPr>
              <w:jc w:val="center"/>
              <w:rPr>
                <w:ins w:id="393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2CE0CB" w14:textId="77777777" w:rsidR="00980629" w:rsidRPr="00340B0D" w:rsidRDefault="00980629" w:rsidP="00541D1A">
            <w:pPr>
              <w:rPr>
                <w:ins w:id="3934"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88AFD" w14:textId="77777777" w:rsidR="00980629" w:rsidRPr="00340B0D" w:rsidRDefault="00980629" w:rsidP="00541D1A">
            <w:pPr>
              <w:rPr>
                <w:ins w:id="3935" w:author="jonathan pritchard" w:date="2025-01-23T13:42:00Z" w16du:dateUtc="2025-01-23T13:42:00Z"/>
                <w:rFonts w:cs="Arial"/>
                <w:sz w:val="18"/>
                <w:szCs w:val="18"/>
              </w:rPr>
            </w:pPr>
          </w:p>
        </w:tc>
      </w:tr>
      <w:tr w:rsidR="00980629" w:rsidRPr="00340B0D" w14:paraId="5F6BA782" w14:textId="77777777" w:rsidTr="00541D1A">
        <w:trPr>
          <w:ins w:id="393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B537675" w14:textId="77777777" w:rsidR="00980629" w:rsidRPr="00340B0D" w:rsidRDefault="00980629" w:rsidP="00541D1A">
            <w:pPr>
              <w:pStyle w:val="Default"/>
              <w:rPr>
                <w:ins w:id="3937" w:author="jonathan pritchard" w:date="2025-01-23T13:42:00Z" w16du:dateUtc="2025-01-23T13:42:00Z"/>
                <w:sz w:val="18"/>
                <w:szCs w:val="18"/>
              </w:rPr>
            </w:pPr>
            <w:ins w:id="3938"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BF46FB2" w14:textId="77777777" w:rsidR="00980629" w:rsidRPr="00340B0D" w:rsidRDefault="00980629" w:rsidP="00541D1A">
            <w:pPr>
              <w:jc w:val="center"/>
              <w:rPr>
                <w:ins w:id="393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B6DEFFA" w14:textId="77777777" w:rsidR="00980629" w:rsidRPr="00340B0D" w:rsidRDefault="00980629" w:rsidP="00541D1A">
            <w:pPr>
              <w:rPr>
                <w:ins w:id="3940"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39C54BD" w14:textId="77777777" w:rsidR="00980629" w:rsidRPr="00340B0D" w:rsidRDefault="00980629" w:rsidP="00541D1A">
            <w:pPr>
              <w:rPr>
                <w:ins w:id="3941" w:author="jonathan pritchard" w:date="2025-01-23T13:42:00Z" w16du:dateUtc="2025-01-23T13:42:00Z"/>
                <w:rFonts w:cs="Arial"/>
                <w:sz w:val="18"/>
                <w:szCs w:val="18"/>
              </w:rPr>
            </w:pPr>
          </w:p>
        </w:tc>
      </w:tr>
      <w:tr w:rsidR="00980629" w:rsidRPr="00340B0D" w14:paraId="50BCFEBB" w14:textId="77777777" w:rsidTr="00541D1A">
        <w:trPr>
          <w:ins w:id="394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005FFB1" w14:textId="77777777" w:rsidR="00980629" w:rsidRPr="00340B0D" w:rsidRDefault="00980629" w:rsidP="00541D1A">
            <w:pPr>
              <w:pStyle w:val="Default"/>
              <w:rPr>
                <w:ins w:id="3943" w:author="jonathan pritchard" w:date="2025-01-23T13:42:00Z" w16du:dateUtc="2025-01-23T13:42:00Z"/>
                <w:sz w:val="18"/>
                <w:szCs w:val="18"/>
              </w:rPr>
            </w:pPr>
            <w:ins w:id="3944"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EFE7F" w14:textId="77777777" w:rsidR="00980629" w:rsidRPr="00340B0D" w:rsidRDefault="00980629" w:rsidP="00541D1A">
            <w:pPr>
              <w:jc w:val="center"/>
              <w:rPr>
                <w:ins w:id="394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E615C5" w14:textId="77777777" w:rsidR="00980629" w:rsidRPr="00340B0D" w:rsidRDefault="00980629" w:rsidP="00541D1A">
            <w:pPr>
              <w:rPr>
                <w:ins w:id="394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DF2EC" w14:textId="77777777" w:rsidR="00980629" w:rsidRPr="00340B0D" w:rsidRDefault="00980629" w:rsidP="00541D1A">
            <w:pPr>
              <w:rPr>
                <w:ins w:id="3947" w:author="jonathan pritchard" w:date="2025-01-23T13:42:00Z" w16du:dateUtc="2025-01-23T13:42:00Z"/>
                <w:rFonts w:cs="Arial"/>
                <w:sz w:val="18"/>
                <w:szCs w:val="18"/>
              </w:rPr>
            </w:pPr>
          </w:p>
        </w:tc>
      </w:tr>
      <w:tr w:rsidR="00980629" w:rsidRPr="00340B0D" w14:paraId="24495679" w14:textId="77777777" w:rsidTr="00541D1A">
        <w:trPr>
          <w:ins w:id="394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D853235" w14:textId="77777777" w:rsidR="00980629" w:rsidRPr="00340B0D" w:rsidRDefault="00980629" w:rsidP="00541D1A">
            <w:pPr>
              <w:pStyle w:val="Default"/>
              <w:ind w:left="720"/>
              <w:rPr>
                <w:ins w:id="3949" w:author="jonathan pritchard" w:date="2025-01-23T13:42:00Z" w16du:dateUtc="2025-01-23T13:42:00Z"/>
                <w:sz w:val="18"/>
                <w:szCs w:val="18"/>
              </w:rPr>
            </w:pPr>
            <w:ins w:id="3950"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9E41921" w14:textId="77777777" w:rsidR="00980629" w:rsidRPr="00340B0D" w:rsidRDefault="00980629" w:rsidP="00541D1A">
            <w:pPr>
              <w:jc w:val="center"/>
              <w:rPr>
                <w:ins w:id="395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EA50D2F" w14:textId="77777777" w:rsidR="00980629" w:rsidRPr="00340B0D" w:rsidRDefault="00980629" w:rsidP="00541D1A">
            <w:pPr>
              <w:rPr>
                <w:ins w:id="3952"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CF7AA33" w14:textId="77777777" w:rsidR="00980629" w:rsidRPr="00340B0D" w:rsidRDefault="00980629" w:rsidP="00541D1A">
            <w:pPr>
              <w:rPr>
                <w:ins w:id="3953" w:author="jonathan pritchard" w:date="2025-01-23T13:42:00Z" w16du:dateUtc="2025-01-23T13:42:00Z"/>
                <w:rFonts w:cs="Arial"/>
                <w:sz w:val="18"/>
                <w:szCs w:val="18"/>
              </w:rPr>
            </w:pPr>
          </w:p>
        </w:tc>
      </w:tr>
      <w:tr w:rsidR="00980629" w:rsidRPr="00340B0D" w14:paraId="4C2CAD6D" w14:textId="77777777" w:rsidTr="00541D1A">
        <w:trPr>
          <w:ins w:id="3954"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2C8721AC" w14:textId="77777777" w:rsidR="00980629" w:rsidRPr="00340B0D" w:rsidRDefault="00980629" w:rsidP="00541D1A">
            <w:pPr>
              <w:pStyle w:val="Default"/>
              <w:ind w:left="720"/>
              <w:rPr>
                <w:ins w:id="3955" w:author="jonathan pritchard" w:date="2025-01-23T13:42:00Z" w16du:dateUtc="2025-01-23T13:42:00Z"/>
                <w:sz w:val="18"/>
                <w:szCs w:val="18"/>
              </w:rPr>
            </w:pPr>
            <w:ins w:id="3956"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723826C" w14:textId="77777777" w:rsidR="00980629" w:rsidRPr="00340B0D" w:rsidRDefault="00980629" w:rsidP="00541D1A">
            <w:pPr>
              <w:jc w:val="center"/>
              <w:rPr>
                <w:ins w:id="395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084F5942" w14:textId="77777777" w:rsidR="00980629" w:rsidRPr="00340B0D" w:rsidRDefault="00980629" w:rsidP="00541D1A">
            <w:pPr>
              <w:rPr>
                <w:ins w:id="3958"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671FDB4B" w14:textId="77777777" w:rsidR="00980629" w:rsidRPr="00340B0D" w:rsidRDefault="00980629" w:rsidP="00541D1A">
            <w:pPr>
              <w:rPr>
                <w:ins w:id="3959" w:author="jonathan pritchard" w:date="2025-01-23T13:42:00Z" w16du:dateUtc="2025-01-23T13:42:00Z"/>
                <w:rFonts w:cs="Arial"/>
                <w:sz w:val="18"/>
                <w:szCs w:val="18"/>
              </w:rPr>
            </w:pPr>
          </w:p>
        </w:tc>
      </w:tr>
      <w:tr w:rsidR="00980629" w:rsidRPr="00340B0D" w14:paraId="2ADFBB6F" w14:textId="77777777" w:rsidTr="00541D1A">
        <w:trPr>
          <w:ins w:id="3960"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61EFD" w14:textId="77777777" w:rsidR="00980629" w:rsidRPr="00EF63B4" w:rsidRDefault="00980629" w:rsidP="00541D1A">
            <w:pPr>
              <w:jc w:val="center"/>
              <w:rPr>
                <w:ins w:id="3961" w:author="jonathan pritchard" w:date="2025-01-23T13:42:00Z" w16du:dateUtc="2025-01-23T13:42:00Z"/>
                <w:rFonts w:cs="Arial"/>
                <w:sz w:val="18"/>
                <w:szCs w:val="18"/>
              </w:rPr>
            </w:pPr>
            <w:ins w:id="3962" w:author="jonathan pritchard" w:date="2025-01-23T13:42:00Z" w16du:dateUtc="2025-01-23T13:42:00Z">
              <w:r>
                <w:rPr>
                  <w:rFonts w:cs="Arial"/>
                  <w:b/>
                  <w:bCs/>
                  <w:sz w:val="18"/>
                  <w:szCs w:val="18"/>
                </w:rPr>
                <w:t>Additional</w:t>
              </w:r>
            </w:ins>
          </w:p>
        </w:tc>
      </w:tr>
      <w:tr w:rsidR="00980629" w:rsidRPr="00340B0D" w14:paraId="2DDAC9AD" w14:textId="77777777" w:rsidTr="00541D1A">
        <w:trPr>
          <w:ins w:id="396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4265DE6" w14:textId="77777777" w:rsidR="00980629" w:rsidRPr="00340B0D" w:rsidRDefault="00980629" w:rsidP="00541D1A">
            <w:pPr>
              <w:pStyle w:val="Default"/>
              <w:ind w:left="720"/>
              <w:rPr>
                <w:ins w:id="3964"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EED32D2" w14:textId="77777777" w:rsidR="00980629" w:rsidRPr="00340B0D" w:rsidRDefault="00980629" w:rsidP="00541D1A">
            <w:pPr>
              <w:jc w:val="center"/>
              <w:rPr>
                <w:ins w:id="3965"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CC37C34" w14:textId="77777777" w:rsidR="00980629" w:rsidRPr="00340B0D" w:rsidRDefault="00980629" w:rsidP="00541D1A">
            <w:pPr>
              <w:rPr>
                <w:ins w:id="3966"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280AF88" w14:textId="77777777" w:rsidR="00980629" w:rsidRPr="00340B0D" w:rsidRDefault="00980629" w:rsidP="00541D1A">
            <w:pPr>
              <w:rPr>
                <w:ins w:id="3967" w:author="jonathan pritchard" w:date="2025-01-23T13:42:00Z" w16du:dateUtc="2025-01-23T13:42:00Z"/>
                <w:rFonts w:cs="Arial"/>
                <w:sz w:val="18"/>
                <w:szCs w:val="18"/>
              </w:rPr>
            </w:pPr>
          </w:p>
        </w:tc>
      </w:tr>
      <w:tr w:rsidR="00980629" w:rsidRPr="00340B0D" w14:paraId="6DD73809" w14:textId="77777777" w:rsidTr="00541D1A">
        <w:trPr>
          <w:ins w:id="396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D77C073" w14:textId="77777777" w:rsidR="00980629" w:rsidRPr="00340B0D" w:rsidRDefault="00980629" w:rsidP="00541D1A">
            <w:pPr>
              <w:pStyle w:val="Default"/>
              <w:ind w:left="720"/>
              <w:rPr>
                <w:ins w:id="3969"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1EC402" w14:textId="77777777" w:rsidR="00980629" w:rsidRPr="00340B0D" w:rsidRDefault="00980629" w:rsidP="00541D1A">
            <w:pPr>
              <w:jc w:val="center"/>
              <w:rPr>
                <w:ins w:id="3970"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55525E76" w14:textId="77777777" w:rsidR="00980629" w:rsidRPr="00340B0D" w:rsidRDefault="00980629" w:rsidP="00541D1A">
            <w:pPr>
              <w:rPr>
                <w:ins w:id="397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3FEB79F" w14:textId="77777777" w:rsidR="00980629" w:rsidRPr="00340B0D" w:rsidRDefault="00980629" w:rsidP="00541D1A">
            <w:pPr>
              <w:rPr>
                <w:ins w:id="3972" w:author="jonathan pritchard" w:date="2025-01-23T13:42:00Z" w16du:dateUtc="2025-01-23T13:42:00Z"/>
                <w:rFonts w:cs="Arial"/>
                <w:sz w:val="18"/>
                <w:szCs w:val="18"/>
              </w:rPr>
            </w:pPr>
          </w:p>
        </w:tc>
      </w:tr>
      <w:tr w:rsidR="00980629" w:rsidRPr="00340B0D" w14:paraId="764C5543" w14:textId="77777777" w:rsidTr="00541D1A">
        <w:trPr>
          <w:ins w:id="397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8D92F9" w14:textId="77777777" w:rsidR="00980629" w:rsidRPr="00340B0D" w:rsidRDefault="00980629" w:rsidP="00541D1A">
            <w:pPr>
              <w:jc w:val="center"/>
              <w:rPr>
                <w:ins w:id="3974" w:author="jonathan pritchard" w:date="2025-01-23T13:42:00Z" w16du:dateUtc="2025-01-23T13:42:00Z"/>
                <w:rFonts w:cs="Arial"/>
                <w:b/>
                <w:bCs/>
                <w:sz w:val="18"/>
                <w:szCs w:val="18"/>
              </w:rPr>
            </w:pPr>
            <w:ins w:id="3975" w:author="jonathan pritchard" w:date="2025-01-23T13:42:00Z" w16du:dateUtc="2025-01-23T13:42:00Z">
              <w:r w:rsidRPr="00340B0D">
                <w:rPr>
                  <w:rFonts w:cs="Arial"/>
                  <w:b/>
                  <w:bCs/>
                  <w:sz w:val="18"/>
                  <w:szCs w:val="18"/>
                </w:rPr>
                <w:t>Setup</w:t>
              </w:r>
            </w:ins>
          </w:p>
        </w:tc>
      </w:tr>
      <w:tr w:rsidR="00980629" w:rsidRPr="00340B0D" w14:paraId="031A7933" w14:textId="77777777" w:rsidTr="00541D1A">
        <w:trPr>
          <w:ins w:id="3976"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696FE073" w14:textId="3D444260" w:rsidR="00980629" w:rsidRDefault="003D21E9" w:rsidP="00541D1A">
            <w:pPr>
              <w:rPr>
                <w:ins w:id="3977" w:author="jonathan pritchard" w:date="2025-01-23T13:42:00Z" w16du:dateUtc="2025-01-23T13:42:00Z"/>
                <w:rFonts w:cs="Arial"/>
                <w:sz w:val="18"/>
                <w:szCs w:val="18"/>
              </w:rPr>
            </w:pPr>
            <w:r w:rsidRPr="00D54338">
              <w:rPr>
                <w:rFonts w:cs="Arial"/>
                <w:i/>
              </w:rPr>
              <w:t xml:space="preserve">As for test </w:t>
            </w:r>
            <w:proofErr w:type="spellStart"/>
            <w:r w:rsidRPr="00D54338">
              <w:rPr>
                <w:rFonts w:cs="Arial"/>
                <w:i/>
              </w:rPr>
              <w:t>DifferentPriority</w:t>
            </w:r>
            <w:proofErr w:type="spellEnd"/>
          </w:p>
          <w:p w14:paraId="04029863" w14:textId="77777777" w:rsidR="00980629" w:rsidRPr="00110428" w:rsidRDefault="00980629" w:rsidP="00541D1A">
            <w:pPr>
              <w:rPr>
                <w:ins w:id="3978" w:author="jonathan pritchard" w:date="2025-01-23T13:42:00Z" w16du:dateUtc="2025-01-23T13:42:00Z"/>
                <w:rFonts w:cs="Arial"/>
              </w:rPr>
            </w:pPr>
            <w:ins w:id="3979" w:author="jonathan pritchard" w:date="2025-01-23T13:42:00Z" w16du:dateUtc="2025-01-23T13:42:00Z">
              <w:r>
                <w:rPr>
                  <w:rFonts w:cs="Arial"/>
                  <w:i/>
                </w:rPr>
                <w:lastRenderedPageBreak/>
                <w:t>.</w:t>
              </w:r>
              <w:r w:rsidRPr="00110428">
                <w:rPr>
                  <w:rFonts w:cs="Arial"/>
                  <w:i/>
                </w:rPr>
                <w:t xml:space="preserve">. </w:t>
              </w:r>
            </w:ins>
          </w:p>
          <w:p w14:paraId="729CC40F" w14:textId="77777777" w:rsidR="00980629" w:rsidRPr="00340B0D" w:rsidRDefault="00980629" w:rsidP="00541D1A">
            <w:pPr>
              <w:rPr>
                <w:ins w:id="3980" w:author="jonathan pritchard" w:date="2025-01-23T13:42:00Z" w16du:dateUtc="2025-01-23T13:42:00Z"/>
                <w:rFonts w:cs="Arial"/>
                <w:sz w:val="18"/>
                <w:szCs w:val="18"/>
              </w:rPr>
            </w:pPr>
          </w:p>
        </w:tc>
      </w:tr>
      <w:tr w:rsidR="00980629" w:rsidRPr="00340B0D" w14:paraId="39F221C7" w14:textId="77777777" w:rsidTr="00541D1A">
        <w:trPr>
          <w:ins w:id="398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9A855D9" w14:textId="77777777" w:rsidR="00980629" w:rsidRPr="00340B0D" w:rsidRDefault="00980629" w:rsidP="00541D1A">
            <w:pPr>
              <w:jc w:val="center"/>
              <w:rPr>
                <w:ins w:id="3982" w:author="jonathan pritchard" w:date="2025-01-23T13:42:00Z" w16du:dateUtc="2025-01-23T13:42:00Z"/>
                <w:rFonts w:cs="Arial"/>
                <w:b/>
                <w:bCs/>
                <w:sz w:val="18"/>
                <w:szCs w:val="18"/>
              </w:rPr>
            </w:pPr>
            <w:ins w:id="3983" w:author="jonathan pritchard" w:date="2025-01-23T13:42:00Z" w16du:dateUtc="2025-01-23T13:42:00Z">
              <w:r w:rsidRPr="00340B0D">
                <w:rPr>
                  <w:rFonts w:cs="Arial"/>
                  <w:b/>
                  <w:bCs/>
                  <w:sz w:val="18"/>
                  <w:szCs w:val="18"/>
                </w:rPr>
                <w:lastRenderedPageBreak/>
                <w:t>Action</w:t>
              </w:r>
            </w:ins>
          </w:p>
        </w:tc>
      </w:tr>
      <w:tr w:rsidR="00980629" w:rsidRPr="00340B0D" w14:paraId="2F11F4D8" w14:textId="77777777" w:rsidTr="00541D1A">
        <w:trPr>
          <w:ins w:id="3984"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06A5C3" w14:textId="05D9E595" w:rsidR="00980629" w:rsidRPr="00110428" w:rsidRDefault="003D21E9" w:rsidP="00541D1A">
            <w:pPr>
              <w:rPr>
                <w:ins w:id="3985" w:author="jonathan pritchard" w:date="2025-01-23T13:42:00Z" w16du:dateUtc="2025-01-23T13:42:00Z"/>
                <w:rFonts w:cs="Arial"/>
                <w:b/>
                <w:bCs/>
              </w:rPr>
            </w:pPr>
            <w:r w:rsidRPr="00D54338">
              <w:rPr>
                <w:rFonts w:cs="Arial"/>
                <w:i/>
              </w:rPr>
              <w:t>View the features at position 32°20.400’S 61°21.900’ E scale 1:5000</w:t>
            </w:r>
          </w:p>
        </w:tc>
      </w:tr>
      <w:tr w:rsidR="00980629" w:rsidRPr="00340B0D" w14:paraId="720D0023" w14:textId="77777777" w:rsidTr="00541D1A">
        <w:trPr>
          <w:ins w:id="398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EAD57D" w14:textId="77777777" w:rsidR="00980629" w:rsidRPr="00340B0D" w:rsidRDefault="00980629" w:rsidP="00541D1A">
            <w:pPr>
              <w:jc w:val="center"/>
              <w:rPr>
                <w:ins w:id="3987" w:author="jonathan pritchard" w:date="2025-01-23T13:42:00Z" w16du:dateUtc="2025-01-23T13:42:00Z"/>
                <w:rFonts w:cs="Arial"/>
                <w:sz w:val="18"/>
                <w:szCs w:val="18"/>
              </w:rPr>
            </w:pPr>
            <w:ins w:id="3988" w:author="jonathan pritchard" w:date="2025-01-23T13:42:00Z" w16du:dateUtc="2025-01-23T13:42:00Z">
              <w:r w:rsidRPr="00340B0D">
                <w:rPr>
                  <w:rFonts w:cs="Arial"/>
                  <w:b/>
                  <w:bCs/>
                  <w:sz w:val="18"/>
                  <w:szCs w:val="18"/>
                </w:rPr>
                <w:t>Results</w:t>
              </w:r>
            </w:ins>
          </w:p>
        </w:tc>
      </w:tr>
      <w:tr w:rsidR="00980629" w:rsidRPr="00340B0D" w14:paraId="19F6686B" w14:textId="77777777" w:rsidTr="00541D1A">
        <w:trPr>
          <w:ins w:id="3989"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4E731397" w14:textId="77777777" w:rsidR="003D21E9" w:rsidRDefault="003D21E9" w:rsidP="003D21E9">
            <w:pPr>
              <w:jc w:val="left"/>
              <w:rPr>
                <w:rFonts w:cs="Arial"/>
                <w:sz w:val="18"/>
                <w:szCs w:val="18"/>
              </w:rPr>
            </w:pPr>
          </w:p>
          <w:p w14:paraId="614C7833" w14:textId="53285C8B" w:rsidR="00980629" w:rsidRPr="003D21E9" w:rsidRDefault="003D21E9" w:rsidP="003D21E9">
            <w:pPr>
              <w:jc w:val="left"/>
              <w:rPr>
                <w:ins w:id="3990" w:author="jonathan pritchard" w:date="2025-01-23T13:42:00Z" w16du:dateUtc="2025-01-23T13:42:00Z"/>
                <w:rFonts w:cs="Arial"/>
                <w:i/>
              </w:rPr>
            </w:pPr>
            <w:r w:rsidRPr="00D54338">
              <w:rPr>
                <w:rFonts w:cs="Arial"/>
                <w:i/>
              </w:rPr>
              <w:t>Confirm that items 1-6 display as shown in the graphic below</w:t>
            </w:r>
          </w:p>
          <w:p w14:paraId="4DAC27D3" w14:textId="77777777" w:rsidR="00980629" w:rsidRPr="00340B0D" w:rsidRDefault="00980629" w:rsidP="00541D1A">
            <w:pPr>
              <w:tabs>
                <w:tab w:val="left" w:pos="3048"/>
              </w:tabs>
              <w:jc w:val="center"/>
              <w:rPr>
                <w:ins w:id="3991" w:author="jonathan pritchard" w:date="2025-01-23T13:42:00Z" w16du:dateUtc="2025-01-23T13:42:00Z"/>
                <w:rFonts w:cs="Arial"/>
                <w:sz w:val="18"/>
                <w:szCs w:val="18"/>
              </w:rPr>
            </w:pPr>
          </w:p>
          <w:p w14:paraId="6080A7B0" w14:textId="18301BE9" w:rsidR="00980629" w:rsidRDefault="003D21E9" w:rsidP="00541D1A">
            <w:pPr>
              <w:jc w:val="center"/>
              <w:rPr>
                <w:ins w:id="3992" w:author="jonathan pritchard" w:date="2025-01-23T13:42:00Z" w16du:dateUtc="2025-01-23T13:42:00Z"/>
                <w:rFonts w:cs="Arial"/>
                <w:sz w:val="18"/>
                <w:szCs w:val="18"/>
              </w:rPr>
            </w:pPr>
            <w:r w:rsidRPr="00685941">
              <w:rPr>
                <w:noProof/>
                <w:sz w:val="16"/>
                <w:szCs w:val="16"/>
                <w:lang w:val="en-IN" w:eastAsia="en-IN"/>
              </w:rPr>
              <w:drawing>
                <wp:inline distT="0" distB="0" distL="0" distR="0" wp14:anchorId="08AB7BA9" wp14:editId="35B3B6D8">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28"/>
                          <a:stretch>
                            <a:fillRect/>
                          </a:stretch>
                        </pic:blipFill>
                        <pic:spPr>
                          <a:xfrm>
                            <a:off x="0" y="0"/>
                            <a:ext cx="5836920" cy="2965450"/>
                          </a:xfrm>
                          <a:prstGeom prst="rect">
                            <a:avLst/>
                          </a:prstGeom>
                        </pic:spPr>
                      </pic:pic>
                    </a:graphicData>
                  </a:graphic>
                </wp:inline>
              </w:drawing>
            </w:r>
          </w:p>
          <w:p w14:paraId="42ADE334" w14:textId="77777777" w:rsidR="00980629" w:rsidRDefault="00980629" w:rsidP="00541D1A">
            <w:pPr>
              <w:jc w:val="center"/>
              <w:rPr>
                <w:ins w:id="3993" w:author="jonathan pritchard" w:date="2025-01-23T13:42:00Z" w16du:dateUtc="2025-01-23T13:42:00Z"/>
                <w:rFonts w:cs="Arial"/>
                <w:sz w:val="18"/>
                <w:szCs w:val="18"/>
              </w:rPr>
            </w:pPr>
          </w:p>
          <w:p w14:paraId="23F21AAF" w14:textId="77777777" w:rsidR="00980629" w:rsidRPr="00340B0D" w:rsidRDefault="00980629" w:rsidP="00541D1A">
            <w:pPr>
              <w:rPr>
                <w:ins w:id="3994" w:author="jonathan pritchard" w:date="2025-01-23T13:42:00Z" w16du:dateUtc="2025-01-23T13:42:00Z"/>
                <w:rFonts w:cs="Arial"/>
                <w:sz w:val="18"/>
                <w:szCs w:val="18"/>
              </w:rPr>
            </w:pPr>
          </w:p>
        </w:tc>
      </w:tr>
    </w:tbl>
    <w:p w14:paraId="518C089D" w14:textId="77777777" w:rsidR="006E73FA" w:rsidRDefault="006E73FA" w:rsidP="006E73FA">
      <w:pPr>
        <w:rPr>
          <w:ins w:id="3995" w:author="jonathan pritchard" w:date="2025-01-23T13:39:00Z" w16du:dateUtc="2025-01-23T13:39:00Z"/>
        </w:rPr>
      </w:pPr>
    </w:p>
    <w:p w14:paraId="4A73C53C" w14:textId="77777777" w:rsidR="006E73FA" w:rsidRPr="006E73FA" w:rsidRDefault="006E73FA">
      <w:pPr>
        <w:rPr>
          <w:b/>
          <w:rPrChange w:id="3996" w:author="jonathan pritchard" w:date="2025-01-23T13:39:00Z" w16du:dateUtc="2025-01-23T13:39:00Z">
            <w:rPr>
              <w:rFonts w:cs="Arial"/>
              <w:b w:val="0"/>
              <w:color w:val="000000" w:themeColor="text1"/>
            </w:rPr>
          </w:rPrChange>
        </w:rPr>
        <w:pPrChange w:id="3997" w:author="jonathan pritchard" w:date="2025-01-23T13:39:00Z" w16du:dateUtc="2025-01-23T13:39:00Z">
          <w:pPr>
            <w:pStyle w:val="Heading1"/>
            <w:numPr>
              <w:ilvl w:val="2"/>
              <w:numId w:val="73"/>
            </w:numPr>
            <w:tabs>
              <w:tab w:val="clear" w:pos="432"/>
              <w:tab w:val="left" w:pos="567"/>
            </w:tabs>
            <w:spacing w:after="120"/>
            <w:ind w:left="567" w:hanging="567"/>
          </w:pPr>
        </w:pPrChange>
      </w:pPr>
    </w:p>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547B35" w:rsidRDefault="006C7785" w:rsidP="006C7785">
      <w:pPr>
        <w:pStyle w:val="Heading1"/>
        <w:numPr>
          <w:ilvl w:val="2"/>
          <w:numId w:val="73"/>
        </w:numPr>
        <w:tabs>
          <w:tab w:val="left" w:pos="567"/>
        </w:tabs>
        <w:spacing w:after="120"/>
        <w:ind w:left="567" w:hanging="567"/>
        <w:rPr>
          <w:ins w:id="3998" w:author="jonathan pritchard" w:date="2025-01-23T13:42:00Z" w16du:dateUtc="2025-01-23T13:42:00Z"/>
          <w:rFonts w:cs="Arial"/>
          <w:color w:val="000000" w:themeColor="text1"/>
          <w:rPrChange w:id="3999" w:author="jonathan pritchard" w:date="2025-01-23T13:42:00Z" w16du:dateUtc="2025-01-23T13:42:00Z">
            <w:rPr>
              <w:ins w:id="4000" w:author="jonathan pritchard" w:date="2025-01-23T13:42:00Z" w16du:dateUtc="2025-01-23T13:42:00Z"/>
              <w:rFonts w:cs="Arial"/>
              <w:color w:val="000000" w:themeColor="text1"/>
            </w:rPr>
          </w:rPrChange>
        </w:rPr>
      </w:pPr>
      <w:bookmarkStart w:id="4001" w:name="_Toc189491285"/>
      <w:r w:rsidRPr="00547B35">
        <w:rPr>
          <w:rFonts w:cs="Arial"/>
          <w:color w:val="000000" w:themeColor="text1"/>
          <w:rPrChange w:id="4002" w:author="jonathan pritchard" w:date="2025-01-23T13:42:00Z" w16du:dateUtc="2025-01-23T13:42:00Z">
            <w:rPr>
              <w:rFonts w:cs="Arial"/>
              <w:color w:val="000000" w:themeColor="text1"/>
            </w:rPr>
          </w:rPrChange>
        </w:rPr>
        <w:lastRenderedPageBreak/>
        <w:t>Line Suppression</w:t>
      </w:r>
      <w:bookmarkEnd w:id="4001"/>
    </w:p>
    <w:p w14:paraId="33899D4B" w14:textId="77777777" w:rsidR="00980629" w:rsidRDefault="00980629" w:rsidP="00980629">
      <w:pPr>
        <w:rPr>
          <w:ins w:id="4003"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44E11" w14:textId="77777777" w:rsidTr="00541D1A">
        <w:trPr>
          <w:trHeight w:val="416"/>
          <w:ins w:id="4004"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76B9E20" w14:textId="77777777" w:rsidR="00980629" w:rsidRPr="00340B0D" w:rsidRDefault="00980629" w:rsidP="00541D1A">
            <w:pPr>
              <w:jc w:val="center"/>
              <w:rPr>
                <w:ins w:id="4005" w:author="jonathan pritchard" w:date="2025-01-23T13:42:00Z" w16du:dateUtc="2025-01-23T13:42:00Z"/>
                <w:rFonts w:cs="Arial"/>
                <w:b/>
                <w:bCs/>
                <w:sz w:val="18"/>
                <w:szCs w:val="18"/>
              </w:rPr>
            </w:pPr>
            <w:ins w:id="4006"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69DF43C" w14:textId="42596274" w:rsidR="00980629" w:rsidRPr="00C87169" w:rsidRDefault="003D21E9" w:rsidP="00541D1A">
            <w:pPr>
              <w:jc w:val="center"/>
              <w:rPr>
                <w:ins w:id="4007" w:author="jonathan pritchard" w:date="2025-01-23T13:42:00Z" w16du:dateUtc="2025-01-23T13:42:00Z"/>
                <w:rFonts w:cs="Arial"/>
                <w:bCs/>
              </w:rPr>
            </w:pPr>
            <w:proofErr w:type="spellStart"/>
            <w:r w:rsidRPr="00D54338">
              <w:rPr>
                <w:rFonts w:cs="Arial"/>
              </w:rPr>
              <w:t>LineSuppression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4AF8DFE" w14:textId="77777777" w:rsidR="00980629" w:rsidRPr="00340B0D" w:rsidRDefault="00980629" w:rsidP="00541D1A">
            <w:pPr>
              <w:jc w:val="center"/>
              <w:rPr>
                <w:ins w:id="4008" w:author="jonathan pritchard" w:date="2025-01-23T13:42:00Z" w16du:dateUtc="2025-01-23T13:42:00Z"/>
                <w:rFonts w:cs="Arial"/>
                <w:b/>
                <w:bCs/>
                <w:sz w:val="18"/>
                <w:szCs w:val="18"/>
              </w:rPr>
            </w:pPr>
            <w:ins w:id="4009"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E72E33" w14:textId="2656CCC0" w:rsidR="00980629" w:rsidRPr="003D21E9" w:rsidRDefault="00547B35" w:rsidP="003D21E9">
            <w:pPr>
              <w:spacing w:line="240" w:lineRule="auto"/>
              <w:rPr>
                <w:ins w:id="4010" w:author="jonathan pritchard" w:date="2025-01-23T13:42:00Z" w16du:dateUtc="2025-01-23T13:42:00Z"/>
                <w:rFonts w:cs="Arial"/>
                <w:color w:val="000000"/>
              </w:rPr>
            </w:pPr>
            <w:r>
              <w:rPr>
                <w:rFonts w:cs="Arial"/>
                <w:color w:val="000000"/>
              </w:rPr>
              <w:t>S-101PC</w:t>
            </w:r>
          </w:p>
        </w:tc>
      </w:tr>
      <w:tr w:rsidR="00980629" w:rsidRPr="00340B0D" w14:paraId="442AB0EB" w14:textId="77777777" w:rsidTr="00541D1A">
        <w:trPr>
          <w:ins w:id="4011"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3BF9C" w14:textId="77777777" w:rsidR="00980629" w:rsidRPr="00340B0D" w:rsidRDefault="00980629" w:rsidP="00541D1A">
            <w:pPr>
              <w:rPr>
                <w:ins w:id="4012" w:author="jonathan pritchard" w:date="2025-01-23T13:42:00Z" w16du:dateUtc="2025-01-23T13:42:00Z"/>
                <w:rFonts w:cs="Arial"/>
                <w:b/>
                <w:bCs/>
                <w:sz w:val="18"/>
                <w:szCs w:val="18"/>
              </w:rPr>
            </w:pPr>
            <w:ins w:id="4013" w:author="jonathan pritchard" w:date="2025-01-23T13:42:00Z" w16du:dateUtc="2025-01-23T13:42:00Z">
              <w:r w:rsidRPr="00340B0D">
                <w:rPr>
                  <w:rFonts w:cs="Arial"/>
                  <w:b/>
                  <w:bCs/>
                  <w:sz w:val="18"/>
                  <w:szCs w:val="18"/>
                </w:rPr>
                <w:t>Test Description</w:t>
              </w:r>
            </w:ins>
          </w:p>
        </w:tc>
      </w:tr>
      <w:tr w:rsidR="00980629" w:rsidRPr="00340B0D" w14:paraId="433ECBAD" w14:textId="77777777" w:rsidTr="00541D1A">
        <w:trPr>
          <w:ins w:id="4014"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4D1FAC4" w14:textId="77777777" w:rsidR="00980629" w:rsidRPr="009C22F4" w:rsidRDefault="00980629" w:rsidP="00541D1A">
            <w:pPr>
              <w:rPr>
                <w:ins w:id="4015" w:author="jonathan pritchard" w:date="2025-01-23T13:42:00Z" w16du:dateUtc="2025-01-23T13:42:00Z"/>
                <w:rFonts w:cs="Arial"/>
                <w:i/>
              </w:rPr>
            </w:pPr>
          </w:p>
          <w:p w14:paraId="7DB2DD98" w14:textId="4076CA81" w:rsidR="00980629" w:rsidRDefault="007313BA" w:rsidP="00541D1A">
            <w:pPr>
              <w:rPr>
                <w:rFonts w:cs="Arial"/>
                <w:i/>
              </w:rPr>
            </w:pPr>
            <w:r>
              <w:rPr>
                <w:rFonts w:cs="Arial"/>
                <w:i/>
              </w:rPr>
              <w:t xml:space="preserve">Test for correct </w:t>
            </w:r>
            <w:r w:rsidR="003D21E9" w:rsidRPr="00D54338">
              <w:rPr>
                <w:rFonts w:cs="Arial"/>
                <w:i/>
              </w:rPr>
              <w:t>Line suppression</w:t>
            </w:r>
          </w:p>
          <w:p w14:paraId="768E1168" w14:textId="40816F75" w:rsidR="003D21E9" w:rsidRPr="009C22F4" w:rsidRDefault="003D21E9" w:rsidP="00541D1A">
            <w:pPr>
              <w:rPr>
                <w:ins w:id="4016" w:author="jonathan pritchard" w:date="2025-01-23T13:42:00Z" w16du:dateUtc="2025-01-23T13:42:00Z"/>
                <w:rFonts w:cs="Arial"/>
                <w:i/>
              </w:rPr>
            </w:pPr>
          </w:p>
        </w:tc>
      </w:tr>
      <w:tr w:rsidR="00980629" w:rsidRPr="00340B0D" w14:paraId="55FE8BEB" w14:textId="77777777" w:rsidTr="00541D1A">
        <w:trPr>
          <w:ins w:id="4017"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8804A" w14:textId="77777777" w:rsidR="00980629" w:rsidRPr="00340B0D" w:rsidRDefault="00980629" w:rsidP="00541D1A">
            <w:pPr>
              <w:jc w:val="center"/>
              <w:rPr>
                <w:ins w:id="4018" w:author="jonathan pritchard" w:date="2025-01-23T13:42:00Z" w16du:dateUtc="2025-01-23T13:42:00Z"/>
                <w:rFonts w:cs="Arial"/>
                <w:b/>
                <w:bCs/>
                <w:sz w:val="18"/>
                <w:szCs w:val="18"/>
              </w:rPr>
            </w:pPr>
            <w:ins w:id="4019" w:author="jonathan pritchard" w:date="2025-01-23T13:42:00Z" w16du:dateUtc="2025-01-23T13:42:00Z">
              <w:r w:rsidRPr="00340B0D">
                <w:rPr>
                  <w:rFonts w:cs="Arial"/>
                  <w:b/>
                  <w:bCs/>
                  <w:sz w:val="18"/>
                  <w:szCs w:val="18"/>
                </w:rPr>
                <w:t>Loaded Data</w:t>
              </w:r>
            </w:ins>
          </w:p>
        </w:tc>
      </w:tr>
      <w:tr w:rsidR="00980629" w:rsidRPr="00340B0D" w14:paraId="0DE6B0D2" w14:textId="77777777" w:rsidTr="00541D1A">
        <w:trPr>
          <w:ins w:id="4020"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4AABF0" w14:textId="77777777" w:rsidR="00980629" w:rsidRPr="00340B0D" w:rsidRDefault="00980629" w:rsidP="00541D1A">
            <w:pPr>
              <w:jc w:val="center"/>
              <w:rPr>
                <w:ins w:id="4021" w:author="jonathan pritchard" w:date="2025-01-23T13:42:00Z" w16du:dateUtc="2025-01-23T13:42:00Z"/>
                <w:rFonts w:cs="Arial"/>
                <w:b/>
                <w:bCs/>
                <w:sz w:val="18"/>
                <w:szCs w:val="18"/>
              </w:rPr>
            </w:pPr>
            <w:ins w:id="4022"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B2C970" w14:textId="77777777" w:rsidR="00980629" w:rsidRPr="00340B0D" w:rsidRDefault="00980629" w:rsidP="00541D1A">
            <w:pPr>
              <w:jc w:val="center"/>
              <w:rPr>
                <w:ins w:id="4023" w:author="jonathan pritchard" w:date="2025-01-23T13:42:00Z" w16du:dateUtc="2025-01-23T13:42:00Z"/>
                <w:rFonts w:cs="Arial"/>
                <w:b/>
                <w:bCs/>
                <w:sz w:val="18"/>
                <w:szCs w:val="18"/>
              </w:rPr>
            </w:pPr>
          </w:p>
        </w:tc>
      </w:tr>
      <w:tr w:rsidR="00980629" w:rsidRPr="00340B0D" w14:paraId="4FCBD261" w14:textId="77777777" w:rsidTr="00541D1A">
        <w:trPr>
          <w:ins w:id="4024"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61A27AD" w14:textId="77777777" w:rsidR="00980629" w:rsidRPr="00340B0D" w:rsidRDefault="00980629" w:rsidP="00541D1A">
            <w:pPr>
              <w:rPr>
                <w:ins w:id="4025"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4710B51" w14:textId="77777777" w:rsidR="00980629" w:rsidRPr="00340B0D" w:rsidRDefault="00980629" w:rsidP="00541D1A">
            <w:pPr>
              <w:rPr>
                <w:ins w:id="4026" w:author="jonathan pritchard" w:date="2025-01-23T13:42:00Z" w16du:dateUtc="2025-01-23T13:42:00Z"/>
                <w:rFonts w:cs="Arial"/>
                <w:sz w:val="18"/>
                <w:szCs w:val="18"/>
              </w:rPr>
            </w:pPr>
          </w:p>
        </w:tc>
      </w:tr>
      <w:tr w:rsidR="00980629" w:rsidRPr="00340B0D" w14:paraId="2AA72795" w14:textId="77777777" w:rsidTr="00541D1A">
        <w:trPr>
          <w:ins w:id="4027"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952B6AB" w14:textId="77777777" w:rsidR="00980629" w:rsidRPr="00340B0D" w:rsidRDefault="00980629" w:rsidP="00541D1A">
            <w:pPr>
              <w:rPr>
                <w:ins w:id="4028"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5369962" w14:textId="77777777" w:rsidR="00980629" w:rsidRPr="00340B0D" w:rsidRDefault="00980629" w:rsidP="00541D1A">
            <w:pPr>
              <w:rPr>
                <w:ins w:id="4029" w:author="jonathan pritchard" w:date="2025-01-23T13:42:00Z" w16du:dateUtc="2025-01-23T13:42:00Z"/>
                <w:rFonts w:cs="Arial"/>
                <w:sz w:val="18"/>
                <w:szCs w:val="18"/>
              </w:rPr>
            </w:pPr>
          </w:p>
        </w:tc>
      </w:tr>
      <w:tr w:rsidR="00980629" w:rsidRPr="00340B0D" w14:paraId="30BA548C" w14:textId="77777777" w:rsidTr="00541D1A">
        <w:trPr>
          <w:ins w:id="4030"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9A656F1" w14:textId="77777777" w:rsidR="00980629" w:rsidRPr="00340B0D" w:rsidRDefault="00980629" w:rsidP="00541D1A">
            <w:pPr>
              <w:jc w:val="center"/>
              <w:rPr>
                <w:ins w:id="4031" w:author="jonathan pritchard" w:date="2025-01-23T13:42:00Z" w16du:dateUtc="2025-01-23T13:42:00Z"/>
                <w:rFonts w:cs="Arial"/>
                <w:b/>
                <w:bCs/>
                <w:sz w:val="18"/>
                <w:szCs w:val="18"/>
              </w:rPr>
            </w:pPr>
            <w:ins w:id="4032"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25742" w14:textId="77777777" w:rsidR="00980629" w:rsidRPr="00340B0D" w:rsidRDefault="00980629" w:rsidP="00541D1A">
            <w:pPr>
              <w:jc w:val="center"/>
              <w:rPr>
                <w:ins w:id="4033" w:author="jonathan pritchard" w:date="2025-01-23T13:42:00Z" w16du:dateUtc="2025-01-23T13:42:00Z"/>
                <w:rFonts w:cs="Arial"/>
                <w:b/>
                <w:bCs/>
                <w:sz w:val="18"/>
                <w:szCs w:val="18"/>
              </w:rPr>
            </w:pPr>
            <w:ins w:id="4034"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302F45F" w14:textId="77777777" w:rsidTr="00541D1A">
        <w:trPr>
          <w:ins w:id="4035" w:author="jonathan pritchard" w:date="2025-01-23T13:42:00Z"/>
        </w:trPr>
        <w:customXmlInsRangeStart w:id="4036" w:author="jonathan pritchard" w:date="2025-01-23T13:42:00Z"/>
        <w:sdt>
          <w:sdtPr>
            <w:rPr>
              <w:rFonts w:cs="Arial"/>
              <w:sz w:val="18"/>
              <w:szCs w:val="18"/>
            </w:rPr>
            <w:alias w:val="Diplay Category"/>
            <w:tag w:val="Diplay Categor"/>
            <w:id w:val="943650266"/>
            <w:placeholder>
              <w:docPart w:val="4B67C1A7C78D42D18F0AC60E8DAAA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036"/>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74A42F7" w14:textId="77777777" w:rsidR="00980629" w:rsidRPr="00340B0D" w:rsidRDefault="00980629" w:rsidP="00541D1A">
                <w:pPr>
                  <w:rPr>
                    <w:ins w:id="4037" w:author="jonathan pritchard" w:date="2025-01-23T13:42:00Z" w16du:dateUtc="2025-01-23T13:42:00Z"/>
                    <w:rFonts w:cs="Arial"/>
                    <w:sz w:val="18"/>
                    <w:szCs w:val="18"/>
                  </w:rPr>
                </w:pPr>
                <w:ins w:id="4038" w:author="jonathan pritchard" w:date="2025-01-23T13:42:00Z" w16du:dateUtc="2025-01-23T13:42:00Z">
                  <w:r>
                    <w:rPr>
                      <w:rFonts w:cs="Arial"/>
                      <w:sz w:val="18"/>
                      <w:szCs w:val="18"/>
                    </w:rPr>
                    <w:t>Other</w:t>
                  </w:r>
                </w:ins>
              </w:p>
            </w:tc>
            <w:customXmlInsRangeStart w:id="4039" w:author="jonathan pritchard" w:date="2025-01-23T13:42:00Z"/>
          </w:sdtContent>
        </w:sdt>
        <w:customXmlInsRangeEnd w:id="4039"/>
        <w:tc>
          <w:tcPr>
            <w:tcW w:w="3871" w:type="dxa"/>
            <w:gridSpan w:val="5"/>
            <w:tcBorders>
              <w:left w:val="single" w:sz="12" w:space="0" w:color="auto"/>
              <w:bottom w:val="single" w:sz="4" w:space="0" w:color="auto"/>
              <w:right w:val="single" w:sz="4" w:space="0" w:color="auto"/>
            </w:tcBorders>
            <w:shd w:val="clear" w:color="auto" w:fill="auto"/>
          </w:tcPr>
          <w:p w14:paraId="76F80233" w14:textId="77777777" w:rsidR="00980629" w:rsidRPr="00340B0D" w:rsidRDefault="00980629" w:rsidP="00541D1A">
            <w:pPr>
              <w:rPr>
                <w:ins w:id="4040" w:author="jonathan pritchard" w:date="2025-01-23T13:42:00Z" w16du:dateUtc="2025-01-23T13:42:00Z"/>
                <w:rFonts w:cs="Arial"/>
                <w:sz w:val="18"/>
                <w:szCs w:val="18"/>
              </w:rPr>
            </w:pPr>
            <w:ins w:id="4041"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3796420" w14:textId="77777777" w:rsidR="00980629" w:rsidRPr="00340B0D" w:rsidRDefault="00980629" w:rsidP="00541D1A">
            <w:pPr>
              <w:jc w:val="center"/>
              <w:rPr>
                <w:ins w:id="4042" w:author="jonathan pritchard" w:date="2025-01-23T13:42:00Z" w16du:dateUtc="2025-01-23T13:42:00Z"/>
                <w:rFonts w:cs="Arial"/>
                <w:sz w:val="18"/>
                <w:szCs w:val="18"/>
              </w:rPr>
            </w:pPr>
          </w:p>
        </w:tc>
      </w:tr>
      <w:tr w:rsidR="00980629" w:rsidRPr="00340B0D" w14:paraId="1B3A1D0F" w14:textId="77777777" w:rsidTr="00541D1A">
        <w:trPr>
          <w:ins w:id="4043"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65A4B3" w14:textId="77777777" w:rsidR="00980629" w:rsidRPr="00340B0D" w:rsidRDefault="00980629" w:rsidP="00541D1A">
            <w:pPr>
              <w:jc w:val="center"/>
              <w:rPr>
                <w:ins w:id="4044" w:author="jonathan pritchard" w:date="2025-01-23T13:42:00Z" w16du:dateUtc="2025-01-23T13:42:00Z"/>
                <w:rFonts w:cs="Arial"/>
                <w:b/>
                <w:bCs/>
                <w:sz w:val="18"/>
                <w:szCs w:val="18"/>
              </w:rPr>
            </w:pPr>
            <w:ins w:id="4045"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D6C25C0" w14:textId="77777777" w:rsidR="00980629" w:rsidRPr="00340B0D" w:rsidRDefault="00980629" w:rsidP="00541D1A">
            <w:pPr>
              <w:rPr>
                <w:ins w:id="4046" w:author="jonathan pritchard" w:date="2025-01-23T13:42:00Z" w16du:dateUtc="2025-01-23T13:42:00Z"/>
                <w:rFonts w:cs="Arial"/>
                <w:sz w:val="18"/>
                <w:szCs w:val="18"/>
              </w:rPr>
            </w:pPr>
            <w:ins w:id="4047"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8F0DC25" w14:textId="77777777" w:rsidR="00980629" w:rsidRPr="00340B0D" w:rsidRDefault="00980629" w:rsidP="00541D1A">
            <w:pPr>
              <w:jc w:val="center"/>
              <w:rPr>
                <w:ins w:id="4048" w:author="jonathan pritchard" w:date="2025-01-23T13:42:00Z" w16du:dateUtc="2025-01-23T13:42:00Z"/>
                <w:rFonts w:cs="Arial"/>
                <w:sz w:val="18"/>
                <w:szCs w:val="18"/>
              </w:rPr>
            </w:pPr>
          </w:p>
        </w:tc>
      </w:tr>
      <w:tr w:rsidR="00980629" w:rsidRPr="00340B0D" w14:paraId="4E8DEADF" w14:textId="77777777" w:rsidTr="00541D1A">
        <w:trPr>
          <w:ins w:id="404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982F8" w14:textId="77777777" w:rsidR="00980629" w:rsidRPr="00340B0D" w:rsidRDefault="00980629" w:rsidP="00541D1A">
            <w:pPr>
              <w:rPr>
                <w:ins w:id="4050" w:author="jonathan pritchard" w:date="2025-01-23T13:42:00Z" w16du:dateUtc="2025-01-23T13:42:00Z"/>
                <w:rFonts w:cs="Arial"/>
                <w:sz w:val="18"/>
                <w:szCs w:val="18"/>
              </w:rPr>
            </w:pPr>
            <w:ins w:id="4051"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A2389E" w14:textId="77777777" w:rsidR="00980629" w:rsidRPr="00340B0D" w:rsidRDefault="00980629" w:rsidP="00541D1A">
            <w:pPr>
              <w:rPr>
                <w:ins w:id="4052" w:author="jonathan pritchard" w:date="2025-01-23T13:42:00Z" w16du:dateUtc="2025-01-23T13:42:00Z"/>
                <w:rFonts w:cs="Arial"/>
                <w:sz w:val="18"/>
                <w:szCs w:val="18"/>
              </w:rPr>
            </w:pPr>
          </w:p>
        </w:tc>
        <w:tc>
          <w:tcPr>
            <w:tcW w:w="3871" w:type="dxa"/>
            <w:gridSpan w:val="5"/>
            <w:tcBorders>
              <w:left w:val="single" w:sz="12" w:space="0" w:color="auto"/>
            </w:tcBorders>
          </w:tcPr>
          <w:p w14:paraId="5162B4AD" w14:textId="77777777" w:rsidR="00980629" w:rsidRPr="00340B0D" w:rsidRDefault="00980629" w:rsidP="00541D1A">
            <w:pPr>
              <w:rPr>
                <w:ins w:id="4053" w:author="jonathan pritchard" w:date="2025-01-23T13:42:00Z" w16du:dateUtc="2025-01-23T13:42:00Z"/>
                <w:rFonts w:cs="Arial"/>
                <w:sz w:val="18"/>
                <w:szCs w:val="18"/>
              </w:rPr>
            </w:pPr>
            <w:ins w:id="4054"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52BA424A" w14:textId="77777777" w:rsidR="00980629" w:rsidRPr="00340B0D" w:rsidRDefault="00980629" w:rsidP="00541D1A">
            <w:pPr>
              <w:jc w:val="center"/>
              <w:rPr>
                <w:ins w:id="4055" w:author="jonathan pritchard" w:date="2025-01-23T13:42:00Z" w16du:dateUtc="2025-01-23T13:42:00Z"/>
                <w:rFonts w:cs="Arial"/>
                <w:sz w:val="18"/>
                <w:szCs w:val="18"/>
              </w:rPr>
            </w:pPr>
          </w:p>
        </w:tc>
      </w:tr>
      <w:tr w:rsidR="00980629" w:rsidRPr="00340B0D" w14:paraId="62A8A416" w14:textId="77777777" w:rsidTr="00541D1A">
        <w:trPr>
          <w:ins w:id="405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784C9F" w14:textId="77777777" w:rsidR="00980629" w:rsidRPr="00340B0D" w:rsidRDefault="00980629" w:rsidP="00541D1A">
            <w:pPr>
              <w:rPr>
                <w:ins w:id="4057" w:author="jonathan pritchard" w:date="2025-01-23T13:42:00Z" w16du:dateUtc="2025-01-23T13:42:00Z"/>
                <w:rFonts w:cs="Arial"/>
                <w:sz w:val="18"/>
                <w:szCs w:val="18"/>
              </w:rPr>
            </w:pPr>
            <w:ins w:id="4058"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40E8" w14:textId="77777777" w:rsidR="00980629" w:rsidRPr="00340B0D" w:rsidRDefault="00980629" w:rsidP="00541D1A">
            <w:pPr>
              <w:rPr>
                <w:ins w:id="4059" w:author="jonathan pritchard" w:date="2025-01-23T13:42:00Z" w16du:dateUtc="2025-01-23T13:42:00Z"/>
                <w:rFonts w:cs="Arial"/>
                <w:sz w:val="18"/>
                <w:szCs w:val="18"/>
              </w:rPr>
            </w:pPr>
          </w:p>
        </w:tc>
        <w:tc>
          <w:tcPr>
            <w:tcW w:w="3871" w:type="dxa"/>
            <w:gridSpan w:val="5"/>
            <w:tcBorders>
              <w:left w:val="single" w:sz="12" w:space="0" w:color="auto"/>
            </w:tcBorders>
          </w:tcPr>
          <w:p w14:paraId="6766F99E" w14:textId="77777777" w:rsidR="00980629" w:rsidRPr="00340B0D" w:rsidRDefault="00980629" w:rsidP="00541D1A">
            <w:pPr>
              <w:rPr>
                <w:ins w:id="4060" w:author="jonathan pritchard" w:date="2025-01-23T13:42:00Z" w16du:dateUtc="2025-01-23T13:42:00Z"/>
                <w:rFonts w:cs="Arial"/>
                <w:sz w:val="18"/>
                <w:szCs w:val="18"/>
              </w:rPr>
            </w:pPr>
            <w:ins w:id="4061"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74830D78" w14:textId="77777777" w:rsidR="00980629" w:rsidRPr="00340B0D" w:rsidRDefault="00980629" w:rsidP="00541D1A">
            <w:pPr>
              <w:jc w:val="center"/>
              <w:rPr>
                <w:ins w:id="4062" w:author="jonathan pritchard" w:date="2025-01-23T13:42:00Z" w16du:dateUtc="2025-01-23T13:42:00Z"/>
                <w:rFonts w:cs="Arial"/>
                <w:sz w:val="18"/>
                <w:szCs w:val="18"/>
              </w:rPr>
            </w:pPr>
          </w:p>
        </w:tc>
      </w:tr>
      <w:tr w:rsidR="00980629" w:rsidRPr="00340B0D" w14:paraId="1271B183" w14:textId="77777777" w:rsidTr="00541D1A">
        <w:trPr>
          <w:ins w:id="406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BC49E" w14:textId="77777777" w:rsidR="00980629" w:rsidRPr="00340B0D" w:rsidRDefault="00980629" w:rsidP="00541D1A">
            <w:pPr>
              <w:rPr>
                <w:ins w:id="4064" w:author="jonathan pritchard" w:date="2025-01-23T13:42:00Z" w16du:dateUtc="2025-01-23T13:42:00Z"/>
                <w:rFonts w:cs="Arial"/>
                <w:sz w:val="18"/>
                <w:szCs w:val="18"/>
              </w:rPr>
            </w:pPr>
            <w:ins w:id="4065"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A2DF6E" w14:textId="77777777" w:rsidR="00980629" w:rsidRPr="00340B0D" w:rsidRDefault="00980629" w:rsidP="00541D1A">
            <w:pPr>
              <w:rPr>
                <w:ins w:id="4066" w:author="jonathan pritchard" w:date="2025-01-23T13:42:00Z" w16du:dateUtc="2025-01-23T13:42:00Z"/>
                <w:rFonts w:cs="Arial"/>
                <w:sz w:val="18"/>
                <w:szCs w:val="18"/>
              </w:rPr>
            </w:pPr>
          </w:p>
        </w:tc>
        <w:tc>
          <w:tcPr>
            <w:tcW w:w="3871" w:type="dxa"/>
            <w:gridSpan w:val="5"/>
            <w:tcBorders>
              <w:left w:val="single" w:sz="12" w:space="0" w:color="auto"/>
            </w:tcBorders>
          </w:tcPr>
          <w:p w14:paraId="45624684" w14:textId="77777777" w:rsidR="00980629" w:rsidRPr="00340B0D" w:rsidRDefault="00980629" w:rsidP="00541D1A">
            <w:pPr>
              <w:rPr>
                <w:ins w:id="4067" w:author="jonathan pritchard" w:date="2025-01-23T13:42:00Z" w16du:dateUtc="2025-01-23T13:42:00Z"/>
                <w:rFonts w:cs="Arial"/>
                <w:b/>
                <w:bCs/>
                <w:sz w:val="18"/>
                <w:szCs w:val="18"/>
              </w:rPr>
            </w:pPr>
            <w:ins w:id="4068"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663821B3" w14:textId="77777777" w:rsidR="00980629" w:rsidRPr="00340B0D" w:rsidRDefault="00980629" w:rsidP="00541D1A">
            <w:pPr>
              <w:jc w:val="center"/>
              <w:rPr>
                <w:ins w:id="4069" w:author="jonathan pritchard" w:date="2025-01-23T13:42:00Z" w16du:dateUtc="2025-01-23T13:42:00Z"/>
                <w:rFonts w:cs="Arial"/>
                <w:sz w:val="18"/>
                <w:szCs w:val="18"/>
              </w:rPr>
            </w:pPr>
          </w:p>
        </w:tc>
      </w:tr>
      <w:tr w:rsidR="00980629" w:rsidRPr="00340B0D" w14:paraId="14F7E7FD" w14:textId="77777777" w:rsidTr="00541D1A">
        <w:trPr>
          <w:ins w:id="407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B3AE21" w14:textId="77777777" w:rsidR="00980629" w:rsidRPr="00340B0D" w:rsidRDefault="00980629" w:rsidP="00541D1A">
            <w:pPr>
              <w:rPr>
                <w:ins w:id="4071" w:author="jonathan pritchard" w:date="2025-01-23T13:42:00Z" w16du:dateUtc="2025-01-23T13:42:00Z"/>
                <w:rFonts w:cs="Arial"/>
                <w:sz w:val="18"/>
                <w:szCs w:val="18"/>
              </w:rPr>
            </w:pPr>
            <w:ins w:id="4072"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2C0307" w14:textId="77777777" w:rsidR="00980629" w:rsidRPr="00340B0D" w:rsidRDefault="00980629" w:rsidP="00541D1A">
            <w:pPr>
              <w:rPr>
                <w:ins w:id="4073" w:author="jonathan pritchard" w:date="2025-01-23T13:42:00Z" w16du:dateUtc="2025-01-23T13:42:00Z"/>
                <w:rFonts w:cs="Arial"/>
                <w:sz w:val="18"/>
                <w:szCs w:val="18"/>
              </w:rPr>
            </w:pPr>
          </w:p>
        </w:tc>
        <w:tc>
          <w:tcPr>
            <w:tcW w:w="3871" w:type="dxa"/>
            <w:gridSpan w:val="5"/>
            <w:tcBorders>
              <w:left w:val="single" w:sz="12" w:space="0" w:color="auto"/>
            </w:tcBorders>
          </w:tcPr>
          <w:p w14:paraId="397CF19E" w14:textId="77777777" w:rsidR="00980629" w:rsidRPr="00340B0D" w:rsidRDefault="00980629" w:rsidP="00541D1A">
            <w:pPr>
              <w:rPr>
                <w:ins w:id="4074" w:author="jonathan pritchard" w:date="2025-01-23T13:42:00Z" w16du:dateUtc="2025-01-23T13:42:00Z"/>
                <w:rFonts w:cs="Arial"/>
                <w:sz w:val="18"/>
                <w:szCs w:val="18"/>
              </w:rPr>
            </w:pPr>
            <w:ins w:id="4075"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094E1E95" w14:textId="77777777" w:rsidR="00980629" w:rsidRPr="00340B0D" w:rsidRDefault="00980629" w:rsidP="00541D1A">
            <w:pPr>
              <w:jc w:val="center"/>
              <w:rPr>
                <w:ins w:id="4076" w:author="jonathan pritchard" w:date="2025-01-23T13:42:00Z" w16du:dateUtc="2025-01-23T13:42:00Z"/>
                <w:rFonts w:cs="Arial"/>
                <w:sz w:val="18"/>
                <w:szCs w:val="18"/>
              </w:rPr>
            </w:pPr>
          </w:p>
        </w:tc>
      </w:tr>
      <w:tr w:rsidR="00980629" w:rsidRPr="00340B0D" w14:paraId="7DC52784" w14:textId="77777777" w:rsidTr="00541D1A">
        <w:trPr>
          <w:ins w:id="407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8B8EAF" w14:textId="77777777" w:rsidR="00980629" w:rsidRPr="00340B0D" w:rsidRDefault="00980629" w:rsidP="00541D1A">
            <w:pPr>
              <w:rPr>
                <w:ins w:id="4078" w:author="jonathan pritchard" w:date="2025-01-23T13:42:00Z" w16du:dateUtc="2025-01-23T13:42:00Z"/>
                <w:rFonts w:cs="Arial"/>
                <w:sz w:val="18"/>
                <w:szCs w:val="18"/>
              </w:rPr>
            </w:pPr>
            <w:ins w:id="4079"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ED84C6" w14:textId="77777777" w:rsidR="00980629" w:rsidRPr="00340B0D" w:rsidRDefault="00980629" w:rsidP="00541D1A">
            <w:pPr>
              <w:rPr>
                <w:ins w:id="4080" w:author="jonathan pritchard" w:date="2025-01-23T13:42:00Z" w16du:dateUtc="2025-01-23T13:42:00Z"/>
                <w:rFonts w:cs="Arial"/>
                <w:sz w:val="18"/>
                <w:szCs w:val="18"/>
              </w:rPr>
            </w:pPr>
          </w:p>
        </w:tc>
        <w:tc>
          <w:tcPr>
            <w:tcW w:w="3871" w:type="dxa"/>
            <w:gridSpan w:val="5"/>
            <w:tcBorders>
              <w:left w:val="single" w:sz="12" w:space="0" w:color="auto"/>
            </w:tcBorders>
          </w:tcPr>
          <w:p w14:paraId="140B786C" w14:textId="77777777" w:rsidR="00980629" w:rsidRPr="00340B0D" w:rsidRDefault="00980629" w:rsidP="00541D1A">
            <w:pPr>
              <w:rPr>
                <w:ins w:id="4081" w:author="jonathan pritchard" w:date="2025-01-23T13:42:00Z" w16du:dateUtc="2025-01-23T13:42:00Z"/>
                <w:rFonts w:cs="Arial"/>
                <w:sz w:val="18"/>
                <w:szCs w:val="18"/>
              </w:rPr>
            </w:pPr>
            <w:ins w:id="4082"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178E92" w14:textId="77777777" w:rsidR="00980629" w:rsidRPr="00340B0D" w:rsidRDefault="00980629" w:rsidP="00541D1A">
            <w:pPr>
              <w:jc w:val="center"/>
              <w:rPr>
                <w:ins w:id="4083" w:author="jonathan pritchard" w:date="2025-01-23T13:42:00Z" w16du:dateUtc="2025-01-23T13:42:00Z"/>
                <w:rFonts w:cs="Arial"/>
                <w:sz w:val="18"/>
                <w:szCs w:val="18"/>
              </w:rPr>
            </w:pPr>
          </w:p>
        </w:tc>
      </w:tr>
      <w:tr w:rsidR="00980629" w:rsidRPr="00340B0D" w14:paraId="38736D5B" w14:textId="77777777" w:rsidTr="00541D1A">
        <w:trPr>
          <w:ins w:id="408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89E0CD" w14:textId="77777777" w:rsidR="00980629" w:rsidRPr="00340B0D" w:rsidRDefault="00980629" w:rsidP="00541D1A">
            <w:pPr>
              <w:rPr>
                <w:ins w:id="4085" w:author="jonathan pritchard" w:date="2025-01-23T13:42:00Z" w16du:dateUtc="2025-01-23T13:42:00Z"/>
                <w:rFonts w:cs="Arial"/>
                <w:sz w:val="18"/>
                <w:szCs w:val="18"/>
              </w:rPr>
            </w:pPr>
            <w:ins w:id="4086"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81D70A" w14:textId="77777777" w:rsidR="00980629" w:rsidRPr="00340B0D" w:rsidRDefault="00980629" w:rsidP="00541D1A">
            <w:pPr>
              <w:rPr>
                <w:ins w:id="4087" w:author="jonathan pritchard" w:date="2025-01-23T13:42:00Z" w16du:dateUtc="2025-01-23T13:42:00Z"/>
                <w:rFonts w:cs="Arial"/>
                <w:sz w:val="18"/>
                <w:szCs w:val="18"/>
              </w:rPr>
            </w:pPr>
          </w:p>
        </w:tc>
        <w:tc>
          <w:tcPr>
            <w:tcW w:w="3871" w:type="dxa"/>
            <w:gridSpan w:val="5"/>
            <w:tcBorders>
              <w:left w:val="single" w:sz="12" w:space="0" w:color="auto"/>
            </w:tcBorders>
          </w:tcPr>
          <w:p w14:paraId="0B2367D0" w14:textId="77777777" w:rsidR="00980629" w:rsidRPr="00340B0D" w:rsidRDefault="00980629" w:rsidP="00541D1A">
            <w:pPr>
              <w:rPr>
                <w:ins w:id="4088" w:author="jonathan pritchard" w:date="2025-01-23T13:42:00Z" w16du:dateUtc="2025-01-23T13:42:00Z"/>
                <w:rFonts w:cs="Arial"/>
                <w:sz w:val="18"/>
                <w:szCs w:val="18"/>
              </w:rPr>
            </w:pPr>
            <w:ins w:id="4089"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68524D7C" w14:textId="77777777" w:rsidR="00980629" w:rsidRPr="00340B0D" w:rsidRDefault="00980629" w:rsidP="00541D1A">
            <w:pPr>
              <w:jc w:val="center"/>
              <w:rPr>
                <w:ins w:id="4090" w:author="jonathan pritchard" w:date="2025-01-23T13:42:00Z" w16du:dateUtc="2025-01-23T13:42:00Z"/>
                <w:rFonts w:cs="Arial"/>
                <w:sz w:val="18"/>
                <w:szCs w:val="18"/>
              </w:rPr>
            </w:pPr>
          </w:p>
        </w:tc>
      </w:tr>
      <w:tr w:rsidR="00980629" w:rsidRPr="00340B0D" w14:paraId="44F0EA54" w14:textId="77777777" w:rsidTr="00541D1A">
        <w:trPr>
          <w:ins w:id="409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F3717B2" w14:textId="77777777" w:rsidR="00980629" w:rsidRPr="00340B0D" w:rsidRDefault="00980629" w:rsidP="00541D1A">
            <w:pPr>
              <w:rPr>
                <w:ins w:id="4092" w:author="jonathan pritchard" w:date="2025-01-23T13:42:00Z" w16du:dateUtc="2025-01-23T13:42:00Z"/>
                <w:rFonts w:cs="Arial"/>
                <w:sz w:val="18"/>
                <w:szCs w:val="18"/>
              </w:rPr>
            </w:pPr>
            <w:ins w:id="4093"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4E720" w14:textId="77777777" w:rsidR="00980629" w:rsidRPr="00340B0D" w:rsidRDefault="00980629" w:rsidP="00541D1A">
            <w:pPr>
              <w:rPr>
                <w:ins w:id="4094" w:author="jonathan pritchard" w:date="2025-01-23T13:42:00Z" w16du:dateUtc="2025-01-23T13:42:00Z"/>
                <w:rFonts w:cs="Arial"/>
                <w:sz w:val="18"/>
                <w:szCs w:val="18"/>
              </w:rPr>
            </w:pPr>
          </w:p>
        </w:tc>
        <w:tc>
          <w:tcPr>
            <w:tcW w:w="3871" w:type="dxa"/>
            <w:gridSpan w:val="5"/>
            <w:tcBorders>
              <w:left w:val="single" w:sz="12" w:space="0" w:color="auto"/>
            </w:tcBorders>
          </w:tcPr>
          <w:p w14:paraId="4E7379D6" w14:textId="77777777" w:rsidR="00980629" w:rsidRPr="00340B0D" w:rsidRDefault="00980629" w:rsidP="00541D1A">
            <w:pPr>
              <w:rPr>
                <w:ins w:id="4095" w:author="jonathan pritchard" w:date="2025-01-23T13:42:00Z" w16du:dateUtc="2025-01-23T13:42:00Z"/>
                <w:rFonts w:cs="Arial"/>
                <w:sz w:val="18"/>
                <w:szCs w:val="18"/>
              </w:rPr>
            </w:pPr>
            <w:ins w:id="4096"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3F15DDF6" w14:textId="77777777" w:rsidR="00980629" w:rsidRPr="00340B0D" w:rsidRDefault="00980629" w:rsidP="00541D1A">
            <w:pPr>
              <w:jc w:val="center"/>
              <w:rPr>
                <w:ins w:id="4097" w:author="jonathan pritchard" w:date="2025-01-23T13:42:00Z" w16du:dateUtc="2025-01-23T13:42:00Z"/>
                <w:rFonts w:cs="Arial"/>
                <w:sz w:val="18"/>
                <w:szCs w:val="18"/>
              </w:rPr>
            </w:pPr>
          </w:p>
        </w:tc>
      </w:tr>
      <w:tr w:rsidR="00980629" w:rsidRPr="00340B0D" w14:paraId="3101C164" w14:textId="77777777" w:rsidTr="00541D1A">
        <w:trPr>
          <w:ins w:id="409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A68B0" w14:textId="77777777" w:rsidR="00980629" w:rsidRPr="00340B0D" w:rsidRDefault="00980629" w:rsidP="00541D1A">
            <w:pPr>
              <w:rPr>
                <w:ins w:id="4099" w:author="jonathan pritchard" w:date="2025-01-23T13:42:00Z" w16du:dateUtc="2025-01-23T13:42:00Z"/>
                <w:rFonts w:cs="Arial"/>
                <w:sz w:val="18"/>
                <w:szCs w:val="18"/>
              </w:rPr>
            </w:pPr>
            <w:ins w:id="4100"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6F0F6A" w14:textId="77777777" w:rsidR="00980629" w:rsidRPr="00340B0D" w:rsidRDefault="00980629" w:rsidP="00541D1A">
            <w:pPr>
              <w:rPr>
                <w:ins w:id="4101" w:author="jonathan pritchard" w:date="2025-01-23T13:42:00Z" w16du:dateUtc="2025-01-23T13:42:00Z"/>
                <w:rFonts w:cs="Arial"/>
                <w:sz w:val="18"/>
                <w:szCs w:val="18"/>
              </w:rPr>
            </w:pPr>
          </w:p>
        </w:tc>
        <w:tc>
          <w:tcPr>
            <w:tcW w:w="3871" w:type="dxa"/>
            <w:gridSpan w:val="5"/>
            <w:tcBorders>
              <w:left w:val="single" w:sz="12" w:space="0" w:color="auto"/>
            </w:tcBorders>
          </w:tcPr>
          <w:p w14:paraId="5BAF296D" w14:textId="77777777" w:rsidR="00980629" w:rsidRPr="00340B0D" w:rsidRDefault="00980629" w:rsidP="00541D1A">
            <w:pPr>
              <w:rPr>
                <w:ins w:id="4102" w:author="jonathan pritchard" w:date="2025-01-23T13:42:00Z" w16du:dateUtc="2025-01-23T13:42:00Z"/>
                <w:rFonts w:cs="Arial"/>
                <w:sz w:val="18"/>
                <w:szCs w:val="18"/>
              </w:rPr>
            </w:pPr>
            <w:ins w:id="4103"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9D52538" w14:textId="77777777" w:rsidR="00980629" w:rsidRPr="00340B0D" w:rsidRDefault="00980629" w:rsidP="00541D1A">
            <w:pPr>
              <w:jc w:val="center"/>
              <w:rPr>
                <w:ins w:id="4104" w:author="jonathan pritchard" w:date="2025-01-23T13:42:00Z" w16du:dateUtc="2025-01-23T13:42:00Z"/>
                <w:rFonts w:cs="Arial"/>
                <w:sz w:val="18"/>
                <w:szCs w:val="18"/>
              </w:rPr>
            </w:pPr>
          </w:p>
        </w:tc>
      </w:tr>
      <w:tr w:rsidR="00980629" w:rsidRPr="00340B0D" w14:paraId="329529C8" w14:textId="77777777" w:rsidTr="00541D1A">
        <w:trPr>
          <w:ins w:id="410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64F052" w14:textId="77777777" w:rsidR="00980629" w:rsidRPr="00340B0D" w:rsidRDefault="00980629" w:rsidP="00541D1A">
            <w:pPr>
              <w:rPr>
                <w:ins w:id="4106" w:author="jonathan pritchard" w:date="2025-01-23T13:42:00Z" w16du:dateUtc="2025-01-23T13:42:00Z"/>
                <w:rFonts w:cs="Arial"/>
                <w:sz w:val="18"/>
                <w:szCs w:val="18"/>
              </w:rPr>
            </w:pPr>
            <w:ins w:id="4107"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644F35" w14:textId="77777777" w:rsidR="00980629" w:rsidRPr="00340B0D" w:rsidRDefault="00980629" w:rsidP="00541D1A">
            <w:pPr>
              <w:rPr>
                <w:ins w:id="4108" w:author="jonathan pritchard" w:date="2025-01-23T13:42:00Z" w16du:dateUtc="2025-01-23T13:42:00Z"/>
                <w:rFonts w:cs="Arial"/>
                <w:sz w:val="18"/>
                <w:szCs w:val="18"/>
              </w:rPr>
            </w:pPr>
          </w:p>
        </w:tc>
        <w:tc>
          <w:tcPr>
            <w:tcW w:w="3871" w:type="dxa"/>
            <w:gridSpan w:val="5"/>
            <w:tcBorders>
              <w:left w:val="single" w:sz="12" w:space="0" w:color="auto"/>
            </w:tcBorders>
          </w:tcPr>
          <w:p w14:paraId="553F80CA" w14:textId="77777777" w:rsidR="00980629" w:rsidRPr="00340B0D" w:rsidRDefault="00980629" w:rsidP="00541D1A">
            <w:pPr>
              <w:rPr>
                <w:ins w:id="4109" w:author="jonathan pritchard" w:date="2025-01-23T13:42:00Z" w16du:dateUtc="2025-01-23T13:42:00Z"/>
                <w:rFonts w:cs="Arial"/>
                <w:sz w:val="18"/>
                <w:szCs w:val="18"/>
              </w:rPr>
            </w:pPr>
            <w:ins w:id="4110"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003CABBD" w14:textId="77777777" w:rsidR="00980629" w:rsidRPr="00340B0D" w:rsidRDefault="00980629" w:rsidP="00541D1A">
            <w:pPr>
              <w:jc w:val="center"/>
              <w:rPr>
                <w:ins w:id="4111" w:author="jonathan pritchard" w:date="2025-01-23T13:42:00Z" w16du:dateUtc="2025-01-23T13:42:00Z"/>
                <w:rFonts w:cs="Arial"/>
                <w:sz w:val="18"/>
                <w:szCs w:val="18"/>
              </w:rPr>
            </w:pPr>
          </w:p>
        </w:tc>
      </w:tr>
      <w:tr w:rsidR="00980629" w:rsidRPr="00340B0D" w14:paraId="5B7F6589" w14:textId="77777777" w:rsidTr="00541D1A">
        <w:trPr>
          <w:ins w:id="411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0B95F" w14:textId="77777777" w:rsidR="00980629" w:rsidRPr="00340B0D" w:rsidRDefault="00980629" w:rsidP="00541D1A">
            <w:pPr>
              <w:rPr>
                <w:ins w:id="4113" w:author="jonathan pritchard" w:date="2025-01-23T13:42:00Z" w16du:dateUtc="2025-01-23T13:42:00Z"/>
                <w:rFonts w:cs="Arial"/>
                <w:sz w:val="18"/>
                <w:szCs w:val="18"/>
              </w:rPr>
            </w:pPr>
            <w:ins w:id="4114"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843FF6" w14:textId="77777777" w:rsidR="00980629" w:rsidRPr="00340B0D" w:rsidRDefault="00980629" w:rsidP="00541D1A">
            <w:pPr>
              <w:rPr>
                <w:ins w:id="4115" w:author="jonathan pritchard" w:date="2025-01-23T13:42:00Z" w16du:dateUtc="2025-01-23T13:42:00Z"/>
                <w:rFonts w:cs="Arial"/>
                <w:sz w:val="18"/>
                <w:szCs w:val="18"/>
              </w:rPr>
            </w:pPr>
          </w:p>
        </w:tc>
        <w:tc>
          <w:tcPr>
            <w:tcW w:w="3871" w:type="dxa"/>
            <w:gridSpan w:val="5"/>
            <w:tcBorders>
              <w:left w:val="single" w:sz="12" w:space="0" w:color="auto"/>
            </w:tcBorders>
          </w:tcPr>
          <w:p w14:paraId="6696A106" w14:textId="77777777" w:rsidR="00980629" w:rsidRPr="00340B0D" w:rsidRDefault="00980629" w:rsidP="00541D1A">
            <w:pPr>
              <w:rPr>
                <w:ins w:id="4116" w:author="jonathan pritchard" w:date="2025-01-23T13:42:00Z" w16du:dateUtc="2025-01-23T13:42:00Z"/>
                <w:rFonts w:cs="Arial"/>
                <w:b/>
                <w:bCs/>
                <w:sz w:val="18"/>
                <w:szCs w:val="18"/>
              </w:rPr>
            </w:pPr>
            <w:ins w:id="4117"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3BAC4928" w14:textId="77777777" w:rsidR="00980629" w:rsidRPr="00340B0D" w:rsidRDefault="00980629" w:rsidP="00541D1A">
            <w:pPr>
              <w:jc w:val="center"/>
              <w:rPr>
                <w:ins w:id="4118" w:author="jonathan pritchard" w:date="2025-01-23T13:42:00Z" w16du:dateUtc="2025-01-23T13:42:00Z"/>
                <w:rFonts w:cs="Arial"/>
                <w:sz w:val="18"/>
                <w:szCs w:val="18"/>
              </w:rPr>
            </w:pPr>
          </w:p>
        </w:tc>
      </w:tr>
      <w:tr w:rsidR="00980629" w:rsidRPr="00340B0D" w14:paraId="03F3A6C3" w14:textId="77777777" w:rsidTr="00541D1A">
        <w:trPr>
          <w:ins w:id="411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672916" w14:textId="77777777" w:rsidR="00980629" w:rsidRPr="00340B0D" w:rsidRDefault="00980629" w:rsidP="00541D1A">
            <w:pPr>
              <w:rPr>
                <w:ins w:id="4120" w:author="jonathan pritchard" w:date="2025-01-23T13:42:00Z" w16du:dateUtc="2025-01-23T13:42:00Z"/>
                <w:rFonts w:cs="Arial"/>
                <w:sz w:val="18"/>
                <w:szCs w:val="18"/>
              </w:rPr>
            </w:pPr>
            <w:ins w:id="4121"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DA0158C" w14:textId="77777777" w:rsidR="00980629" w:rsidRPr="00340B0D" w:rsidRDefault="00980629" w:rsidP="00541D1A">
            <w:pPr>
              <w:rPr>
                <w:ins w:id="4122" w:author="jonathan pritchard" w:date="2025-01-23T13:42:00Z" w16du:dateUtc="2025-01-23T13:42:00Z"/>
                <w:rFonts w:cs="Arial"/>
                <w:sz w:val="18"/>
                <w:szCs w:val="18"/>
              </w:rPr>
            </w:pPr>
          </w:p>
        </w:tc>
        <w:tc>
          <w:tcPr>
            <w:tcW w:w="3871" w:type="dxa"/>
            <w:gridSpan w:val="5"/>
            <w:tcBorders>
              <w:left w:val="single" w:sz="12" w:space="0" w:color="auto"/>
            </w:tcBorders>
          </w:tcPr>
          <w:p w14:paraId="71676C8E" w14:textId="77777777" w:rsidR="00980629" w:rsidRPr="00340B0D" w:rsidRDefault="00980629" w:rsidP="00541D1A">
            <w:pPr>
              <w:rPr>
                <w:ins w:id="4123" w:author="jonathan pritchard" w:date="2025-01-23T13:42:00Z" w16du:dateUtc="2025-01-23T13:42:00Z"/>
                <w:rFonts w:cs="Arial"/>
                <w:sz w:val="18"/>
                <w:szCs w:val="18"/>
              </w:rPr>
            </w:pPr>
            <w:ins w:id="4124"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27BC757B" w14:textId="77777777" w:rsidR="00980629" w:rsidRPr="00340B0D" w:rsidRDefault="00980629" w:rsidP="00541D1A">
            <w:pPr>
              <w:jc w:val="center"/>
              <w:rPr>
                <w:ins w:id="4125" w:author="jonathan pritchard" w:date="2025-01-23T13:42:00Z" w16du:dateUtc="2025-01-23T13:42:00Z"/>
                <w:rFonts w:cs="Arial"/>
                <w:sz w:val="18"/>
                <w:szCs w:val="18"/>
              </w:rPr>
            </w:pPr>
          </w:p>
        </w:tc>
      </w:tr>
      <w:tr w:rsidR="00980629" w:rsidRPr="00340B0D" w14:paraId="70AA63E1" w14:textId="77777777" w:rsidTr="00541D1A">
        <w:trPr>
          <w:ins w:id="4126"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551275C" w14:textId="77777777" w:rsidR="00980629" w:rsidRPr="00340B0D" w:rsidRDefault="00980629" w:rsidP="00541D1A">
            <w:pPr>
              <w:jc w:val="center"/>
              <w:rPr>
                <w:ins w:id="4127" w:author="jonathan pritchard" w:date="2025-01-23T13:42:00Z" w16du:dateUtc="2025-01-23T13:42:00Z"/>
                <w:rFonts w:cs="Arial"/>
                <w:b/>
                <w:bCs/>
                <w:sz w:val="18"/>
                <w:szCs w:val="18"/>
              </w:rPr>
            </w:pPr>
            <w:ins w:id="4128"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055FC7D2" w14:textId="77777777" w:rsidR="00980629" w:rsidRPr="00340B0D" w:rsidRDefault="00980629" w:rsidP="00541D1A">
            <w:pPr>
              <w:rPr>
                <w:ins w:id="4129" w:author="jonathan pritchard" w:date="2025-01-23T13:42:00Z" w16du:dateUtc="2025-01-23T13:42:00Z"/>
                <w:rFonts w:cs="Arial"/>
                <w:b/>
                <w:bCs/>
                <w:sz w:val="18"/>
                <w:szCs w:val="18"/>
              </w:rPr>
            </w:pPr>
            <w:ins w:id="4130"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46817D22" w14:textId="77777777" w:rsidR="00980629" w:rsidRPr="00340B0D" w:rsidRDefault="00980629" w:rsidP="00541D1A">
            <w:pPr>
              <w:jc w:val="center"/>
              <w:rPr>
                <w:ins w:id="4131" w:author="jonathan pritchard" w:date="2025-01-23T13:42:00Z" w16du:dateUtc="2025-01-23T13:42:00Z"/>
                <w:rFonts w:cs="Arial"/>
                <w:sz w:val="18"/>
                <w:szCs w:val="18"/>
              </w:rPr>
            </w:pPr>
          </w:p>
        </w:tc>
      </w:tr>
      <w:tr w:rsidR="00980629" w:rsidRPr="00340B0D" w14:paraId="1A27E34A" w14:textId="77777777" w:rsidTr="00541D1A">
        <w:trPr>
          <w:ins w:id="4132" w:author="jonathan pritchard" w:date="2025-01-23T13:42:00Z"/>
        </w:trPr>
        <w:customXmlInsRangeStart w:id="4133" w:author="jonathan pritchard" w:date="2025-01-23T13:42:00Z"/>
        <w:sdt>
          <w:sdtPr>
            <w:rPr>
              <w:rFonts w:cs="Arial"/>
              <w:sz w:val="18"/>
              <w:szCs w:val="18"/>
            </w:rPr>
            <w:alias w:val="Palette"/>
            <w:tag w:val="Palette"/>
            <w:id w:val="554595006"/>
            <w:placeholder>
              <w:docPart w:val="714043B8C23C449C8427EAA4CC174D71"/>
            </w:placeholder>
            <w:comboBox>
              <w:listItem w:displayText="Day" w:value="Day"/>
              <w:listItem w:displayText="Dusk" w:value="Dusk"/>
              <w:listItem w:displayText="Night" w:value="Night"/>
            </w:comboBox>
          </w:sdtPr>
          <w:sdtContent>
            <w:customXmlInsRangeEnd w:id="4133"/>
            <w:tc>
              <w:tcPr>
                <w:tcW w:w="4656" w:type="dxa"/>
                <w:gridSpan w:val="5"/>
                <w:tcBorders>
                  <w:left w:val="single" w:sz="12" w:space="0" w:color="auto"/>
                  <w:bottom w:val="single" w:sz="12" w:space="0" w:color="auto"/>
                  <w:right w:val="single" w:sz="12" w:space="0" w:color="auto"/>
                </w:tcBorders>
              </w:tcPr>
              <w:p w14:paraId="53C6A978" w14:textId="77777777" w:rsidR="00980629" w:rsidRPr="00340B0D" w:rsidRDefault="00980629" w:rsidP="00541D1A">
                <w:pPr>
                  <w:rPr>
                    <w:ins w:id="4134" w:author="jonathan pritchard" w:date="2025-01-23T13:42:00Z" w16du:dateUtc="2025-01-23T13:42:00Z"/>
                    <w:rFonts w:cs="Arial"/>
                    <w:sz w:val="18"/>
                    <w:szCs w:val="18"/>
                  </w:rPr>
                </w:pPr>
                <w:ins w:id="4135" w:author="jonathan pritchard" w:date="2025-01-23T13:42:00Z" w16du:dateUtc="2025-01-23T13:42:00Z">
                  <w:r w:rsidRPr="00340B0D">
                    <w:rPr>
                      <w:rFonts w:cs="Arial"/>
                      <w:sz w:val="18"/>
                      <w:szCs w:val="18"/>
                    </w:rPr>
                    <w:t>Day</w:t>
                  </w:r>
                </w:ins>
              </w:p>
            </w:tc>
            <w:customXmlInsRangeStart w:id="4136" w:author="jonathan pritchard" w:date="2025-01-23T13:42:00Z"/>
          </w:sdtContent>
        </w:sdt>
        <w:customXmlInsRangeEnd w:id="4136"/>
        <w:tc>
          <w:tcPr>
            <w:tcW w:w="3871" w:type="dxa"/>
            <w:gridSpan w:val="5"/>
            <w:tcBorders>
              <w:left w:val="single" w:sz="12" w:space="0" w:color="auto"/>
            </w:tcBorders>
          </w:tcPr>
          <w:p w14:paraId="07604ED1" w14:textId="77777777" w:rsidR="00980629" w:rsidRPr="00340B0D" w:rsidRDefault="00980629" w:rsidP="00541D1A">
            <w:pPr>
              <w:rPr>
                <w:ins w:id="4137" w:author="jonathan pritchard" w:date="2025-01-23T13:42:00Z" w16du:dateUtc="2025-01-23T13:42:00Z"/>
                <w:rFonts w:cs="Arial"/>
                <w:b/>
                <w:bCs/>
                <w:sz w:val="18"/>
                <w:szCs w:val="18"/>
              </w:rPr>
            </w:pPr>
            <w:ins w:id="4138"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14BC62D3" w14:textId="77777777" w:rsidR="00980629" w:rsidRPr="00340B0D" w:rsidRDefault="00980629" w:rsidP="00541D1A">
            <w:pPr>
              <w:jc w:val="center"/>
              <w:rPr>
                <w:ins w:id="4139" w:author="jonathan pritchard" w:date="2025-01-23T13:42:00Z" w16du:dateUtc="2025-01-23T13:42:00Z"/>
                <w:rFonts w:cs="Arial"/>
                <w:sz w:val="18"/>
                <w:szCs w:val="18"/>
              </w:rPr>
            </w:pPr>
          </w:p>
        </w:tc>
      </w:tr>
      <w:tr w:rsidR="00980629" w:rsidRPr="00340B0D" w14:paraId="296A1719" w14:textId="77777777" w:rsidTr="00541D1A">
        <w:trPr>
          <w:ins w:id="4140"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7474EED" w14:textId="77777777" w:rsidR="00980629" w:rsidRPr="00340B0D" w:rsidRDefault="00980629" w:rsidP="00541D1A">
            <w:pPr>
              <w:jc w:val="center"/>
              <w:rPr>
                <w:ins w:id="4141" w:author="jonathan pritchard" w:date="2025-01-23T13:42:00Z" w16du:dateUtc="2025-01-23T13:42:00Z"/>
                <w:rFonts w:cs="Arial"/>
                <w:b/>
                <w:bCs/>
                <w:sz w:val="18"/>
                <w:szCs w:val="18"/>
              </w:rPr>
            </w:pPr>
          </w:p>
        </w:tc>
        <w:tc>
          <w:tcPr>
            <w:tcW w:w="3871" w:type="dxa"/>
            <w:gridSpan w:val="5"/>
            <w:tcBorders>
              <w:left w:val="single" w:sz="12" w:space="0" w:color="auto"/>
            </w:tcBorders>
          </w:tcPr>
          <w:p w14:paraId="55AB80AF" w14:textId="77777777" w:rsidR="00980629" w:rsidRPr="00340B0D" w:rsidRDefault="00980629" w:rsidP="00541D1A">
            <w:pPr>
              <w:rPr>
                <w:ins w:id="4142" w:author="jonathan pritchard" w:date="2025-01-23T13:42:00Z" w16du:dateUtc="2025-01-23T13:42:00Z"/>
                <w:rFonts w:cs="Arial"/>
                <w:sz w:val="18"/>
                <w:szCs w:val="18"/>
              </w:rPr>
            </w:pPr>
          </w:p>
        </w:tc>
        <w:tc>
          <w:tcPr>
            <w:tcW w:w="672" w:type="dxa"/>
            <w:tcBorders>
              <w:right w:val="single" w:sz="12" w:space="0" w:color="auto"/>
            </w:tcBorders>
            <w:vAlign w:val="center"/>
          </w:tcPr>
          <w:p w14:paraId="2F74A852" w14:textId="77777777" w:rsidR="00980629" w:rsidRPr="00340B0D" w:rsidRDefault="00980629" w:rsidP="00541D1A">
            <w:pPr>
              <w:jc w:val="center"/>
              <w:rPr>
                <w:ins w:id="4143" w:author="jonathan pritchard" w:date="2025-01-23T13:42:00Z" w16du:dateUtc="2025-01-23T13:42:00Z"/>
                <w:rFonts w:cs="Arial"/>
                <w:sz w:val="18"/>
                <w:szCs w:val="18"/>
              </w:rPr>
            </w:pPr>
          </w:p>
        </w:tc>
      </w:tr>
      <w:tr w:rsidR="00980629" w:rsidRPr="00340B0D" w14:paraId="6C093108" w14:textId="77777777" w:rsidTr="00541D1A">
        <w:trPr>
          <w:ins w:id="4144"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604F498" w14:textId="77777777" w:rsidR="00980629" w:rsidRPr="00340B0D" w:rsidRDefault="00980629" w:rsidP="00541D1A">
            <w:pPr>
              <w:rPr>
                <w:ins w:id="4145"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6728553D" w14:textId="77777777" w:rsidR="00980629" w:rsidRPr="00340B0D" w:rsidRDefault="00980629" w:rsidP="00541D1A">
            <w:pPr>
              <w:jc w:val="center"/>
              <w:rPr>
                <w:ins w:id="4146"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115B0631" w14:textId="77777777" w:rsidR="00980629" w:rsidRPr="00340B0D" w:rsidRDefault="00980629" w:rsidP="00541D1A">
            <w:pPr>
              <w:jc w:val="center"/>
              <w:rPr>
                <w:ins w:id="4147" w:author="jonathan pritchard" w:date="2025-01-23T13:42:00Z" w16du:dateUtc="2025-01-23T13:42:00Z"/>
                <w:rFonts w:cs="Arial"/>
                <w:sz w:val="18"/>
                <w:szCs w:val="18"/>
              </w:rPr>
            </w:pPr>
          </w:p>
        </w:tc>
      </w:tr>
      <w:tr w:rsidR="00980629" w:rsidRPr="00340B0D" w14:paraId="45D55BAF" w14:textId="77777777" w:rsidTr="00541D1A">
        <w:trPr>
          <w:ins w:id="4148"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AF8B1" w14:textId="77777777" w:rsidR="00980629" w:rsidRPr="00340B0D" w:rsidRDefault="00980629" w:rsidP="00541D1A">
            <w:pPr>
              <w:jc w:val="center"/>
              <w:rPr>
                <w:ins w:id="4149" w:author="jonathan pritchard" w:date="2025-01-23T13:42:00Z" w16du:dateUtc="2025-01-23T13:42:00Z"/>
                <w:rFonts w:cs="Arial"/>
                <w:b/>
                <w:bCs/>
                <w:sz w:val="18"/>
                <w:szCs w:val="18"/>
              </w:rPr>
            </w:pPr>
            <w:ins w:id="4150"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1370A6" w14:textId="77777777" w:rsidR="00980629" w:rsidRPr="00340B0D" w:rsidRDefault="00980629" w:rsidP="00541D1A">
            <w:pPr>
              <w:jc w:val="center"/>
              <w:rPr>
                <w:ins w:id="4151" w:author="jonathan pritchard" w:date="2025-01-23T13:42:00Z" w16du:dateUtc="2025-01-23T13:42:00Z"/>
                <w:rFonts w:cs="Arial"/>
                <w:sz w:val="18"/>
                <w:szCs w:val="18"/>
              </w:rPr>
            </w:pPr>
            <w:ins w:id="4152" w:author="jonathan pritchard" w:date="2025-01-23T13:42:00Z" w16du:dateUtc="2025-01-23T13:42:00Z">
              <w:r w:rsidRPr="00340B0D">
                <w:rPr>
                  <w:rFonts w:cs="Arial"/>
                  <w:b/>
                  <w:bCs/>
                  <w:sz w:val="18"/>
                  <w:szCs w:val="18"/>
                </w:rPr>
                <w:t>Display</w:t>
              </w:r>
            </w:ins>
          </w:p>
        </w:tc>
      </w:tr>
      <w:tr w:rsidR="00980629" w:rsidRPr="00340B0D" w14:paraId="32EFFFD1" w14:textId="77777777" w:rsidTr="00541D1A">
        <w:trPr>
          <w:trHeight w:val="287"/>
          <w:ins w:id="4153" w:author="jonathan pritchard" w:date="2025-01-23T13:42:00Z"/>
        </w:trPr>
        <w:tc>
          <w:tcPr>
            <w:tcW w:w="1789" w:type="dxa"/>
            <w:tcBorders>
              <w:left w:val="single" w:sz="12" w:space="0" w:color="auto"/>
              <w:bottom w:val="single" w:sz="4" w:space="0" w:color="auto"/>
            </w:tcBorders>
          </w:tcPr>
          <w:p w14:paraId="252B1813" w14:textId="77777777" w:rsidR="00980629" w:rsidRPr="00340B0D" w:rsidRDefault="00980629" w:rsidP="00541D1A">
            <w:pPr>
              <w:rPr>
                <w:ins w:id="4154" w:author="jonathan pritchard" w:date="2025-01-23T13:42:00Z" w16du:dateUtc="2025-01-23T13:42:00Z"/>
                <w:rFonts w:cs="Arial"/>
                <w:sz w:val="18"/>
                <w:szCs w:val="18"/>
              </w:rPr>
            </w:pPr>
            <w:ins w:id="4155"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01476008" w14:textId="77777777" w:rsidR="00980629" w:rsidRPr="00340B0D" w:rsidRDefault="00980629" w:rsidP="00541D1A">
            <w:pPr>
              <w:rPr>
                <w:ins w:id="4156"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3BBF31" w14:textId="77777777" w:rsidR="00980629" w:rsidRPr="00340B0D" w:rsidRDefault="00980629" w:rsidP="00541D1A">
            <w:pPr>
              <w:rPr>
                <w:ins w:id="4157" w:author="jonathan pritchard" w:date="2025-01-23T13:42:00Z" w16du:dateUtc="2025-01-23T13:42:00Z"/>
                <w:rFonts w:cs="Arial"/>
                <w:sz w:val="18"/>
                <w:szCs w:val="18"/>
              </w:rPr>
            </w:pPr>
            <w:ins w:id="4158"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1227BB0" w14:textId="77777777" w:rsidR="00980629" w:rsidRPr="00C87169" w:rsidRDefault="00980629" w:rsidP="00541D1A">
            <w:pPr>
              <w:rPr>
                <w:ins w:id="4159" w:author="jonathan pritchard" w:date="2025-01-23T13:42:00Z" w16du:dateUtc="2025-01-23T13:42:00Z"/>
                <w:rFonts w:cs="Arial"/>
              </w:rPr>
            </w:pPr>
          </w:p>
        </w:tc>
      </w:tr>
      <w:tr w:rsidR="00980629" w:rsidRPr="00340B0D" w14:paraId="6CD62264" w14:textId="77777777" w:rsidTr="00541D1A">
        <w:trPr>
          <w:ins w:id="4160" w:author="jonathan pritchard" w:date="2025-01-23T13:42:00Z"/>
        </w:trPr>
        <w:tc>
          <w:tcPr>
            <w:tcW w:w="1789" w:type="dxa"/>
            <w:tcBorders>
              <w:left w:val="single" w:sz="12" w:space="0" w:color="auto"/>
              <w:bottom w:val="single" w:sz="4" w:space="0" w:color="auto"/>
            </w:tcBorders>
          </w:tcPr>
          <w:p w14:paraId="3C35D43C" w14:textId="77777777" w:rsidR="00980629" w:rsidRPr="00340B0D" w:rsidRDefault="00980629" w:rsidP="00541D1A">
            <w:pPr>
              <w:rPr>
                <w:ins w:id="4161" w:author="jonathan pritchard" w:date="2025-01-23T13:42:00Z" w16du:dateUtc="2025-01-23T13:42:00Z"/>
                <w:rFonts w:cs="Arial"/>
                <w:sz w:val="18"/>
                <w:szCs w:val="18"/>
              </w:rPr>
            </w:pPr>
            <w:ins w:id="4162"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81BDD6E" w14:textId="77777777" w:rsidR="00980629" w:rsidRPr="00340B0D" w:rsidRDefault="00980629" w:rsidP="00541D1A">
            <w:pPr>
              <w:rPr>
                <w:ins w:id="4163"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0ACAC8" w14:textId="77777777" w:rsidR="00980629" w:rsidRPr="00340B0D" w:rsidRDefault="00980629" w:rsidP="00541D1A">
            <w:pPr>
              <w:rPr>
                <w:ins w:id="4164" w:author="jonathan pritchard" w:date="2025-01-23T13:42:00Z" w16du:dateUtc="2025-01-23T13:42:00Z"/>
                <w:rFonts w:cs="Arial"/>
                <w:sz w:val="18"/>
                <w:szCs w:val="18"/>
              </w:rPr>
            </w:pPr>
            <w:ins w:id="4165"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9124462" w14:textId="77777777" w:rsidR="00980629" w:rsidRPr="00340B0D" w:rsidRDefault="00980629" w:rsidP="00541D1A">
            <w:pPr>
              <w:rPr>
                <w:ins w:id="4166" w:author="jonathan pritchard" w:date="2025-01-23T13:42:00Z" w16du:dateUtc="2025-01-23T13:42:00Z"/>
                <w:rFonts w:cs="Arial"/>
                <w:sz w:val="18"/>
                <w:szCs w:val="18"/>
              </w:rPr>
            </w:pPr>
            <w:ins w:id="4167"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420E8482" w14:textId="77777777" w:rsidTr="00541D1A">
        <w:trPr>
          <w:ins w:id="4168"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DF23868" w14:textId="77777777" w:rsidR="00980629" w:rsidRPr="00340B0D" w:rsidRDefault="00980629" w:rsidP="00541D1A">
            <w:pPr>
              <w:jc w:val="center"/>
              <w:rPr>
                <w:ins w:id="4169"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06AE525" w14:textId="77777777" w:rsidR="00980629" w:rsidRPr="00340B0D" w:rsidRDefault="00980629" w:rsidP="00541D1A">
            <w:pPr>
              <w:rPr>
                <w:ins w:id="4170" w:author="jonathan pritchard" w:date="2025-01-23T13:42:00Z" w16du:dateUtc="2025-01-23T13:42:00Z"/>
                <w:rFonts w:cs="Arial"/>
                <w:sz w:val="18"/>
                <w:szCs w:val="18"/>
              </w:rPr>
            </w:pPr>
            <w:ins w:id="4171"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57D8E" w14:textId="77777777" w:rsidR="00980629" w:rsidRPr="00340B0D" w:rsidRDefault="00980629" w:rsidP="00541D1A">
            <w:pPr>
              <w:rPr>
                <w:ins w:id="4172" w:author="jonathan pritchard" w:date="2025-01-23T13:42:00Z" w16du:dateUtc="2025-01-23T13:42:00Z"/>
                <w:rFonts w:cs="Arial"/>
                <w:sz w:val="18"/>
                <w:szCs w:val="18"/>
              </w:rPr>
            </w:pPr>
          </w:p>
        </w:tc>
      </w:tr>
      <w:tr w:rsidR="00980629" w:rsidRPr="00340B0D" w14:paraId="51C34447" w14:textId="77777777" w:rsidTr="00541D1A">
        <w:trPr>
          <w:ins w:id="4173"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1FE3EFD" w14:textId="77777777" w:rsidR="00980629" w:rsidRPr="00340B0D" w:rsidRDefault="00980629" w:rsidP="00541D1A">
            <w:pPr>
              <w:rPr>
                <w:ins w:id="4174" w:author="jonathan pritchard" w:date="2025-01-23T13:42:00Z" w16du:dateUtc="2025-01-23T13:42:00Z"/>
                <w:rFonts w:cs="Arial"/>
                <w:sz w:val="18"/>
                <w:szCs w:val="18"/>
              </w:rPr>
            </w:pPr>
          </w:p>
        </w:tc>
      </w:tr>
      <w:tr w:rsidR="00980629" w:rsidRPr="00340B0D" w14:paraId="09C8029C" w14:textId="77777777" w:rsidTr="00541D1A">
        <w:trPr>
          <w:ins w:id="4175"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1F45DD" w14:textId="77777777" w:rsidR="00980629" w:rsidRPr="00340B0D" w:rsidRDefault="00980629" w:rsidP="00541D1A">
            <w:pPr>
              <w:jc w:val="center"/>
              <w:rPr>
                <w:ins w:id="4176" w:author="jonathan pritchard" w:date="2025-01-23T13:42:00Z" w16du:dateUtc="2025-01-23T13:42:00Z"/>
                <w:rFonts w:cs="Arial"/>
                <w:b/>
                <w:bCs/>
                <w:sz w:val="18"/>
                <w:szCs w:val="18"/>
              </w:rPr>
            </w:pPr>
            <w:ins w:id="4177"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34A72796" w14:textId="77777777" w:rsidTr="00541D1A">
        <w:trPr>
          <w:ins w:id="4178"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18CD8C" w14:textId="77777777" w:rsidR="00980629" w:rsidRPr="00340B0D" w:rsidRDefault="00980629" w:rsidP="00541D1A">
            <w:pPr>
              <w:jc w:val="center"/>
              <w:rPr>
                <w:ins w:id="4179" w:author="jonathan pritchard" w:date="2025-01-23T13:42:00Z" w16du:dateUtc="2025-01-23T13:42:00Z"/>
                <w:rFonts w:cs="Arial"/>
                <w:b/>
                <w:bCs/>
                <w:sz w:val="18"/>
                <w:szCs w:val="18"/>
              </w:rPr>
            </w:pPr>
            <w:ins w:id="4180"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925A83" w14:textId="77777777" w:rsidR="00980629" w:rsidRPr="00340B0D" w:rsidRDefault="00980629" w:rsidP="00541D1A">
            <w:pPr>
              <w:jc w:val="center"/>
              <w:rPr>
                <w:ins w:id="4181" w:author="jonathan pritchard" w:date="2025-01-23T13:42:00Z" w16du:dateUtc="2025-01-23T13:42:00Z"/>
                <w:rFonts w:cs="Arial"/>
                <w:b/>
                <w:bCs/>
                <w:sz w:val="18"/>
                <w:szCs w:val="18"/>
              </w:rPr>
            </w:pPr>
            <w:ins w:id="4182" w:author="jonathan pritchard" w:date="2025-01-23T13:42:00Z" w16du:dateUtc="2025-01-23T13:42:00Z">
              <w:r w:rsidRPr="00340B0D">
                <w:rPr>
                  <w:rFonts w:cs="Arial"/>
                  <w:b/>
                  <w:bCs/>
                  <w:sz w:val="18"/>
                  <w:szCs w:val="18"/>
                </w:rPr>
                <w:t>Other</w:t>
              </w:r>
            </w:ins>
          </w:p>
        </w:tc>
      </w:tr>
      <w:tr w:rsidR="00980629" w:rsidRPr="00340B0D" w14:paraId="21196924" w14:textId="77777777" w:rsidTr="00541D1A">
        <w:trPr>
          <w:ins w:id="418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A670B9" w14:textId="77777777" w:rsidR="00980629" w:rsidRPr="00340B0D" w:rsidRDefault="00980629" w:rsidP="00541D1A">
            <w:pPr>
              <w:rPr>
                <w:ins w:id="4184" w:author="jonathan pritchard" w:date="2025-01-23T13:42:00Z" w16du:dateUtc="2025-01-23T13:42:00Z"/>
                <w:rFonts w:cs="Arial"/>
                <w:sz w:val="18"/>
                <w:szCs w:val="18"/>
              </w:rPr>
            </w:pPr>
            <w:ins w:id="4185"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B3F2AC6" w14:textId="77777777" w:rsidR="00980629" w:rsidRPr="00340B0D" w:rsidRDefault="00980629" w:rsidP="00541D1A">
            <w:pPr>
              <w:jc w:val="center"/>
              <w:rPr>
                <w:ins w:id="418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1589EF0" w14:textId="77777777" w:rsidR="00980629" w:rsidRPr="00340B0D" w:rsidRDefault="00980629" w:rsidP="00541D1A">
            <w:pPr>
              <w:pStyle w:val="Default"/>
              <w:rPr>
                <w:ins w:id="4187" w:author="jonathan pritchard" w:date="2025-01-23T13:42:00Z" w16du:dateUtc="2025-01-23T13:42:00Z"/>
                <w:sz w:val="18"/>
                <w:szCs w:val="18"/>
              </w:rPr>
            </w:pPr>
            <w:ins w:id="4188"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FD608B9" w14:textId="77777777" w:rsidR="00980629" w:rsidRPr="00340B0D" w:rsidRDefault="00980629" w:rsidP="00541D1A">
            <w:pPr>
              <w:rPr>
                <w:ins w:id="4189" w:author="jonathan pritchard" w:date="2025-01-23T13:42:00Z" w16du:dateUtc="2025-01-23T13:42:00Z"/>
                <w:rFonts w:cs="Arial"/>
                <w:sz w:val="18"/>
                <w:szCs w:val="18"/>
              </w:rPr>
            </w:pPr>
          </w:p>
        </w:tc>
      </w:tr>
      <w:tr w:rsidR="00980629" w:rsidRPr="00340B0D" w14:paraId="4EFF3879" w14:textId="77777777" w:rsidTr="00541D1A">
        <w:trPr>
          <w:ins w:id="419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66E34BF0" w14:textId="77777777" w:rsidR="00980629" w:rsidRPr="00340B0D" w:rsidRDefault="00980629" w:rsidP="00541D1A">
            <w:pPr>
              <w:pStyle w:val="Default"/>
              <w:rPr>
                <w:ins w:id="4191" w:author="jonathan pritchard" w:date="2025-01-23T13:42:00Z" w16du:dateUtc="2025-01-23T13:42:00Z"/>
                <w:sz w:val="18"/>
                <w:szCs w:val="18"/>
              </w:rPr>
            </w:pPr>
            <w:ins w:id="4192"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8E5296E" w14:textId="77777777" w:rsidR="00980629" w:rsidRPr="00340B0D" w:rsidRDefault="00980629" w:rsidP="00541D1A">
            <w:pPr>
              <w:jc w:val="center"/>
              <w:rPr>
                <w:ins w:id="419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A73225F" w14:textId="77777777" w:rsidR="00980629" w:rsidRPr="00340B0D" w:rsidRDefault="00980629" w:rsidP="00541D1A">
            <w:pPr>
              <w:pStyle w:val="Default"/>
              <w:rPr>
                <w:ins w:id="4194" w:author="jonathan pritchard" w:date="2025-01-23T13:42:00Z" w16du:dateUtc="2025-01-23T13:42:00Z"/>
                <w:sz w:val="18"/>
                <w:szCs w:val="18"/>
              </w:rPr>
            </w:pPr>
            <w:ins w:id="4195"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FA864E" w14:textId="77777777" w:rsidR="00980629" w:rsidRPr="00340B0D" w:rsidRDefault="00980629" w:rsidP="00541D1A">
            <w:pPr>
              <w:rPr>
                <w:ins w:id="4196" w:author="jonathan pritchard" w:date="2025-01-23T13:42:00Z" w16du:dateUtc="2025-01-23T13:42:00Z"/>
                <w:rFonts w:cs="Arial"/>
                <w:sz w:val="18"/>
                <w:szCs w:val="18"/>
              </w:rPr>
            </w:pPr>
          </w:p>
        </w:tc>
      </w:tr>
      <w:tr w:rsidR="00980629" w:rsidRPr="00340B0D" w14:paraId="2A130E4B" w14:textId="77777777" w:rsidTr="00541D1A">
        <w:trPr>
          <w:ins w:id="419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0266781" w14:textId="77777777" w:rsidR="00980629" w:rsidRPr="00340B0D" w:rsidRDefault="00980629" w:rsidP="00541D1A">
            <w:pPr>
              <w:pStyle w:val="Default"/>
              <w:ind w:left="720"/>
              <w:rPr>
                <w:ins w:id="4198" w:author="jonathan pritchard" w:date="2025-01-23T13:42:00Z" w16du:dateUtc="2025-01-23T13:42:00Z"/>
                <w:sz w:val="18"/>
                <w:szCs w:val="18"/>
              </w:rPr>
            </w:pPr>
            <w:ins w:id="4199"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4C5D88C5" w14:textId="77777777" w:rsidR="00980629" w:rsidRPr="00340B0D" w:rsidRDefault="00980629" w:rsidP="00541D1A">
            <w:pPr>
              <w:jc w:val="center"/>
              <w:rPr>
                <w:ins w:id="420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B54BD4A" w14:textId="77777777" w:rsidR="00980629" w:rsidRPr="00340B0D" w:rsidRDefault="00980629" w:rsidP="00541D1A">
            <w:pPr>
              <w:pStyle w:val="Default"/>
              <w:rPr>
                <w:ins w:id="4201" w:author="jonathan pritchard" w:date="2025-01-23T13:42:00Z" w16du:dateUtc="2025-01-23T13:42:00Z"/>
                <w:sz w:val="18"/>
                <w:szCs w:val="18"/>
              </w:rPr>
            </w:pPr>
            <w:ins w:id="4202"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3CEEA3EA" w14:textId="77777777" w:rsidR="00980629" w:rsidRPr="00340B0D" w:rsidRDefault="00980629" w:rsidP="00541D1A">
            <w:pPr>
              <w:rPr>
                <w:ins w:id="4203" w:author="jonathan pritchard" w:date="2025-01-23T13:42:00Z" w16du:dateUtc="2025-01-23T13:42:00Z"/>
                <w:rFonts w:cs="Arial"/>
                <w:sz w:val="18"/>
                <w:szCs w:val="18"/>
              </w:rPr>
            </w:pPr>
          </w:p>
        </w:tc>
      </w:tr>
      <w:tr w:rsidR="00980629" w:rsidRPr="00340B0D" w14:paraId="28297052" w14:textId="77777777" w:rsidTr="00541D1A">
        <w:trPr>
          <w:ins w:id="4204"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8181542" w14:textId="77777777" w:rsidR="00980629" w:rsidRPr="00340B0D" w:rsidRDefault="00980629" w:rsidP="00541D1A">
            <w:pPr>
              <w:pStyle w:val="Default"/>
              <w:ind w:left="720"/>
              <w:rPr>
                <w:ins w:id="4205" w:author="jonathan pritchard" w:date="2025-01-23T13:42:00Z" w16du:dateUtc="2025-01-23T13:42:00Z"/>
                <w:sz w:val="18"/>
                <w:szCs w:val="18"/>
              </w:rPr>
            </w:pPr>
            <w:ins w:id="4206"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EF45FCB" w14:textId="77777777" w:rsidR="00980629" w:rsidRPr="00340B0D" w:rsidRDefault="00980629" w:rsidP="00541D1A">
            <w:pPr>
              <w:jc w:val="center"/>
              <w:rPr>
                <w:ins w:id="4207"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500BA7EA" w14:textId="77777777" w:rsidR="00980629" w:rsidRPr="00340B0D" w:rsidRDefault="00980629" w:rsidP="00541D1A">
            <w:pPr>
              <w:pStyle w:val="Default"/>
              <w:rPr>
                <w:ins w:id="4208" w:author="jonathan pritchard" w:date="2025-01-23T13:42:00Z" w16du:dateUtc="2025-01-23T13:42:00Z"/>
                <w:sz w:val="18"/>
                <w:szCs w:val="18"/>
              </w:rPr>
            </w:pPr>
            <w:ins w:id="4209"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35AC8C" w14:textId="77777777" w:rsidR="00980629" w:rsidRPr="00340B0D" w:rsidRDefault="00980629" w:rsidP="00541D1A">
            <w:pPr>
              <w:rPr>
                <w:ins w:id="4210" w:author="jonathan pritchard" w:date="2025-01-23T13:42:00Z" w16du:dateUtc="2025-01-23T13:42:00Z"/>
                <w:rFonts w:cs="Arial"/>
                <w:sz w:val="18"/>
                <w:szCs w:val="18"/>
              </w:rPr>
            </w:pPr>
          </w:p>
        </w:tc>
      </w:tr>
      <w:tr w:rsidR="00980629" w:rsidRPr="00340B0D" w14:paraId="081B693E" w14:textId="77777777" w:rsidTr="00541D1A">
        <w:trPr>
          <w:ins w:id="421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8C6BE1F" w14:textId="77777777" w:rsidR="00980629" w:rsidRPr="00340B0D" w:rsidRDefault="00980629" w:rsidP="00541D1A">
            <w:pPr>
              <w:pStyle w:val="Default"/>
              <w:rPr>
                <w:ins w:id="4212" w:author="jonathan pritchard" w:date="2025-01-23T13:42:00Z" w16du:dateUtc="2025-01-23T13:42:00Z"/>
                <w:sz w:val="18"/>
                <w:szCs w:val="18"/>
              </w:rPr>
            </w:pPr>
            <w:ins w:id="4213"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B789E46" w14:textId="77777777" w:rsidR="00980629" w:rsidRPr="00340B0D" w:rsidRDefault="00980629" w:rsidP="00541D1A">
            <w:pPr>
              <w:jc w:val="center"/>
              <w:rPr>
                <w:ins w:id="421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3D5CDCAA" w14:textId="77777777" w:rsidR="00980629" w:rsidRPr="00340B0D" w:rsidRDefault="00980629" w:rsidP="00541D1A">
            <w:pPr>
              <w:pStyle w:val="Default"/>
              <w:rPr>
                <w:ins w:id="4215" w:author="jonathan pritchard" w:date="2025-01-23T13:42:00Z" w16du:dateUtc="2025-01-23T13:42:00Z"/>
                <w:sz w:val="18"/>
                <w:szCs w:val="18"/>
              </w:rPr>
            </w:pPr>
            <w:ins w:id="4216"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2E8A3B8D" w14:textId="77777777" w:rsidR="00980629" w:rsidRPr="00340B0D" w:rsidRDefault="00980629" w:rsidP="00541D1A">
            <w:pPr>
              <w:rPr>
                <w:ins w:id="4217" w:author="jonathan pritchard" w:date="2025-01-23T13:42:00Z" w16du:dateUtc="2025-01-23T13:42:00Z"/>
                <w:rFonts w:cs="Arial"/>
                <w:sz w:val="18"/>
                <w:szCs w:val="18"/>
              </w:rPr>
            </w:pPr>
          </w:p>
        </w:tc>
      </w:tr>
      <w:tr w:rsidR="00980629" w:rsidRPr="00340B0D" w14:paraId="0B1C05DA" w14:textId="77777777" w:rsidTr="00541D1A">
        <w:trPr>
          <w:ins w:id="421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A11AE9" w14:textId="77777777" w:rsidR="00980629" w:rsidRPr="00340B0D" w:rsidRDefault="00980629" w:rsidP="00541D1A">
            <w:pPr>
              <w:pStyle w:val="Default"/>
              <w:rPr>
                <w:ins w:id="4219" w:author="jonathan pritchard" w:date="2025-01-23T13:42:00Z" w16du:dateUtc="2025-01-23T13:42:00Z"/>
                <w:sz w:val="18"/>
                <w:szCs w:val="18"/>
              </w:rPr>
            </w:pPr>
            <w:ins w:id="4220"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9216A4" w14:textId="77777777" w:rsidR="00980629" w:rsidRPr="00340B0D" w:rsidRDefault="00980629" w:rsidP="00541D1A">
            <w:pPr>
              <w:jc w:val="center"/>
              <w:rPr>
                <w:ins w:id="422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07B5BAE" w14:textId="77777777" w:rsidR="00980629" w:rsidRPr="00340B0D" w:rsidRDefault="00980629" w:rsidP="00541D1A">
            <w:pPr>
              <w:pStyle w:val="Default"/>
              <w:rPr>
                <w:ins w:id="4222" w:author="jonathan pritchard" w:date="2025-01-23T13:42:00Z" w16du:dateUtc="2025-01-23T13:42:00Z"/>
                <w:sz w:val="18"/>
                <w:szCs w:val="18"/>
              </w:rPr>
            </w:pPr>
            <w:ins w:id="4223"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477914B4" w14:textId="77777777" w:rsidR="00980629" w:rsidRPr="00340B0D" w:rsidRDefault="00980629" w:rsidP="00541D1A">
            <w:pPr>
              <w:rPr>
                <w:ins w:id="4224" w:author="jonathan pritchard" w:date="2025-01-23T13:42:00Z" w16du:dateUtc="2025-01-23T13:42:00Z"/>
                <w:rFonts w:cs="Arial"/>
                <w:sz w:val="18"/>
                <w:szCs w:val="18"/>
              </w:rPr>
            </w:pPr>
          </w:p>
        </w:tc>
      </w:tr>
      <w:tr w:rsidR="00980629" w:rsidRPr="00340B0D" w14:paraId="6FDA2867" w14:textId="77777777" w:rsidTr="00541D1A">
        <w:trPr>
          <w:ins w:id="422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D19221C" w14:textId="77777777" w:rsidR="00980629" w:rsidRPr="00340B0D" w:rsidRDefault="00980629" w:rsidP="00541D1A">
            <w:pPr>
              <w:pStyle w:val="Default"/>
              <w:rPr>
                <w:ins w:id="4226" w:author="jonathan pritchard" w:date="2025-01-23T13:42:00Z" w16du:dateUtc="2025-01-23T13:42:00Z"/>
                <w:sz w:val="18"/>
                <w:szCs w:val="18"/>
              </w:rPr>
            </w:pPr>
            <w:ins w:id="4227"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83E6290" w14:textId="77777777" w:rsidR="00980629" w:rsidRPr="00340B0D" w:rsidRDefault="00980629" w:rsidP="00541D1A">
            <w:pPr>
              <w:jc w:val="center"/>
              <w:rPr>
                <w:ins w:id="422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C5818B5" w14:textId="77777777" w:rsidR="00980629" w:rsidRPr="00340B0D" w:rsidRDefault="00980629" w:rsidP="00541D1A">
            <w:pPr>
              <w:pStyle w:val="Default"/>
              <w:rPr>
                <w:ins w:id="4229" w:author="jonathan pritchard" w:date="2025-01-23T13:42:00Z" w16du:dateUtc="2025-01-23T13:42:00Z"/>
                <w:sz w:val="18"/>
                <w:szCs w:val="18"/>
              </w:rPr>
            </w:pPr>
            <w:ins w:id="4230"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AB8D543" w14:textId="77777777" w:rsidR="00980629" w:rsidRPr="00340B0D" w:rsidRDefault="00980629" w:rsidP="00541D1A">
            <w:pPr>
              <w:rPr>
                <w:ins w:id="4231" w:author="jonathan pritchard" w:date="2025-01-23T13:42:00Z" w16du:dateUtc="2025-01-23T13:42:00Z"/>
                <w:rFonts w:cs="Arial"/>
                <w:sz w:val="18"/>
                <w:szCs w:val="18"/>
              </w:rPr>
            </w:pPr>
          </w:p>
        </w:tc>
      </w:tr>
      <w:tr w:rsidR="00980629" w:rsidRPr="00340B0D" w14:paraId="55B40CEC" w14:textId="77777777" w:rsidTr="00541D1A">
        <w:trPr>
          <w:ins w:id="423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F4CF90C" w14:textId="77777777" w:rsidR="00980629" w:rsidRPr="00340B0D" w:rsidRDefault="00980629" w:rsidP="00541D1A">
            <w:pPr>
              <w:pStyle w:val="Default"/>
              <w:rPr>
                <w:ins w:id="4233" w:author="jonathan pritchard" w:date="2025-01-23T13:42:00Z" w16du:dateUtc="2025-01-23T13:42:00Z"/>
                <w:sz w:val="18"/>
                <w:szCs w:val="18"/>
              </w:rPr>
            </w:pPr>
            <w:ins w:id="4234"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6FAFE20" w14:textId="77777777" w:rsidR="00980629" w:rsidRPr="00340B0D" w:rsidRDefault="00980629" w:rsidP="00541D1A">
            <w:pPr>
              <w:jc w:val="center"/>
              <w:rPr>
                <w:ins w:id="423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F3F761" w14:textId="77777777" w:rsidR="00980629" w:rsidRPr="00340B0D" w:rsidRDefault="00980629" w:rsidP="00541D1A">
            <w:pPr>
              <w:pStyle w:val="Default"/>
              <w:rPr>
                <w:ins w:id="4236" w:author="jonathan pritchard" w:date="2025-01-23T13:42:00Z" w16du:dateUtc="2025-01-23T13:42:00Z"/>
                <w:sz w:val="18"/>
                <w:szCs w:val="18"/>
              </w:rPr>
            </w:pPr>
            <w:ins w:id="4237"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B661157" w14:textId="77777777" w:rsidR="00980629" w:rsidRPr="00340B0D" w:rsidRDefault="00980629" w:rsidP="00541D1A">
            <w:pPr>
              <w:rPr>
                <w:ins w:id="4238" w:author="jonathan pritchard" w:date="2025-01-23T13:42:00Z" w16du:dateUtc="2025-01-23T13:42:00Z"/>
                <w:rFonts w:cs="Arial"/>
                <w:sz w:val="18"/>
                <w:szCs w:val="18"/>
              </w:rPr>
            </w:pPr>
          </w:p>
        </w:tc>
      </w:tr>
      <w:tr w:rsidR="00980629" w:rsidRPr="00340B0D" w14:paraId="226571E0" w14:textId="77777777" w:rsidTr="00541D1A">
        <w:trPr>
          <w:ins w:id="423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7609D29" w14:textId="77777777" w:rsidR="00980629" w:rsidRPr="00340B0D" w:rsidRDefault="00980629" w:rsidP="00541D1A">
            <w:pPr>
              <w:pStyle w:val="Default"/>
              <w:rPr>
                <w:ins w:id="4240" w:author="jonathan pritchard" w:date="2025-01-23T13:42:00Z" w16du:dateUtc="2025-01-23T13:42:00Z"/>
                <w:sz w:val="18"/>
                <w:szCs w:val="18"/>
              </w:rPr>
            </w:pPr>
            <w:ins w:id="4241"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507A2F85" w14:textId="77777777" w:rsidR="00980629" w:rsidRPr="00340B0D" w:rsidRDefault="00980629" w:rsidP="00541D1A">
            <w:pPr>
              <w:jc w:val="center"/>
              <w:rPr>
                <w:ins w:id="424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A7DE471" w14:textId="77777777" w:rsidR="00980629" w:rsidRPr="00340B0D" w:rsidRDefault="00980629" w:rsidP="00541D1A">
            <w:pPr>
              <w:rPr>
                <w:ins w:id="424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1CF2B" w14:textId="77777777" w:rsidR="00980629" w:rsidRPr="00340B0D" w:rsidRDefault="00980629" w:rsidP="00541D1A">
            <w:pPr>
              <w:rPr>
                <w:ins w:id="4244" w:author="jonathan pritchard" w:date="2025-01-23T13:42:00Z" w16du:dateUtc="2025-01-23T13:42:00Z"/>
                <w:rFonts w:cs="Arial"/>
                <w:sz w:val="18"/>
                <w:szCs w:val="18"/>
              </w:rPr>
            </w:pPr>
          </w:p>
        </w:tc>
      </w:tr>
      <w:tr w:rsidR="00980629" w:rsidRPr="00340B0D" w14:paraId="2548C7F7" w14:textId="77777777" w:rsidTr="00541D1A">
        <w:trPr>
          <w:ins w:id="424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8CE5C44" w14:textId="77777777" w:rsidR="00980629" w:rsidRPr="00340B0D" w:rsidRDefault="00980629" w:rsidP="00541D1A">
            <w:pPr>
              <w:pStyle w:val="Default"/>
              <w:rPr>
                <w:ins w:id="4246" w:author="jonathan pritchard" w:date="2025-01-23T13:42:00Z" w16du:dateUtc="2025-01-23T13:42:00Z"/>
                <w:sz w:val="18"/>
                <w:szCs w:val="18"/>
              </w:rPr>
            </w:pPr>
            <w:ins w:id="4247"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FB677E5" w14:textId="77777777" w:rsidR="00980629" w:rsidRPr="00340B0D" w:rsidRDefault="00980629" w:rsidP="00541D1A">
            <w:pPr>
              <w:jc w:val="center"/>
              <w:rPr>
                <w:ins w:id="424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62241D7" w14:textId="77777777" w:rsidR="00980629" w:rsidRPr="00340B0D" w:rsidRDefault="00980629" w:rsidP="00541D1A">
            <w:pPr>
              <w:rPr>
                <w:ins w:id="4249"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B44B10B" w14:textId="77777777" w:rsidR="00980629" w:rsidRPr="00340B0D" w:rsidRDefault="00980629" w:rsidP="00541D1A">
            <w:pPr>
              <w:rPr>
                <w:ins w:id="4250" w:author="jonathan pritchard" w:date="2025-01-23T13:42:00Z" w16du:dateUtc="2025-01-23T13:42:00Z"/>
                <w:rFonts w:cs="Arial"/>
                <w:sz w:val="18"/>
                <w:szCs w:val="18"/>
              </w:rPr>
            </w:pPr>
          </w:p>
        </w:tc>
      </w:tr>
      <w:tr w:rsidR="00980629" w:rsidRPr="00340B0D" w14:paraId="05ABC25B" w14:textId="77777777" w:rsidTr="00541D1A">
        <w:trPr>
          <w:ins w:id="425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42C27D1" w14:textId="77777777" w:rsidR="00980629" w:rsidRPr="00340B0D" w:rsidRDefault="00980629" w:rsidP="00541D1A">
            <w:pPr>
              <w:pStyle w:val="Default"/>
              <w:rPr>
                <w:ins w:id="4252" w:author="jonathan pritchard" w:date="2025-01-23T13:42:00Z" w16du:dateUtc="2025-01-23T13:42:00Z"/>
                <w:sz w:val="18"/>
                <w:szCs w:val="18"/>
              </w:rPr>
            </w:pPr>
            <w:ins w:id="4253"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007C01" w14:textId="77777777" w:rsidR="00980629" w:rsidRPr="00340B0D" w:rsidRDefault="00980629" w:rsidP="00541D1A">
            <w:pPr>
              <w:jc w:val="center"/>
              <w:rPr>
                <w:ins w:id="425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6A20E99" w14:textId="77777777" w:rsidR="00980629" w:rsidRPr="00340B0D" w:rsidRDefault="00980629" w:rsidP="00541D1A">
            <w:pPr>
              <w:rPr>
                <w:ins w:id="4255"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4216F46D" w14:textId="77777777" w:rsidR="00980629" w:rsidRPr="00340B0D" w:rsidRDefault="00980629" w:rsidP="00541D1A">
            <w:pPr>
              <w:rPr>
                <w:ins w:id="4256" w:author="jonathan pritchard" w:date="2025-01-23T13:42:00Z" w16du:dateUtc="2025-01-23T13:42:00Z"/>
                <w:rFonts w:cs="Arial"/>
                <w:sz w:val="18"/>
                <w:szCs w:val="18"/>
              </w:rPr>
            </w:pPr>
          </w:p>
        </w:tc>
      </w:tr>
      <w:tr w:rsidR="00980629" w:rsidRPr="00340B0D" w14:paraId="77C15D05" w14:textId="77777777" w:rsidTr="00541D1A">
        <w:trPr>
          <w:ins w:id="425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94BDED9" w14:textId="77777777" w:rsidR="00980629" w:rsidRPr="00340B0D" w:rsidRDefault="00980629" w:rsidP="00541D1A">
            <w:pPr>
              <w:pStyle w:val="Default"/>
              <w:ind w:left="720"/>
              <w:rPr>
                <w:ins w:id="4258" w:author="jonathan pritchard" w:date="2025-01-23T13:42:00Z" w16du:dateUtc="2025-01-23T13:42:00Z"/>
                <w:sz w:val="18"/>
                <w:szCs w:val="18"/>
              </w:rPr>
            </w:pPr>
            <w:ins w:id="4259"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EB0F0BD" w14:textId="77777777" w:rsidR="00980629" w:rsidRPr="00340B0D" w:rsidRDefault="00980629" w:rsidP="00541D1A">
            <w:pPr>
              <w:jc w:val="center"/>
              <w:rPr>
                <w:ins w:id="426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5106E8F" w14:textId="77777777" w:rsidR="00980629" w:rsidRPr="00340B0D" w:rsidRDefault="00980629" w:rsidP="00541D1A">
            <w:pPr>
              <w:rPr>
                <w:ins w:id="426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26E2D02" w14:textId="77777777" w:rsidR="00980629" w:rsidRPr="00340B0D" w:rsidRDefault="00980629" w:rsidP="00541D1A">
            <w:pPr>
              <w:rPr>
                <w:ins w:id="4262" w:author="jonathan pritchard" w:date="2025-01-23T13:42:00Z" w16du:dateUtc="2025-01-23T13:42:00Z"/>
                <w:rFonts w:cs="Arial"/>
                <w:sz w:val="18"/>
                <w:szCs w:val="18"/>
              </w:rPr>
            </w:pPr>
          </w:p>
        </w:tc>
      </w:tr>
      <w:tr w:rsidR="00980629" w:rsidRPr="00340B0D" w14:paraId="7DE15E93" w14:textId="77777777" w:rsidTr="00541D1A">
        <w:trPr>
          <w:ins w:id="4263"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01A8AF7" w14:textId="77777777" w:rsidR="00980629" w:rsidRPr="00340B0D" w:rsidRDefault="00980629" w:rsidP="00541D1A">
            <w:pPr>
              <w:pStyle w:val="Default"/>
              <w:ind w:left="720"/>
              <w:rPr>
                <w:ins w:id="4264" w:author="jonathan pritchard" w:date="2025-01-23T13:42:00Z" w16du:dateUtc="2025-01-23T13:42:00Z"/>
                <w:sz w:val="18"/>
                <w:szCs w:val="18"/>
              </w:rPr>
            </w:pPr>
            <w:ins w:id="4265"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5521334" w14:textId="77777777" w:rsidR="00980629" w:rsidRPr="00340B0D" w:rsidRDefault="00980629" w:rsidP="00541D1A">
            <w:pPr>
              <w:jc w:val="center"/>
              <w:rPr>
                <w:ins w:id="426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58B773D4" w14:textId="77777777" w:rsidR="00980629" w:rsidRPr="00340B0D" w:rsidRDefault="00980629" w:rsidP="00541D1A">
            <w:pPr>
              <w:rPr>
                <w:ins w:id="4267"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E35FDD" w14:textId="77777777" w:rsidR="00980629" w:rsidRPr="00340B0D" w:rsidRDefault="00980629" w:rsidP="00541D1A">
            <w:pPr>
              <w:rPr>
                <w:ins w:id="4268" w:author="jonathan pritchard" w:date="2025-01-23T13:42:00Z" w16du:dateUtc="2025-01-23T13:42:00Z"/>
                <w:rFonts w:cs="Arial"/>
                <w:sz w:val="18"/>
                <w:szCs w:val="18"/>
              </w:rPr>
            </w:pPr>
          </w:p>
        </w:tc>
      </w:tr>
      <w:tr w:rsidR="00980629" w:rsidRPr="00340B0D" w14:paraId="01D940BC" w14:textId="77777777" w:rsidTr="00541D1A">
        <w:trPr>
          <w:ins w:id="4269"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9F61D92" w14:textId="77777777" w:rsidR="00980629" w:rsidRPr="00EF63B4" w:rsidRDefault="00980629" w:rsidP="00541D1A">
            <w:pPr>
              <w:jc w:val="center"/>
              <w:rPr>
                <w:ins w:id="4270" w:author="jonathan pritchard" w:date="2025-01-23T13:42:00Z" w16du:dateUtc="2025-01-23T13:42:00Z"/>
                <w:rFonts w:cs="Arial"/>
                <w:sz w:val="18"/>
                <w:szCs w:val="18"/>
              </w:rPr>
            </w:pPr>
            <w:ins w:id="4271" w:author="jonathan pritchard" w:date="2025-01-23T13:42:00Z" w16du:dateUtc="2025-01-23T13:42:00Z">
              <w:r>
                <w:rPr>
                  <w:rFonts w:cs="Arial"/>
                  <w:b/>
                  <w:bCs/>
                  <w:sz w:val="18"/>
                  <w:szCs w:val="18"/>
                </w:rPr>
                <w:t>Additional</w:t>
              </w:r>
            </w:ins>
          </w:p>
        </w:tc>
      </w:tr>
      <w:tr w:rsidR="00980629" w:rsidRPr="00340B0D" w14:paraId="3528996B" w14:textId="77777777" w:rsidTr="00541D1A">
        <w:trPr>
          <w:ins w:id="427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69525D8" w14:textId="77777777" w:rsidR="00980629" w:rsidRPr="00340B0D" w:rsidRDefault="00980629" w:rsidP="00541D1A">
            <w:pPr>
              <w:pStyle w:val="Default"/>
              <w:ind w:left="720"/>
              <w:rPr>
                <w:ins w:id="4273"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2D99621" w14:textId="77777777" w:rsidR="00980629" w:rsidRPr="00340B0D" w:rsidRDefault="00980629" w:rsidP="00541D1A">
            <w:pPr>
              <w:jc w:val="center"/>
              <w:rPr>
                <w:ins w:id="4274"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061457A" w14:textId="77777777" w:rsidR="00980629" w:rsidRPr="00340B0D" w:rsidRDefault="00980629" w:rsidP="00541D1A">
            <w:pPr>
              <w:rPr>
                <w:ins w:id="4275"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7EB30736" w14:textId="77777777" w:rsidR="00980629" w:rsidRPr="00340B0D" w:rsidRDefault="00980629" w:rsidP="00541D1A">
            <w:pPr>
              <w:rPr>
                <w:ins w:id="4276" w:author="jonathan pritchard" w:date="2025-01-23T13:42:00Z" w16du:dateUtc="2025-01-23T13:42:00Z"/>
                <w:rFonts w:cs="Arial"/>
                <w:sz w:val="18"/>
                <w:szCs w:val="18"/>
              </w:rPr>
            </w:pPr>
          </w:p>
        </w:tc>
      </w:tr>
      <w:tr w:rsidR="00980629" w:rsidRPr="00340B0D" w14:paraId="4A045C20" w14:textId="77777777" w:rsidTr="00541D1A">
        <w:trPr>
          <w:ins w:id="427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192643A" w14:textId="77777777" w:rsidR="00980629" w:rsidRPr="00340B0D" w:rsidRDefault="00980629" w:rsidP="00541D1A">
            <w:pPr>
              <w:pStyle w:val="Default"/>
              <w:ind w:left="720"/>
              <w:rPr>
                <w:ins w:id="4278"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81BF46B" w14:textId="77777777" w:rsidR="00980629" w:rsidRPr="00340B0D" w:rsidRDefault="00980629" w:rsidP="00541D1A">
            <w:pPr>
              <w:jc w:val="center"/>
              <w:rPr>
                <w:ins w:id="4279"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037C5D5B" w14:textId="77777777" w:rsidR="00980629" w:rsidRPr="00340B0D" w:rsidRDefault="00980629" w:rsidP="00541D1A">
            <w:pPr>
              <w:rPr>
                <w:ins w:id="4280"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55160D2D" w14:textId="77777777" w:rsidR="00980629" w:rsidRPr="00340B0D" w:rsidRDefault="00980629" w:rsidP="00541D1A">
            <w:pPr>
              <w:rPr>
                <w:ins w:id="4281" w:author="jonathan pritchard" w:date="2025-01-23T13:42:00Z" w16du:dateUtc="2025-01-23T13:42:00Z"/>
                <w:rFonts w:cs="Arial"/>
                <w:sz w:val="18"/>
                <w:szCs w:val="18"/>
              </w:rPr>
            </w:pPr>
          </w:p>
        </w:tc>
      </w:tr>
      <w:tr w:rsidR="00980629" w:rsidRPr="00340B0D" w14:paraId="0A211F9A" w14:textId="77777777" w:rsidTr="00541D1A">
        <w:trPr>
          <w:ins w:id="4282"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4F1D3B" w14:textId="77777777" w:rsidR="00980629" w:rsidRPr="00340B0D" w:rsidRDefault="00980629" w:rsidP="00541D1A">
            <w:pPr>
              <w:jc w:val="center"/>
              <w:rPr>
                <w:ins w:id="4283" w:author="jonathan pritchard" w:date="2025-01-23T13:42:00Z" w16du:dateUtc="2025-01-23T13:42:00Z"/>
                <w:rFonts w:cs="Arial"/>
                <w:b/>
                <w:bCs/>
                <w:sz w:val="18"/>
                <w:szCs w:val="18"/>
              </w:rPr>
            </w:pPr>
            <w:ins w:id="4284" w:author="jonathan pritchard" w:date="2025-01-23T13:42:00Z" w16du:dateUtc="2025-01-23T13:42:00Z">
              <w:r w:rsidRPr="00340B0D">
                <w:rPr>
                  <w:rFonts w:cs="Arial"/>
                  <w:b/>
                  <w:bCs/>
                  <w:sz w:val="18"/>
                  <w:szCs w:val="18"/>
                </w:rPr>
                <w:t>Setup</w:t>
              </w:r>
            </w:ins>
          </w:p>
        </w:tc>
      </w:tr>
      <w:tr w:rsidR="00980629" w:rsidRPr="00340B0D" w14:paraId="07FB8C7D" w14:textId="77777777" w:rsidTr="00541D1A">
        <w:trPr>
          <w:ins w:id="4285"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33C60F25" w14:textId="77777777" w:rsidR="00980629" w:rsidRDefault="00980629" w:rsidP="00541D1A">
            <w:pPr>
              <w:rPr>
                <w:ins w:id="4286" w:author="jonathan pritchard" w:date="2025-01-23T13:42:00Z" w16du:dateUtc="2025-01-23T13:42:00Z"/>
                <w:rFonts w:cs="Arial"/>
                <w:sz w:val="18"/>
                <w:szCs w:val="18"/>
              </w:rPr>
            </w:pPr>
          </w:p>
          <w:p w14:paraId="503FBAC2" w14:textId="2FD90123" w:rsidR="00980629" w:rsidRPr="00110428" w:rsidRDefault="00980629" w:rsidP="00541D1A">
            <w:pPr>
              <w:rPr>
                <w:ins w:id="4287" w:author="jonathan pritchard" w:date="2025-01-23T13:42:00Z" w16du:dateUtc="2025-01-23T13:42:00Z"/>
                <w:rFonts w:cs="Arial"/>
              </w:rPr>
            </w:pPr>
            <w:ins w:id="4288" w:author="jonathan pritchard" w:date="2025-01-23T13:42:00Z" w16du:dateUtc="2025-01-23T13:42:00Z">
              <w:r w:rsidRPr="00110428">
                <w:rPr>
                  <w:rFonts w:cs="Arial"/>
                  <w:i/>
                </w:rPr>
                <w:t xml:space="preserve"> </w:t>
              </w:r>
            </w:ins>
            <w:r w:rsidR="003D21E9" w:rsidRPr="00D54338">
              <w:rPr>
                <w:rFonts w:cs="Arial"/>
                <w:i/>
              </w:rPr>
              <w:t xml:space="preserve">As for test </w:t>
            </w:r>
            <w:proofErr w:type="spellStart"/>
            <w:r w:rsidR="003D21E9" w:rsidRPr="00D54338">
              <w:rPr>
                <w:rFonts w:cs="Arial"/>
                <w:i/>
              </w:rPr>
              <w:t>DifferentPriority</w:t>
            </w:r>
            <w:proofErr w:type="spellEnd"/>
          </w:p>
          <w:p w14:paraId="37EC86C9" w14:textId="77777777" w:rsidR="00980629" w:rsidRPr="00340B0D" w:rsidRDefault="00980629" w:rsidP="00541D1A">
            <w:pPr>
              <w:rPr>
                <w:ins w:id="4289" w:author="jonathan pritchard" w:date="2025-01-23T13:42:00Z" w16du:dateUtc="2025-01-23T13:42:00Z"/>
                <w:rFonts w:cs="Arial"/>
                <w:sz w:val="18"/>
                <w:szCs w:val="18"/>
              </w:rPr>
            </w:pPr>
          </w:p>
        </w:tc>
      </w:tr>
      <w:tr w:rsidR="00980629" w:rsidRPr="00340B0D" w14:paraId="0DED6219" w14:textId="77777777" w:rsidTr="00541D1A">
        <w:trPr>
          <w:ins w:id="4290"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9451E" w14:textId="77777777" w:rsidR="00980629" w:rsidRPr="00340B0D" w:rsidRDefault="00980629" w:rsidP="00541D1A">
            <w:pPr>
              <w:jc w:val="center"/>
              <w:rPr>
                <w:ins w:id="4291" w:author="jonathan pritchard" w:date="2025-01-23T13:42:00Z" w16du:dateUtc="2025-01-23T13:42:00Z"/>
                <w:rFonts w:cs="Arial"/>
                <w:b/>
                <w:bCs/>
                <w:sz w:val="18"/>
                <w:szCs w:val="18"/>
              </w:rPr>
            </w:pPr>
            <w:ins w:id="4292" w:author="jonathan pritchard" w:date="2025-01-23T13:42:00Z" w16du:dateUtc="2025-01-23T13:42:00Z">
              <w:r w:rsidRPr="00340B0D">
                <w:rPr>
                  <w:rFonts w:cs="Arial"/>
                  <w:b/>
                  <w:bCs/>
                  <w:sz w:val="18"/>
                  <w:szCs w:val="18"/>
                </w:rPr>
                <w:lastRenderedPageBreak/>
                <w:t>Action</w:t>
              </w:r>
            </w:ins>
          </w:p>
        </w:tc>
      </w:tr>
      <w:tr w:rsidR="00980629" w:rsidRPr="00340B0D" w14:paraId="3141EA6C" w14:textId="77777777" w:rsidTr="00541D1A">
        <w:trPr>
          <w:ins w:id="4293"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6D91685" w14:textId="3D5C9764" w:rsidR="00980629" w:rsidRPr="00110428" w:rsidRDefault="003D21E9" w:rsidP="00541D1A">
            <w:pPr>
              <w:rPr>
                <w:ins w:id="4294" w:author="jonathan pritchard" w:date="2025-01-23T13:42:00Z" w16du:dateUtc="2025-01-23T13:42:00Z"/>
                <w:rFonts w:cs="Arial"/>
                <w:b/>
                <w:bCs/>
              </w:rPr>
            </w:pPr>
            <w:r w:rsidRPr="00D54338">
              <w:rPr>
                <w:rFonts w:cs="Arial"/>
                <w:i/>
              </w:rPr>
              <w:t>View the features at position 32°20.400’S 61°23.150’ E scale 1:5 000</w:t>
            </w:r>
          </w:p>
        </w:tc>
      </w:tr>
      <w:tr w:rsidR="00980629" w:rsidRPr="00340B0D" w14:paraId="2EBCDD5D" w14:textId="77777777" w:rsidTr="00541D1A">
        <w:trPr>
          <w:ins w:id="4295"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8CAFF9C" w14:textId="77777777" w:rsidR="00980629" w:rsidRPr="00340B0D" w:rsidRDefault="00980629" w:rsidP="00541D1A">
            <w:pPr>
              <w:jc w:val="center"/>
              <w:rPr>
                <w:ins w:id="4296" w:author="jonathan pritchard" w:date="2025-01-23T13:42:00Z" w16du:dateUtc="2025-01-23T13:42:00Z"/>
                <w:rFonts w:cs="Arial"/>
                <w:sz w:val="18"/>
                <w:szCs w:val="18"/>
              </w:rPr>
            </w:pPr>
            <w:ins w:id="4297" w:author="jonathan pritchard" w:date="2025-01-23T13:42:00Z" w16du:dateUtc="2025-01-23T13:42:00Z">
              <w:r w:rsidRPr="00340B0D">
                <w:rPr>
                  <w:rFonts w:cs="Arial"/>
                  <w:b/>
                  <w:bCs/>
                  <w:sz w:val="18"/>
                  <w:szCs w:val="18"/>
                </w:rPr>
                <w:t>Results</w:t>
              </w:r>
            </w:ins>
          </w:p>
        </w:tc>
      </w:tr>
      <w:tr w:rsidR="00980629" w:rsidRPr="00340B0D" w14:paraId="6FEF6723" w14:textId="77777777" w:rsidTr="00541D1A">
        <w:trPr>
          <w:ins w:id="4298"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1E84FC86" w14:textId="77777777" w:rsidR="00980629" w:rsidRDefault="00980629" w:rsidP="00541D1A">
            <w:pPr>
              <w:rPr>
                <w:ins w:id="4299" w:author="jonathan pritchard" w:date="2025-01-23T13:42:00Z" w16du:dateUtc="2025-01-23T13:42:00Z"/>
                <w:rFonts w:cs="Arial"/>
                <w:sz w:val="18"/>
                <w:szCs w:val="18"/>
              </w:rPr>
            </w:pPr>
          </w:p>
          <w:p w14:paraId="72432D0E" w14:textId="02654C9D" w:rsidR="00980629" w:rsidRDefault="003D21E9" w:rsidP="003D21E9">
            <w:pPr>
              <w:jc w:val="left"/>
              <w:rPr>
                <w:rFonts w:cs="Arial"/>
                <w:i/>
              </w:rPr>
            </w:pPr>
            <w:r w:rsidRPr="00D54338">
              <w:rPr>
                <w:rFonts w:cs="Arial"/>
                <w:i/>
              </w:rPr>
              <w:t>Confirm that items 1-16 display as shown in the graphic below</w:t>
            </w:r>
          </w:p>
          <w:p w14:paraId="130C567A" w14:textId="1E9033F9" w:rsidR="00980629" w:rsidRDefault="003D21E9" w:rsidP="003D21E9">
            <w:pPr>
              <w:rPr>
                <w:ins w:id="4300" w:author="jonathan pritchard" w:date="2025-01-23T13:42:00Z" w16du:dateUtc="2025-01-23T13:42:00Z"/>
                <w:rFonts w:cs="Arial"/>
                <w:sz w:val="18"/>
                <w:szCs w:val="18"/>
              </w:rPr>
            </w:pPr>
            <w:r w:rsidRPr="000708E2">
              <w:rPr>
                <w:noProof/>
                <w:lang w:val="en-IN" w:eastAsia="en-IN"/>
              </w:rPr>
              <w:drawing>
                <wp:inline distT="0" distB="0" distL="0" distR="0" wp14:anchorId="1D269F3E" wp14:editId="6DB7C172">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29"/>
                          <a:stretch>
                            <a:fillRect/>
                          </a:stretch>
                        </pic:blipFill>
                        <pic:spPr>
                          <a:xfrm>
                            <a:off x="0" y="0"/>
                            <a:ext cx="5836920" cy="3505835"/>
                          </a:xfrm>
                          <a:prstGeom prst="rect">
                            <a:avLst/>
                          </a:prstGeom>
                        </pic:spPr>
                      </pic:pic>
                    </a:graphicData>
                  </a:graphic>
                </wp:inline>
              </w:drawing>
            </w:r>
          </w:p>
          <w:p w14:paraId="5B5E390C" w14:textId="77777777" w:rsidR="00980629" w:rsidRDefault="00980629" w:rsidP="00541D1A">
            <w:pPr>
              <w:jc w:val="center"/>
              <w:rPr>
                <w:ins w:id="4301" w:author="jonathan pritchard" w:date="2025-01-23T13:42:00Z" w16du:dateUtc="2025-01-23T13:42:00Z"/>
                <w:rFonts w:cs="Arial"/>
                <w:sz w:val="18"/>
                <w:szCs w:val="18"/>
              </w:rPr>
            </w:pPr>
          </w:p>
          <w:p w14:paraId="48BF5A13" w14:textId="77777777" w:rsidR="00980629" w:rsidRPr="00340B0D" w:rsidRDefault="00980629" w:rsidP="00541D1A">
            <w:pPr>
              <w:rPr>
                <w:ins w:id="4302" w:author="jonathan pritchard" w:date="2025-01-23T13:42:00Z" w16du:dateUtc="2025-01-23T13:42:00Z"/>
                <w:rFonts w:cs="Arial"/>
                <w:sz w:val="18"/>
                <w:szCs w:val="18"/>
              </w:rPr>
            </w:pPr>
          </w:p>
        </w:tc>
      </w:tr>
    </w:tbl>
    <w:p w14:paraId="3D402BBF" w14:textId="77777777" w:rsidR="00980629" w:rsidRDefault="00980629" w:rsidP="00980629">
      <w:pPr>
        <w:rPr>
          <w:ins w:id="4303" w:author="jonathan pritchard" w:date="2025-01-23T13:42:00Z" w16du:dateUtc="2025-01-23T13:42:00Z"/>
        </w:rPr>
      </w:pPr>
    </w:p>
    <w:p w14:paraId="714B168B" w14:textId="77777777" w:rsidR="00980629" w:rsidRPr="00980629" w:rsidRDefault="00980629">
      <w:pPr>
        <w:rPr>
          <w:b/>
          <w:rPrChange w:id="4304" w:author="jonathan pritchard" w:date="2025-01-23T13:42:00Z" w16du:dateUtc="2025-01-23T13:42:00Z">
            <w:rPr>
              <w:rFonts w:cs="Arial"/>
              <w:b w:val="0"/>
              <w:color w:val="000000" w:themeColor="text1"/>
            </w:rPr>
          </w:rPrChange>
        </w:rPr>
        <w:pPrChange w:id="4305" w:author="jonathan pritchard" w:date="2025-01-23T13:42:00Z" w16du:dateUtc="2025-01-23T13:42:00Z">
          <w:pPr>
            <w:pStyle w:val="Heading1"/>
            <w:numPr>
              <w:ilvl w:val="2"/>
              <w:numId w:val="73"/>
            </w:numPr>
            <w:tabs>
              <w:tab w:val="clear" w:pos="432"/>
              <w:tab w:val="left" w:pos="567"/>
            </w:tabs>
            <w:spacing w:after="120"/>
            <w:ind w:left="567" w:hanging="567"/>
          </w:pPr>
        </w:pPrChange>
      </w:pPr>
    </w:p>
    <w:p w14:paraId="7B6CF160" w14:textId="77777777" w:rsidR="006C7785" w:rsidRDefault="006C7785" w:rsidP="006C7785"/>
    <w:p w14:paraId="1D74E810" w14:textId="77777777" w:rsidR="006C7785" w:rsidRPr="00547B35" w:rsidRDefault="006C7785" w:rsidP="006C7785">
      <w:pPr>
        <w:pStyle w:val="Heading1"/>
        <w:numPr>
          <w:ilvl w:val="2"/>
          <w:numId w:val="73"/>
        </w:numPr>
        <w:tabs>
          <w:tab w:val="left" w:pos="567"/>
        </w:tabs>
        <w:spacing w:after="120"/>
        <w:ind w:left="284" w:hanging="284"/>
        <w:rPr>
          <w:ins w:id="4306" w:author="jonathan pritchard" w:date="2025-01-23T13:42:00Z" w16du:dateUtc="2025-01-23T13:42:00Z"/>
          <w:rFonts w:cs="Arial"/>
          <w:color w:val="000000" w:themeColor="text1"/>
          <w:rPrChange w:id="4307" w:author="jonathan pritchard" w:date="2025-01-23T13:42:00Z" w16du:dateUtc="2025-01-23T13:42:00Z">
            <w:rPr>
              <w:ins w:id="4308" w:author="jonathan pritchard" w:date="2025-01-23T13:42:00Z" w16du:dateUtc="2025-01-23T13:42:00Z"/>
              <w:rFonts w:cs="Arial"/>
              <w:color w:val="000000" w:themeColor="text1"/>
            </w:rPr>
          </w:rPrChange>
        </w:rPr>
      </w:pPr>
      <w:r>
        <w:br w:type="page"/>
      </w:r>
      <w:bookmarkStart w:id="4309" w:name="_Toc189491286"/>
      <w:r w:rsidRPr="00547B35">
        <w:rPr>
          <w:rFonts w:cs="Arial"/>
          <w:color w:val="000000" w:themeColor="text1"/>
          <w:rPrChange w:id="4310" w:author="jonathan pritchard" w:date="2025-01-23T13:42:00Z" w16du:dateUtc="2025-01-23T13:42:00Z">
            <w:rPr>
              <w:rFonts w:cs="Arial"/>
              <w:color w:val="000000" w:themeColor="text1"/>
            </w:rPr>
          </w:rPrChange>
        </w:rPr>
        <w:lastRenderedPageBreak/>
        <w:t>Manual Updates</w:t>
      </w:r>
      <w:bookmarkEnd w:id="4309"/>
    </w:p>
    <w:p w14:paraId="7A9358E5" w14:textId="43CCDACF" w:rsidR="00980629" w:rsidRDefault="00980629">
      <w:pPr>
        <w:widowControl/>
        <w:spacing w:line="240" w:lineRule="auto"/>
        <w:jc w:val="left"/>
        <w:rPr>
          <w:ins w:id="4311" w:author="jonathan pritchard" w:date="2025-01-23T13:42:00Z" w16du:dateUtc="2025-01-23T13:42: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DFEAEC0" w14:textId="77777777" w:rsidTr="00541D1A">
        <w:trPr>
          <w:trHeight w:val="416"/>
          <w:ins w:id="4312" w:author="jonathan pritchard" w:date="2025-01-23T13:42: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480D41" w14:textId="77777777" w:rsidR="00980629" w:rsidRPr="00340B0D" w:rsidRDefault="00980629" w:rsidP="00541D1A">
            <w:pPr>
              <w:jc w:val="center"/>
              <w:rPr>
                <w:ins w:id="4313" w:author="jonathan pritchard" w:date="2025-01-23T13:42:00Z" w16du:dateUtc="2025-01-23T13:42:00Z"/>
                <w:rFonts w:cs="Arial"/>
                <w:b/>
                <w:bCs/>
                <w:sz w:val="18"/>
                <w:szCs w:val="18"/>
              </w:rPr>
            </w:pPr>
            <w:ins w:id="4314" w:author="jonathan pritchard" w:date="2025-01-23T13:42:00Z" w16du:dateUtc="2025-01-23T13:42: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D31686E" w14:textId="485A49F7" w:rsidR="00980629" w:rsidRPr="00C87169" w:rsidRDefault="003D21E9" w:rsidP="00541D1A">
            <w:pPr>
              <w:jc w:val="center"/>
              <w:rPr>
                <w:ins w:id="4315" w:author="jonathan pritchard" w:date="2025-01-23T13:42:00Z" w16du:dateUtc="2025-01-23T13:42:00Z"/>
                <w:rFonts w:cs="Arial"/>
                <w:bCs/>
              </w:rPr>
            </w:pPr>
            <w:proofErr w:type="spellStart"/>
            <w:r w:rsidRPr="007B7669">
              <w:rPr>
                <w:rFonts w:cs="Arial"/>
                <w:color w:val="000000" w:themeColor="text1"/>
              </w:rP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B801A6E" w14:textId="77777777" w:rsidR="00980629" w:rsidRPr="00340B0D" w:rsidRDefault="00980629" w:rsidP="00541D1A">
            <w:pPr>
              <w:jc w:val="center"/>
              <w:rPr>
                <w:ins w:id="4316" w:author="jonathan pritchard" w:date="2025-01-23T13:42:00Z" w16du:dateUtc="2025-01-23T13:42:00Z"/>
                <w:rFonts w:cs="Arial"/>
                <w:b/>
                <w:bCs/>
                <w:sz w:val="18"/>
                <w:szCs w:val="18"/>
              </w:rPr>
            </w:pPr>
            <w:ins w:id="4317" w:author="jonathan pritchard" w:date="2025-01-23T13:42:00Z" w16du:dateUtc="2025-01-23T13:42: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C82B8F6" w14:textId="004EF7E5" w:rsidR="00980629" w:rsidRPr="00340B0D" w:rsidRDefault="00547B35" w:rsidP="00541D1A">
            <w:pPr>
              <w:jc w:val="center"/>
              <w:rPr>
                <w:ins w:id="4318" w:author="jonathan pritchard" w:date="2025-01-23T13:42:00Z" w16du:dateUtc="2025-01-23T13:42:00Z"/>
                <w:rFonts w:cs="Arial"/>
                <w:sz w:val="18"/>
                <w:szCs w:val="18"/>
              </w:rPr>
            </w:pPr>
            <w:r>
              <w:rPr>
                <w:rFonts w:cs="Arial"/>
                <w:sz w:val="18"/>
                <w:szCs w:val="18"/>
              </w:rPr>
              <w:t>S-98 12.12.1</w:t>
            </w:r>
          </w:p>
        </w:tc>
      </w:tr>
      <w:tr w:rsidR="00980629" w:rsidRPr="00340B0D" w14:paraId="5DC44288" w14:textId="77777777" w:rsidTr="00541D1A">
        <w:trPr>
          <w:ins w:id="4319"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82DF7A" w14:textId="77777777" w:rsidR="00980629" w:rsidRPr="00340B0D" w:rsidRDefault="00980629" w:rsidP="00541D1A">
            <w:pPr>
              <w:rPr>
                <w:ins w:id="4320" w:author="jonathan pritchard" w:date="2025-01-23T13:42:00Z" w16du:dateUtc="2025-01-23T13:42:00Z"/>
                <w:rFonts w:cs="Arial"/>
                <w:b/>
                <w:bCs/>
                <w:sz w:val="18"/>
                <w:szCs w:val="18"/>
              </w:rPr>
            </w:pPr>
            <w:ins w:id="4321" w:author="jonathan pritchard" w:date="2025-01-23T13:42:00Z" w16du:dateUtc="2025-01-23T13:42:00Z">
              <w:r w:rsidRPr="00340B0D">
                <w:rPr>
                  <w:rFonts w:cs="Arial"/>
                  <w:b/>
                  <w:bCs/>
                  <w:sz w:val="18"/>
                  <w:szCs w:val="18"/>
                </w:rPr>
                <w:t>Test Description</w:t>
              </w:r>
            </w:ins>
          </w:p>
        </w:tc>
      </w:tr>
      <w:tr w:rsidR="00980629" w:rsidRPr="00340B0D" w14:paraId="01AFCCE4" w14:textId="77777777" w:rsidTr="00541D1A">
        <w:trPr>
          <w:ins w:id="4322"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3934DF" w14:textId="77777777" w:rsidR="00980629" w:rsidRPr="009C22F4" w:rsidRDefault="00980629" w:rsidP="00541D1A">
            <w:pPr>
              <w:rPr>
                <w:ins w:id="4323" w:author="jonathan pritchard" w:date="2025-01-23T13:42:00Z" w16du:dateUtc="2025-01-23T13:42:00Z"/>
                <w:rFonts w:cs="Arial"/>
                <w:i/>
              </w:rPr>
            </w:pPr>
          </w:p>
          <w:p w14:paraId="30E2B464" w14:textId="77777777" w:rsidR="00980629" w:rsidRDefault="003D21E9" w:rsidP="00541D1A">
            <w:pPr>
              <w:rPr>
                <w:rFonts w:cs="Arial"/>
                <w:i/>
                <w:color w:val="000000" w:themeColor="text1"/>
              </w:rPr>
            </w:pPr>
            <w:r w:rsidRPr="007B7669">
              <w:rPr>
                <w:rFonts w:cs="Arial"/>
                <w:i/>
                <w:color w:val="000000" w:themeColor="text1"/>
              </w:rPr>
              <w:t>Manual updates</w:t>
            </w:r>
          </w:p>
          <w:p w14:paraId="26AE2435" w14:textId="5A5B99A1" w:rsidR="003D21E9" w:rsidRPr="009C22F4" w:rsidRDefault="003D21E9" w:rsidP="00541D1A">
            <w:pPr>
              <w:rPr>
                <w:ins w:id="4324" w:author="jonathan pritchard" w:date="2025-01-23T13:42:00Z" w16du:dateUtc="2025-01-23T13:42:00Z"/>
                <w:rFonts w:cs="Arial"/>
                <w:i/>
              </w:rPr>
            </w:pPr>
          </w:p>
        </w:tc>
      </w:tr>
      <w:tr w:rsidR="00980629" w:rsidRPr="00340B0D" w14:paraId="3EB0EB4A" w14:textId="77777777" w:rsidTr="00541D1A">
        <w:trPr>
          <w:ins w:id="4325"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3ECD1" w14:textId="77777777" w:rsidR="00980629" w:rsidRPr="00340B0D" w:rsidRDefault="00980629" w:rsidP="00541D1A">
            <w:pPr>
              <w:jc w:val="center"/>
              <w:rPr>
                <w:ins w:id="4326" w:author="jonathan pritchard" w:date="2025-01-23T13:42:00Z" w16du:dateUtc="2025-01-23T13:42:00Z"/>
                <w:rFonts w:cs="Arial"/>
                <w:b/>
                <w:bCs/>
                <w:sz w:val="18"/>
                <w:szCs w:val="18"/>
              </w:rPr>
            </w:pPr>
            <w:ins w:id="4327" w:author="jonathan pritchard" w:date="2025-01-23T13:42:00Z" w16du:dateUtc="2025-01-23T13:42:00Z">
              <w:r w:rsidRPr="00340B0D">
                <w:rPr>
                  <w:rFonts w:cs="Arial"/>
                  <w:b/>
                  <w:bCs/>
                  <w:sz w:val="18"/>
                  <w:szCs w:val="18"/>
                </w:rPr>
                <w:t>Loaded Data</w:t>
              </w:r>
            </w:ins>
          </w:p>
        </w:tc>
      </w:tr>
      <w:tr w:rsidR="00980629" w:rsidRPr="00340B0D" w14:paraId="54B29864" w14:textId="77777777" w:rsidTr="00541D1A">
        <w:trPr>
          <w:ins w:id="4328"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3F4CCD" w14:textId="77777777" w:rsidR="00980629" w:rsidRPr="00340B0D" w:rsidRDefault="00980629" w:rsidP="00541D1A">
            <w:pPr>
              <w:jc w:val="center"/>
              <w:rPr>
                <w:ins w:id="4329" w:author="jonathan pritchard" w:date="2025-01-23T13:42:00Z" w16du:dateUtc="2025-01-23T13:42:00Z"/>
                <w:rFonts w:cs="Arial"/>
                <w:b/>
                <w:bCs/>
                <w:sz w:val="18"/>
                <w:szCs w:val="18"/>
              </w:rPr>
            </w:pPr>
            <w:ins w:id="4330" w:author="jonathan pritchard" w:date="2025-01-23T13:42:00Z" w16du:dateUtc="2025-01-23T13:42: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B7222ED" w14:textId="77777777" w:rsidR="00980629" w:rsidRPr="00340B0D" w:rsidRDefault="00980629" w:rsidP="00541D1A">
            <w:pPr>
              <w:jc w:val="center"/>
              <w:rPr>
                <w:ins w:id="4331" w:author="jonathan pritchard" w:date="2025-01-23T13:42:00Z" w16du:dateUtc="2025-01-23T13:42:00Z"/>
                <w:rFonts w:cs="Arial"/>
                <w:b/>
                <w:bCs/>
                <w:sz w:val="18"/>
                <w:szCs w:val="18"/>
              </w:rPr>
            </w:pPr>
          </w:p>
        </w:tc>
      </w:tr>
      <w:tr w:rsidR="00980629" w:rsidRPr="00340B0D" w14:paraId="0BAE6DED" w14:textId="77777777" w:rsidTr="00541D1A">
        <w:trPr>
          <w:ins w:id="4332" w:author="jonathan pritchard" w:date="2025-01-23T13:42: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28D1A4E" w14:textId="77777777" w:rsidR="00980629" w:rsidRPr="00340B0D" w:rsidRDefault="00980629" w:rsidP="00541D1A">
            <w:pPr>
              <w:rPr>
                <w:ins w:id="4333"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370457" w14:textId="77777777" w:rsidR="00980629" w:rsidRPr="00340B0D" w:rsidRDefault="00980629" w:rsidP="00541D1A">
            <w:pPr>
              <w:rPr>
                <w:ins w:id="4334" w:author="jonathan pritchard" w:date="2025-01-23T13:42:00Z" w16du:dateUtc="2025-01-23T13:42:00Z"/>
                <w:rFonts w:cs="Arial"/>
                <w:sz w:val="18"/>
                <w:szCs w:val="18"/>
              </w:rPr>
            </w:pPr>
          </w:p>
        </w:tc>
      </w:tr>
      <w:tr w:rsidR="00980629" w:rsidRPr="00340B0D" w14:paraId="0D49FDA9" w14:textId="77777777" w:rsidTr="00541D1A">
        <w:trPr>
          <w:ins w:id="4335" w:author="jonathan pritchard" w:date="2025-01-23T13:42: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DBBDB4A" w14:textId="77777777" w:rsidR="00980629" w:rsidRPr="00340B0D" w:rsidRDefault="00980629" w:rsidP="00541D1A">
            <w:pPr>
              <w:rPr>
                <w:ins w:id="4336" w:author="jonathan pritchard" w:date="2025-01-23T13:42:00Z" w16du:dateUtc="2025-01-23T13:42: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AD87694" w14:textId="77777777" w:rsidR="00980629" w:rsidRPr="00340B0D" w:rsidRDefault="00980629" w:rsidP="00541D1A">
            <w:pPr>
              <w:rPr>
                <w:ins w:id="4337" w:author="jonathan pritchard" w:date="2025-01-23T13:42:00Z" w16du:dateUtc="2025-01-23T13:42:00Z"/>
                <w:rFonts w:cs="Arial"/>
                <w:sz w:val="18"/>
                <w:szCs w:val="18"/>
              </w:rPr>
            </w:pPr>
          </w:p>
        </w:tc>
      </w:tr>
      <w:tr w:rsidR="00980629" w:rsidRPr="00340B0D" w14:paraId="797160B6" w14:textId="77777777" w:rsidTr="00541D1A">
        <w:trPr>
          <w:ins w:id="4338" w:author="jonathan pritchard" w:date="2025-01-23T13:42: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94F377" w14:textId="77777777" w:rsidR="00980629" w:rsidRPr="00340B0D" w:rsidRDefault="00980629" w:rsidP="00541D1A">
            <w:pPr>
              <w:jc w:val="center"/>
              <w:rPr>
                <w:ins w:id="4339" w:author="jonathan pritchard" w:date="2025-01-23T13:42:00Z" w16du:dateUtc="2025-01-23T13:42:00Z"/>
                <w:rFonts w:cs="Arial"/>
                <w:b/>
                <w:bCs/>
                <w:sz w:val="18"/>
                <w:szCs w:val="18"/>
              </w:rPr>
            </w:pPr>
            <w:ins w:id="4340" w:author="jonathan pritchard" w:date="2025-01-23T13:42:00Z" w16du:dateUtc="2025-01-23T13:42: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4D0979" w14:textId="77777777" w:rsidR="00980629" w:rsidRPr="00340B0D" w:rsidRDefault="00980629" w:rsidP="00541D1A">
            <w:pPr>
              <w:jc w:val="center"/>
              <w:rPr>
                <w:ins w:id="4341" w:author="jonathan pritchard" w:date="2025-01-23T13:42:00Z" w16du:dateUtc="2025-01-23T13:42:00Z"/>
                <w:rFonts w:cs="Arial"/>
                <w:b/>
                <w:bCs/>
                <w:sz w:val="18"/>
                <w:szCs w:val="18"/>
              </w:rPr>
            </w:pPr>
            <w:ins w:id="4342" w:author="jonathan pritchard" w:date="2025-01-23T13:42:00Z" w16du:dateUtc="2025-01-23T13:42: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6F956687" w14:textId="77777777" w:rsidTr="00541D1A">
        <w:trPr>
          <w:ins w:id="4343" w:author="jonathan pritchard" w:date="2025-01-23T13:42:00Z"/>
        </w:trPr>
        <w:customXmlInsRangeStart w:id="4344" w:author="jonathan pritchard" w:date="2025-01-23T13:42:00Z"/>
        <w:sdt>
          <w:sdtPr>
            <w:rPr>
              <w:rFonts w:cs="Arial"/>
              <w:sz w:val="18"/>
              <w:szCs w:val="18"/>
            </w:rPr>
            <w:alias w:val="Diplay Category"/>
            <w:tag w:val="Diplay Categor"/>
            <w:id w:val="2084025307"/>
            <w:placeholder>
              <w:docPart w:val="6841193765C94BBCAF9A7249E99DB5E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34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D982CC4" w14:textId="77777777" w:rsidR="00980629" w:rsidRPr="00340B0D" w:rsidRDefault="00980629" w:rsidP="00541D1A">
                <w:pPr>
                  <w:rPr>
                    <w:ins w:id="4345" w:author="jonathan pritchard" w:date="2025-01-23T13:42:00Z" w16du:dateUtc="2025-01-23T13:42:00Z"/>
                    <w:rFonts w:cs="Arial"/>
                    <w:sz w:val="18"/>
                    <w:szCs w:val="18"/>
                  </w:rPr>
                </w:pPr>
                <w:ins w:id="4346" w:author="jonathan pritchard" w:date="2025-01-23T13:42:00Z" w16du:dateUtc="2025-01-23T13:42:00Z">
                  <w:r>
                    <w:rPr>
                      <w:rFonts w:cs="Arial"/>
                      <w:sz w:val="18"/>
                      <w:szCs w:val="18"/>
                    </w:rPr>
                    <w:t>Other</w:t>
                  </w:r>
                </w:ins>
              </w:p>
            </w:tc>
            <w:customXmlInsRangeStart w:id="4347" w:author="jonathan pritchard" w:date="2025-01-23T13:42:00Z"/>
          </w:sdtContent>
        </w:sdt>
        <w:customXmlInsRangeEnd w:id="4347"/>
        <w:tc>
          <w:tcPr>
            <w:tcW w:w="3871" w:type="dxa"/>
            <w:gridSpan w:val="5"/>
            <w:tcBorders>
              <w:left w:val="single" w:sz="12" w:space="0" w:color="auto"/>
              <w:bottom w:val="single" w:sz="4" w:space="0" w:color="auto"/>
              <w:right w:val="single" w:sz="4" w:space="0" w:color="auto"/>
            </w:tcBorders>
            <w:shd w:val="clear" w:color="auto" w:fill="auto"/>
          </w:tcPr>
          <w:p w14:paraId="21FA1E6A" w14:textId="77777777" w:rsidR="00980629" w:rsidRPr="00340B0D" w:rsidRDefault="00980629" w:rsidP="00541D1A">
            <w:pPr>
              <w:rPr>
                <w:ins w:id="4348" w:author="jonathan pritchard" w:date="2025-01-23T13:42:00Z" w16du:dateUtc="2025-01-23T13:42:00Z"/>
                <w:rFonts w:cs="Arial"/>
                <w:sz w:val="18"/>
                <w:szCs w:val="18"/>
              </w:rPr>
            </w:pPr>
            <w:ins w:id="4349" w:author="jonathan pritchard" w:date="2025-01-23T13:42:00Z" w16du:dateUtc="2025-01-23T13:42: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36D9FBA" w14:textId="77777777" w:rsidR="00980629" w:rsidRPr="00340B0D" w:rsidRDefault="00980629" w:rsidP="00541D1A">
            <w:pPr>
              <w:jc w:val="center"/>
              <w:rPr>
                <w:ins w:id="4350" w:author="jonathan pritchard" w:date="2025-01-23T13:42:00Z" w16du:dateUtc="2025-01-23T13:42:00Z"/>
                <w:rFonts w:cs="Arial"/>
                <w:sz w:val="18"/>
                <w:szCs w:val="18"/>
              </w:rPr>
            </w:pPr>
          </w:p>
        </w:tc>
      </w:tr>
      <w:tr w:rsidR="00980629" w:rsidRPr="00340B0D" w14:paraId="45244B74" w14:textId="77777777" w:rsidTr="00541D1A">
        <w:trPr>
          <w:ins w:id="4351" w:author="jonathan pritchard" w:date="2025-01-23T13:42: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18B3F94" w14:textId="77777777" w:rsidR="00980629" w:rsidRPr="00340B0D" w:rsidRDefault="00980629" w:rsidP="00541D1A">
            <w:pPr>
              <w:jc w:val="center"/>
              <w:rPr>
                <w:ins w:id="4352" w:author="jonathan pritchard" w:date="2025-01-23T13:42:00Z" w16du:dateUtc="2025-01-23T13:42:00Z"/>
                <w:rFonts w:cs="Arial"/>
                <w:b/>
                <w:bCs/>
                <w:sz w:val="18"/>
                <w:szCs w:val="18"/>
              </w:rPr>
            </w:pPr>
            <w:ins w:id="4353" w:author="jonathan pritchard" w:date="2025-01-23T13:42:00Z" w16du:dateUtc="2025-01-23T13:42: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612F864" w14:textId="77777777" w:rsidR="00980629" w:rsidRPr="00340B0D" w:rsidRDefault="00980629" w:rsidP="00541D1A">
            <w:pPr>
              <w:rPr>
                <w:ins w:id="4354" w:author="jonathan pritchard" w:date="2025-01-23T13:42:00Z" w16du:dateUtc="2025-01-23T13:42:00Z"/>
                <w:rFonts w:cs="Arial"/>
                <w:sz w:val="18"/>
                <w:szCs w:val="18"/>
              </w:rPr>
            </w:pPr>
            <w:ins w:id="4355" w:author="jonathan pritchard" w:date="2025-01-23T13:42:00Z" w16du:dateUtc="2025-01-23T13:42: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0CFF630" w14:textId="77777777" w:rsidR="00980629" w:rsidRPr="00340B0D" w:rsidRDefault="00980629" w:rsidP="00541D1A">
            <w:pPr>
              <w:jc w:val="center"/>
              <w:rPr>
                <w:ins w:id="4356" w:author="jonathan pritchard" w:date="2025-01-23T13:42:00Z" w16du:dateUtc="2025-01-23T13:42:00Z"/>
                <w:rFonts w:cs="Arial"/>
                <w:sz w:val="18"/>
                <w:szCs w:val="18"/>
              </w:rPr>
            </w:pPr>
          </w:p>
        </w:tc>
      </w:tr>
      <w:tr w:rsidR="00980629" w:rsidRPr="00340B0D" w14:paraId="1C4659DE" w14:textId="77777777" w:rsidTr="00541D1A">
        <w:trPr>
          <w:ins w:id="435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6F8DF1" w14:textId="77777777" w:rsidR="00980629" w:rsidRPr="00340B0D" w:rsidRDefault="00980629" w:rsidP="00541D1A">
            <w:pPr>
              <w:rPr>
                <w:ins w:id="4358" w:author="jonathan pritchard" w:date="2025-01-23T13:42:00Z" w16du:dateUtc="2025-01-23T13:42:00Z"/>
                <w:rFonts w:cs="Arial"/>
                <w:sz w:val="18"/>
                <w:szCs w:val="18"/>
              </w:rPr>
            </w:pPr>
            <w:ins w:id="4359" w:author="jonathan pritchard" w:date="2025-01-23T13:42:00Z" w16du:dateUtc="2025-01-23T13:42: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A50B99" w14:textId="77777777" w:rsidR="00980629" w:rsidRPr="00340B0D" w:rsidRDefault="00980629" w:rsidP="00541D1A">
            <w:pPr>
              <w:rPr>
                <w:ins w:id="4360" w:author="jonathan pritchard" w:date="2025-01-23T13:42:00Z" w16du:dateUtc="2025-01-23T13:42:00Z"/>
                <w:rFonts w:cs="Arial"/>
                <w:sz w:val="18"/>
                <w:szCs w:val="18"/>
              </w:rPr>
            </w:pPr>
          </w:p>
        </w:tc>
        <w:tc>
          <w:tcPr>
            <w:tcW w:w="3871" w:type="dxa"/>
            <w:gridSpan w:val="5"/>
            <w:tcBorders>
              <w:left w:val="single" w:sz="12" w:space="0" w:color="auto"/>
            </w:tcBorders>
          </w:tcPr>
          <w:p w14:paraId="1CBADD80" w14:textId="77777777" w:rsidR="00980629" w:rsidRPr="00340B0D" w:rsidRDefault="00980629" w:rsidP="00541D1A">
            <w:pPr>
              <w:rPr>
                <w:ins w:id="4361" w:author="jonathan pritchard" w:date="2025-01-23T13:42:00Z" w16du:dateUtc="2025-01-23T13:42:00Z"/>
                <w:rFonts w:cs="Arial"/>
                <w:sz w:val="18"/>
                <w:szCs w:val="18"/>
              </w:rPr>
            </w:pPr>
            <w:ins w:id="4362" w:author="jonathan pritchard" w:date="2025-01-23T13:42:00Z" w16du:dateUtc="2025-01-23T13:42:00Z">
              <w:r w:rsidRPr="00340B0D">
                <w:rPr>
                  <w:rFonts w:cs="Arial"/>
                  <w:sz w:val="18"/>
                  <w:szCs w:val="18"/>
                </w:rPr>
                <w:t>Highlight date dependent</w:t>
              </w:r>
            </w:ins>
          </w:p>
        </w:tc>
        <w:tc>
          <w:tcPr>
            <w:tcW w:w="672" w:type="dxa"/>
            <w:tcBorders>
              <w:right w:val="single" w:sz="12" w:space="0" w:color="auto"/>
            </w:tcBorders>
          </w:tcPr>
          <w:p w14:paraId="47D04726" w14:textId="77777777" w:rsidR="00980629" w:rsidRPr="00340B0D" w:rsidRDefault="00980629" w:rsidP="00541D1A">
            <w:pPr>
              <w:jc w:val="center"/>
              <w:rPr>
                <w:ins w:id="4363" w:author="jonathan pritchard" w:date="2025-01-23T13:42:00Z" w16du:dateUtc="2025-01-23T13:42:00Z"/>
                <w:rFonts w:cs="Arial"/>
                <w:sz w:val="18"/>
                <w:szCs w:val="18"/>
              </w:rPr>
            </w:pPr>
          </w:p>
        </w:tc>
      </w:tr>
      <w:tr w:rsidR="00980629" w:rsidRPr="00340B0D" w14:paraId="246E94BD" w14:textId="77777777" w:rsidTr="00541D1A">
        <w:trPr>
          <w:ins w:id="4364"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F2640D" w14:textId="77777777" w:rsidR="00980629" w:rsidRPr="00340B0D" w:rsidRDefault="00980629" w:rsidP="00541D1A">
            <w:pPr>
              <w:rPr>
                <w:ins w:id="4365" w:author="jonathan pritchard" w:date="2025-01-23T13:42:00Z" w16du:dateUtc="2025-01-23T13:42:00Z"/>
                <w:rFonts w:cs="Arial"/>
                <w:sz w:val="18"/>
                <w:szCs w:val="18"/>
              </w:rPr>
            </w:pPr>
            <w:ins w:id="4366" w:author="jonathan pritchard" w:date="2025-01-23T13:42:00Z" w16du:dateUtc="2025-01-23T13:42: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F52EB9" w14:textId="77777777" w:rsidR="00980629" w:rsidRPr="00340B0D" w:rsidRDefault="00980629" w:rsidP="00541D1A">
            <w:pPr>
              <w:rPr>
                <w:ins w:id="4367" w:author="jonathan pritchard" w:date="2025-01-23T13:42:00Z" w16du:dateUtc="2025-01-23T13:42:00Z"/>
                <w:rFonts w:cs="Arial"/>
                <w:sz w:val="18"/>
                <w:szCs w:val="18"/>
              </w:rPr>
            </w:pPr>
          </w:p>
        </w:tc>
        <w:tc>
          <w:tcPr>
            <w:tcW w:w="3871" w:type="dxa"/>
            <w:gridSpan w:val="5"/>
            <w:tcBorders>
              <w:left w:val="single" w:sz="12" w:space="0" w:color="auto"/>
            </w:tcBorders>
          </w:tcPr>
          <w:p w14:paraId="0B0E4D8C" w14:textId="77777777" w:rsidR="00980629" w:rsidRPr="00340B0D" w:rsidRDefault="00980629" w:rsidP="00541D1A">
            <w:pPr>
              <w:rPr>
                <w:ins w:id="4368" w:author="jonathan pritchard" w:date="2025-01-23T13:42:00Z" w16du:dateUtc="2025-01-23T13:42:00Z"/>
                <w:rFonts w:cs="Arial"/>
                <w:sz w:val="18"/>
                <w:szCs w:val="18"/>
              </w:rPr>
            </w:pPr>
            <w:ins w:id="4369" w:author="jonathan pritchard" w:date="2025-01-23T13:42:00Z" w16du:dateUtc="2025-01-23T13:42:00Z">
              <w:r w:rsidRPr="00340B0D">
                <w:rPr>
                  <w:rFonts w:cs="Arial"/>
                  <w:sz w:val="18"/>
                  <w:szCs w:val="18"/>
                </w:rPr>
                <w:t>Highlight document</w:t>
              </w:r>
            </w:ins>
          </w:p>
        </w:tc>
        <w:tc>
          <w:tcPr>
            <w:tcW w:w="672" w:type="dxa"/>
            <w:tcBorders>
              <w:right w:val="single" w:sz="12" w:space="0" w:color="auto"/>
            </w:tcBorders>
          </w:tcPr>
          <w:p w14:paraId="3EC19B46" w14:textId="77777777" w:rsidR="00980629" w:rsidRPr="00340B0D" w:rsidRDefault="00980629" w:rsidP="00541D1A">
            <w:pPr>
              <w:jc w:val="center"/>
              <w:rPr>
                <w:ins w:id="4370" w:author="jonathan pritchard" w:date="2025-01-23T13:42:00Z" w16du:dateUtc="2025-01-23T13:42:00Z"/>
                <w:rFonts w:cs="Arial"/>
                <w:sz w:val="18"/>
                <w:szCs w:val="18"/>
              </w:rPr>
            </w:pPr>
          </w:p>
        </w:tc>
      </w:tr>
      <w:tr w:rsidR="00980629" w:rsidRPr="00340B0D" w14:paraId="345366C7" w14:textId="77777777" w:rsidTr="00541D1A">
        <w:trPr>
          <w:ins w:id="4371"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CD500" w14:textId="77777777" w:rsidR="00980629" w:rsidRPr="00340B0D" w:rsidRDefault="00980629" w:rsidP="00541D1A">
            <w:pPr>
              <w:rPr>
                <w:ins w:id="4372" w:author="jonathan pritchard" w:date="2025-01-23T13:42:00Z" w16du:dateUtc="2025-01-23T13:42:00Z"/>
                <w:rFonts w:cs="Arial"/>
                <w:sz w:val="18"/>
                <w:szCs w:val="18"/>
              </w:rPr>
            </w:pPr>
            <w:ins w:id="4373" w:author="jonathan pritchard" w:date="2025-01-23T13:42:00Z" w16du:dateUtc="2025-01-23T13:42: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943FA3" w14:textId="77777777" w:rsidR="00980629" w:rsidRPr="00340B0D" w:rsidRDefault="00980629" w:rsidP="00541D1A">
            <w:pPr>
              <w:rPr>
                <w:ins w:id="4374" w:author="jonathan pritchard" w:date="2025-01-23T13:42:00Z" w16du:dateUtc="2025-01-23T13:42:00Z"/>
                <w:rFonts w:cs="Arial"/>
                <w:sz w:val="18"/>
                <w:szCs w:val="18"/>
              </w:rPr>
            </w:pPr>
          </w:p>
        </w:tc>
        <w:tc>
          <w:tcPr>
            <w:tcW w:w="3871" w:type="dxa"/>
            <w:gridSpan w:val="5"/>
            <w:tcBorders>
              <w:left w:val="single" w:sz="12" w:space="0" w:color="auto"/>
            </w:tcBorders>
          </w:tcPr>
          <w:p w14:paraId="415A1380" w14:textId="77777777" w:rsidR="00980629" w:rsidRPr="00340B0D" w:rsidRDefault="00980629" w:rsidP="00541D1A">
            <w:pPr>
              <w:rPr>
                <w:ins w:id="4375" w:author="jonathan pritchard" w:date="2025-01-23T13:42:00Z" w16du:dateUtc="2025-01-23T13:42:00Z"/>
                <w:rFonts w:cs="Arial"/>
                <w:b/>
                <w:bCs/>
                <w:sz w:val="18"/>
                <w:szCs w:val="18"/>
              </w:rPr>
            </w:pPr>
            <w:ins w:id="4376" w:author="jonathan pritchard" w:date="2025-01-23T13:42:00Z" w16du:dateUtc="2025-01-23T13:42:00Z">
              <w:r w:rsidRPr="00340B0D">
                <w:rPr>
                  <w:rFonts w:cs="Arial"/>
                  <w:sz w:val="18"/>
                  <w:szCs w:val="18"/>
                </w:rPr>
                <w:t>Highlight info</w:t>
              </w:r>
            </w:ins>
          </w:p>
        </w:tc>
        <w:tc>
          <w:tcPr>
            <w:tcW w:w="672" w:type="dxa"/>
            <w:tcBorders>
              <w:right w:val="single" w:sz="12" w:space="0" w:color="auto"/>
            </w:tcBorders>
          </w:tcPr>
          <w:p w14:paraId="37AAF3B0" w14:textId="77777777" w:rsidR="00980629" w:rsidRPr="00340B0D" w:rsidRDefault="00980629" w:rsidP="00541D1A">
            <w:pPr>
              <w:jc w:val="center"/>
              <w:rPr>
                <w:ins w:id="4377" w:author="jonathan pritchard" w:date="2025-01-23T13:42:00Z" w16du:dateUtc="2025-01-23T13:42:00Z"/>
                <w:rFonts w:cs="Arial"/>
                <w:sz w:val="18"/>
                <w:szCs w:val="18"/>
              </w:rPr>
            </w:pPr>
          </w:p>
        </w:tc>
      </w:tr>
      <w:tr w:rsidR="00980629" w:rsidRPr="00340B0D" w14:paraId="696E747B" w14:textId="77777777" w:rsidTr="00541D1A">
        <w:trPr>
          <w:ins w:id="4378"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AB0D6" w14:textId="77777777" w:rsidR="00980629" w:rsidRPr="00340B0D" w:rsidRDefault="00980629" w:rsidP="00541D1A">
            <w:pPr>
              <w:rPr>
                <w:ins w:id="4379" w:author="jonathan pritchard" w:date="2025-01-23T13:42:00Z" w16du:dateUtc="2025-01-23T13:42:00Z"/>
                <w:rFonts w:cs="Arial"/>
                <w:sz w:val="18"/>
                <w:szCs w:val="18"/>
              </w:rPr>
            </w:pPr>
            <w:ins w:id="4380" w:author="jonathan pritchard" w:date="2025-01-23T13:42:00Z" w16du:dateUtc="2025-01-23T13:42: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F0C10" w14:textId="77777777" w:rsidR="00980629" w:rsidRPr="00340B0D" w:rsidRDefault="00980629" w:rsidP="00541D1A">
            <w:pPr>
              <w:rPr>
                <w:ins w:id="4381" w:author="jonathan pritchard" w:date="2025-01-23T13:42:00Z" w16du:dateUtc="2025-01-23T13:42:00Z"/>
                <w:rFonts w:cs="Arial"/>
                <w:sz w:val="18"/>
                <w:szCs w:val="18"/>
              </w:rPr>
            </w:pPr>
          </w:p>
        </w:tc>
        <w:tc>
          <w:tcPr>
            <w:tcW w:w="3871" w:type="dxa"/>
            <w:gridSpan w:val="5"/>
            <w:tcBorders>
              <w:left w:val="single" w:sz="12" w:space="0" w:color="auto"/>
            </w:tcBorders>
          </w:tcPr>
          <w:p w14:paraId="17FE8148" w14:textId="77777777" w:rsidR="00980629" w:rsidRPr="00340B0D" w:rsidRDefault="00980629" w:rsidP="00541D1A">
            <w:pPr>
              <w:rPr>
                <w:ins w:id="4382" w:author="jonathan pritchard" w:date="2025-01-23T13:42:00Z" w16du:dateUtc="2025-01-23T13:42:00Z"/>
                <w:rFonts w:cs="Arial"/>
                <w:sz w:val="18"/>
                <w:szCs w:val="18"/>
              </w:rPr>
            </w:pPr>
            <w:ins w:id="4383" w:author="jonathan pritchard" w:date="2025-01-23T13:42:00Z" w16du:dateUtc="2025-01-23T13:42:00Z">
              <w:r w:rsidRPr="00340B0D">
                <w:rPr>
                  <w:rFonts w:cs="Arial"/>
                  <w:sz w:val="18"/>
                  <w:szCs w:val="18"/>
                </w:rPr>
                <w:t>Shallow Pattern</w:t>
              </w:r>
            </w:ins>
          </w:p>
        </w:tc>
        <w:tc>
          <w:tcPr>
            <w:tcW w:w="672" w:type="dxa"/>
            <w:tcBorders>
              <w:right w:val="single" w:sz="12" w:space="0" w:color="auto"/>
            </w:tcBorders>
          </w:tcPr>
          <w:p w14:paraId="19B254DD" w14:textId="77777777" w:rsidR="00980629" w:rsidRPr="00340B0D" w:rsidRDefault="00980629" w:rsidP="00541D1A">
            <w:pPr>
              <w:jc w:val="center"/>
              <w:rPr>
                <w:ins w:id="4384" w:author="jonathan pritchard" w:date="2025-01-23T13:42:00Z" w16du:dateUtc="2025-01-23T13:42:00Z"/>
                <w:rFonts w:cs="Arial"/>
                <w:sz w:val="18"/>
                <w:szCs w:val="18"/>
              </w:rPr>
            </w:pPr>
          </w:p>
        </w:tc>
      </w:tr>
      <w:tr w:rsidR="00980629" w:rsidRPr="00340B0D" w14:paraId="40D375EA" w14:textId="77777777" w:rsidTr="00541D1A">
        <w:trPr>
          <w:ins w:id="4385"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77767D" w14:textId="77777777" w:rsidR="00980629" w:rsidRPr="00340B0D" w:rsidRDefault="00980629" w:rsidP="00541D1A">
            <w:pPr>
              <w:rPr>
                <w:ins w:id="4386" w:author="jonathan pritchard" w:date="2025-01-23T13:42:00Z" w16du:dateUtc="2025-01-23T13:42:00Z"/>
                <w:rFonts w:cs="Arial"/>
                <w:sz w:val="18"/>
                <w:szCs w:val="18"/>
              </w:rPr>
            </w:pPr>
            <w:ins w:id="4387" w:author="jonathan pritchard" w:date="2025-01-23T13:42:00Z" w16du:dateUtc="2025-01-23T13:42: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097126" w14:textId="77777777" w:rsidR="00980629" w:rsidRPr="00340B0D" w:rsidRDefault="00980629" w:rsidP="00541D1A">
            <w:pPr>
              <w:rPr>
                <w:ins w:id="4388" w:author="jonathan pritchard" w:date="2025-01-23T13:42:00Z" w16du:dateUtc="2025-01-23T13:42:00Z"/>
                <w:rFonts w:cs="Arial"/>
                <w:sz w:val="18"/>
                <w:szCs w:val="18"/>
              </w:rPr>
            </w:pPr>
          </w:p>
        </w:tc>
        <w:tc>
          <w:tcPr>
            <w:tcW w:w="3871" w:type="dxa"/>
            <w:gridSpan w:val="5"/>
            <w:tcBorders>
              <w:left w:val="single" w:sz="12" w:space="0" w:color="auto"/>
            </w:tcBorders>
          </w:tcPr>
          <w:p w14:paraId="3446B38B" w14:textId="77777777" w:rsidR="00980629" w:rsidRPr="00340B0D" w:rsidRDefault="00980629" w:rsidP="00541D1A">
            <w:pPr>
              <w:rPr>
                <w:ins w:id="4389" w:author="jonathan pritchard" w:date="2025-01-23T13:42:00Z" w16du:dateUtc="2025-01-23T13:42:00Z"/>
                <w:rFonts w:cs="Arial"/>
                <w:sz w:val="18"/>
                <w:szCs w:val="18"/>
              </w:rPr>
            </w:pPr>
            <w:ins w:id="4390" w:author="jonathan pritchard" w:date="2025-01-23T13:42:00Z" w16du:dateUtc="2025-01-23T13:42:00Z">
              <w:r w:rsidRPr="00340B0D">
                <w:rPr>
                  <w:rFonts w:cs="Arial"/>
                  <w:sz w:val="18"/>
                  <w:szCs w:val="18"/>
                </w:rPr>
                <w:t>Unknown</w:t>
              </w:r>
            </w:ins>
          </w:p>
        </w:tc>
        <w:tc>
          <w:tcPr>
            <w:tcW w:w="672" w:type="dxa"/>
            <w:tcBorders>
              <w:right w:val="single" w:sz="12" w:space="0" w:color="auto"/>
            </w:tcBorders>
          </w:tcPr>
          <w:p w14:paraId="1762B557" w14:textId="77777777" w:rsidR="00980629" w:rsidRPr="00340B0D" w:rsidRDefault="00980629" w:rsidP="00541D1A">
            <w:pPr>
              <w:jc w:val="center"/>
              <w:rPr>
                <w:ins w:id="4391" w:author="jonathan pritchard" w:date="2025-01-23T13:42:00Z" w16du:dateUtc="2025-01-23T13:42:00Z"/>
                <w:rFonts w:cs="Arial"/>
                <w:sz w:val="18"/>
                <w:szCs w:val="18"/>
              </w:rPr>
            </w:pPr>
          </w:p>
        </w:tc>
      </w:tr>
      <w:tr w:rsidR="00980629" w:rsidRPr="00340B0D" w14:paraId="657A9DA4" w14:textId="77777777" w:rsidTr="00541D1A">
        <w:trPr>
          <w:ins w:id="4392"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5F6B67" w14:textId="77777777" w:rsidR="00980629" w:rsidRPr="00340B0D" w:rsidRDefault="00980629" w:rsidP="00541D1A">
            <w:pPr>
              <w:rPr>
                <w:ins w:id="4393" w:author="jonathan pritchard" w:date="2025-01-23T13:42:00Z" w16du:dateUtc="2025-01-23T13:42:00Z"/>
                <w:rFonts w:cs="Arial"/>
                <w:sz w:val="18"/>
                <w:szCs w:val="18"/>
              </w:rPr>
            </w:pPr>
            <w:ins w:id="4394" w:author="jonathan pritchard" w:date="2025-01-23T13:42:00Z" w16du:dateUtc="2025-01-23T13:42: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7F647" w14:textId="77777777" w:rsidR="00980629" w:rsidRPr="00340B0D" w:rsidRDefault="00980629" w:rsidP="00541D1A">
            <w:pPr>
              <w:rPr>
                <w:ins w:id="4395" w:author="jonathan pritchard" w:date="2025-01-23T13:42:00Z" w16du:dateUtc="2025-01-23T13:42:00Z"/>
                <w:rFonts w:cs="Arial"/>
                <w:sz w:val="18"/>
                <w:szCs w:val="18"/>
              </w:rPr>
            </w:pPr>
          </w:p>
        </w:tc>
        <w:tc>
          <w:tcPr>
            <w:tcW w:w="3871" w:type="dxa"/>
            <w:gridSpan w:val="5"/>
            <w:tcBorders>
              <w:left w:val="single" w:sz="12" w:space="0" w:color="auto"/>
            </w:tcBorders>
          </w:tcPr>
          <w:p w14:paraId="549FF3E8" w14:textId="77777777" w:rsidR="00980629" w:rsidRPr="00340B0D" w:rsidRDefault="00980629" w:rsidP="00541D1A">
            <w:pPr>
              <w:rPr>
                <w:ins w:id="4396" w:author="jonathan pritchard" w:date="2025-01-23T13:42:00Z" w16du:dateUtc="2025-01-23T13:42:00Z"/>
                <w:rFonts w:cs="Arial"/>
                <w:sz w:val="18"/>
                <w:szCs w:val="18"/>
              </w:rPr>
            </w:pPr>
            <w:ins w:id="4397" w:author="jonathan pritchard" w:date="2025-01-23T13:42:00Z" w16du:dateUtc="2025-01-23T13:42:00Z">
              <w:r w:rsidRPr="00340B0D">
                <w:rPr>
                  <w:rFonts w:cs="Arial"/>
                  <w:sz w:val="18"/>
                  <w:szCs w:val="18"/>
                </w:rPr>
                <w:t>Update Review</w:t>
              </w:r>
            </w:ins>
          </w:p>
        </w:tc>
        <w:tc>
          <w:tcPr>
            <w:tcW w:w="672" w:type="dxa"/>
            <w:tcBorders>
              <w:right w:val="single" w:sz="12" w:space="0" w:color="auto"/>
            </w:tcBorders>
          </w:tcPr>
          <w:p w14:paraId="175CFDA0" w14:textId="77777777" w:rsidR="00980629" w:rsidRPr="00340B0D" w:rsidRDefault="00980629" w:rsidP="00541D1A">
            <w:pPr>
              <w:jc w:val="center"/>
              <w:rPr>
                <w:ins w:id="4398" w:author="jonathan pritchard" w:date="2025-01-23T13:42:00Z" w16du:dateUtc="2025-01-23T13:42:00Z"/>
                <w:rFonts w:cs="Arial"/>
                <w:sz w:val="18"/>
                <w:szCs w:val="18"/>
              </w:rPr>
            </w:pPr>
          </w:p>
        </w:tc>
      </w:tr>
      <w:tr w:rsidR="00980629" w:rsidRPr="00340B0D" w14:paraId="62AB0AC7" w14:textId="77777777" w:rsidTr="00541D1A">
        <w:trPr>
          <w:ins w:id="4399"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FE9776" w14:textId="77777777" w:rsidR="00980629" w:rsidRPr="00340B0D" w:rsidRDefault="00980629" w:rsidP="00541D1A">
            <w:pPr>
              <w:rPr>
                <w:ins w:id="4400" w:author="jonathan pritchard" w:date="2025-01-23T13:42:00Z" w16du:dateUtc="2025-01-23T13:42:00Z"/>
                <w:rFonts w:cs="Arial"/>
                <w:sz w:val="18"/>
                <w:szCs w:val="18"/>
              </w:rPr>
            </w:pPr>
            <w:ins w:id="4401" w:author="jonathan pritchard" w:date="2025-01-23T13:42:00Z" w16du:dateUtc="2025-01-23T13:42: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55F82" w14:textId="77777777" w:rsidR="00980629" w:rsidRPr="00340B0D" w:rsidRDefault="00980629" w:rsidP="00541D1A">
            <w:pPr>
              <w:rPr>
                <w:ins w:id="4402" w:author="jonathan pritchard" w:date="2025-01-23T13:42:00Z" w16du:dateUtc="2025-01-23T13:42:00Z"/>
                <w:rFonts w:cs="Arial"/>
                <w:sz w:val="18"/>
                <w:szCs w:val="18"/>
              </w:rPr>
            </w:pPr>
          </w:p>
        </w:tc>
        <w:tc>
          <w:tcPr>
            <w:tcW w:w="3871" w:type="dxa"/>
            <w:gridSpan w:val="5"/>
            <w:tcBorders>
              <w:left w:val="single" w:sz="12" w:space="0" w:color="auto"/>
            </w:tcBorders>
          </w:tcPr>
          <w:p w14:paraId="262DEFAB" w14:textId="77777777" w:rsidR="00980629" w:rsidRPr="00340B0D" w:rsidRDefault="00980629" w:rsidP="00541D1A">
            <w:pPr>
              <w:rPr>
                <w:ins w:id="4403" w:author="jonathan pritchard" w:date="2025-01-23T13:42:00Z" w16du:dateUtc="2025-01-23T13:42:00Z"/>
                <w:rFonts w:cs="Arial"/>
                <w:sz w:val="18"/>
                <w:szCs w:val="18"/>
              </w:rPr>
            </w:pPr>
            <w:ins w:id="4404" w:author="jonathan pritchard" w:date="2025-01-23T13:42:00Z" w16du:dateUtc="2025-01-23T13:42:00Z">
              <w:r w:rsidRPr="00340B0D">
                <w:rPr>
                  <w:rFonts w:cs="Arial"/>
                  <w:b/>
                  <w:bCs/>
                  <w:sz w:val="18"/>
                  <w:szCs w:val="18"/>
                </w:rPr>
                <w:t>Text Groups</w:t>
              </w:r>
            </w:ins>
          </w:p>
        </w:tc>
        <w:tc>
          <w:tcPr>
            <w:tcW w:w="672" w:type="dxa"/>
            <w:tcBorders>
              <w:right w:val="single" w:sz="12" w:space="0" w:color="auto"/>
            </w:tcBorders>
          </w:tcPr>
          <w:p w14:paraId="4B504D1C" w14:textId="77777777" w:rsidR="00980629" w:rsidRPr="00340B0D" w:rsidRDefault="00980629" w:rsidP="00541D1A">
            <w:pPr>
              <w:jc w:val="center"/>
              <w:rPr>
                <w:ins w:id="4405" w:author="jonathan pritchard" w:date="2025-01-23T13:42:00Z" w16du:dateUtc="2025-01-23T13:42:00Z"/>
                <w:rFonts w:cs="Arial"/>
                <w:sz w:val="18"/>
                <w:szCs w:val="18"/>
              </w:rPr>
            </w:pPr>
          </w:p>
        </w:tc>
      </w:tr>
      <w:tr w:rsidR="00980629" w:rsidRPr="00340B0D" w14:paraId="3F29EC94" w14:textId="77777777" w:rsidTr="00541D1A">
        <w:trPr>
          <w:ins w:id="4406"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C96BCD" w14:textId="77777777" w:rsidR="00980629" w:rsidRPr="00340B0D" w:rsidRDefault="00980629" w:rsidP="00541D1A">
            <w:pPr>
              <w:rPr>
                <w:ins w:id="4407" w:author="jonathan pritchard" w:date="2025-01-23T13:42:00Z" w16du:dateUtc="2025-01-23T13:42:00Z"/>
                <w:rFonts w:cs="Arial"/>
                <w:sz w:val="18"/>
                <w:szCs w:val="18"/>
              </w:rPr>
            </w:pPr>
            <w:ins w:id="4408" w:author="jonathan pritchard" w:date="2025-01-23T13:42:00Z" w16du:dateUtc="2025-01-23T13:42: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398CD0" w14:textId="77777777" w:rsidR="00980629" w:rsidRPr="00340B0D" w:rsidRDefault="00980629" w:rsidP="00541D1A">
            <w:pPr>
              <w:rPr>
                <w:ins w:id="4409" w:author="jonathan pritchard" w:date="2025-01-23T13:42:00Z" w16du:dateUtc="2025-01-23T13:42:00Z"/>
                <w:rFonts w:cs="Arial"/>
                <w:sz w:val="18"/>
                <w:szCs w:val="18"/>
              </w:rPr>
            </w:pPr>
          </w:p>
        </w:tc>
        <w:tc>
          <w:tcPr>
            <w:tcW w:w="3871" w:type="dxa"/>
            <w:gridSpan w:val="5"/>
            <w:tcBorders>
              <w:left w:val="single" w:sz="12" w:space="0" w:color="auto"/>
            </w:tcBorders>
          </w:tcPr>
          <w:p w14:paraId="22DBCC46" w14:textId="77777777" w:rsidR="00980629" w:rsidRPr="00340B0D" w:rsidRDefault="00980629" w:rsidP="00541D1A">
            <w:pPr>
              <w:rPr>
                <w:ins w:id="4410" w:author="jonathan pritchard" w:date="2025-01-23T13:42:00Z" w16du:dateUtc="2025-01-23T13:42:00Z"/>
                <w:rFonts w:cs="Arial"/>
                <w:sz w:val="18"/>
                <w:szCs w:val="18"/>
              </w:rPr>
            </w:pPr>
            <w:ins w:id="4411" w:author="jonathan pritchard" w:date="2025-01-23T13:42:00Z" w16du:dateUtc="2025-01-23T13:42:00Z">
              <w:r w:rsidRPr="00340B0D">
                <w:rPr>
                  <w:rFonts w:cs="Arial"/>
                  <w:sz w:val="18"/>
                  <w:szCs w:val="18"/>
                </w:rPr>
                <w:t>Chart Text</w:t>
              </w:r>
            </w:ins>
          </w:p>
        </w:tc>
        <w:tc>
          <w:tcPr>
            <w:tcW w:w="672" w:type="dxa"/>
            <w:tcBorders>
              <w:right w:val="single" w:sz="12" w:space="0" w:color="auto"/>
            </w:tcBorders>
          </w:tcPr>
          <w:p w14:paraId="6538628F" w14:textId="77777777" w:rsidR="00980629" w:rsidRPr="00340B0D" w:rsidRDefault="00980629" w:rsidP="00541D1A">
            <w:pPr>
              <w:jc w:val="center"/>
              <w:rPr>
                <w:ins w:id="4412" w:author="jonathan pritchard" w:date="2025-01-23T13:42:00Z" w16du:dateUtc="2025-01-23T13:42:00Z"/>
                <w:rFonts w:cs="Arial"/>
                <w:sz w:val="18"/>
                <w:szCs w:val="18"/>
              </w:rPr>
            </w:pPr>
          </w:p>
        </w:tc>
      </w:tr>
      <w:tr w:rsidR="00980629" w:rsidRPr="00340B0D" w14:paraId="13C3F78B" w14:textId="77777777" w:rsidTr="00541D1A">
        <w:trPr>
          <w:ins w:id="4413"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5C16F" w14:textId="77777777" w:rsidR="00980629" w:rsidRPr="00340B0D" w:rsidRDefault="00980629" w:rsidP="00541D1A">
            <w:pPr>
              <w:rPr>
                <w:ins w:id="4414" w:author="jonathan pritchard" w:date="2025-01-23T13:42:00Z" w16du:dateUtc="2025-01-23T13:42:00Z"/>
                <w:rFonts w:cs="Arial"/>
                <w:sz w:val="18"/>
                <w:szCs w:val="18"/>
              </w:rPr>
            </w:pPr>
            <w:ins w:id="4415" w:author="jonathan pritchard" w:date="2025-01-23T13:42:00Z" w16du:dateUtc="2025-01-23T13:42: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BA86BB" w14:textId="77777777" w:rsidR="00980629" w:rsidRPr="00340B0D" w:rsidRDefault="00980629" w:rsidP="00541D1A">
            <w:pPr>
              <w:rPr>
                <w:ins w:id="4416" w:author="jonathan pritchard" w:date="2025-01-23T13:42:00Z" w16du:dateUtc="2025-01-23T13:42:00Z"/>
                <w:rFonts w:cs="Arial"/>
                <w:sz w:val="18"/>
                <w:szCs w:val="18"/>
              </w:rPr>
            </w:pPr>
          </w:p>
        </w:tc>
        <w:tc>
          <w:tcPr>
            <w:tcW w:w="3871" w:type="dxa"/>
            <w:gridSpan w:val="5"/>
            <w:tcBorders>
              <w:left w:val="single" w:sz="12" w:space="0" w:color="auto"/>
            </w:tcBorders>
          </w:tcPr>
          <w:p w14:paraId="36CF91BF" w14:textId="77777777" w:rsidR="00980629" w:rsidRPr="00340B0D" w:rsidRDefault="00980629" w:rsidP="00541D1A">
            <w:pPr>
              <w:rPr>
                <w:ins w:id="4417" w:author="jonathan pritchard" w:date="2025-01-23T13:42:00Z" w16du:dateUtc="2025-01-23T13:42:00Z"/>
                <w:rFonts w:cs="Arial"/>
                <w:sz w:val="18"/>
                <w:szCs w:val="18"/>
              </w:rPr>
            </w:pPr>
            <w:ins w:id="4418" w:author="jonathan pritchard" w:date="2025-01-23T13:42:00Z" w16du:dateUtc="2025-01-23T13:42:00Z">
              <w:r w:rsidRPr="00340B0D">
                <w:rPr>
                  <w:rFonts w:cs="Arial"/>
                  <w:sz w:val="18"/>
                  <w:szCs w:val="18"/>
                </w:rPr>
                <w:t xml:space="preserve">    Important text</w:t>
              </w:r>
            </w:ins>
          </w:p>
        </w:tc>
        <w:tc>
          <w:tcPr>
            <w:tcW w:w="672" w:type="dxa"/>
            <w:tcBorders>
              <w:right w:val="single" w:sz="12" w:space="0" w:color="auto"/>
            </w:tcBorders>
          </w:tcPr>
          <w:p w14:paraId="54170FBF" w14:textId="77777777" w:rsidR="00980629" w:rsidRPr="00340B0D" w:rsidRDefault="00980629" w:rsidP="00541D1A">
            <w:pPr>
              <w:jc w:val="center"/>
              <w:rPr>
                <w:ins w:id="4419" w:author="jonathan pritchard" w:date="2025-01-23T13:42:00Z" w16du:dateUtc="2025-01-23T13:42:00Z"/>
                <w:rFonts w:cs="Arial"/>
                <w:sz w:val="18"/>
                <w:szCs w:val="18"/>
              </w:rPr>
            </w:pPr>
          </w:p>
        </w:tc>
      </w:tr>
      <w:tr w:rsidR="00980629" w:rsidRPr="00340B0D" w14:paraId="08F89572" w14:textId="77777777" w:rsidTr="00541D1A">
        <w:trPr>
          <w:ins w:id="4420"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FC4B36" w14:textId="77777777" w:rsidR="00980629" w:rsidRPr="00340B0D" w:rsidRDefault="00980629" w:rsidP="00541D1A">
            <w:pPr>
              <w:rPr>
                <w:ins w:id="4421" w:author="jonathan pritchard" w:date="2025-01-23T13:42:00Z" w16du:dateUtc="2025-01-23T13:42:00Z"/>
                <w:rFonts w:cs="Arial"/>
                <w:sz w:val="18"/>
                <w:szCs w:val="18"/>
              </w:rPr>
            </w:pPr>
            <w:ins w:id="4422" w:author="jonathan pritchard" w:date="2025-01-23T13:42:00Z" w16du:dateUtc="2025-01-23T13:42: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DE4DE7" w14:textId="77777777" w:rsidR="00980629" w:rsidRPr="00340B0D" w:rsidRDefault="00980629" w:rsidP="00541D1A">
            <w:pPr>
              <w:rPr>
                <w:ins w:id="4423" w:author="jonathan pritchard" w:date="2025-01-23T13:42:00Z" w16du:dateUtc="2025-01-23T13:42:00Z"/>
                <w:rFonts w:cs="Arial"/>
                <w:sz w:val="18"/>
                <w:szCs w:val="18"/>
              </w:rPr>
            </w:pPr>
          </w:p>
        </w:tc>
        <w:tc>
          <w:tcPr>
            <w:tcW w:w="3871" w:type="dxa"/>
            <w:gridSpan w:val="5"/>
            <w:tcBorders>
              <w:left w:val="single" w:sz="12" w:space="0" w:color="auto"/>
            </w:tcBorders>
          </w:tcPr>
          <w:p w14:paraId="275F775A" w14:textId="77777777" w:rsidR="00980629" w:rsidRPr="00340B0D" w:rsidRDefault="00980629" w:rsidP="00541D1A">
            <w:pPr>
              <w:rPr>
                <w:ins w:id="4424" w:author="jonathan pritchard" w:date="2025-01-23T13:42:00Z" w16du:dateUtc="2025-01-23T13:42:00Z"/>
                <w:rFonts w:cs="Arial"/>
                <w:b/>
                <w:bCs/>
                <w:sz w:val="18"/>
                <w:szCs w:val="18"/>
              </w:rPr>
            </w:pPr>
            <w:ins w:id="4425" w:author="jonathan pritchard" w:date="2025-01-23T13:42:00Z" w16du:dateUtc="2025-01-23T13:42:00Z">
              <w:r w:rsidRPr="00340B0D">
                <w:rPr>
                  <w:rFonts w:cs="Arial"/>
                  <w:b/>
                  <w:bCs/>
                  <w:sz w:val="18"/>
                  <w:szCs w:val="18"/>
                </w:rPr>
                <w:t xml:space="preserve">    Other Text</w:t>
              </w:r>
            </w:ins>
          </w:p>
        </w:tc>
        <w:tc>
          <w:tcPr>
            <w:tcW w:w="672" w:type="dxa"/>
            <w:tcBorders>
              <w:right w:val="single" w:sz="12" w:space="0" w:color="auto"/>
            </w:tcBorders>
          </w:tcPr>
          <w:p w14:paraId="147288D8" w14:textId="77777777" w:rsidR="00980629" w:rsidRPr="00340B0D" w:rsidRDefault="00980629" w:rsidP="00541D1A">
            <w:pPr>
              <w:jc w:val="center"/>
              <w:rPr>
                <w:ins w:id="4426" w:author="jonathan pritchard" w:date="2025-01-23T13:42:00Z" w16du:dateUtc="2025-01-23T13:42:00Z"/>
                <w:rFonts w:cs="Arial"/>
                <w:sz w:val="18"/>
                <w:szCs w:val="18"/>
              </w:rPr>
            </w:pPr>
          </w:p>
        </w:tc>
      </w:tr>
      <w:tr w:rsidR="00980629" w:rsidRPr="00340B0D" w14:paraId="44087CB5" w14:textId="77777777" w:rsidTr="00541D1A">
        <w:trPr>
          <w:ins w:id="4427" w:author="jonathan pritchard" w:date="2025-01-23T13:42: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89FB20" w14:textId="77777777" w:rsidR="00980629" w:rsidRPr="00340B0D" w:rsidRDefault="00980629" w:rsidP="00541D1A">
            <w:pPr>
              <w:rPr>
                <w:ins w:id="4428" w:author="jonathan pritchard" w:date="2025-01-23T13:42:00Z" w16du:dateUtc="2025-01-23T13:42:00Z"/>
                <w:rFonts w:cs="Arial"/>
                <w:sz w:val="18"/>
                <w:szCs w:val="18"/>
              </w:rPr>
            </w:pPr>
            <w:ins w:id="4429" w:author="jonathan pritchard" w:date="2025-01-23T13:42:00Z" w16du:dateUtc="2025-01-23T13:42: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F73C3C2" w14:textId="77777777" w:rsidR="00980629" w:rsidRPr="00340B0D" w:rsidRDefault="00980629" w:rsidP="00541D1A">
            <w:pPr>
              <w:rPr>
                <w:ins w:id="4430" w:author="jonathan pritchard" w:date="2025-01-23T13:42:00Z" w16du:dateUtc="2025-01-23T13:42:00Z"/>
                <w:rFonts w:cs="Arial"/>
                <w:sz w:val="18"/>
                <w:szCs w:val="18"/>
              </w:rPr>
            </w:pPr>
          </w:p>
        </w:tc>
        <w:tc>
          <w:tcPr>
            <w:tcW w:w="3871" w:type="dxa"/>
            <w:gridSpan w:val="5"/>
            <w:tcBorders>
              <w:left w:val="single" w:sz="12" w:space="0" w:color="auto"/>
            </w:tcBorders>
          </w:tcPr>
          <w:p w14:paraId="3729A7BE" w14:textId="77777777" w:rsidR="00980629" w:rsidRPr="00340B0D" w:rsidRDefault="00980629" w:rsidP="00541D1A">
            <w:pPr>
              <w:rPr>
                <w:ins w:id="4431" w:author="jonathan pritchard" w:date="2025-01-23T13:42:00Z" w16du:dateUtc="2025-01-23T13:42:00Z"/>
                <w:rFonts w:cs="Arial"/>
                <w:sz w:val="18"/>
                <w:szCs w:val="18"/>
              </w:rPr>
            </w:pPr>
            <w:ins w:id="4432" w:author="jonathan pritchard" w:date="2025-01-23T13:42:00Z" w16du:dateUtc="2025-01-23T13:42:00Z">
              <w:r w:rsidRPr="00340B0D">
                <w:rPr>
                  <w:rFonts w:cs="Arial"/>
                  <w:sz w:val="18"/>
                  <w:szCs w:val="18"/>
                </w:rPr>
                <w:t xml:space="preserve">        Names</w:t>
              </w:r>
            </w:ins>
          </w:p>
        </w:tc>
        <w:tc>
          <w:tcPr>
            <w:tcW w:w="672" w:type="dxa"/>
            <w:tcBorders>
              <w:right w:val="single" w:sz="12" w:space="0" w:color="auto"/>
            </w:tcBorders>
          </w:tcPr>
          <w:p w14:paraId="5414FBB0" w14:textId="77777777" w:rsidR="00980629" w:rsidRPr="00340B0D" w:rsidRDefault="00980629" w:rsidP="00541D1A">
            <w:pPr>
              <w:jc w:val="center"/>
              <w:rPr>
                <w:ins w:id="4433" w:author="jonathan pritchard" w:date="2025-01-23T13:42:00Z" w16du:dateUtc="2025-01-23T13:42:00Z"/>
                <w:rFonts w:cs="Arial"/>
                <w:sz w:val="18"/>
                <w:szCs w:val="18"/>
              </w:rPr>
            </w:pPr>
          </w:p>
        </w:tc>
      </w:tr>
      <w:tr w:rsidR="00980629" w:rsidRPr="00340B0D" w14:paraId="14D9B252" w14:textId="77777777" w:rsidTr="00541D1A">
        <w:trPr>
          <w:ins w:id="4434" w:author="jonathan pritchard" w:date="2025-01-23T13:42: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A50991" w14:textId="77777777" w:rsidR="00980629" w:rsidRPr="00340B0D" w:rsidRDefault="00980629" w:rsidP="00541D1A">
            <w:pPr>
              <w:jc w:val="center"/>
              <w:rPr>
                <w:ins w:id="4435" w:author="jonathan pritchard" w:date="2025-01-23T13:42:00Z" w16du:dateUtc="2025-01-23T13:42:00Z"/>
                <w:rFonts w:cs="Arial"/>
                <w:b/>
                <w:bCs/>
                <w:sz w:val="18"/>
                <w:szCs w:val="18"/>
              </w:rPr>
            </w:pPr>
            <w:ins w:id="4436" w:author="jonathan pritchard" w:date="2025-01-23T13:42:00Z" w16du:dateUtc="2025-01-23T13:42:00Z">
              <w:r w:rsidRPr="00340B0D">
                <w:rPr>
                  <w:rFonts w:cs="Arial"/>
                  <w:b/>
                  <w:bCs/>
                  <w:sz w:val="18"/>
                  <w:szCs w:val="18"/>
                </w:rPr>
                <w:t>Palette</w:t>
              </w:r>
            </w:ins>
          </w:p>
        </w:tc>
        <w:tc>
          <w:tcPr>
            <w:tcW w:w="3871" w:type="dxa"/>
            <w:gridSpan w:val="5"/>
            <w:tcBorders>
              <w:left w:val="single" w:sz="12" w:space="0" w:color="auto"/>
            </w:tcBorders>
          </w:tcPr>
          <w:p w14:paraId="1A6CC30A" w14:textId="77777777" w:rsidR="00980629" w:rsidRPr="00340B0D" w:rsidRDefault="00980629" w:rsidP="00541D1A">
            <w:pPr>
              <w:rPr>
                <w:ins w:id="4437" w:author="jonathan pritchard" w:date="2025-01-23T13:42:00Z" w16du:dateUtc="2025-01-23T13:42:00Z"/>
                <w:rFonts w:cs="Arial"/>
                <w:b/>
                <w:bCs/>
                <w:sz w:val="18"/>
                <w:szCs w:val="18"/>
              </w:rPr>
            </w:pPr>
            <w:ins w:id="4438" w:author="jonathan pritchard" w:date="2025-01-23T13:42:00Z" w16du:dateUtc="2025-01-23T13:42:00Z">
              <w:r w:rsidRPr="00340B0D">
                <w:rPr>
                  <w:rFonts w:cs="Arial"/>
                  <w:sz w:val="18"/>
                  <w:szCs w:val="18"/>
                </w:rPr>
                <w:t xml:space="preserve">        Light description</w:t>
              </w:r>
            </w:ins>
          </w:p>
        </w:tc>
        <w:tc>
          <w:tcPr>
            <w:tcW w:w="672" w:type="dxa"/>
            <w:tcBorders>
              <w:right w:val="single" w:sz="12" w:space="0" w:color="auto"/>
            </w:tcBorders>
          </w:tcPr>
          <w:p w14:paraId="5983156C" w14:textId="77777777" w:rsidR="00980629" w:rsidRPr="00340B0D" w:rsidRDefault="00980629" w:rsidP="00541D1A">
            <w:pPr>
              <w:jc w:val="center"/>
              <w:rPr>
                <w:ins w:id="4439" w:author="jonathan pritchard" w:date="2025-01-23T13:42:00Z" w16du:dateUtc="2025-01-23T13:42:00Z"/>
                <w:rFonts w:cs="Arial"/>
                <w:sz w:val="18"/>
                <w:szCs w:val="18"/>
              </w:rPr>
            </w:pPr>
          </w:p>
        </w:tc>
      </w:tr>
      <w:tr w:rsidR="00980629" w:rsidRPr="00340B0D" w14:paraId="267537AC" w14:textId="77777777" w:rsidTr="00541D1A">
        <w:trPr>
          <w:ins w:id="4440" w:author="jonathan pritchard" w:date="2025-01-23T13:42:00Z"/>
        </w:trPr>
        <w:customXmlInsRangeStart w:id="4441" w:author="jonathan pritchard" w:date="2025-01-23T13:42:00Z"/>
        <w:sdt>
          <w:sdtPr>
            <w:rPr>
              <w:rFonts w:cs="Arial"/>
              <w:sz w:val="18"/>
              <w:szCs w:val="18"/>
            </w:rPr>
            <w:alias w:val="Palette"/>
            <w:tag w:val="Palette"/>
            <w:id w:val="889470202"/>
            <w:placeholder>
              <w:docPart w:val="8FDDD729F23F409A8D060B94C0D6437B"/>
            </w:placeholder>
            <w:comboBox>
              <w:listItem w:displayText="Day" w:value="Day"/>
              <w:listItem w:displayText="Dusk" w:value="Dusk"/>
              <w:listItem w:displayText="Night" w:value="Night"/>
            </w:comboBox>
          </w:sdtPr>
          <w:sdtContent>
            <w:customXmlInsRangeEnd w:id="4441"/>
            <w:tc>
              <w:tcPr>
                <w:tcW w:w="4656" w:type="dxa"/>
                <w:gridSpan w:val="5"/>
                <w:tcBorders>
                  <w:left w:val="single" w:sz="12" w:space="0" w:color="auto"/>
                  <w:bottom w:val="single" w:sz="12" w:space="0" w:color="auto"/>
                  <w:right w:val="single" w:sz="12" w:space="0" w:color="auto"/>
                </w:tcBorders>
              </w:tcPr>
              <w:p w14:paraId="7E9A9E58" w14:textId="77777777" w:rsidR="00980629" w:rsidRPr="00340B0D" w:rsidRDefault="00980629" w:rsidP="00541D1A">
                <w:pPr>
                  <w:rPr>
                    <w:ins w:id="4442" w:author="jonathan pritchard" w:date="2025-01-23T13:42:00Z" w16du:dateUtc="2025-01-23T13:42:00Z"/>
                    <w:rFonts w:cs="Arial"/>
                    <w:sz w:val="18"/>
                    <w:szCs w:val="18"/>
                  </w:rPr>
                </w:pPr>
                <w:ins w:id="4443" w:author="jonathan pritchard" w:date="2025-01-23T13:42:00Z" w16du:dateUtc="2025-01-23T13:42:00Z">
                  <w:r w:rsidRPr="00340B0D">
                    <w:rPr>
                      <w:rFonts w:cs="Arial"/>
                      <w:sz w:val="18"/>
                      <w:szCs w:val="18"/>
                    </w:rPr>
                    <w:t>Day</w:t>
                  </w:r>
                </w:ins>
              </w:p>
            </w:tc>
            <w:customXmlInsRangeStart w:id="4444" w:author="jonathan pritchard" w:date="2025-01-23T13:42:00Z"/>
          </w:sdtContent>
        </w:sdt>
        <w:customXmlInsRangeEnd w:id="4444"/>
        <w:tc>
          <w:tcPr>
            <w:tcW w:w="3871" w:type="dxa"/>
            <w:gridSpan w:val="5"/>
            <w:tcBorders>
              <w:left w:val="single" w:sz="12" w:space="0" w:color="auto"/>
            </w:tcBorders>
          </w:tcPr>
          <w:p w14:paraId="0CB99CC5" w14:textId="77777777" w:rsidR="00980629" w:rsidRPr="00340B0D" w:rsidRDefault="00980629" w:rsidP="00541D1A">
            <w:pPr>
              <w:rPr>
                <w:ins w:id="4445" w:author="jonathan pritchard" w:date="2025-01-23T13:42:00Z" w16du:dateUtc="2025-01-23T13:42:00Z"/>
                <w:rFonts w:cs="Arial"/>
                <w:b/>
                <w:bCs/>
                <w:sz w:val="18"/>
                <w:szCs w:val="18"/>
              </w:rPr>
            </w:pPr>
            <w:ins w:id="4446" w:author="jonathan pritchard" w:date="2025-01-23T13:42:00Z" w16du:dateUtc="2025-01-23T13:42:00Z">
              <w:r w:rsidRPr="00340B0D">
                <w:rPr>
                  <w:rFonts w:cs="Arial"/>
                  <w:sz w:val="18"/>
                  <w:szCs w:val="18"/>
                </w:rPr>
                <w:t xml:space="preserve">        All other chart text</w:t>
              </w:r>
            </w:ins>
          </w:p>
        </w:tc>
        <w:tc>
          <w:tcPr>
            <w:tcW w:w="672" w:type="dxa"/>
            <w:tcBorders>
              <w:right w:val="single" w:sz="12" w:space="0" w:color="auto"/>
            </w:tcBorders>
          </w:tcPr>
          <w:p w14:paraId="47BFDC5A" w14:textId="77777777" w:rsidR="00980629" w:rsidRPr="00340B0D" w:rsidRDefault="00980629" w:rsidP="00541D1A">
            <w:pPr>
              <w:jc w:val="center"/>
              <w:rPr>
                <w:ins w:id="4447" w:author="jonathan pritchard" w:date="2025-01-23T13:42:00Z" w16du:dateUtc="2025-01-23T13:42:00Z"/>
                <w:rFonts w:cs="Arial"/>
                <w:sz w:val="18"/>
                <w:szCs w:val="18"/>
              </w:rPr>
            </w:pPr>
          </w:p>
        </w:tc>
      </w:tr>
      <w:tr w:rsidR="00980629" w:rsidRPr="00340B0D" w14:paraId="605AC31D" w14:textId="77777777" w:rsidTr="00541D1A">
        <w:trPr>
          <w:ins w:id="4448"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9E58631" w14:textId="77777777" w:rsidR="00980629" w:rsidRPr="00340B0D" w:rsidRDefault="00980629" w:rsidP="00541D1A">
            <w:pPr>
              <w:jc w:val="center"/>
              <w:rPr>
                <w:ins w:id="4449" w:author="jonathan pritchard" w:date="2025-01-23T13:42:00Z" w16du:dateUtc="2025-01-23T13:42:00Z"/>
                <w:rFonts w:cs="Arial"/>
                <w:b/>
                <w:bCs/>
                <w:sz w:val="18"/>
                <w:szCs w:val="18"/>
              </w:rPr>
            </w:pPr>
          </w:p>
        </w:tc>
        <w:tc>
          <w:tcPr>
            <w:tcW w:w="3871" w:type="dxa"/>
            <w:gridSpan w:val="5"/>
            <w:tcBorders>
              <w:left w:val="single" w:sz="12" w:space="0" w:color="auto"/>
            </w:tcBorders>
          </w:tcPr>
          <w:p w14:paraId="7559F54B" w14:textId="77777777" w:rsidR="00980629" w:rsidRPr="00340B0D" w:rsidRDefault="00980629" w:rsidP="00541D1A">
            <w:pPr>
              <w:rPr>
                <w:ins w:id="4450" w:author="jonathan pritchard" w:date="2025-01-23T13:42:00Z" w16du:dateUtc="2025-01-23T13:42:00Z"/>
                <w:rFonts w:cs="Arial"/>
                <w:sz w:val="18"/>
                <w:szCs w:val="18"/>
              </w:rPr>
            </w:pPr>
          </w:p>
        </w:tc>
        <w:tc>
          <w:tcPr>
            <w:tcW w:w="672" w:type="dxa"/>
            <w:tcBorders>
              <w:right w:val="single" w:sz="12" w:space="0" w:color="auto"/>
            </w:tcBorders>
            <w:vAlign w:val="center"/>
          </w:tcPr>
          <w:p w14:paraId="172422E1" w14:textId="77777777" w:rsidR="00980629" w:rsidRPr="00340B0D" w:rsidRDefault="00980629" w:rsidP="00541D1A">
            <w:pPr>
              <w:jc w:val="center"/>
              <w:rPr>
                <w:ins w:id="4451" w:author="jonathan pritchard" w:date="2025-01-23T13:42:00Z" w16du:dateUtc="2025-01-23T13:42:00Z"/>
                <w:rFonts w:cs="Arial"/>
                <w:sz w:val="18"/>
                <w:szCs w:val="18"/>
              </w:rPr>
            </w:pPr>
          </w:p>
        </w:tc>
      </w:tr>
      <w:tr w:rsidR="00980629" w:rsidRPr="00340B0D" w14:paraId="0090E346" w14:textId="77777777" w:rsidTr="00541D1A">
        <w:trPr>
          <w:ins w:id="4452" w:author="jonathan pritchard" w:date="2025-01-23T13:42: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4FC2447" w14:textId="77777777" w:rsidR="00980629" w:rsidRPr="00340B0D" w:rsidRDefault="00980629" w:rsidP="00541D1A">
            <w:pPr>
              <w:rPr>
                <w:ins w:id="4453" w:author="jonathan pritchard" w:date="2025-01-23T13:42:00Z" w16du:dateUtc="2025-01-23T13:42:00Z"/>
                <w:rFonts w:cs="Arial"/>
                <w:sz w:val="18"/>
                <w:szCs w:val="18"/>
              </w:rPr>
            </w:pPr>
          </w:p>
        </w:tc>
        <w:tc>
          <w:tcPr>
            <w:tcW w:w="3871" w:type="dxa"/>
            <w:gridSpan w:val="5"/>
            <w:tcBorders>
              <w:left w:val="single" w:sz="12" w:space="0" w:color="auto"/>
              <w:bottom w:val="single" w:sz="12" w:space="0" w:color="auto"/>
            </w:tcBorders>
          </w:tcPr>
          <w:p w14:paraId="28086B1F" w14:textId="77777777" w:rsidR="00980629" w:rsidRPr="00340B0D" w:rsidRDefault="00980629" w:rsidP="00541D1A">
            <w:pPr>
              <w:jc w:val="center"/>
              <w:rPr>
                <w:ins w:id="4454" w:author="jonathan pritchard" w:date="2025-01-23T13:42:00Z" w16du:dateUtc="2025-01-23T13:42:00Z"/>
                <w:rFonts w:cs="Arial"/>
                <w:sz w:val="18"/>
                <w:szCs w:val="18"/>
              </w:rPr>
            </w:pPr>
          </w:p>
        </w:tc>
        <w:tc>
          <w:tcPr>
            <w:tcW w:w="672" w:type="dxa"/>
            <w:tcBorders>
              <w:bottom w:val="single" w:sz="12" w:space="0" w:color="auto"/>
              <w:right w:val="single" w:sz="12" w:space="0" w:color="auto"/>
            </w:tcBorders>
            <w:vAlign w:val="center"/>
          </w:tcPr>
          <w:p w14:paraId="660247FF" w14:textId="77777777" w:rsidR="00980629" w:rsidRPr="00340B0D" w:rsidRDefault="00980629" w:rsidP="00541D1A">
            <w:pPr>
              <w:jc w:val="center"/>
              <w:rPr>
                <w:ins w:id="4455" w:author="jonathan pritchard" w:date="2025-01-23T13:42:00Z" w16du:dateUtc="2025-01-23T13:42:00Z"/>
                <w:rFonts w:cs="Arial"/>
                <w:sz w:val="18"/>
                <w:szCs w:val="18"/>
              </w:rPr>
            </w:pPr>
          </w:p>
        </w:tc>
      </w:tr>
      <w:tr w:rsidR="00980629" w:rsidRPr="00340B0D" w14:paraId="79077588" w14:textId="77777777" w:rsidTr="00541D1A">
        <w:trPr>
          <w:ins w:id="4456" w:author="jonathan pritchard" w:date="2025-01-23T13:42: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6B9B8B" w14:textId="77777777" w:rsidR="00980629" w:rsidRPr="00340B0D" w:rsidRDefault="00980629" w:rsidP="00541D1A">
            <w:pPr>
              <w:jc w:val="center"/>
              <w:rPr>
                <w:ins w:id="4457" w:author="jonathan pritchard" w:date="2025-01-23T13:42:00Z" w16du:dateUtc="2025-01-23T13:42:00Z"/>
                <w:rFonts w:cs="Arial"/>
                <w:b/>
                <w:bCs/>
                <w:sz w:val="18"/>
                <w:szCs w:val="18"/>
              </w:rPr>
            </w:pPr>
            <w:ins w:id="4458" w:author="jonathan pritchard" w:date="2025-01-23T13:42:00Z" w16du:dateUtc="2025-01-23T13:42: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3AF64B" w14:textId="77777777" w:rsidR="00980629" w:rsidRPr="00340B0D" w:rsidRDefault="00980629" w:rsidP="00541D1A">
            <w:pPr>
              <w:jc w:val="center"/>
              <w:rPr>
                <w:ins w:id="4459" w:author="jonathan pritchard" w:date="2025-01-23T13:42:00Z" w16du:dateUtc="2025-01-23T13:42:00Z"/>
                <w:rFonts w:cs="Arial"/>
                <w:sz w:val="18"/>
                <w:szCs w:val="18"/>
              </w:rPr>
            </w:pPr>
            <w:ins w:id="4460" w:author="jonathan pritchard" w:date="2025-01-23T13:42:00Z" w16du:dateUtc="2025-01-23T13:42:00Z">
              <w:r w:rsidRPr="00340B0D">
                <w:rPr>
                  <w:rFonts w:cs="Arial"/>
                  <w:b/>
                  <w:bCs/>
                  <w:sz w:val="18"/>
                  <w:szCs w:val="18"/>
                </w:rPr>
                <w:t>Display</w:t>
              </w:r>
            </w:ins>
          </w:p>
        </w:tc>
      </w:tr>
      <w:tr w:rsidR="00980629" w:rsidRPr="00340B0D" w14:paraId="409913D0" w14:textId="77777777" w:rsidTr="00541D1A">
        <w:trPr>
          <w:trHeight w:val="287"/>
          <w:ins w:id="4461" w:author="jonathan pritchard" w:date="2025-01-23T13:42:00Z"/>
        </w:trPr>
        <w:tc>
          <w:tcPr>
            <w:tcW w:w="1789" w:type="dxa"/>
            <w:tcBorders>
              <w:left w:val="single" w:sz="12" w:space="0" w:color="auto"/>
              <w:bottom w:val="single" w:sz="4" w:space="0" w:color="auto"/>
            </w:tcBorders>
          </w:tcPr>
          <w:p w14:paraId="2E34DDE4" w14:textId="77777777" w:rsidR="00980629" w:rsidRPr="00340B0D" w:rsidRDefault="00980629" w:rsidP="00541D1A">
            <w:pPr>
              <w:rPr>
                <w:ins w:id="4462" w:author="jonathan pritchard" w:date="2025-01-23T13:42:00Z" w16du:dateUtc="2025-01-23T13:42:00Z"/>
                <w:rFonts w:cs="Arial"/>
                <w:sz w:val="18"/>
                <w:szCs w:val="18"/>
              </w:rPr>
            </w:pPr>
            <w:ins w:id="4463" w:author="jonathan pritchard" w:date="2025-01-23T13:42:00Z" w16du:dateUtc="2025-01-23T13:42:00Z">
              <w:r w:rsidRPr="00340B0D">
                <w:rPr>
                  <w:rFonts w:cs="Arial"/>
                  <w:sz w:val="18"/>
                  <w:szCs w:val="18"/>
                </w:rPr>
                <w:t>Start Date</w:t>
              </w:r>
            </w:ins>
          </w:p>
        </w:tc>
        <w:tc>
          <w:tcPr>
            <w:tcW w:w="2867" w:type="dxa"/>
            <w:gridSpan w:val="4"/>
            <w:tcBorders>
              <w:bottom w:val="single" w:sz="4" w:space="0" w:color="auto"/>
              <w:right w:val="single" w:sz="12" w:space="0" w:color="auto"/>
            </w:tcBorders>
          </w:tcPr>
          <w:p w14:paraId="3D31347E" w14:textId="77777777" w:rsidR="00980629" w:rsidRPr="00340B0D" w:rsidRDefault="00980629" w:rsidP="00541D1A">
            <w:pPr>
              <w:rPr>
                <w:ins w:id="4464" w:author="jonathan pritchard" w:date="2025-01-23T13:42:00Z" w16du:dateUtc="2025-01-23T13:42: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3B79640" w14:textId="77777777" w:rsidR="00980629" w:rsidRPr="00340B0D" w:rsidRDefault="00980629" w:rsidP="00541D1A">
            <w:pPr>
              <w:rPr>
                <w:ins w:id="4465" w:author="jonathan pritchard" w:date="2025-01-23T13:42:00Z" w16du:dateUtc="2025-01-23T13:42:00Z"/>
                <w:rFonts w:cs="Arial"/>
                <w:sz w:val="18"/>
                <w:szCs w:val="18"/>
              </w:rPr>
            </w:pPr>
            <w:ins w:id="4466" w:author="jonathan pritchard" w:date="2025-01-23T13:42:00Z" w16du:dateUtc="2025-01-23T13:42: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50BCBDF" w14:textId="77777777" w:rsidR="00980629" w:rsidRPr="00C87169" w:rsidRDefault="00980629" w:rsidP="00541D1A">
            <w:pPr>
              <w:rPr>
                <w:ins w:id="4467" w:author="jonathan pritchard" w:date="2025-01-23T13:42:00Z" w16du:dateUtc="2025-01-23T13:42:00Z"/>
                <w:rFonts w:cs="Arial"/>
              </w:rPr>
            </w:pPr>
          </w:p>
        </w:tc>
      </w:tr>
      <w:tr w:rsidR="00980629" w:rsidRPr="00340B0D" w14:paraId="3F1A48E6" w14:textId="77777777" w:rsidTr="00541D1A">
        <w:trPr>
          <w:ins w:id="4468" w:author="jonathan pritchard" w:date="2025-01-23T13:42:00Z"/>
        </w:trPr>
        <w:tc>
          <w:tcPr>
            <w:tcW w:w="1789" w:type="dxa"/>
            <w:tcBorders>
              <w:left w:val="single" w:sz="12" w:space="0" w:color="auto"/>
              <w:bottom w:val="single" w:sz="4" w:space="0" w:color="auto"/>
            </w:tcBorders>
          </w:tcPr>
          <w:p w14:paraId="4B99D852" w14:textId="77777777" w:rsidR="00980629" w:rsidRPr="00340B0D" w:rsidRDefault="00980629" w:rsidP="00541D1A">
            <w:pPr>
              <w:rPr>
                <w:ins w:id="4469" w:author="jonathan pritchard" w:date="2025-01-23T13:42:00Z" w16du:dateUtc="2025-01-23T13:42:00Z"/>
                <w:rFonts w:cs="Arial"/>
                <w:sz w:val="18"/>
                <w:szCs w:val="18"/>
              </w:rPr>
            </w:pPr>
            <w:ins w:id="4470" w:author="jonathan pritchard" w:date="2025-01-23T13:42:00Z" w16du:dateUtc="2025-01-23T13:42: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80C9FBF" w14:textId="77777777" w:rsidR="00980629" w:rsidRPr="00340B0D" w:rsidRDefault="00980629" w:rsidP="00541D1A">
            <w:pPr>
              <w:rPr>
                <w:ins w:id="4471" w:author="jonathan pritchard" w:date="2025-01-23T13:42:00Z" w16du:dateUtc="2025-01-23T13:42: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595A0C" w14:textId="77777777" w:rsidR="00980629" w:rsidRPr="00340B0D" w:rsidRDefault="00980629" w:rsidP="00541D1A">
            <w:pPr>
              <w:rPr>
                <w:ins w:id="4472" w:author="jonathan pritchard" w:date="2025-01-23T13:42:00Z" w16du:dateUtc="2025-01-23T13:42:00Z"/>
                <w:rFonts w:cs="Arial"/>
                <w:sz w:val="18"/>
                <w:szCs w:val="18"/>
              </w:rPr>
            </w:pPr>
            <w:ins w:id="4473" w:author="jonathan pritchard" w:date="2025-01-23T13:42:00Z" w16du:dateUtc="2025-01-23T13:42: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E05B45" w14:textId="77777777" w:rsidR="00980629" w:rsidRPr="00340B0D" w:rsidRDefault="00980629" w:rsidP="00541D1A">
            <w:pPr>
              <w:rPr>
                <w:ins w:id="4474" w:author="jonathan pritchard" w:date="2025-01-23T13:42:00Z" w16du:dateUtc="2025-01-23T13:42:00Z"/>
                <w:rFonts w:cs="Arial"/>
                <w:sz w:val="18"/>
                <w:szCs w:val="18"/>
              </w:rPr>
            </w:pPr>
            <w:ins w:id="4475" w:author="jonathan pritchard" w:date="2025-01-23T13:42:00Z" w16du:dateUtc="2025-01-23T13:42:00Z">
              <w:r w:rsidRPr="00340B0D">
                <w:rPr>
                  <w:rFonts w:cs="Arial"/>
                  <w:sz w:val="18"/>
                  <w:szCs w:val="18"/>
                </w:rPr>
                <w:t>1:</w:t>
              </w:r>
              <w:r>
                <w:rPr>
                  <w:rFonts w:cs="Arial"/>
                  <w:sz w:val="18"/>
                  <w:szCs w:val="18"/>
                </w:rPr>
                <w:t>60000</w:t>
              </w:r>
            </w:ins>
          </w:p>
        </w:tc>
      </w:tr>
      <w:tr w:rsidR="00980629" w:rsidRPr="00340B0D" w14:paraId="00E0A742" w14:textId="77777777" w:rsidTr="00541D1A">
        <w:trPr>
          <w:ins w:id="4476" w:author="jonathan pritchard" w:date="2025-01-23T13:42: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E6B696E" w14:textId="77777777" w:rsidR="00980629" w:rsidRPr="00340B0D" w:rsidRDefault="00980629" w:rsidP="00541D1A">
            <w:pPr>
              <w:jc w:val="center"/>
              <w:rPr>
                <w:ins w:id="4477" w:author="jonathan pritchard" w:date="2025-01-23T13:42:00Z" w16du:dateUtc="2025-01-23T13:42: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9B8A4E9" w14:textId="77777777" w:rsidR="00980629" w:rsidRPr="00340B0D" w:rsidRDefault="00980629" w:rsidP="00541D1A">
            <w:pPr>
              <w:rPr>
                <w:ins w:id="4478" w:author="jonathan pritchard" w:date="2025-01-23T13:42:00Z" w16du:dateUtc="2025-01-23T13:42:00Z"/>
                <w:rFonts w:cs="Arial"/>
                <w:sz w:val="18"/>
                <w:szCs w:val="18"/>
              </w:rPr>
            </w:pPr>
            <w:ins w:id="4479" w:author="jonathan pritchard" w:date="2025-01-23T13:42:00Z" w16du:dateUtc="2025-01-23T13:42: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B9B538A" w14:textId="77777777" w:rsidR="00980629" w:rsidRPr="00340B0D" w:rsidRDefault="00980629" w:rsidP="00541D1A">
            <w:pPr>
              <w:rPr>
                <w:ins w:id="4480" w:author="jonathan pritchard" w:date="2025-01-23T13:42:00Z" w16du:dateUtc="2025-01-23T13:42:00Z"/>
                <w:rFonts w:cs="Arial"/>
                <w:sz w:val="18"/>
                <w:szCs w:val="18"/>
              </w:rPr>
            </w:pPr>
          </w:p>
        </w:tc>
      </w:tr>
      <w:tr w:rsidR="00980629" w:rsidRPr="00340B0D" w14:paraId="71DE28A3" w14:textId="77777777" w:rsidTr="00541D1A">
        <w:trPr>
          <w:ins w:id="4481"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457D4573" w14:textId="77777777" w:rsidR="00980629" w:rsidRPr="00340B0D" w:rsidRDefault="00980629" w:rsidP="00541D1A">
            <w:pPr>
              <w:rPr>
                <w:ins w:id="4482" w:author="jonathan pritchard" w:date="2025-01-23T13:42:00Z" w16du:dateUtc="2025-01-23T13:42:00Z"/>
                <w:rFonts w:cs="Arial"/>
                <w:sz w:val="18"/>
                <w:szCs w:val="18"/>
              </w:rPr>
            </w:pPr>
          </w:p>
        </w:tc>
      </w:tr>
      <w:tr w:rsidR="00980629" w:rsidRPr="00340B0D" w14:paraId="48CA7C57" w14:textId="77777777" w:rsidTr="00541D1A">
        <w:trPr>
          <w:ins w:id="4483"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C9F50A" w14:textId="77777777" w:rsidR="00980629" w:rsidRPr="00340B0D" w:rsidRDefault="00980629" w:rsidP="00541D1A">
            <w:pPr>
              <w:jc w:val="center"/>
              <w:rPr>
                <w:ins w:id="4484" w:author="jonathan pritchard" w:date="2025-01-23T13:42:00Z" w16du:dateUtc="2025-01-23T13:42:00Z"/>
                <w:rFonts w:cs="Arial"/>
                <w:b/>
                <w:bCs/>
                <w:sz w:val="18"/>
                <w:szCs w:val="18"/>
              </w:rPr>
            </w:pPr>
            <w:ins w:id="4485" w:author="jonathan pritchard" w:date="2025-01-23T13:42:00Z" w16du:dateUtc="2025-01-23T13:42:00Z">
              <w:r w:rsidRPr="00340B0D">
                <w:rPr>
                  <w:rFonts w:cs="Arial"/>
                  <w:b/>
                  <w:bCs/>
                  <w:sz w:val="18"/>
                  <w:szCs w:val="18"/>
                </w:rPr>
                <w:t>Viewing Group</w:t>
              </w:r>
              <w:r>
                <w:rPr>
                  <w:rFonts w:cs="Arial"/>
                  <w:b/>
                  <w:bCs/>
                  <w:sz w:val="18"/>
                  <w:szCs w:val="18"/>
                </w:rPr>
                <w:t>s (Default = On)</w:t>
              </w:r>
            </w:ins>
          </w:p>
        </w:tc>
      </w:tr>
      <w:tr w:rsidR="00980629" w:rsidRPr="00340B0D" w14:paraId="578E8D81" w14:textId="77777777" w:rsidTr="00541D1A">
        <w:trPr>
          <w:ins w:id="4486" w:author="jonathan pritchard" w:date="2025-01-23T13:42: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10EB40" w14:textId="77777777" w:rsidR="00980629" w:rsidRPr="00340B0D" w:rsidRDefault="00980629" w:rsidP="00541D1A">
            <w:pPr>
              <w:jc w:val="center"/>
              <w:rPr>
                <w:ins w:id="4487" w:author="jonathan pritchard" w:date="2025-01-23T13:42:00Z" w16du:dateUtc="2025-01-23T13:42:00Z"/>
                <w:rFonts w:cs="Arial"/>
                <w:b/>
                <w:bCs/>
                <w:sz w:val="18"/>
                <w:szCs w:val="18"/>
              </w:rPr>
            </w:pPr>
            <w:ins w:id="4488" w:author="jonathan pritchard" w:date="2025-01-23T13:42:00Z" w16du:dateUtc="2025-01-23T13:42: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1DC153" w14:textId="77777777" w:rsidR="00980629" w:rsidRPr="00340B0D" w:rsidRDefault="00980629" w:rsidP="00541D1A">
            <w:pPr>
              <w:jc w:val="center"/>
              <w:rPr>
                <w:ins w:id="4489" w:author="jonathan pritchard" w:date="2025-01-23T13:42:00Z" w16du:dateUtc="2025-01-23T13:42:00Z"/>
                <w:rFonts w:cs="Arial"/>
                <w:b/>
                <w:bCs/>
                <w:sz w:val="18"/>
                <w:szCs w:val="18"/>
              </w:rPr>
            </w:pPr>
            <w:ins w:id="4490" w:author="jonathan pritchard" w:date="2025-01-23T13:42:00Z" w16du:dateUtc="2025-01-23T13:42:00Z">
              <w:r w:rsidRPr="00340B0D">
                <w:rPr>
                  <w:rFonts w:cs="Arial"/>
                  <w:b/>
                  <w:bCs/>
                  <w:sz w:val="18"/>
                  <w:szCs w:val="18"/>
                </w:rPr>
                <w:t>Other</w:t>
              </w:r>
            </w:ins>
          </w:p>
        </w:tc>
      </w:tr>
      <w:tr w:rsidR="00980629" w:rsidRPr="00340B0D" w14:paraId="626DE34D" w14:textId="77777777" w:rsidTr="00541D1A">
        <w:trPr>
          <w:ins w:id="4491"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2D76D8D" w14:textId="77777777" w:rsidR="00980629" w:rsidRPr="00340B0D" w:rsidRDefault="00980629" w:rsidP="00541D1A">
            <w:pPr>
              <w:rPr>
                <w:ins w:id="4492" w:author="jonathan pritchard" w:date="2025-01-23T13:42:00Z" w16du:dateUtc="2025-01-23T13:42:00Z"/>
                <w:rFonts w:cs="Arial"/>
                <w:sz w:val="18"/>
                <w:szCs w:val="18"/>
              </w:rPr>
            </w:pPr>
            <w:ins w:id="4493" w:author="jonathan pritchard" w:date="2025-01-23T13:42:00Z" w16du:dateUtc="2025-01-23T13:42: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6D926BF9" w14:textId="77777777" w:rsidR="00980629" w:rsidRPr="00340B0D" w:rsidRDefault="00980629" w:rsidP="00541D1A">
            <w:pPr>
              <w:jc w:val="center"/>
              <w:rPr>
                <w:ins w:id="449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254520AD" w14:textId="77777777" w:rsidR="00980629" w:rsidRPr="00340B0D" w:rsidRDefault="00980629" w:rsidP="00541D1A">
            <w:pPr>
              <w:pStyle w:val="Default"/>
              <w:rPr>
                <w:ins w:id="4495" w:author="jonathan pritchard" w:date="2025-01-23T13:42:00Z" w16du:dateUtc="2025-01-23T13:42:00Z"/>
                <w:sz w:val="18"/>
                <w:szCs w:val="18"/>
              </w:rPr>
            </w:pPr>
            <w:ins w:id="4496" w:author="jonathan pritchard" w:date="2025-01-23T13:42:00Z" w16du:dateUtc="2025-01-23T13:42: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68035201" w14:textId="77777777" w:rsidR="00980629" w:rsidRPr="00340B0D" w:rsidRDefault="00980629" w:rsidP="00541D1A">
            <w:pPr>
              <w:rPr>
                <w:ins w:id="4497" w:author="jonathan pritchard" w:date="2025-01-23T13:42:00Z" w16du:dateUtc="2025-01-23T13:42:00Z"/>
                <w:rFonts w:cs="Arial"/>
                <w:sz w:val="18"/>
                <w:szCs w:val="18"/>
              </w:rPr>
            </w:pPr>
          </w:p>
        </w:tc>
      </w:tr>
      <w:tr w:rsidR="00980629" w:rsidRPr="00340B0D" w14:paraId="7EA7E4F3" w14:textId="77777777" w:rsidTr="00541D1A">
        <w:trPr>
          <w:ins w:id="4498"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2CB5F33D" w14:textId="77777777" w:rsidR="00980629" w:rsidRPr="00340B0D" w:rsidRDefault="00980629" w:rsidP="00541D1A">
            <w:pPr>
              <w:pStyle w:val="Default"/>
              <w:rPr>
                <w:ins w:id="4499" w:author="jonathan pritchard" w:date="2025-01-23T13:42:00Z" w16du:dateUtc="2025-01-23T13:42:00Z"/>
                <w:sz w:val="18"/>
                <w:szCs w:val="18"/>
              </w:rPr>
            </w:pPr>
            <w:ins w:id="4500" w:author="jonathan pritchard" w:date="2025-01-23T13:42:00Z" w16du:dateUtc="2025-01-23T13:42: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B414513" w14:textId="77777777" w:rsidR="00980629" w:rsidRPr="00340B0D" w:rsidRDefault="00980629" w:rsidP="00541D1A">
            <w:pPr>
              <w:jc w:val="center"/>
              <w:rPr>
                <w:ins w:id="4501"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203C28A" w14:textId="77777777" w:rsidR="00980629" w:rsidRPr="00340B0D" w:rsidRDefault="00980629" w:rsidP="00541D1A">
            <w:pPr>
              <w:pStyle w:val="Default"/>
              <w:rPr>
                <w:ins w:id="4502" w:author="jonathan pritchard" w:date="2025-01-23T13:42:00Z" w16du:dateUtc="2025-01-23T13:42:00Z"/>
                <w:sz w:val="18"/>
                <w:szCs w:val="18"/>
              </w:rPr>
            </w:pPr>
            <w:ins w:id="4503" w:author="jonathan pritchard" w:date="2025-01-23T13:42:00Z" w16du:dateUtc="2025-01-23T13:42: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154B23C4" w14:textId="77777777" w:rsidR="00980629" w:rsidRPr="00340B0D" w:rsidRDefault="00980629" w:rsidP="00541D1A">
            <w:pPr>
              <w:rPr>
                <w:ins w:id="4504" w:author="jonathan pritchard" w:date="2025-01-23T13:42:00Z" w16du:dateUtc="2025-01-23T13:42:00Z"/>
                <w:rFonts w:cs="Arial"/>
                <w:sz w:val="18"/>
                <w:szCs w:val="18"/>
              </w:rPr>
            </w:pPr>
          </w:p>
        </w:tc>
      </w:tr>
      <w:tr w:rsidR="00980629" w:rsidRPr="00340B0D" w14:paraId="11113585" w14:textId="77777777" w:rsidTr="00541D1A">
        <w:trPr>
          <w:ins w:id="450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A073AD0" w14:textId="77777777" w:rsidR="00980629" w:rsidRPr="00340B0D" w:rsidRDefault="00980629" w:rsidP="00541D1A">
            <w:pPr>
              <w:pStyle w:val="Default"/>
              <w:ind w:left="720"/>
              <w:rPr>
                <w:ins w:id="4506" w:author="jonathan pritchard" w:date="2025-01-23T13:42:00Z" w16du:dateUtc="2025-01-23T13:42:00Z"/>
                <w:sz w:val="18"/>
                <w:szCs w:val="18"/>
              </w:rPr>
            </w:pPr>
            <w:ins w:id="4507" w:author="jonathan pritchard" w:date="2025-01-23T13:42:00Z" w16du:dateUtc="2025-01-23T13:42: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267ECD7" w14:textId="77777777" w:rsidR="00980629" w:rsidRPr="00340B0D" w:rsidRDefault="00980629" w:rsidP="00541D1A">
            <w:pPr>
              <w:jc w:val="center"/>
              <w:rPr>
                <w:ins w:id="450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7F5E58B" w14:textId="77777777" w:rsidR="00980629" w:rsidRPr="00340B0D" w:rsidRDefault="00980629" w:rsidP="00541D1A">
            <w:pPr>
              <w:pStyle w:val="Default"/>
              <w:rPr>
                <w:ins w:id="4509" w:author="jonathan pritchard" w:date="2025-01-23T13:42:00Z" w16du:dateUtc="2025-01-23T13:42:00Z"/>
                <w:sz w:val="18"/>
                <w:szCs w:val="18"/>
              </w:rPr>
            </w:pPr>
            <w:ins w:id="4510" w:author="jonathan pritchard" w:date="2025-01-23T13:42:00Z" w16du:dateUtc="2025-01-23T13:42: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F7405D9" w14:textId="77777777" w:rsidR="00980629" w:rsidRPr="00340B0D" w:rsidRDefault="00980629" w:rsidP="00541D1A">
            <w:pPr>
              <w:rPr>
                <w:ins w:id="4511" w:author="jonathan pritchard" w:date="2025-01-23T13:42:00Z" w16du:dateUtc="2025-01-23T13:42:00Z"/>
                <w:rFonts w:cs="Arial"/>
                <w:sz w:val="18"/>
                <w:szCs w:val="18"/>
              </w:rPr>
            </w:pPr>
          </w:p>
        </w:tc>
      </w:tr>
      <w:tr w:rsidR="00980629" w:rsidRPr="00340B0D" w14:paraId="6B5D89C1" w14:textId="77777777" w:rsidTr="00541D1A">
        <w:trPr>
          <w:ins w:id="4512"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5C3EE111" w14:textId="77777777" w:rsidR="00980629" w:rsidRPr="00340B0D" w:rsidRDefault="00980629" w:rsidP="00541D1A">
            <w:pPr>
              <w:pStyle w:val="Default"/>
              <w:ind w:left="720"/>
              <w:rPr>
                <w:ins w:id="4513" w:author="jonathan pritchard" w:date="2025-01-23T13:42:00Z" w16du:dateUtc="2025-01-23T13:42:00Z"/>
                <w:sz w:val="18"/>
                <w:szCs w:val="18"/>
              </w:rPr>
            </w:pPr>
            <w:ins w:id="4514" w:author="jonathan pritchard" w:date="2025-01-23T13:42:00Z" w16du:dateUtc="2025-01-23T13:42: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34D3A64" w14:textId="77777777" w:rsidR="00980629" w:rsidRPr="00340B0D" w:rsidRDefault="00980629" w:rsidP="00541D1A">
            <w:pPr>
              <w:jc w:val="center"/>
              <w:rPr>
                <w:ins w:id="4515"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4C5F9C6" w14:textId="77777777" w:rsidR="00980629" w:rsidRPr="00340B0D" w:rsidRDefault="00980629" w:rsidP="00541D1A">
            <w:pPr>
              <w:pStyle w:val="Default"/>
              <w:rPr>
                <w:ins w:id="4516" w:author="jonathan pritchard" w:date="2025-01-23T13:42:00Z" w16du:dateUtc="2025-01-23T13:42:00Z"/>
                <w:sz w:val="18"/>
                <w:szCs w:val="18"/>
              </w:rPr>
            </w:pPr>
            <w:ins w:id="4517" w:author="jonathan pritchard" w:date="2025-01-23T13:42:00Z" w16du:dateUtc="2025-01-23T13:42: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6A0C0D0D" w14:textId="77777777" w:rsidR="00980629" w:rsidRPr="00340B0D" w:rsidRDefault="00980629" w:rsidP="00541D1A">
            <w:pPr>
              <w:rPr>
                <w:ins w:id="4518" w:author="jonathan pritchard" w:date="2025-01-23T13:42:00Z" w16du:dateUtc="2025-01-23T13:42:00Z"/>
                <w:rFonts w:cs="Arial"/>
                <w:sz w:val="18"/>
                <w:szCs w:val="18"/>
              </w:rPr>
            </w:pPr>
          </w:p>
        </w:tc>
      </w:tr>
      <w:tr w:rsidR="00980629" w:rsidRPr="00340B0D" w14:paraId="14240861" w14:textId="77777777" w:rsidTr="00541D1A">
        <w:trPr>
          <w:ins w:id="451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7AAFBD" w14:textId="77777777" w:rsidR="00980629" w:rsidRPr="00340B0D" w:rsidRDefault="00980629" w:rsidP="00541D1A">
            <w:pPr>
              <w:pStyle w:val="Default"/>
              <w:rPr>
                <w:ins w:id="4520" w:author="jonathan pritchard" w:date="2025-01-23T13:42:00Z" w16du:dateUtc="2025-01-23T13:42:00Z"/>
                <w:sz w:val="18"/>
                <w:szCs w:val="18"/>
              </w:rPr>
            </w:pPr>
            <w:ins w:id="4521" w:author="jonathan pritchard" w:date="2025-01-23T13:42:00Z" w16du:dateUtc="2025-01-23T13:42: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3B4E4F7" w14:textId="77777777" w:rsidR="00980629" w:rsidRPr="00340B0D" w:rsidRDefault="00980629" w:rsidP="00541D1A">
            <w:pPr>
              <w:jc w:val="center"/>
              <w:rPr>
                <w:ins w:id="452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DC0A296" w14:textId="77777777" w:rsidR="00980629" w:rsidRPr="00340B0D" w:rsidRDefault="00980629" w:rsidP="00541D1A">
            <w:pPr>
              <w:pStyle w:val="Default"/>
              <w:rPr>
                <w:ins w:id="4523" w:author="jonathan pritchard" w:date="2025-01-23T13:42:00Z" w16du:dateUtc="2025-01-23T13:42:00Z"/>
                <w:sz w:val="18"/>
                <w:szCs w:val="18"/>
              </w:rPr>
            </w:pPr>
            <w:ins w:id="4524" w:author="jonathan pritchard" w:date="2025-01-23T13:42:00Z" w16du:dateUtc="2025-01-23T13:42: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22A1994" w14:textId="77777777" w:rsidR="00980629" w:rsidRPr="00340B0D" w:rsidRDefault="00980629" w:rsidP="00541D1A">
            <w:pPr>
              <w:rPr>
                <w:ins w:id="4525" w:author="jonathan pritchard" w:date="2025-01-23T13:42:00Z" w16du:dateUtc="2025-01-23T13:42:00Z"/>
                <w:rFonts w:cs="Arial"/>
                <w:sz w:val="18"/>
                <w:szCs w:val="18"/>
              </w:rPr>
            </w:pPr>
          </w:p>
        </w:tc>
      </w:tr>
      <w:tr w:rsidR="00980629" w:rsidRPr="00340B0D" w14:paraId="784BB3C2" w14:textId="77777777" w:rsidTr="00541D1A">
        <w:trPr>
          <w:ins w:id="4526"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5621AE6" w14:textId="77777777" w:rsidR="00980629" w:rsidRPr="00340B0D" w:rsidRDefault="00980629" w:rsidP="00541D1A">
            <w:pPr>
              <w:pStyle w:val="Default"/>
              <w:rPr>
                <w:ins w:id="4527" w:author="jonathan pritchard" w:date="2025-01-23T13:42:00Z" w16du:dateUtc="2025-01-23T13:42:00Z"/>
                <w:sz w:val="18"/>
                <w:szCs w:val="18"/>
              </w:rPr>
            </w:pPr>
            <w:ins w:id="4528" w:author="jonathan pritchard" w:date="2025-01-23T13:42:00Z" w16du:dateUtc="2025-01-23T13:42: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FAEC318" w14:textId="77777777" w:rsidR="00980629" w:rsidRPr="00340B0D" w:rsidRDefault="00980629" w:rsidP="00541D1A">
            <w:pPr>
              <w:jc w:val="center"/>
              <w:rPr>
                <w:ins w:id="4529"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E7F4BE1" w14:textId="77777777" w:rsidR="00980629" w:rsidRPr="00340B0D" w:rsidRDefault="00980629" w:rsidP="00541D1A">
            <w:pPr>
              <w:pStyle w:val="Default"/>
              <w:rPr>
                <w:ins w:id="4530" w:author="jonathan pritchard" w:date="2025-01-23T13:42:00Z" w16du:dateUtc="2025-01-23T13:42:00Z"/>
                <w:sz w:val="18"/>
                <w:szCs w:val="18"/>
              </w:rPr>
            </w:pPr>
            <w:ins w:id="4531" w:author="jonathan pritchard" w:date="2025-01-23T13:42:00Z" w16du:dateUtc="2025-01-23T13:42: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048EE09E" w14:textId="77777777" w:rsidR="00980629" w:rsidRPr="00340B0D" w:rsidRDefault="00980629" w:rsidP="00541D1A">
            <w:pPr>
              <w:rPr>
                <w:ins w:id="4532" w:author="jonathan pritchard" w:date="2025-01-23T13:42:00Z" w16du:dateUtc="2025-01-23T13:42:00Z"/>
                <w:rFonts w:cs="Arial"/>
                <w:sz w:val="18"/>
                <w:szCs w:val="18"/>
              </w:rPr>
            </w:pPr>
          </w:p>
        </w:tc>
      </w:tr>
      <w:tr w:rsidR="00980629" w:rsidRPr="00340B0D" w14:paraId="5AC697F4" w14:textId="77777777" w:rsidTr="00541D1A">
        <w:trPr>
          <w:ins w:id="453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B3C19AF" w14:textId="77777777" w:rsidR="00980629" w:rsidRPr="00340B0D" w:rsidRDefault="00980629" w:rsidP="00541D1A">
            <w:pPr>
              <w:pStyle w:val="Default"/>
              <w:rPr>
                <w:ins w:id="4534" w:author="jonathan pritchard" w:date="2025-01-23T13:42:00Z" w16du:dateUtc="2025-01-23T13:42:00Z"/>
                <w:sz w:val="18"/>
                <w:szCs w:val="18"/>
              </w:rPr>
            </w:pPr>
            <w:ins w:id="4535" w:author="jonathan pritchard" w:date="2025-01-23T13:42:00Z" w16du:dateUtc="2025-01-23T13:42: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BB1F9F6" w14:textId="77777777" w:rsidR="00980629" w:rsidRPr="00340B0D" w:rsidRDefault="00980629" w:rsidP="00541D1A">
            <w:pPr>
              <w:jc w:val="center"/>
              <w:rPr>
                <w:ins w:id="453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5CF0C5D" w14:textId="77777777" w:rsidR="00980629" w:rsidRPr="00340B0D" w:rsidRDefault="00980629" w:rsidP="00541D1A">
            <w:pPr>
              <w:pStyle w:val="Default"/>
              <w:rPr>
                <w:ins w:id="4537" w:author="jonathan pritchard" w:date="2025-01-23T13:42:00Z" w16du:dateUtc="2025-01-23T13:42:00Z"/>
                <w:sz w:val="18"/>
                <w:szCs w:val="18"/>
              </w:rPr>
            </w:pPr>
            <w:ins w:id="4538" w:author="jonathan pritchard" w:date="2025-01-23T13:42:00Z" w16du:dateUtc="2025-01-23T13:42: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31A15E4" w14:textId="77777777" w:rsidR="00980629" w:rsidRPr="00340B0D" w:rsidRDefault="00980629" w:rsidP="00541D1A">
            <w:pPr>
              <w:rPr>
                <w:ins w:id="4539" w:author="jonathan pritchard" w:date="2025-01-23T13:42:00Z" w16du:dateUtc="2025-01-23T13:42:00Z"/>
                <w:rFonts w:cs="Arial"/>
                <w:sz w:val="18"/>
                <w:szCs w:val="18"/>
              </w:rPr>
            </w:pPr>
          </w:p>
        </w:tc>
      </w:tr>
      <w:tr w:rsidR="00980629" w:rsidRPr="00340B0D" w14:paraId="0D0D1471" w14:textId="77777777" w:rsidTr="00541D1A">
        <w:trPr>
          <w:ins w:id="454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0FC05A76" w14:textId="77777777" w:rsidR="00980629" w:rsidRPr="00340B0D" w:rsidRDefault="00980629" w:rsidP="00541D1A">
            <w:pPr>
              <w:pStyle w:val="Default"/>
              <w:rPr>
                <w:ins w:id="4541" w:author="jonathan pritchard" w:date="2025-01-23T13:42:00Z" w16du:dateUtc="2025-01-23T13:42:00Z"/>
                <w:sz w:val="18"/>
                <w:szCs w:val="18"/>
              </w:rPr>
            </w:pPr>
            <w:ins w:id="4542" w:author="jonathan pritchard" w:date="2025-01-23T13:42:00Z" w16du:dateUtc="2025-01-23T13:42: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15B2D24" w14:textId="77777777" w:rsidR="00980629" w:rsidRPr="00340B0D" w:rsidRDefault="00980629" w:rsidP="00541D1A">
            <w:pPr>
              <w:jc w:val="center"/>
              <w:rPr>
                <w:ins w:id="4543"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01DFBAD6" w14:textId="77777777" w:rsidR="00980629" w:rsidRPr="00340B0D" w:rsidRDefault="00980629" w:rsidP="00541D1A">
            <w:pPr>
              <w:pStyle w:val="Default"/>
              <w:rPr>
                <w:ins w:id="4544" w:author="jonathan pritchard" w:date="2025-01-23T13:42:00Z" w16du:dateUtc="2025-01-23T13:42:00Z"/>
                <w:sz w:val="18"/>
                <w:szCs w:val="18"/>
              </w:rPr>
            </w:pPr>
            <w:ins w:id="4545" w:author="jonathan pritchard" w:date="2025-01-23T13:42:00Z" w16du:dateUtc="2025-01-23T13:42: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0F67C6" w14:textId="77777777" w:rsidR="00980629" w:rsidRPr="00340B0D" w:rsidRDefault="00980629" w:rsidP="00541D1A">
            <w:pPr>
              <w:rPr>
                <w:ins w:id="4546" w:author="jonathan pritchard" w:date="2025-01-23T13:42:00Z" w16du:dateUtc="2025-01-23T13:42:00Z"/>
                <w:rFonts w:cs="Arial"/>
                <w:sz w:val="18"/>
                <w:szCs w:val="18"/>
              </w:rPr>
            </w:pPr>
          </w:p>
        </w:tc>
      </w:tr>
      <w:tr w:rsidR="00980629" w:rsidRPr="00340B0D" w14:paraId="2F143522" w14:textId="77777777" w:rsidTr="00541D1A">
        <w:trPr>
          <w:ins w:id="4547"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49D5E0AF" w14:textId="77777777" w:rsidR="00980629" w:rsidRPr="00340B0D" w:rsidRDefault="00980629" w:rsidP="00541D1A">
            <w:pPr>
              <w:pStyle w:val="Default"/>
              <w:rPr>
                <w:ins w:id="4548" w:author="jonathan pritchard" w:date="2025-01-23T13:42:00Z" w16du:dateUtc="2025-01-23T13:42:00Z"/>
                <w:sz w:val="18"/>
                <w:szCs w:val="18"/>
              </w:rPr>
            </w:pPr>
            <w:ins w:id="4549" w:author="jonathan pritchard" w:date="2025-01-23T13:42:00Z" w16du:dateUtc="2025-01-23T13:42: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D1964CE" w14:textId="77777777" w:rsidR="00980629" w:rsidRPr="00340B0D" w:rsidRDefault="00980629" w:rsidP="00541D1A">
            <w:pPr>
              <w:jc w:val="center"/>
              <w:rPr>
                <w:ins w:id="4550"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423CF466" w14:textId="77777777" w:rsidR="00980629" w:rsidRPr="00340B0D" w:rsidRDefault="00980629" w:rsidP="00541D1A">
            <w:pPr>
              <w:rPr>
                <w:ins w:id="4551"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778C46C" w14:textId="77777777" w:rsidR="00980629" w:rsidRPr="00340B0D" w:rsidRDefault="00980629" w:rsidP="00541D1A">
            <w:pPr>
              <w:rPr>
                <w:ins w:id="4552" w:author="jonathan pritchard" w:date="2025-01-23T13:42:00Z" w16du:dateUtc="2025-01-23T13:42:00Z"/>
                <w:rFonts w:cs="Arial"/>
                <w:sz w:val="18"/>
                <w:szCs w:val="18"/>
              </w:rPr>
            </w:pPr>
          </w:p>
        </w:tc>
      </w:tr>
      <w:tr w:rsidR="00980629" w:rsidRPr="00340B0D" w14:paraId="2B84BF97" w14:textId="77777777" w:rsidTr="00541D1A">
        <w:trPr>
          <w:ins w:id="4553"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5472149" w14:textId="77777777" w:rsidR="00980629" w:rsidRPr="00340B0D" w:rsidRDefault="00980629" w:rsidP="00541D1A">
            <w:pPr>
              <w:pStyle w:val="Default"/>
              <w:rPr>
                <w:ins w:id="4554" w:author="jonathan pritchard" w:date="2025-01-23T13:42:00Z" w16du:dateUtc="2025-01-23T13:42:00Z"/>
                <w:sz w:val="18"/>
                <w:szCs w:val="18"/>
              </w:rPr>
            </w:pPr>
            <w:ins w:id="4555" w:author="jonathan pritchard" w:date="2025-01-23T13:42:00Z" w16du:dateUtc="2025-01-23T13:42: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4D4AF63" w14:textId="77777777" w:rsidR="00980629" w:rsidRPr="00340B0D" w:rsidRDefault="00980629" w:rsidP="00541D1A">
            <w:pPr>
              <w:jc w:val="center"/>
              <w:rPr>
                <w:ins w:id="4556"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6E590F7A" w14:textId="77777777" w:rsidR="00980629" w:rsidRPr="00340B0D" w:rsidRDefault="00980629" w:rsidP="00541D1A">
            <w:pPr>
              <w:rPr>
                <w:ins w:id="4557"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69B3A318" w14:textId="77777777" w:rsidR="00980629" w:rsidRPr="00340B0D" w:rsidRDefault="00980629" w:rsidP="00541D1A">
            <w:pPr>
              <w:rPr>
                <w:ins w:id="4558" w:author="jonathan pritchard" w:date="2025-01-23T13:42:00Z" w16du:dateUtc="2025-01-23T13:42:00Z"/>
                <w:rFonts w:cs="Arial"/>
                <w:sz w:val="18"/>
                <w:szCs w:val="18"/>
              </w:rPr>
            </w:pPr>
          </w:p>
        </w:tc>
      </w:tr>
      <w:tr w:rsidR="00980629" w:rsidRPr="00340B0D" w14:paraId="4754C8E3" w14:textId="77777777" w:rsidTr="00541D1A">
        <w:trPr>
          <w:ins w:id="4559"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EB6BE9A" w14:textId="77777777" w:rsidR="00980629" w:rsidRPr="00340B0D" w:rsidRDefault="00980629" w:rsidP="00541D1A">
            <w:pPr>
              <w:pStyle w:val="Default"/>
              <w:rPr>
                <w:ins w:id="4560" w:author="jonathan pritchard" w:date="2025-01-23T13:42:00Z" w16du:dateUtc="2025-01-23T13:42:00Z"/>
                <w:sz w:val="18"/>
                <w:szCs w:val="18"/>
              </w:rPr>
            </w:pPr>
            <w:ins w:id="4561" w:author="jonathan pritchard" w:date="2025-01-23T13:42:00Z" w16du:dateUtc="2025-01-23T13:42: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3BADD01" w14:textId="77777777" w:rsidR="00980629" w:rsidRPr="00340B0D" w:rsidRDefault="00980629" w:rsidP="00541D1A">
            <w:pPr>
              <w:jc w:val="center"/>
              <w:rPr>
                <w:ins w:id="4562"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12BD5F02" w14:textId="77777777" w:rsidR="00980629" w:rsidRPr="00340B0D" w:rsidRDefault="00980629" w:rsidP="00541D1A">
            <w:pPr>
              <w:rPr>
                <w:ins w:id="456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05F29BEF" w14:textId="77777777" w:rsidR="00980629" w:rsidRPr="00340B0D" w:rsidRDefault="00980629" w:rsidP="00541D1A">
            <w:pPr>
              <w:rPr>
                <w:ins w:id="4564" w:author="jonathan pritchard" w:date="2025-01-23T13:42:00Z" w16du:dateUtc="2025-01-23T13:42:00Z"/>
                <w:rFonts w:cs="Arial"/>
                <w:sz w:val="18"/>
                <w:szCs w:val="18"/>
              </w:rPr>
            </w:pPr>
          </w:p>
        </w:tc>
      </w:tr>
      <w:tr w:rsidR="00980629" w:rsidRPr="00340B0D" w14:paraId="0DDFCB4C" w14:textId="77777777" w:rsidTr="00541D1A">
        <w:trPr>
          <w:ins w:id="456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1AAB74A0" w14:textId="77777777" w:rsidR="00980629" w:rsidRPr="00340B0D" w:rsidRDefault="00980629" w:rsidP="00541D1A">
            <w:pPr>
              <w:pStyle w:val="Default"/>
              <w:ind w:left="720"/>
              <w:rPr>
                <w:ins w:id="4566" w:author="jonathan pritchard" w:date="2025-01-23T13:42:00Z" w16du:dateUtc="2025-01-23T13:42:00Z"/>
                <w:sz w:val="18"/>
                <w:szCs w:val="18"/>
              </w:rPr>
            </w:pPr>
            <w:ins w:id="4567" w:author="jonathan pritchard" w:date="2025-01-23T13:42:00Z" w16du:dateUtc="2025-01-23T13:42: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EA5CE87" w14:textId="77777777" w:rsidR="00980629" w:rsidRPr="00340B0D" w:rsidRDefault="00980629" w:rsidP="00541D1A">
            <w:pPr>
              <w:jc w:val="center"/>
              <w:rPr>
                <w:ins w:id="4568"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4" w:space="0" w:color="auto"/>
            </w:tcBorders>
          </w:tcPr>
          <w:p w14:paraId="79F0F7EB" w14:textId="77777777" w:rsidR="00980629" w:rsidRPr="00340B0D" w:rsidRDefault="00980629" w:rsidP="00541D1A">
            <w:pPr>
              <w:rPr>
                <w:ins w:id="4569"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C63DB46" w14:textId="77777777" w:rsidR="00980629" w:rsidRPr="00340B0D" w:rsidRDefault="00980629" w:rsidP="00541D1A">
            <w:pPr>
              <w:rPr>
                <w:ins w:id="4570" w:author="jonathan pritchard" w:date="2025-01-23T13:42:00Z" w16du:dateUtc="2025-01-23T13:42:00Z"/>
                <w:rFonts w:cs="Arial"/>
                <w:sz w:val="18"/>
                <w:szCs w:val="18"/>
              </w:rPr>
            </w:pPr>
          </w:p>
        </w:tc>
      </w:tr>
      <w:tr w:rsidR="00980629" w:rsidRPr="00340B0D" w14:paraId="5AD6B8A3" w14:textId="77777777" w:rsidTr="00541D1A">
        <w:trPr>
          <w:ins w:id="4571" w:author="jonathan pritchard" w:date="2025-01-23T13:42:00Z"/>
        </w:trPr>
        <w:tc>
          <w:tcPr>
            <w:tcW w:w="4375" w:type="dxa"/>
            <w:gridSpan w:val="4"/>
            <w:tcBorders>
              <w:top w:val="single" w:sz="4" w:space="0" w:color="auto"/>
              <w:left w:val="single" w:sz="12" w:space="0" w:color="auto"/>
              <w:bottom w:val="single" w:sz="12" w:space="0" w:color="auto"/>
              <w:right w:val="single" w:sz="4" w:space="0" w:color="auto"/>
            </w:tcBorders>
          </w:tcPr>
          <w:p w14:paraId="5D86E54B" w14:textId="77777777" w:rsidR="00980629" w:rsidRPr="00340B0D" w:rsidRDefault="00980629" w:rsidP="00541D1A">
            <w:pPr>
              <w:pStyle w:val="Default"/>
              <w:ind w:left="720"/>
              <w:rPr>
                <w:ins w:id="4572" w:author="jonathan pritchard" w:date="2025-01-23T13:42:00Z" w16du:dateUtc="2025-01-23T13:42:00Z"/>
                <w:sz w:val="18"/>
                <w:szCs w:val="18"/>
              </w:rPr>
            </w:pPr>
            <w:ins w:id="4573" w:author="jonathan pritchard" w:date="2025-01-23T13:42:00Z" w16du:dateUtc="2025-01-23T13:42: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B17616A" w14:textId="77777777" w:rsidR="00980629" w:rsidRPr="00340B0D" w:rsidRDefault="00980629" w:rsidP="00541D1A">
            <w:pPr>
              <w:jc w:val="center"/>
              <w:rPr>
                <w:ins w:id="4574" w:author="jonathan pritchard" w:date="2025-01-23T13:42:00Z" w16du:dateUtc="2025-01-23T13:42:00Z"/>
                <w:rFonts w:cs="Arial"/>
                <w:sz w:val="18"/>
                <w:szCs w:val="18"/>
              </w:rPr>
            </w:pPr>
          </w:p>
        </w:tc>
        <w:tc>
          <w:tcPr>
            <w:tcW w:w="3598" w:type="dxa"/>
            <w:gridSpan w:val="4"/>
            <w:tcBorders>
              <w:top w:val="single" w:sz="4" w:space="0" w:color="auto"/>
              <w:left w:val="single" w:sz="12" w:space="0" w:color="auto"/>
              <w:bottom w:val="single" w:sz="12" w:space="0" w:color="auto"/>
            </w:tcBorders>
          </w:tcPr>
          <w:p w14:paraId="6B00D9F3" w14:textId="77777777" w:rsidR="00980629" w:rsidRPr="00340B0D" w:rsidRDefault="00980629" w:rsidP="00541D1A">
            <w:pPr>
              <w:rPr>
                <w:ins w:id="4575" w:author="jonathan pritchard" w:date="2025-01-23T13:42:00Z" w16du:dateUtc="2025-01-23T13:42:00Z"/>
                <w:rFonts w:cs="Arial"/>
                <w:sz w:val="18"/>
                <w:szCs w:val="18"/>
              </w:rPr>
            </w:pPr>
          </w:p>
        </w:tc>
        <w:tc>
          <w:tcPr>
            <w:tcW w:w="672" w:type="dxa"/>
            <w:tcBorders>
              <w:top w:val="single" w:sz="4" w:space="0" w:color="auto"/>
              <w:bottom w:val="single" w:sz="12" w:space="0" w:color="auto"/>
              <w:right w:val="single" w:sz="12" w:space="0" w:color="auto"/>
            </w:tcBorders>
            <w:vAlign w:val="center"/>
          </w:tcPr>
          <w:p w14:paraId="1AB63332" w14:textId="77777777" w:rsidR="00980629" w:rsidRPr="00340B0D" w:rsidRDefault="00980629" w:rsidP="00541D1A">
            <w:pPr>
              <w:rPr>
                <w:ins w:id="4576" w:author="jonathan pritchard" w:date="2025-01-23T13:42:00Z" w16du:dateUtc="2025-01-23T13:42:00Z"/>
                <w:rFonts w:cs="Arial"/>
                <w:sz w:val="18"/>
                <w:szCs w:val="18"/>
              </w:rPr>
            </w:pPr>
          </w:p>
        </w:tc>
      </w:tr>
      <w:tr w:rsidR="00980629" w:rsidRPr="00340B0D" w14:paraId="251899A4" w14:textId="77777777" w:rsidTr="00541D1A">
        <w:trPr>
          <w:ins w:id="4577"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A763D3F" w14:textId="77777777" w:rsidR="00980629" w:rsidRPr="00EF63B4" w:rsidRDefault="00980629" w:rsidP="00541D1A">
            <w:pPr>
              <w:jc w:val="center"/>
              <w:rPr>
                <w:ins w:id="4578" w:author="jonathan pritchard" w:date="2025-01-23T13:42:00Z" w16du:dateUtc="2025-01-23T13:42:00Z"/>
                <w:rFonts w:cs="Arial"/>
                <w:sz w:val="18"/>
                <w:szCs w:val="18"/>
              </w:rPr>
            </w:pPr>
            <w:ins w:id="4579" w:author="jonathan pritchard" w:date="2025-01-23T13:42:00Z" w16du:dateUtc="2025-01-23T13:42:00Z">
              <w:r>
                <w:rPr>
                  <w:rFonts w:cs="Arial"/>
                  <w:b/>
                  <w:bCs/>
                  <w:sz w:val="18"/>
                  <w:szCs w:val="18"/>
                </w:rPr>
                <w:t>Additional</w:t>
              </w:r>
            </w:ins>
          </w:p>
        </w:tc>
      </w:tr>
      <w:tr w:rsidR="00980629" w:rsidRPr="00340B0D" w14:paraId="2D2BA61A" w14:textId="77777777" w:rsidTr="00541D1A">
        <w:trPr>
          <w:ins w:id="4580"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3BCAF6E1" w14:textId="77777777" w:rsidR="00980629" w:rsidRPr="00340B0D" w:rsidRDefault="00980629" w:rsidP="00541D1A">
            <w:pPr>
              <w:pStyle w:val="Default"/>
              <w:ind w:left="720"/>
              <w:rPr>
                <w:ins w:id="4581"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46DE875" w14:textId="77777777" w:rsidR="00980629" w:rsidRPr="00340B0D" w:rsidRDefault="00980629" w:rsidP="00541D1A">
            <w:pPr>
              <w:jc w:val="center"/>
              <w:rPr>
                <w:ins w:id="4582"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377BBEB9" w14:textId="77777777" w:rsidR="00980629" w:rsidRPr="00340B0D" w:rsidRDefault="00980629" w:rsidP="00541D1A">
            <w:pPr>
              <w:rPr>
                <w:ins w:id="4583"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2150A08B" w14:textId="77777777" w:rsidR="00980629" w:rsidRPr="00340B0D" w:rsidRDefault="00980629" w:rsidP="00541D1A">
            <w:pPr>
              <w:rPr>
                <w:ins w:id="4584" w:author="jonathan pritchard" w:date="2025-01-23T13:42:00Z" w16du:dateUtc="2025-01-23T13:42:00Z"/>
                <w:rFonts w:cs="Arial"/>
                <w:sz w:val="18"/>
                <w:szCs w:val="18"/>
              </w:rPr>
            </w:pPr>
          </w:p>
        </w:tc>
      </w:tr>
      <w:tr w:rsidR="00980629" w:rsidRPr="00340B0D" w14:paraId="1065A9BD" w14:textId="77777777" w:rsidTr="00541D1A">
        <w:trPr>
          <w:ins w:id="4585" w:author="jonathan pritchard" w:date="2025-01-23T13:42:00Z"/>
        </w:trPr>
        <w:tc>
          <w:tcPr>
            <w:tcW w:w="4375" w:type="dxa"/>
            <w:gridSpan w:val="4"/>
            <w:tcBorders>
              <w:top w:val="single" w:sz="4" w:space="0" w:color="auto"/>
              <w:left w:val="single" w:sz="12" w:space="0" w:color="auto"/>
              <w:bottom w:val="single" w:sz="4" w:space="0" w:color="auto"/>
              <w:right w:val="single" w:sz="4" w:space="0" w:color="auto"/>
            </w:tcBorders>
          </w:tcPr>
          <w:p w14:paraId="7E8FF05C" w14:textId="77777777" w:rsidR="00980629" w:rsidRPr="00340B0D" w:rsidRDefault="00980629" w:rsidP="00541D1A">
            <w:pPr>
              <w:pStyle w:val="Default"/>
              <w:ind w:left="720"/>
              <w:rPr>
                <w:ins w:id="4586" w:author="jonathan pritchard" w:date="2025-01-23T13:42:00Z" w16du:dateUtc="2025-01-23T13:42: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304ED1C" w14:textId="77777777" w:rsidR="00980629" w:rsidRPr="00340B0D" w:rsidRDefault="00980629" w:rsidP="00541D1A">
            <w:pPr>
              <w:jc w:val="center"/>
              <w:rPr>
                <w:ins w:id="4587" w:author="jonathan pritchard" w:date="2025-01-23T13:42:00Z" w16du:dateUtc="2025-01-23T13:42:00Z"/>
                <w:rFonts w:cs="Arial"/>
                <w:sz w:val="18"/>
                <w:szCs w:val="18"/>
              </w:rPr>
            </w:pPr>
          </w:p>
        </w:tc>
        <w:tc>
          <w:tcPr>
            <w:tcW w:w="3598" w:type="dxa"/>
            <w:gridSpan w:val="4"/>
            <w:tcBorders>
              <w:top w:val="single" w:sz="4" w:space="0" w:color="auto"/>
              <w:left w:val="double" w:sz="4" w:space="0" w:color="auto"/>
              <w:bottom w:val="single" w:sz="4" w:space="0" w:color="auto"/>
            </w:tcBorders>
          </w:tcPr>
          <w:p w14:paraId="1F093666" w14:textId="77777777" w:rsidR="00980629" w:rsidRPr="00340B0D" w:rsidRDefault="00980629" w:rsidP="00541D1A">
            <w:pPr>
              <w:rPr>
                <w:ins w:id="4588" w:author="jonathan pritchard" w:date="2025-01-23T13:42:00Z" w16du:dateUtc="2025-01-23T13:42:00Z"/>
                <w:rFonts w:cs="Arial"/>
                <w:sz w:val="18"/>
                <w:szCs w:val="18"/>
              </w:rPr>
            </w:pPr>
          </w:p>
        </w:tc>
        <w:tc>
          <w:tcPr>
            <w:tcW w:w="672" w:type="dxa"/>
            <w:tcBorders>
              <w:top w:val="single" w:sz="4" w:space="0" w:color="auto"/>
              <w:bottom w:val="single" w:sz="4" w:space="0" w:color="auto"/>
              <w:right w:val="single" w:sz="12" w:space="0" w:color="auto"/>
            </w:tcBorders>
            <w:vAlign w:val="center"/>
          </w:tcPr>
          <w:p w14:paraId="3F7897D5" w14:textId="77777777" w:rsidR="00980629" w:rsidRPr="00340B0D" w:rsidRDefault="00980629" w:rsidP="00541D1A">
            <w:pPr>
              <w:rPr>
                <w:ins w:id="4589" w:author="jonathan pritchard" w:date="2025-01-23T13:42:00Z" w16du:dateUtc="2025-01-23T13:42:00Z"/>
                <w:rFonts w:cs="Arial"/>
                <w:sz w:val="18"/>
                <w:szCs w:val="18"/>
              </w:rPr>
            </w:pPr>
          </w:p>
        </w:tc>
      </w:tr>
      <w:tr w:rsidR="00980629" w:rsidRPr="00340B0D" w14:paraId="139F38F6" w14:textId="77777777" w:rsidTr="00541D1A">
        <w:trPr>
          <w:ins w:id="4590" w:author="jonathan pritchard" w:date="2025-01-23T13:42: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D6598" w14:textId="77777777" w:rsidR="00980629" w:rsidRPr="00340B0D" w:rsidRDefault="00980629" w:rsidP="00541D1A">
            <w:pPr>
              <w:jc w:val="center"/>
              <w:rPr>
                <w:ins w:id="4591" w:author="jonathan pritchard" w:date="2025-01-23T13:42:00Z" w16du:dateUtc="2025-01-23T13:42:00Z"/>
                <w:rFonts w:cs="Arial"/>
                <w:b/>
                <w:bCs/>
                <w:sz w:val="18"/>
                <w:szCs w:val="18"/>
              </w:rPr>
            </w:pPr>
            <w:ins w:id="4592" w:author="jonathan pritchard" w:date="2025-01-23T13:42:00Z" w16du:dateUtc="2025-01-23T13:42:00Z">
              <w:r w:rsidRPr="00340B0D">
                <w:rPr>
                  <w:rFonts w:cs="Arial"/>
                  <w:b/>
                  <w:bCs/>
                  <w:sz w:val="18"/>
                  <w:szCs w:val="18"/>
                </w:rPr>
                <w:t>Setup</w:t>
              </w:r>
            </w:ins>
          </w:p>
        </w:tc>
      </w:tr>
      <w:tr w:rsidR="00980629" w:rsidRPr="00340B0D" w14:paraId="44508155" w14:textId="77777777" w:rsidTr="00541D1A">
        <w:trPr>
          <w:ins w:id="4593" w:author="jonathan pritchard" w:date="2025-01-23T13:42:00Z"/>
        </w:trPr>
        <w:tc>
          <w:tcPr>
            <w:tcW w:w="9199" w:type="dxa"/>
            <w:gridSpan w:val="11"/>
            <w:tcBorders>
              <w:top w:val="single" w:sz="4" w:space="0" w:color="auto"/>
              <w:left w:val="single" w:sz="12" w:space="0" w:color="auto"/>
              <w:bottom w:val="single" w:sz="4" w:space="0" w:color="auto"/>
              <w:right w:val="single" w:sz="12" w:space="0" w:color="auto"/>
            </w:tcBorders>
          </w:tcPr>
          <w:p w14:paraId="5F4A803A" w14:textId="77777777" w:rsidR="003D21E9" w:rsidRDefault="003D21E9" w:rsidP="00541D1A">
            <w:pPr>
              <w:rPr>
                <w:rFonts w:cs="Arial"/>
                <w:i/>
                <w:color w:val="000000" w:themeColor="text1"/>
              </w:rPr>
            </w:pPr>
          </w:p>
          <w:p w14:paraId="5E58E672" w14:textId="458375C9" w:rsidR="00980629" w:rsidRDefault="003D21E9" w:rsidP="00541D1A">
            <w:pPr>
              <w:rPr>
                <w:ins w:id="4594" w:author="jonathan pritchard" w:date="2025-01-23T13:42:00Z" w16du:dateUtc="2025-01-23T13:42:00Z"/>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p w14:paraId="138D7C48" w14:textId="77777777" w:rsidR="00980629" w:rsidRPr="00110428" w:rsidRDefault="00980629" w:rsidP="00541D1A">
            <w:pPr>
              <w:rPr>
                <w:ins w:id="4595" w:author="jonathan pritchard" w:date="2025-01-23T13:42:00Z" w16du:dateUtc="2025-01-23T13:42:00Z"/>
                <w:rFonts w:cs="Arial"/>
              </w:rPr>
            </w:pPr>
            <w:ins w:id="4596" w:author="jonathan pritchard" w:date="2025-01-23T13:42:00Z" w16du:dateUtc="2025-01-23T13:42:00Z">
              <w:r>
                <w:rPr>
                  <w:rFonts w:cs="Arial"/>
                  <w:i/>
                </w:rPr>
                <w:t>.</w:t>
              </w:r>
              <w:r w:rsidRPr="00110428">
                <w:rPr>
                  <w:rFonts w:cs="Arial"/>
                  <w:i/>
                </w:rPr>
                <w:t xml:space="preserve">. </w:t>
              </w:r>
            </w:ins>
          </w:p>
          <w:p w14:paraId="35E599F8" w14:textId="77777777" w:rsidR="00980629" w:rsidRPr="00340B0D" w:rsidRDefault="00980629" w:rsidP="00541D1A">
            <w:pPr>
              <w:rPr>
                <w:ins w:id="4597" w:author="jonathan pritchard" w:date="2025-01-23T13:42:00Z" w16du:dateUtc="2025-01-23T13:42:00Z"/>
                <w:rFonts w:cs="Arial"/>
                <w:sz w:val="18"/>
                <w:szCs w:val="18"/>
              </w:rPr>
            </w:pPr>
          </w:p>
        </w:tc>
      </w:tr>
      <w:tr w:rsidR="00980629" w:rsidRPr="00340B0D" w14:paraId="0EB1C7F8" w14:textId="77777777" w:rsidTr="00541D1A">
        <w:trPr>
          <w:ins w:id="4598"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7E633B" w14:textId="77777777" w:rsidR="00980629" w:rsidRPr="00340B0D" w:rsidRDefault="00980629" w:rsidP="00541D1A">
            <w:pPr>
              <w:jc w:val="center"/>
              <w:rPr>
                <w:ins w:id="4599" w:author="jonathan pritchard" w:date="2025-01-23T13:42:00Z" w16du:dateUtc="2025-01-23T13:42:00Z"/>
                <w:rFonts w:cs="Arial"/>
                <w:b/>
                <w:bCs/>
                <w:sz w:val="18"/>
                <w:szCs w:val="18"/>
              </w:rPr>
            </w:pPr>
            <w:ins w:id="4600" w:author="jonathan pritchard" w:date="2025-01-23T13:42:00Z" w16du:dateUtc="2025-01-23T13:42:00Z">
              <w:r w:rsidRPr="00340B0D">
                <w:rPr>
                  <w:rFonts w:cs="Arial"/>
                  <w:b/>
                  <w:bCs/>
                  <w:sz w:val="18"/>
                  <w:szCs w:val="18"/>
                </w:rPr>
                <w:lastRenderedPageBreak/>
                <w:t>Action</w:t>
              </w:r>
            </w:ins>
          </w:p>
        </w:tc>
      </w:tr>
      <w:tr w:rsidR="00980629" w:rsidRPr="00340B0D" w14:paraId="29205196" w14:textId="77777777" w:rsidTr="00541D1A">
        <w:trPr>
          <w:ins w:id="4601"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5514065" w14:textId="6010D1BF" w:rsidR="00980629" w:rsidRPr="00110428" w:rsidRDefault="003D21E9" w:rsidP="00541D1A">
            <w:pPr>
              <w:rPr>
                <w:ins w:id="4602" w:author="jonathan pritchard" w:date="2025-01-23T13:42:00Z" w16du:dateUtc="2025-01-23T13:42:00Z"/>
                <w:rFonts w:cs="Arial"/>
                <w:b/>
                <w:bCs/>
              </w:rPr>
            </w:pPr>
            <w:r w:rsidRPr="007B7669">
              <w:rPr>
                <w:rFonts w:cs="Arial"/>
                <w:i/>
                <w:color w:val="000000" w:themeColor="text1"/>
              </w:rPr>
              <w:t>View the feature at position  32º21.100’S-61º20.650’E  scale 1:5 000</w:t>
            </w:r>
          </w:p>
        </w:tc>
      </w:tr>
      <w:tr w:rsidR="00980629" w:rsidRPr="00340B0D" w14:paraId="4996B6EE" w14:textId="77777777" w:rsidTr="00541D1A">
        <w:trPr>
          <w:ins w:id="4603"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6BABD" w14:textId="77777777" w:rsidR="00980629" w:rsidRPr="00340B0D" w:rsidRDefault="00980629" w:rsidP="00541D1A">
            <w:pPr>
              <w:jc w:val="center"/>
              <w:rPr>
                <w:ins w:id="4604" w:author="jonathan pritchard" w:date="2025-01-23T13:42:00Z" w16du:dateUtc="2025-01-23T13:42:00Z"/>
                <w:rFonts w:cs="Arial"/>
                <w:sz w:val="18"/>
                <w:szCs w:val="18"/>
              </w:rPr>
            </w:pPr>
            <w:ins w:id="4605" w:author="jonathan pritchard" w:date="2025-01-23T13:42:00Z" w16du:dateUtc="2025-01-23T13:42:00Z">
              <w:r w:rsidRPr="00340B0D">
                <w:rPr>
                  <w:rFonts w:cs="Arial"/>
                  <w:b/>
                  <w:bCs/>
                  <w:sz w:val="18"/>
                  <w:szCs w:val="18"/>
                </w:rPr>
                <w:t>Results</w:t>
              </w:r>
            </w:ins>
          </w:p>
        </w:tc>
      </w:tr>
      <w:tr w:rsidR="00980629" w:rsidRPr="00340B0D" w14:paraId="4708CFB7" w14:textId="77777777" w:rsidTr="00541D1A">
        <w:trPr>
          <w:ins w:id="4606" w:author="jonathan pritchard" w:date="2025-01-23T13:42:00Z"/>
        </w:trPr>
        <w:tc>
          <w:tcPr>
            <w:tcW w:w="9199" w:type="dxa"/>
            <w:gridSpan w:val="11"/>
            <w:tcBorders>
              <w:top w:val="single" w:sz="4" w:space="0" w:color="auto"/>
              <w:left w:val="single" w:sz="12" w:space="0" w:color="auto"/>
              <w:bottom w:val="single" w:sz="12" w:space="0" w:color="auto"/>
              <w:right w:val="single" w:sz="12" w:space="0" w:color="auto"/>
            </w:tcBorders>
          </w:tcPr>
          <w:p w14:paraId="35F4B33C" w14:textId="77777777" w:rsidR="00980629" w:rsidRDefault="00980629" w:rsidP="00541D1A">
            <w:pPr>
              <w:rPr>
                <w:ins w:id="4607" w:author="jonathan pritchard" w:date="2025-01-23T13:42:00Z" w16du:dateUtc="2025-01-23T13:42:00Z"/>
                <w:rFonts w:cs="Arial"/>
                <w:sz w:val="18"/>
                <w:szCs w:val="18"/>
              </w:rPr>
            </w:pPr>
          </w:p>
          <w:p w14:paraId="078CD86C" w14:textId="51A83A5B" w:rsidR="00980629" w:rsidRDefault="003D21E9" w:rsidP="00541D1A">
            <w:pPr>
              <w:rPr>
                <w:ins w:id="4608" w:author="jonathan pritchard" w:date="2025-01-23T13:42:00Z" w16du:dateUtc="2025-01-23T13:42:00Z"/>
                <w:rFonts w:cs="Arial"/>
                <w:sz w:val="18"/>
                <w:szCs w:val="18"/>
              </w:rPr>
            </w:pPr>
            <w:r w:rsidRPr="007B7669">
              <w:rPr>
                <w:rFonts w:cs="Arial"/>
                <w:i/>
                <w:color w:val="000000" w:themeColor="text1"/>
              </w:rPr>
              <w:t>Confirm that items 1-4 display as shown in the graphic below</w:t>
            </w:r>
          </w:p>
          <w:p w14:paraId="41574F9F" w14:textId="77777777" w:rsidR="00980629" w:rsidRDefault="00980629" w:rsidP="00541D1A">
            <w:pPr>
              <w:rPr>
                <w:ins w:id="4609" w:author="jonathan pritchard" w:date="2025-01-23T13:42:00Z" w16du:dateUtc="2025-01-23T13:42:00Z"/>
                <w:rFonts w:cs="Arial"/>
                <w:sz w:val="18"/>
                <w:szCs w:val="18"/>
              </w:rPr>
            </w:pPr>
          </w:p>
          <w:p w14:paraId="4D965CEE" w14:textId="77777777" w:rsidR="00980629" w:rsidRPr="00340B0D" w:rsidRDefault="00980629" w:rsidP="00541D1A">
            <w:pPr>
              <w:jc w:val="center"/>
              <w:rPr>
                <w:ins w:id="4610" w:author="jonathan pritchard" w:date="2025-01-23T13:42:00Z" w16du:dateUtc="2025-01-23T13:42:00Z"/>
                <w:rFonts w:cs="Arial"/>
                <w:sz w:val="18"/>
                <w:szCs w:val="18"/>
              </w:rPr>
            </w:pPr>
          </w:p>
          <w:p w14:paraId="1C77EBF5" w14:textId="25B784FF" w:rsidR="00980629" w:rsidRDefault="003D21E9" w:rsidP="00541D1A">
            <w:pPr>
              <w:tabs>
                <w:tab w:val="left" w:pos="3048"/>
              </w:tabs>
              <w:jc w:val="center"/>
              <w:rPr>
                <w:ins w:id="4611" w:author="jonathan pritchard" w:date="2025-01-23T13:42:00Z" w16du:dateUtc="2025-01-23T13:42:00Z"/>
                <w:rFonts w:cs="Arial"/>
                <w:sz w:val="18"/>
                <w:szCs w:val="18"/>
              </w:rPr>
            </w:pPr>
            <w:r w:rsidRPr="000708E2">
              <w:rPr>
                <w:noProof/>
                <w:lang w:val="en-IN" w:eastAsia="en-IN"/>
              </w:rPr>
              <w:drawing>
                <wp:inline distT="0" distB="0" distL="0" distR="0" wp14:anchorId="0C75E589" wp14:editId="21F36368">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30"/>
                          <a:stretch>
                            <a:fillRect/>
                          </a:stretch>
                        </pic:blipFill>
                        <pic:spPr>
                          <a:xfrm>
                            <a:off x="0" y="0"/>
                            <a:ext cx="5836920" cy="3438525"/>
                          </a:xfrm>
                          <a:prstGeom prst="rect">
                            <a:avLst/>
                          </a:prstGeom>
                        </pic:spPr>
                      </pic:pic>
                    </a:graphicData>
                  </a:graphic>
                </wp:inline>
              </w:drawing>
            </w:r>
          </w:p>
          <w:p w14:paraId="3FA3D325" w14:textId="77777777" w:rsidR="00980629" w:rsidRPr="00340B0D" w:rsidRDefault="00980629" w:rsidP="00541D1A">
            <w:pPr>
              <w:tabs>
                <w:tab w:val="left" w:pos="3048"/>
              </w:tabs>
              <w:jc w:val="center"/>
              <w:rPr>
                <w:ins w:id="4612" w:author="jonathan pritchard" w:date="2025-01-23T13:42:00Z" w16du:dateUtc="2025-01-23T13:42:00Z"/>
                <w:rFonts w:cs="Arial"/>
                <w:sz w:val="18"/>
                <w:szCs w:val="18"/>
              </w:rPr>
            </w:pPr>
          </w:p>
          <w:p w14:paraId="0AE814AD" w14:textId="77777777" w:rsidR="00980629" w:rsidRDefault="00980629" w:rsidP="00541D1A">
            <w:pPr>
              <w:jc w:val="center"/>
              <w:rPr>
                <w:ins w:id="4613" w:author="jonathan pritchard" w:date="2025-01-23T13:42:00Z" w16du:dateUtc="2025-01-23T13:42:00Z"/>
                <w:rFonts w:cs="Arial"/>
                <w:sz w:val="18"/>
                <w:szCs w:val="18"/>
              </w:rPr>
            </w:pPr>
          </w:p>
          <w:p w14:paraId="046DE959" w14:textId="77777777" w:rsidR="00980629" w:rsidRDefault="00980629" w:rsidP="00541D1A">
            <w:pPr>
              <w:jc w:val="center"/>
              <w:rPr>
                <w:ins w:id="4614" w:author="jonathan pritchard" w:date="2025-01-23T13:42:00Z" w16du:dateUtc="2025-01-23T13:42:00Z"/>
                <w:rFonts w:cs="Arial"/>
                <w:sz w:val="18"/>
                <w:szCs w:val="18"/>
              </w:rPr>
            </w:pPr>
          </w:p>
          <w:p w14:paraId="079DAD2A" w14:textId="77777777" w:rsidR="00980629" w:rsidRPr="00340B0D" w:rsidRDefault="00980629" w:rsidP="00541D1A">
            <w:pPr>
              <w:rPr>
                <w:ins w:id="4615" w:author="jonathan pritchard" w:date="2025-01-23T13:42:00Z" w16du:dateUtc="2025-01-23T13:42:00Z"/>
                <w:rFonts w:cs="Arial"/>
                <w:sz w:val="18"/>
                <w:szCs w:val="18"/>
              </w:rPr>
            </w:pPr>
          </w:p>
        </w:tc>
      </w:tr>
    </w:tbl>
    <w:p w14:paraId="741754C6" w14:textId="77777777" w:rsidR="00980629" w:rsidRDefault="00980629" w:rsidP="00980629">
      <w:pPr>
        <w:rPr>
          <w:ins w:id="4616" w:author="jonathan pritchard" w:date="2025-01-23T13:42:00Z" w16du:dateUtc="2025-01-23T13:42:00Z"/>
        </w:rPr>
      </w:pPr>
    </w:p>
    <w:p w14:paraId="7187AF69" w14:textId="77777777" w:rsidR="00980629" w:rsidRPr="00980629" w:rsidRDefault="00980629">
      <w:pPr>
        <w:pPrChange w:id="4617"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5CC7902" w14:textId="77777777" w:rsidR="006C7785" w:rsidRDefault="006C7785" w:rsidP="006C7785"/>
    <w:p w14:paraId="104AF98D" w14:textId="0C5EDFCD" w:rsidR="006C7785" w:rsidRPr="00547B35" w:rsidRDefault="006C7785" w:rsidP="006C7785">
      <w:pPr>
        <w:pStyle w:val="Heading1"/>
        <w:numPr>
          <w:ilvl w:val="2"/>
          <w:numId w:val="73"/>
        </w:numPr>
        <w:tabs>
          <w:tab w:val="left" w:pos="567"/>
        </w:tabs>
        <w:spacing w:after="120"/>
        <w:ind w:left="284" w:hanging="284"/>
        <w:rPr>
          <w:rFonts w:cs="Arial"/>
          <w:color w:val="000000" w:themeColor="text1"/>
          <w:rPrChange w:id="4618" w:author="jonathan pritchard" w:date="2025-01-23T13:43:00Z" w16du:dateUtc="2025-01-23T13:43:00Z">
            <w:rPr>
              <w:rFonts w:cs="Arial"/>
              <w:color w:val="000000" w:themeColor="text1"/>
            </w:rPr>
          </w:rPrChange>
        </w:rPr>
      </w:pPr>
      <w:r>
        <w:br w:type="page"/>
      </w:r>
      <w:bookmarkStart w:id="4619" w:name="_Toc189491287"/>
      <w:r w:rsidRPr="00547B35">
        <w:rPr>
          <w:rFonts w:cs="Arial"/>
          <w:color w:val="000000" w:themeColor="text1"/>
          <w:rPrChange w:id="4620" w:author="jonathan pritchard" w:date="2025-01-23T13:43:00Z" w16du:dateUtc="2025-01-23T13:43:00Z">
            <w:rPr>
              <w:rFonts w:cs="Arial"/>
              <w:color w:val="000000" w:themeColor="text1"/>
            </w:rPr>
          </w:rPrChange>
        </w:rPr>
        <w:lastRenderedPageBreak/>
        <w:t>Text Display</w:t>
      </w:r>
      <w:bookmarkEnd w:id="4619"/>
    </w:p>
    <w:p w14:paraId="56C1A3A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0A6D5EC3"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FF45B53"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C603DB8" w14:textId="268EA772" w:rsidR="00980629" w:rsidRPr="00C87169" w:rsidRDefault="003D21E9" w:rsidP="00541D1A">
            <w:pPr>
              <w:jc w:val="center"/>
              <w:rPr>
                <w:rFonts w:cs="Arial"/>
                <w:bCs/>
              </w:rPr>
            </w:pPr>
            <w:r w:rsidRPr="007B7669">
              <w:rPr>
                <w:rFonts w:cs="Arial"/>
                <w:color w:val="000000" w:themeColor="text1"/>
              </w:rPr>
              <w:t>TextDisplay1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32C890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91621A" w14:textId="13101FF1" w:rsidR="00980629" w:rsidRPr="003D21E9" w:rsidRDefault="00980629" w:rsidP="003D21E9">
            <w:pPr>
              <w:spacing w:line="240" w:lineRule="auto"/>
              <w:rPr>
                <w:rFonts w:cs="Arial"/>
                <w:color w:val="000000" w:themeColor="text1"/>
              </w:rPr>
            </w:pPr>
          </w:p>
        </w:tc>
      </w:tr>
      <w:tr w:rsidR="00980629" w:rsidRPr="00340B0D" w14:paraId="4098368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904C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2D2940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6FDD43" w14:textId="77777777" w:rsidR="00980629" w:rsidRPr="009C22F4" w:rsidRDefault="00980629" w:rsidP="00541D1A">
            <w:pPr>
              <w:rPr>
                <w:rFonts w:cs="Arial"/>
                <w:i/>
              </w:rPr>
            </w:pPr>
          </w:p>
          <w:p w14:paraId="3594F79C" w14:textId="77777777" w:rsidR="00980629" w:rsidRDefault="003D21E9" w:rsidP="00541D1A">
            <w:pPr>
              <w:rPr>
                <w:rFonts w:cs="Arial"/>
                <w:i/>
                <w:color w:val="000000" w:themeColor="text1"/>
              </w:rPr>
            </w:pPr>
            <w:r w:rsidRPr="007B7669">
              <w:rPr>
                <w:rFonts w:cs="Arial"/>
                <w:i/>
                <w:color w:val="000000" w:themeColor="text1"/>
              </w:rPr>
              <w:t>Text display</w:t>
            </w:r>
          </w:p>
          <w:p w14:paraId="20882A7C" w14:textId="43EFC9B4" w:rsidR="003D21E9" w:rsidRPr="009C22F4" w:rsidRDefault="003D21E9" w:rsidP="00541D1A">
            <w:pPr>
              <w:rPr>
                <w:rFonts w:cs="Arial"/>
                <w:i/>
              </w:rPr>
            </w:pPr>
          </w:p>
        </w:tc>
      </w:tr>
      <w:tr w:rsidR="00980629" w:rsidRPr="00340B0D" w14:paraId="4A50C63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8617E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FCFCC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D069F9"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17E27F6" w14:textId="77777777" w:rsidR="00980629" w:rsidRPr="00340B0D" w:rsidRDefault="00980629" w:rsidP="00541D1A">
            <w:pPr>
              <w:jc w:val="center"/>
              <w:rPr>
                <w:rFonts w:cs="Arial"/>
                <w:b/>
                <w:bCs/>
                <w:sz w:val="18"/>
                <w:szCs w:val="18"/>
              </w:rPr>
            </w:pPr>
          </w:p>
        </w:tc>
      </w:tr>
      <w:tr w:rsidR="00980629" w:rsidRPr="00340B0D" w14:paraId="7200F31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1D8C2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BBADA2" w14:textId="77777777" w:rsidR="00980629" w:rsidRPr="00340B0D" w:rsidRDefault="00980629" w:rsidP="00541D1A">
            <w:pPr>
              <w:rPr>
                <w:rFonts w:cs="Arial"/>
                <w:sz w:val="18"/>
                <w:szCs w:val="18"/>
              </w:rPr>
            </w:pPr>
          </w:p>
        </w:tc>
      </w:tr>
      <w:tr w:rsidR="00980629" w:rsidRPr="00340B0D" w14:paraId="49F191F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97AD85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8CADF9E" w14:textId="77777777" w:rsidR="00980629" w:rsidRPr="00340B0D" w:rsidRDefault="00980629" w:rsidP="00541D1A">
            <w:pPr>
              <w:rPr>
                <w:rFonts w:cs="Arial"/>
                <w:sz w:val="18"/>
                <w:szCs w:val="18"/>
              </w:rPr>
            </w:pPr>
          </w:p>
        </w:tc>
      </w:tr>
      <w:tr w:rsidR="00980629" w:rsidRPr="00340B0D" w14:paraId="1BDFDBA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792A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60BA81"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3ACA5D" w14:textId="77777777" w:rsidTr="00541D1A">
        <w:sdt>
          <w:sdtPr>
            <w:rPr>
              <w:rFonts w:cs="Arial"/>
              <w:sz w:val="18"/>
              <w:szCs w:val="18"/>
            </w:rPr>
            <w:alias w:val="Diplay Category"/>
            <w:tag w:val="Diplay Categor"/>
            <w:id w:val="-750035456"/>
            <w:placeholder>
              <w:docPart w:val="8C6CE5E1EE7E479BA7DB417AABB091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B5C8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718A6D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C56830" w14:textId="77777777" w:rsidR="00980629" w:rsidRPr="00340B0D" w:rsidRDefault="00980629" w:rsidP="00541D1A">
            <w:pPr>
              <w:jc w:val="center"/>
              <w:rPr>
                <w:rFonts w:cs="Arial"/>
                <w:sz w:val="18"/>
                <w:szCs w:val="18"/>
              </w:rPr>
            </w:pPr>
          </w:p>
        </w:tc>
      </w:tr>
      <w:tr w:rsidR="00980629" w:rsidRPr="00340B0D" w14:paraId="15F83FC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9720BDA"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73DA1A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26E8BDB" w14:textId="77777777" w:rsidR="00980629" w:rsidRPr="00340B0D" w:rsidRDefault="00980629" w:rsidP="00541D1A">
            <w:pPr>
              <w:jc w:val="center"/>
              <w:rPr>
                <w:rFonts w:cs="Arial"/>
                <w:sz w:val="18"/>
                <w:szCs w:val="18"/>
              </w:rPr>
            </w:pPr>
          </w:p>
        </w:tc>
      </w:tr>
      <w:tr w:rsidR="00980629" w:rsidRPr="00340B0D" w14:paraId="20F76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B297D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07C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D0989"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D379E0" w14:textId="77777777" w:rsidR="00980629" w:rsidRPr="00340B0D" w:rsidRDefault="00980629" w:rsidP="00541D1A">
            <w:pPr>
              <w:jc w:val="center"/>
              <w:rPr>
                <w:rFonts w:cs="Arial"/>
                <w:sz w:val="18"/>
                <w:szCs w:val="18"/>
              </w:rPr>
            </w:pPr>
          </w:p>
        </w:tc>
      </w:tr>
      <w:tr w:rsidR="00980629" w:rsidRPr="00340B0D" w14:paraId="4084F1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3298A2"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1653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A91D8C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835BC47" w14:textId="77777777" w:rsidR="00980629" w:rsidRPr="00340B0D" w:rsidRDefault="00980629" w:rsidP="00541D1A">
            <w:pPr>
              <w:jc w:val="center"/>
              <w:rPr>
                <w:rFonts w:cs="Arial"/>
                <w:sz w:val="18"/>
                <w:szCs w:val="18"/>
              </w:rPr>
            </w:pPr>
          </w:p>
        </w:tc>
      </w:tr>
      <w:tr w:rsidR="00980629" w:rsidRPr="00340B0D" w14:paraId="65C9E7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28B91C"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2473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83770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2428" w14:textId="77777777" w:rsidR="00980629" w:rsidRPr="00340B0D" w:rsidRDefault="00980629" w:rsidP="00541D1A">
            <w:pPr>
              <w:jc w:val="center"/>
              <w:rPr>
                <w:rFonts w:cs="Arial"/>
                <w:sz w:val="18"/>
                <w:szCs w:val="18"/>
              </w:rPr>
            </w:pPr>
          </w:p>
        </w:tc>
      </w:tr>
      <w:tr w:rsidR="00980629" w:rsidRPr="00340B0D" w14:paraId="327BDE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DD151F2"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1750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33454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DF6071F" w14:textId="77777777" w:rsidR="00980629" w:rsidRPr="00340B0D" w:rsidRDefault="00980629" w:rsidP="00541D1A">
            <w:pPr>
              <w:jc w:val="center"/>
              <w:rPr>
                <w:rFonts w:cs="Arial"/>
                <w:sz w:val="18"/>
                <w:szCs w:val="18"/>
              </w:rPr>
            </w:pPr>
          </w:p>
        </w:tc>
      </w:tr>
      <w:tr w:rsidR="00980629" w:rsidRPr="00340B0D" w14:paraId="59328E6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16444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55A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9B84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4E03A89" w14:textId="77777777" w:rsidR="00980629" w:rsidRPr="00340B0D" w:rsidRDefault="00980629" w:rsidP="00541D1A">
            <w:pPr>
              <w:jc w:val="center"/>
              <w:rPr>
                <w:rFonts w:cs="Arial"/>
                <w:sz w:val="18"/>
                <w:szCs w:val="18"/>
              </w:rPr>
            </w:pPr>
          </w:p>
        </w:tc>
      </w:tr>
      <w:tr w:rsidR="00980629" w:rsidRPr="00340B0D" w14:paraId="73A1F4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8F0B2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AA731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30DF02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C1F35C" w14:textId="77777777" w:rsidR="00980629" w:rsidRPr="00340B0D" w:rsidRDefault="00980629" w:rsidP="00541D1A">
            <w:pPr>
              <w:jc w:val="center"/>
              <w:rPr>
                <w:rFonts w:cs="Arial"/>
                <w:sz w:val="18"/>
                <w:szCs w:val="18"/>
              </w:rPr>
            </w:pPr>
          </w:p>
        </w:tc>
      </w:tr>
      <w:tr w:rsidR="00980629" w:rsidRPr="00340B0D" w14:paraId="7461CE3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260CAF"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C15F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862215"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D63FFE" w14:textId="77777777" w:rsidR="00980629" w:rsidRPr="00340B0D" w:rsidRDefault="00980629" w:rsidP="00541D1A">
            <w:pPr>
              <w:jc w:val="center"/>
              <w:rPr>
                <w:rFonts w:cs="Arial"/>
                <w:sz w:val="18"/>
                <w:szCs w:val="18"/>
              </w:rPr>
            </w:pPr>
          </w:p>
        </w:tc>
      </w:tr>
      <w:tr w:rsidR="00980629" w:rsidRPr="00340B0D" w14:paraId="768860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31C144"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D036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0B77815"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98676CD" w14:textId="77777777" w:rsidR="00980629" w:rsidRPr="00340B0D" w:rsidRDefault="00980629" w:rsidP="00541D1A">
            <w:pPr>
              <w:jc w:val="center"/>
              <w:rPr>
                <w:rFonts w:cs="Arial"/>
                <w:sz w:val="18"/>
                <w:szCs w:val="18"/>
              </w:rPr>
            </w:pPr>
          </w:p>
        </w:tc>
      </w:tr>
      <w:tr w:rsidR="00980629" w:rsidRPr="00340B0D" w14:paraId="5A565F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0B9C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58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3B52A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1DEC5C9" w14:textId="77777777" w:rsidR="00980629" w:rsidRPr="00340B0D" w:rsidRDefault="00980629" w:rsidP="00541D1A">
            <w:pPr>
              <w:jc w:val="center"/>
              <w:rPr>
                <w:rFonts w:cs="Arial"/>
                <w:sz w:val="18"/>
                <w:szCs w:val="18"/>
              </w:rPr>
            </w:pPr>
          </w:p>
        </w:tc>
      </w:tr>
      <w:tr w:rsidR="00980629" w:rsidRPr="00340B0D" w14:paraId="68AAB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A6F72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440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1C837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EB65BC" w14:textId="77777777" w:rsidR="00980629" w:rsidRPr="00340B0D" w:rsidRDefault="00980629" w:rsidP="00541D1A">
            <w:pPr>
              <w:jc w:val="center"/>
              <w:rPr>
                <w:rFonts w:cs="Arial"/>
                <w:sz w:val="18"/>
                <w:szCs w:val="18"/>
              </w:rPr>
            </w:pPr>
          </w:p>
        </w:tc>
      </w:tr>
      <w:tr w:rsidR="00980629" w:rsidRPr="00340B0D" w14:paraId="342BDE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014E3B"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52314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DE042E7"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F734506" w14:textId="77777777" w:rsidR="00980629" w:rsidRPr="00340B0D" w:rsidRDefault="00980629" w:rsidP="00541D1A">
            <w:pPr>
              <w:jc w:val="center"/>
              <w:rPr>
                <w:rFonts w:cs="Arial"/>
                <w:sz w:val="18"/>
                <w:szCs w:val="18"/>
              </w:rPr>
            </w:pPr>
          </w:p>
        </w:tc>
      </w:tr>
      <w:tr w:rsidR="00980629" w:rsidRPr="00340B0D" w14:paraId="137506A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1FE278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E3FDB35"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2C966AE" w14:textId="77777777" w:rsidR="00980629" w:rsidRPr="00340B0D" w:rsidRDefault="00980629" w:rsidP="00541D1A">
            <w:pPr>
              <w:jc w:val="center"/>
              <w:rPr>
                <w:rFonts w:cs="Arial"/>
                <w:sz w:val="18"/>
                <w:szCs w:val="18"/>
              </w:rPr>
            </w:pPr>
          </w:p>
        </w:tc>
      </w:tr>
      <w:tr w:rsidR="00980629" w:rsidRPr="00340B0D" w14:paraId="3759E582" w14:textId="77777777" w:rsidTr="00541D1A">
        <w:sdt>
          <w:sdtPr>
            <w:rPr>
              <w:rFonts w:cs="Arial"/>
              <w:sz w:val="18"/>
              <w:szCs w:val="18"/>
            </w:rPr>
            <w:alias w:val="Palette"/>
            <w:tag w:val="Palette"/>
            <w:id w:val="2105765655"/>
            <w:placeholder>
              <w:docPart w:val="4C0744346811415DB5FD24172B57462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B8D7F5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E5B6022"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283DA49" w14:textId="77777777" w:rsidR="00980629" w:rsidRPr="00340B0D" w:rsidRDefault="00980629" w:rsidP="00541D1A">
            <w:pPr>
              <w:jc w:val="center"/>
              <w:rPr>
                <w:rFonts w:cs="Arial"/>
                <w:sz w:val="18"/>
                <w:szCs w:val="18"/>
              </w:rPr>
            </w:pPr>
          </w:p>
        </w:tc>
      </w:tr>
      <w:tr w:rsidR="00980629" w:rsidRPr="00340B0D" w14:paraId="7933C25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EC66E8B"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6D8B747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9FF7B8E" w14:textId="77777777" w:rsidR="00980629" w:rsidRPr="00340B0D" w:rsidRDefault="00980629" w:rsidP="00541D1A">
            <w:pPr>
              <w:jc w:val="center"/>
              <w:rPr>
                <w:rFonts w:cs="Arial"/>
                <w:sz w:val="18"/>
                <w:szCs w:val="18"/>
              </w:rPr>
            </w:pPr>
          </w:p>
        </w:tc>
      </w:tr>
      <w:tr w:rsidR="00980629" w:rsidRPr="00340B0D" w14:paraId="670BFD1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1B34F9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00E829"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8D74F5A" w14:textId="77777777" w:rsidR="00980629" w:rsidRPr="00340B0D" w:rsidRDefault="00980629" w:rsidP="00541D1A">
            <w:pPr>
              <w:jc w:val="center"/>
              <w:rPr>
                <w:rFonts w:cs="Arial"/>
                <w:sz w:val="18"/>
                <w:szCs w:val="18"/>
              </w:rPr>
            </w:pPr>
          </w:p>
        </w:tc>
      </w:tr>
      <w:tr w:rsidR="00980629" w:rsidRPr="00340B0D" w14:paraId="654B719D"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F973E9"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E08497"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00F3905" w14:textId="77777777" w:rsidTr="00541D1A">
        <w:trPr>
          <w:trHeight w:val="287"/>
        </w:trPr>
        <w:tc>
          <w:tcPr>
            <w:tcW w:w="1789" w:type="dxa"/>
            <w:tcBorders>
              <w:left w:val="single" w:sz="12" w:space="0" w:color="auto"/>
              <w:bottom w:val="single" w:sz="4" w:space="0" w:color="auto"/>
            </w:tcBorders>
          </w:tcPr>
          <w:p w14:paraId="1A528F4B"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C50025D"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477ACFC"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E341B7D" w14:textId="77777777" w:rsidR="00980629" w:rsidRPr="00C87169" w:rsidRDefault="00980629" w:rsidP="00541D1A">
            <w:pPr>
              <w:rPr>
                <w:rFonts w:cs="Arial"/>
              </w:rPr>
            </w:pPr>
          </w:p>
        </w:tc>
      </w:tr>
      <w:tr w:rsidR="00980629" w:rsidRPr="00340B0D" w14:paraId="544D3F57" w14:textId="77777777" w:rsidTr="00541D1A">
        <w:tc>
          <w:tcPr>
            <w:tcW w:w="1789" w:type="dxa"/>
            <w:tcBorders>
              <w:left w:val="single" w:sz="12" w:space="0" w:color="auto"/>
              <w:bottom w:val="single" w:sz="4" w:space="0" w:color="auto"/>
            </w:tcBorders>
          </w:tcPr>
          <w:p w14:paraId="630B278B"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DF8D83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E8B797F"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7C0A38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64105BA"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83BE47"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3278330"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E0704D" w14:textId="77777777" w:rsidR="00980629" w:rsidRPr="00340B0D" w:rsidRDefault="00980629" w:rsidP="00541D1A">
            <w:pPr>
              <w:rPr>
                <w:rFonts w:cs="Arial"/>
                <w:sz w:val="18"/>
                <w:szCs w:val="18"/>
              </w:rPr>
            </w:pPr>
          </w:p>
        </w:tc>
      </w:tr>
      <w:tr w:rsidR="00980629" w:rsidRPr="00340B0D" w14:paraId="6A7A60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785938D" w14:textId="77777777" w:rsidR="00980629" w:rsidRPr="00340B0D" w:rsidRDefault="00980629" w:rsidP="00541D1A">
            <w:pPr>
              <w:rPr>
                <w:rFonts w:cs="Arial"/>
                <w:sz w:val="18"/>
                <w:szCs w:val="18"/>
              </w:rPr>
            </w:pPr>
          </w:p>
        </w:tc>
      </w:tr>
      <w:tr w:rsidR="00980629" w:rsidRPr="00340B0D" w14:paraId="22D430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C334F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4150432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1513097"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C1D68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511FAA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BF80B"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4D79A8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5039C2"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C4A5F6" w14:textId="77777777" w:rsidR="00980629" w:rsidRPr="00340B0D" w:rsidRDefault="00980629" w:rsidP="00541D1A">
            <w:pPr>
              <w:rPr>
                <w:rFonts w:cs="Arial"/>
                <w:sz w:val="18"/>
                <w:szCs w:val="18"/>
              </w:rPr>
            </w:pPr>
          </w:p>
        </w:tc>
      </w:tr>
      <w:tr w:rsidR="00980629" w:rsidRPr="00340B0D" w14:paraId="123422B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CA7B1"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4A16C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57C1B5"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EFD31" w14:textId="77777777" w:rsidR="00980629" w:rsidRPr="00340B0D" w:rsidRDefault="00980629" w:rsidP="00541D1A">
            <w:pPr>
              <w:rPr>
                <w:rFonts w:cs="Arial"/>
                <w:sz w:val="18"/>
                <w:szCs w:val="18"/>
              </w:rPr>
            </w:pPr>
          </w:p>
        </w:tc>
      </w:tr>
      <w:tr w:rsidR="00980629" w:rsidRPr="00340B0D" w14:paraId="340BB29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5254948"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27937D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5FB6C6"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5F3C650" w14:textId="77777777" w:rsidR="00980629" w:rsidRPr="00340B0D" w:rsidRDefault="00980629" w:rsidP="00541D1A">
            <w:pPr>
              <w:rPr>
                <w:rFonts w:cs="Arial"/>
                <w:sz w:val="18"/>
                <w:szCs w:val="18"/>
              </w:rPr>
            </w:pPr>
          </w:p>
        </w:tc>
      </w:tr>
      <w:tr w:rsidR="00980629" w:rsidRPr="00340B0D" w14:paraId="2B651D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D04325"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3ACC3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E51AA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13BBA41" w14:textId="77777777" w:rsidR="00980629" w:rsidRPr="00340B0D" w:rsidRDefault="00980629" w:rsidP="00541D1A">
            <w:pPr>
              <w:rPr>
                <w:rFonts w:cs="Arial"/>
                <w:sz w:val="18"/>
                <w:szCs w:val="18"/>
              </w:rPr>
            </w:pPr>
          </w:p>
        </w:tc>
      </w:tr>
      <w:tr w:rsidR="00980629" w:rsidRPr="00340B0D" w14:paraId="0E957D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30CD1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839CC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587B08"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74BD77" w14:textId="77777777" w:rsidR="00980629" w:rsidRPr="00340B0D" w:rsidRDefault="00980629" w:rsidP="00541D1A">
            <w:pPr>
              <w:rPr>
                <w:rFonts w:cs="Arial"/>
                <w:sz w:val="18"/>
                <w:szCs w:val="18"/>
              </w:rPr>
            </w:pPr>
          </w:p>
        </w:tc>
      </w:tr>
      <w:tr w:rsidR="00980629" w:rsidRPr="00340B0D" w14:paraId="347DA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EC7C67"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6D32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45320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79C5BE2" w14:textId="77777777" w:rsidR="00980629" w:rsidRPr="00340B0D" w:rsidRDefault="00980629" w:rsidP="00541D1A">
            <w:pPr>
              <w:rPr>
                <w:rFonts w:cs="Arial"/>
                <w:sz w:val="18"/>
                <w:szCs w:val="18"/>
              </w:rPr>
            </w:pPr>
          </w:p>
        </w:tc>
      </w:tr>
      <w:tr w:rsidR="00980629" w:rsidRPr="00340B0D" w14:paraId="0C1F0D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C25136"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B2650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B74C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1C7E1E" w14:textId="77777777" w:rsidR="00980629" w:rsidRPr="00340B0D" w:rsidRDefault="00980629" w:rsidP="00541D1A">
            <w:pPr>
              <w:rPr>
                <w:rFonts w:cs="Arial"/>
                <w:sz w:val="18"/>
                <w:szCs w:val="18"/>
              </w:rPr>
            </w:pPr>
          </w:p>
        </w:tc>
      </w:tr>
      <w:tr w:rsidR="00980629" w:rsidRPr="00340B0D" w14:paraId="1F86E23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5E87B1"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B8853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E85F44"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89B793D" w14:textId="77777777" w:rsidR="00980629" w:rsidRPr="00340B0D" w:rsidRDefault="00980629" w:rsidP="00541D1A">
            <w:pPr>
              <w:rPr>
                <w:rFonts w:cs="Arial"/>
                <w:sz w:val="18"/>
                <w:szCs w:val="18"/>
              </w:rPr>
            </w:pPr>
          </w:p>
        </w:tc>
      </w:tr>
      <w:tr w:rsidR="00980629" w:rsidRPr="00340B0D" w14:paraId="784460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A135A5"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793B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E1CD2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893F0B" w14:textId="77777777" w:rsidR="00980629" w:rsidRPr="00340B0D" w:rsidRDefault="00980629" w:rsidP="00541D1A">
            <w:pPr>
              <w:rPr>
                <w:rFonts w:cs="Arial"/>
                <w:sz w:val="18"/>
                <w:szCs w:val="18"/>
              </w:rPr>
            </w:pPr>
          </w:p>
        </w:tc>
      </w:tr>
      <w:tr w:rsidR="00980629" w:rsidRPr="00340B0D" w14:paraId="504ACE8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48A0A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747CDB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AB64A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415AF1" w14:textId="77777777" w:rsidR="00980629" w:rsidRPr="00340B0D" w:rsidRDefault="00980629" w:rsidP="00541D1A">
            <w:pPr>
              <w:rPr>
                <w:rFonts w:cs="Arial"/>
                <w:sz w:val="18"/>
                <w:szCs w:val="18"/>
              </w:rPr>
            </w:pPr>
          </w:p>
        </w:tc>
      </w:tr>
      <w:tr w:rsidR="00980629" w:rsidRPr="00340B0D" w14:paraId="599D8F6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E2F2E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D8E6A0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6790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0DD6CA3" w14:textId="77777777" w:rsidR="00980629" w:rsidRPr="00340B0D" w:rsidRDefault="00980629" w:rsidP="00541D1A">
            <w:pPr>
              <w:rPr>
                <w:rFonts w:cs="Arial"/>
                <w:sz w:val="18"/>
                <w:szCs w:val="18"/>
              </w:rPr>
            </w:pPr>
          </w:p>
        </w:tc>
      </w:tr>
      <w:tr w:rsidR="00980629" w:rsidRPr="00340B0D" w14:paraId="4BD9B08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93CC6C"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D1608D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D6C5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1BF03" w14:textId="77777777" w:rsidR="00980629" w:rsidRPr="00340B0D" w:rsidRDefault="00980629" w:rsidP="00541D1A">
            <w:pPr>
              <w:rPr>
                <w:rFonts w:cs="Arial"/>
                <w:sz w:val="18"/>
                <w:szCs w:val="18"/>
              </w:rPr>
            </w:pPr>
          </w:p>
        </w:tc>
      </w:tr>
      <w:tr w:rsidR="00980629" w:rsidRPr="00340B0D" w14:paraId="2655FD5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9560E18"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567B3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66C1C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C9F4CE7" w14:textId="77777777" w:rsidR="00980629" w:rsidRPr="00340B0D" w:rsidRDefault="00980629" w:rsidP="00541D1A">
            <w:pPr>
              <w:rPr>
                <w:rFonts w:cs="Arial"/>
                <w:sz w:val="18"/>
                <w:szCs w:val="18"/>
              </w:rPr>
            </w:pPr>
          </w:p>
        </w:tc>
      </w:tr>
      <w:tr w:rsidR="00980629" w:rsidRPr="00340B0D" w14:paraId="37809CE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BE551D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6C9B2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F81C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9F1F2C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FA929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D62801" w14:textId="77777777" w:rsidR="00980629" w:rsidRPr="00340B0D" w:rsidRDefault="00980629" w:rsidP="00541D1A">
            <w:pPr>
              <w:rPr>
                <w:rFonts w:cs="Arial"/>
                <w:sz w:val="18"/>
                <w:szCs w:val="18"/>
              </w:rPr>
            </w:pPr>
          </w:p>
        </w:tc>
      </w:tr>
      <w:tr w:rsidR="00980629" w:rsidRPr="00340B0D" w14:paraId="746FD5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CA7BF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0238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3000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8E8ACE" w14:textId="77777777" w:rsidR="00980629" w:rsidRPr="00340B0D" w:rsidRDefault="00980629" w:rsidP="00541D1A">
            <w:pPr>
              <w:rPr>
                <w:rFonts w:cs="Arial"/>
                <w:sz w:val="18"/>
                <w:szCs w:val="18"/>
              </w:rPr>
            </w:pPr>
          </w:p>
        </w:tc>
      </w:tr>
      <w:tr w:rsidR="00980629" w:rsidRPr="00340B0D" w14:paraId="5E4B14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16A18E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2BE553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A196B3" w14:textId="77777777" w:rsidR="003D21E9" w:rsidRDefault="003D21E9" w:rsidP="00541D1A">
            <w:pPr>
              <w:rPr>
                <w:rFonts w:cs="Arial"/>
                <w:i/>
                <w:color w:val="000000" w:themeColor="text1"/>
              </w:rPr>
            </w:pPr>
          </w:p>
          <w:p w14:paraId="5431374E" w14:textId="101F3895" w:rsidR="00980629" w:rsidRPr="003D21E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r w:rsidR="00980629">
              <w:rPr>
                <w:rFonts w:cs="Arial"/>
                <w:i/>
              </w:rPr>
              <w:t>.</w:t>
            </w:r>
            <w:r w:rsidR="00980629" w:rsidRPr="00110428">
              <w:rPr>
                <w:rFonts w:cs="Arial"/>
                <w:i/>
              </w:rPr>
              <w:t xml:space="preserve">. </w:t>
            </w:r>
          </w:p>
          <w:p w14:paraId="7F2392A9" w14:textId="77777777" w:rsidR="00980629" w:rsidRPr="00340B0D" w:rsidRDefault="00980629" w:rsidP="00541D1A">
            <w:pPr>
              <w:rPr>
                <w:rFonts w:cs="Arial"/>
                <w:sz w:val="18"/>
                <w:szCs w:val="18"/>
              </w:rPr>
            </w:pPr>
          </w:p>
        </w:tc>
      </w:tr>
      <w:tr w:rsidR="00980629" w:rsidRPr="00340B0D" w14:paraId="2BC18B1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D796D1"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79F55E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2EAC5" w14:textId="2E5C108D" w:rsidR="00980629" w:rsidRPr="00110428" w:rsidRDefault="003D21E9" w:rsidP="00541D1A">
            <w:pPr>
              <w:rPr>
                <w:rFonts w:cs="Arial"/>
                <w:b/>
                <w:bCs/>
              </w:rPr>
            </w:pPr>
            <w:r w:rsidRPr="003D21E9">
              <w:rPr>
                <w:rFonts w:cs="Arial"/>
                <w:b/>
                <w:bCs/>
              </w:rPr>
              <w:t>View the features at position 32°21.100’S 61°21.900’E scale 1:5 000</w:t>
            </w:r>
          </w:p>
        </w:tc>
      </w:tr>
      <w:tr w:rsidR="00980629" w:rsidRPr="00340B0D" w14:paraId="2845AD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36897F"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9811F0"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142C0A99" w14:textId="77777777" w:rsidR="00980629" w:rsidRDefault="00980629" w:rsidP="00541D1A">
            <w:pPr>
              <w:rPr>
                <w:rFonts w:cs="Arial"/>
                <w:sz w:val="18"/>
                <w:szCs w:val="18"/>
              </w:rPr>
            </w:pPr>
          </w:p>
          <w:p w14:paraId="789F471A" w14:textId="77777777" w:rsidR="00980629" w:rsidRDefault="00980629" w:rsidP="00541D1A">
            <w:pPr>
              <w:rPr>
                <w:rFonts w:cs="Arial"/>
                <w:sz w:val="18"/>
                <w:szCs w:val="18"/>
              </w:rPr>
            </w:pPr>
          </w:p>
          <w:p w14:paraId="1177A124" w14:textId="7948BE8C" w:rsidR="00980629" w:rsidRDefault="003D21E9" w:rsidP="00541D1A">
            <w:pPr>
              <w:rPr>
                <w:rFonts w:cs="Arial"/>
                <w:sz w:val="18"/>
                <w:szCs w:val="18"/>
              </w:rPr>
            </w:pPr>
            <w:r w:rsidRPr="007B7669">
              <w:rPr>
                <w:rFonts w:cs="Arial"/>
                <w:i/>
                <w:color w:val="000000" w:themeColor="text1"/>
              </w:rPr>
              <w:t>Confirm that items 1 to 6 display as shown in the graphic below:</w:t>
            </w:r>
          </w:p>
          <w:p w14:paraId="356D9CBF" w14:textId="315738C5" w:rsidR="00980629" w:rsidRPr="00340B0D" w:rsidRDefault="003D21E9" w:rsidP="00541D1A">
            <w:pPr>
              <w:jc w:val="center"/>
              <w:rPr>
                <w:rFonts w:cs="Arial"/>
                <w:sz w:val="18"/>
                <w:szCs w:val="18"/>
              </w:rPr>
            </w:pPr>
            <w:r w:rsidRPr="000708E2">
              <w:rPr>
                <w:noProof/>
                <w:lang w:val="en-IN" w:eastAsia="en-IN"/>
              </w:rPr>
              <w:drawing>
                <wp:inline distT="0" distB="0" distL="0" distR="0" wp14:anchorId="7A299E87" wp14:editId="0E959FD7">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31"/>
                          <a:stretch>
                            <a:fillRect/>
                          </a:stretch>
                        </pic:blipFill>
                        <pic:spPr>
                          <a:xfrm>
                            <a:off x="0" y="0"/>
                            <a:ext cx="5836920" cy="3347085"/>
                          </a:xfrm>
                          <a:prstGeom prst="rect">
                            <a:avLst/>
                          </a:prstGeom>
                        </pic:spPr>
                      </pic:pic>
                    </a:graphicData>
                  </a:graphic>
                </wp:inline>
              </w:drawing>
            </w:r>
          </w:p>
          <w:p w14:paraId="49232DD8" w14:textId="77777777" w:rsidR="00980629" w:rsidRDefault="00980629" w:rsidP="00541D1A">
            <w:pPr>
              <w:tabs>
                <w:tab w:val="left" w:pos="3048"/>
              </w:tabs>
              <w:jc w:val="center"/>
              <w:rPr>
                <w:rFonts w:cs="Arial"/>
                <w:sz w:val="18"/>
                <w:szCs w:val="18"/>
              </w:rPr>
            </w:pPr>
          </w:p>
          <w:p w14:paraId="65A284DE" w14:textId="73378D3D" w:rsidR="00980629" w:rsidRPr="003D21E9" w:rsidRDefault="003D21E9" w:rsidP="00541D1A">
            <w:pPr>
              <w:tabs>
                <w:tab w:val="left" w:pos="3048"/>
              </w:tabs>
              <w:jc w:val="center"/>
              <w:rPr>
                <w:rFonts w:cs="Arial"/>
                <w:i/>
                <w:iCs/>
                <w:sz w:val="18"/>
                <w:szCs w:val="18"/>
              </w:rPr>
            </w:pPr>
            <w:r w:rsidRPr="003D21E9">
              <w:rPr>
                <w:rFonts w:cs="Arial"/>
                <w:i/>
                <w:iCs/>
                <w:sz w:val="18"/>
                <w:szCs w:val="18"/>
              </w:rPr>
              <w:t>(Alternative 1: Manufacturer may implement display of text only once for a feature which is masked)</w:t>
            </w:r>
          </w:p>
          <w:p w14:paraId="26D02AD7" w14:textId="77777777" w:rsidR="00980629" w:rsidRDefault="00980629" w:rsidP="00541D1A">
            <w:pPr>
              <w:jc w:val="center"/>
              <w:rPr>
                <w:rFonts w:cs="Arial"/>
                <w:sz w:val="18"/>
                <w:szCs w:val="18"/>
              </w:rPr>
            </w:pPr>
          </w:p>
          <w:p w14:paraId="1B084D0E" w14:textId="77777777" w:rsidR="00980629" w:rsidRDefault="00980629" w:rsidP="00541D1A">
            <w:pPr>
              <w:jc w:val="center"/>
              <w:rPr>
                <w:rFonts w:cs="Arial"/>
                <w:sz w:val="18"/>
                <w:szCs w:val="18"/>
              </w:rPr>
            </w:pPr>
          </w:p>
          <w:p w14:paraId="2880C87C" w14:textId="77777777" w:rsidR="00980629" w:rsidRPr="00340B0D" w:rsidRDefault="00980629" w:rsidP="00541D1A">
            <w:pPr>
              <w:rPr>
                <w:rFonts w:cs="Arial"/>
                <w:sz w:val="18"/>
                <w:szCs w:val="18"/>
              </w:rPr>
            </w:pPr>
          </w:p>
        </w:tc>
      </w:tr>
      <w:tr w:rsidR="00F95BCA" w:rsidRPr="00340B0D" w14:paraId="2222CE24"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532B1B35" w14:textId="77777777" w:rsidR="00F95BCA" w:rsidRDefault="00F95BCA" w:rsidP="00541D1A">
            <w:pPr>
              <w:rPr>
                <w:rFonts w:cs="Arial"/>
                <w:i/>
                <w:color w:val="000000" w:themeColor="text1"/>
              </w:rPr>
            </w:pPr>
            <w:r w:rsidRPr="007B7669">
              <w:rPr>
                <w:rFonts w:cs="Arial"/>
                <w:i/>
                <w:color w:val="000000" w:themeColor="text1"/>
              </w:rPr>
              <w:t>Set Display Category Standard</w:t>
            </w:r>
          </w:p>
          <w:p w14:paraId="4B7648AD" w14:textId="7998D5E9" w:rsidR="00F95BCA" w:rsidRDefault="00F95BCA" w:rsidP="00541D1A">
            <w:pPr>
              <w:rPr>
                <w:rFonts w:cs="Arial"/>
                <w:i/>
                <w:color w:val="000000" w:themeColor="text1"/>
              </w:rPr>
            </w:pPr>
            <w:r w:rsidRPr="00F95BCA">
              <w:rPr>
                <w:rFonts w:cs="Arial"/>
                <w:i/>
                <w:color w:val="000000" w:themeColor="text1"/>
              </w:rPr>
              <w:t>Confirm that items 1 to 6 display as shown in the graphic below</w:t>
            </w:r>
          </w:p>
          <w:p w14:paraId="4EA63734" w14:textId="77777777" w:rsidR="00F95BCA" w:rsidRDefault="00F95BCA" w:rsidP="00541D1A">
            <w:pPr>
              <w:rPr>
                <w:rFonts w:cs="Arial"/>
                <w:i/>
                <w:color w:val="000000" w:themeColor="text1"/>
              </w:rPr>
            </w:pPr>
          </w:p>
          <w:p w14:paraId="4A7FC12E" w14:textId="6D3F046B" w:rsidR="00F95BCA" w:rsidRDefault="00F95BCA" w:rsidP="00541D1A">
            <w:pPr>
              <w:rPr>
                <w:rFonts w:cs="Arial"/>
                <w:sz w:val="18"/>
                <w:szCs w:val="18"/>
              </w:rPr>
            </w:pPr>
            <w:r w:rsidRPr="003F6E63">
              <w:rPr>
                <w:rFonts w:cs="Arial"/>
                <w:noProof/>
                <w:color w:val="000000" w:themeColor="text1"/>
                <w:lang w:val="en-IN" w:eastAsia="en-IN"/>
              </w:rPr>
              <w:drawing>
                <wp:inline distT="0" distB="0" distL="0" distR="0" wp14:anchorId="25997E93" wp14:editId="262F2CAA">
                  <wp:extent cx="4521200" cy="3197598"/>
                  <wp:effectExtent l="0" t="0" r="0" b="317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32"/>
                          <a:stretch>
                            <a:fillRect/>
                          </a:stretch>
                        </pic:blipFill>
                        <pic:spPr>
                          <a:xfrm>
                            <a:off x="0" y="0"/>
                            <a:ext cx="4526769" cy="3201536"/>
                          </a:xfrm>
                          <a:prstGeom prst="rect">
                            <a:avLst/>
                          </a:prstGeom>
                        </pic:spPr>
                      </pic:pic>
                    </a:graphicData>
                  </a:graphic>
                </wp:inline>
              </w:drawing>
            </w:r>
          </w:p>
        </w:tc>
      </w:tr>
      <w:tr w:rsidR="00F95BCA" w:rsidRPr="00340B0D" w14:paraId="7F3C990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6096829" w14:textId="77777777" w:rsidR="00F95BCA" w:rsidRDefault="00F95BCA" w:rsidP="00541D1A">
            <w:pPr>
              <w:rPr>
                <w:rFonts w:cs="Arial"/>
                <w:i/>
              </w:rPr>
            </w:pPr>
            <w:r w:rsidRPr="007B7669">
              <w:rPr>
                <w:rFonts w:cs="Arial"/>
                <w:i/>
              </w:rPr>
              <w:t>set Display Category Base Display</w:t>
            </w:r>
          </w:p>
          <w:p w14:paraId="3129D1A0" w14:textId="77777777" w:rsidR="00F95BCA" w:rsidRDefault="00F95BCA" w:rsidP="00541D1A">
            <w:pPr>
              <w:rPr>
                <w:rFonts w:cs="Arial"/>
                <w:i/>
              </w:rPr>
            </w:pPr>
            <w:r w:rsidRPr="007B7669">
              <w:rPr>
                <w:rFonts w:cs="Arial"/>
                <w:i/>
              </w:rPr>
              <w:t>View the features at position 32°21.100’S 61°21.900’E scale 1:5 000</w:t>
            </w:r>
          </w:p>
          <w:p w14:paraId="5551A90F" w14:textId="77777777" w:rsidR="00F95BCA" w:rsidRDefault="00F95BCA" w:rsidP="00541D1A">
            <w:pPr>
              <w:rPr>
                <w:rFonts w:cs="Arial"/>
                <w:i/>
              </w:rPr>
            </w:pPr>
          </w:p>
          <w:p w14:paraId="0BC74D2C" w14:textId="77777777" w:rsidR="00F95BCA" w:rsidRDefault="00F95BCA" w:rsidP="00541D1A">
            <w:pPr>
              <w:rPr>
                <w:rFonts w:cs="Arial"/>
                <w:sz w:val="18"/>
                <w:szCs w:val="18"/>
              </w:rPr>
            </w:pPr>
            <w:r w:rsidRPr="00F95BCA">
              <w:rPr>
                <w:rFonts w:cs="Arial"/>
                <w:sz w:val="18"/>
                <w:szCs w:val="18"/>
              </w:rPr>
              <w:lastRenderedPageBreak/>
              <w:t>Confirm that items 3,5 and 6 display as shown in the graphic below:</w:t>
            </w:r>
          </w:p>
          <w:p w14:paraId="26603FFA" w14:textId="77777777" w:rsidR="00F95BCA" w:rsidRDefault="00F95BCA" w:rsidP="00541D1A">
            <w:pPr>
              <w:rPr>
                <w:rFonts w:cs="Arial"/>
                <w:sz w:val="18"/>
                <w:szCs w:val="18"/>
              </w:rPr>
            </w:pPr>
          </w:p>
          <w:p w14:paraId="6540DEC3" w14:textId="04AEDCA6" w:rsidR="00F95BCA" w:rsidRDefault="00F95BCA" w:rsidP="00541D1A">
            <w:pPr>
              <w:rPr>
                <w:rFonts w:cs="Arial"/>
                <w:sz w:val="18"/>
                <w:szCs w:val="18"/>
              </w:rPr>
            </w:pPr>
            <w:r>
              <w:rPr>
                <w:noProof/>
                <w:lang w:val="en-IN" w:eastAsia="en-IN"/>
              </w:rPr>
              <w:drawing>
                <wp:inline distT="0" distB="0" distL="0" distR="0" wp14:anchorId="43537ECE" wp14:editId="5AD8F260">
                  <wp:extent cx="5308600" cy="3062330"/>
                  <wp:effectExtent l="0" t="0" r="6350" b="508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13116" cy="3064935"/>
                          </a:xfrm>
                          <a:prstGeom prst="rect">
                            <a:avLst/>
                          </a:prstGeom>
                          <a:noFill/>
                          <a:ln>
                            <a:noFill/>
                          </a:ln>
                        </pic:spPr>
                      </pic:pic>
                    </a:graphicData>
                  </a:graphic>
                </wp:inline>
              </w:drawing>
            </w:r>
          </w:p>
          <w:p w14:paraId="5340FD27" w14:textId="07BB8A7A" w:rsidR="00F95BCA" w:rsidRDefault="00F95BCA" w:rsidP="00541D1A">
            <w:pPr>
              <w:rPr>
                <w:rFonts w:cs="Arial"/>
                <w:sz w:val="18"/>
                <w:szCs w:val="18"/>
              </w:rPr>
            </w:pPr>
          </w:p>
        </w:tc>
      </w:tr>
    </w:tbl>
    <w:p w14:paraId="443E1898" w14:textId="77777777" w:rsidR="00980629" w:rsidRDefault="00980629" w:rsidP="00980629"/>
    <w:p w14:paraId="62875B3E" w14:textId="77777777" w:rsidR="00980629" w:rsidRDefault="00980629" w:rsidP="00980629"/>
    <w:p w14:paraId="4CB4154B" w14:textId="77777777" w:rsidR="00980629" w:rsidRPr="00980629" w:rsidRDefault="00980629">
      <w:pPr>
        <w:pPrChange w:id="4621" w:author="jonathan pritchard" w:date="2025-01-23T13:42:00Z" w16du:dateUtc="2025-01-23T13:42:00Z">
          <w:pPr>
            <w:pStyle w:val="Heading1"/>
            <w:numPr>
              <w:ilvl w:val="2"/>
              <w:numId w:val="73"/>
            </w:numPr>
            <w:tabs>
              <w:tab w:val="clear" w:pos="432"/>
              <w:tab w:val="left" w:pos="567"/>
            </w:tabs>
            <w:spacing w:after="120"/>
            <w:ind w:left="284" w:hanging="284"/>
          </w:pPr>
        </w:pPrChange>
      </w:pPr>
    </w:p>
    <w:p w14:paraId="0139AD29" w14:textId="77777777" w:rsidR="006C7785" w:rsidRPr="00547B35" w:rsidRDefault="006C7785" w:rsidP="006C7785">
      <w:pPr>
        <w:pStyle w:val="Heading1"/>
        <w:numPr>
          <w:ilvl w:val="2"/>
          <w:numId w:val="73"/>
        </w:numPr>
        <w:tabs>
          <w:tab w:val="left" w:pos="567"/>
        </w:tabs>
        <w:spacing w:after="120"/>
        <w:ind w:left="567" w:hanging="567"/>
        <w:rPr>
          <w:ins w:id="4622" w:author="jonathan pritchard" w:date="2025-01-23T13:43:00Z" w16du:dateUtc="2025-01-23T13:43:00Z"/>
          <w:rFonts w:cs="Arial"/>
          <w:color w:val="000000" w:themeColor="text1"/>
          <w:rPrChange w:id="4623" w:author="jonathan pritchard" w:date="2025-01-23T13:43:00Z" w16du:dateUtc="2025-01-23T13:43:00Z">
            <w:rPr>
              <w:ins w:id="4624" w:author="jonathan pritchard" w:date="2025-01-23T13:43:00Z" w16du:dateUtc="2025-01-23T13:43:00Z"/>
              <w:rFonts w:cs="Arial"/>
              <w:color w:val="000000" w:themeColor="text1"/>
            </w:rPr>
          </w:rPrChange>
        </w:rPr>
      </w:pPr>
      <w:r>
        <w:br w:type="page"/>
      </w:r>
      <w:bookmarkStart w:id="4625" w:name="_Toc189491288"/>
      <w:r w:rsidRPr="00547B35">
        <w:rPr>
          <w:rFonts w:cs="Arial"/>
          <w:color w:val="000000" w:themeColor="text1"/>
          <w:rPrChange w:id="4626" w:author="jonathan pritchard" w:date="2025-01-23T13:43:00Z" w16du:dateUtc="2025-01-23T13:43:00Z">
            <w:rPr>
              <w:rFonts w:cs="Arial"/>
              <w:color w:val="000000" w:themeColor="text1"/>
            </w:rPr>
          </w:rPrChange>
        </w:rPr>
        <w:lastRenderedPageBreak/>
        <w:t>Display of area borders</w:t>
      </w:r>
      <w:bookmarkEnd w:id="4625"/>
    </w:p>
    <w:p w14:paraId="1D453F81" w14:textId="77777777" w:rsidR="00980629" w:rsidRDefault="00980629" w:rsidP="00980629">
      <w:pPr>
        <w:rPr>
          <w:ins w:id="4627" w:author="jonathan pritchard" w:date="2025-01-23T13:43:00Z" w16du:dateUtc="2025-01-23T13:4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36F8DC58" w14:textId="77777777" w:rsidTr="00541D1A">
        <w:trPr>
          <w:trHeight w:val="416"/>
          <w:ins w:id="4628"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6973F8" w14:textId="77777777" w:rsidR="00980629" w:rsidRPr="00340B0D" w:rsidRDefault="00980629" w:rsidP="00541D1A">
            <w:pPr>
              <w:jc w:val="center"/>
              <w:rPr>
                <w:ins w:id="4629" w:author="jonathan pritchard" w:date="2025-01-23T13:43:00Z" w16du:dateUtc="2025-01-23T13:43:00Z"/>
                <w:rFonts w:cs="Arial"/>
                <w:b/>
                <w:bCs/>
                <w:sz w:val="18"/>
                <w:szCs w:val="18"/>
              </w:rPr>
            </w:pPr>
            <w:ins w:id="4630"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92E59C" w14:textId="3C309F08" w:rsidR="00980629" w:rsidRPr="00C87169" w:rsidRDefault="00F95BCA" w:rsidP="00541D1A">
            <w:pPr>
              <w:jc w:val="center"/>
              <w:rPr>
                <w:ins w:id="4631" w:author="jonathan pritchard" w:date="2025-01-23T13:43:00Z" w16du:dateUtc="2025-01-23T13:43:00Z"/>
                <w:rFonts w:cs="Arial"/>
                <w:bCs/>
              </w:rPr>
            </w:pPr>
            <w:proofErr w:type="spellStart"/>
            <w:r>
              <w:t>AreaBorders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27F5688" w14:textId="77777777" w:rsidR="00980629" w:rsidRPr="00340B0D" w:rsidRDefault="00980629" w:rsidP="00541D1A">
            <w:pPr>
              <w:jc w:val="center"/>
              <w:rPr>
                <w:ins w:id="4632" w:author="jonathan pritchard" w:date="2025-01-23T13:43:00Z" w16du:dateUtc="2025-01-23T13:43:00Z"/>
                <w:rFonts w:cs="Arial"/>
                <w:b/>
                <w:bCs/>
                <w:sz w:val="18"/>
                <w:szCs w:val="18"/>
              </w:rPr>
            </w:pPr>
            <w:ins w:id="4633"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277679" w14:textId="7DA5CCE0" w:rsidR="00980629" w:rsidRPr="00F95BCA" w:rsidRDefault="00F95BCA" w:rsidP="00F95BCA">
            <w:pPr>
              <w:spacing w:line="240" w:lineRule="auto"/>
              <w:rPr>
                <w:ins w:id="4634" w:author="jonathan pritchard" w:date="2025-01-23T13:43:00Z" w16du:dateUtc="2025-01-23T13:43:00Z"/>
                <w:rFonts w:ascii="Calibri" w:hAnsi="Calibri" w:cs="Calibri"/>
                <w:color w:val="000000"/>
              </w:rPr>
            </w:pPr>
            <w:r>
              <w:rPr>
                <w:rFonts w:ascii="Calibri" w:hAnsi="Calibri" w:cs="Calibri"/>
                <w:color w:val="000000"/>
              </w:rPr>
              <w:t>S-</w:t>
            </w:r>
            <w:r w:rsidR="00547B35">
              <w:rPr>
                <w:rFonts w:ascii="Calibri" w:hAnsi="Calibri" w:cs="Calibri"/>
                <w:color w:val="000000"/>
              </w:rPr>
              <w:t>101PC</w:t>
            </w:r>
          </w:p>
        </w:tc>
      </w:tr>
      <w:tr w:rsidR="00980629" w:rsidRPr="00340B0D" w14:paraId="58913A54" w14:textId="77777777" w:rsidTr="00541D1A">
        <w:trPr>
          <w:ins w:id="4635"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29F463" w14:textId="77777777" w:rsidR="00980629" w:rsidRPr="00340B0D" w:rsidRDefault="00980629" w:rsidP="00541D1A">
            <w:pPr>
              <w:rPr>
                <w:ins w:id="4636" w:author="jonathan pritchard" w:date="2025-01-23T13:43:00Z" w16du:dateUtc="2025-01-23T13:43:00Z"/>
                <w:rFonts w:cs="Arial"/>
                <w:b/>
                <w:bCs/>
                <w:sz w:val="18"/>
                <w:szCs w:val="18"/>
              </w:rPr>
            </w:pPr>
            <w:ins w:id="4637" w:author="jonathan pritchard" w:date="2025-01-23T13:43:00Z" w16du:dateUtc="2025-01-23T13:43:00Z">
              <w:r w:rsidRPr="00340B0D">
                <w:rPr>
                  <w:rFonts w:cs="Arial"/>
                  <w:b/>
                  <w:bCs/>
                  <w:sz w:val="18"/>
                  <w:szCs w:val="18"/>
                </w:rPr>
                <w:t>Test Description</w:t>
              </w:r>
            </w:ins>
          </w:p>
        </w:tc>
      </w:tr>
      <w:tr w:rsidR="00980629" w:rsidRPr="00340B0D" w14:paraId="73EC49AE" w14:textId="77777777" w:rsidTr="00541D1A">
        <w:trPr>
          <w:ins w:id="4638"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677837A" w14:textId="77777777" w:rsidR="00980629" w:rsidRPr="009C22F4" w:rsidRDefault="00980629" w:rsidP="00541D1A">
            <w:pPr>
              <w:rPr>
                <w:ins w:id="4639" w:author="jonathan pritchard" w:date="2025-01-23T13:43:00Z" w16du:dateUtc="2025-01-23T13:43:00Z"/>
                <w:rFonts w:cs="Arial"/>
                <w:i/>
              </w:rPr>
            </w:pPr>
          </w:p>
          <w:p w14:paraId="7F6B95FB" w14:textId="77777777" w:rsidR="00980629" w:rsidRDefault="00F95BCA" w:rsidP="00541D1A">
            <w:pPr>
              <w:rPr>
                <w:rFonts w:cs="Arial"/>
                <w:i/>
              </w:rPr>
            </w:pPr>
            <w:r w:rsidRPr="007B7669">
              <w:rPr>
                <w:rFonts w:cs="Arial"/>
                <w:i/>
              </w:rPr>
              <w:t>Display of area borders</w:t>
            </w:r>
          </w:p>
          <w:p w14:paraId="41FBCCCA" w14:textId="4E4B1B8A" w:rsidR="00F95BCA" w:rsidRPr="009C22F4" w:rsidRDefault="00F95BCA" w:rsidP="00541D1A">
            <w:pPr>
              <w:rPr>
                <w:ins w:id="4640" w:author="jonathan pritchard" w:date="2025-01-23T13:43:00Z" w16du:dateUtc="2025-01-23T13:43:00Z"/>
                <w:rFonts w:cs="Arial"/>
                <w:i/>
              </w:rPr>
            </w:pPr>
          </w:p>
        </w:tc>
      </w:tr>
      <w:tr w:rsidR="00980629" w:rsidRPr="00340B0D" w14:paraId="31A4F69A" w14:textId="77777777" w:rsidTr="00541D1A">
        <w:trPr>
          <w:ins w:id="4641"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D3926B" w14:textId="77777777" w:rsidR="00980629" w:rsidRPr="00340B0D" w:rsidRDefault="00980629" w:rsidP="00541D1A">
            <w:pPr>
              <w:jc w:val="center"/>
              <w:rPr>
                <w:ins w:id="4642" w:author="jonathan pritchard" w:date="2025-01-23T13:43:00Z" w16du:dateUtc="2025-01-23T13:43:00Z"/>
                <w:rFonts w:cs="Arial"/>
                <w:b/>
                <w:bCs/>
                <w:sz w:val="18"/>
                <w:szCs w:val="18"/>
              </w:rPr>
            </w:pPr>
            <w:ins w:id="4643" w:author="jonathan pritchard" w:date="2025-01-23T13:43:00Z" w16du:dateUtc="2025-01-23T13:43:00Z">
              <w:r w:rsidRPr="00340B0D">
                <w:rPr>
                  <w:rFonts w:cs="Arial"/>
                  <w:b/>
                  <w:bCs/>
                  <w:sz w:val="18"/>
                  <w:szCs w:val="18"/>
                </w:rPr>
                <w:t>Loaded Data</w:t>
              </w:r>
            </w:ins>
          </w:p>
        </w:tc>
      </w:tr>
      <w:tr w:rsidR="00980629" w:rsidRPr="00340B0D" w14:paraId="7CAF65EB" w14:textId="77777777" w:rsidTr="00541D1A">
        <w:trPr>
          <w:ins w:id="4644"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9542B8" w14:textId="77777777" w:rsidR="00980629" w:rsidRPr="00340B0D" w:rsidRDefault="00980629" w:rsidP="00541D1A">
            <w:pPr>
              <w:jc w:val="center"/>
              <w:rPr>
                <w:ins w:id="4645" w:author="jonathan pritchard" w:date="2025-01-23T13:43:00Z" w16du:dateUtc="2025-01-23T13:43:00Z"/>
                <w:rFonts w:cs="Arial"/>
                <w:b/>
                <w:bCs/>
                <w:sz w:val="18"/>
                <w:szCs w:val="18"/>
              </w:rPr>
            </w:pPr>
            <w:ins w:id="4646"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2D5F58" w14:textId="77777777" w:rsidR="00980629" w:rsidRPr="00340B0D" w:rsidRDefault="00980629" w:rsidP="00541D1A">
            <w:pPr>
              <w:jc w:val="center"/>
              <w:rPr>
                <w:ins w:id="4647" w:author="jonathan pritchard" w:date="2025-01-23T13:43:00Z" w16du:dateUtc="2025-01-23T13:43:00Z"/>
                <w:rFonts w:cs="Arial"/>
                <w:b/>
                <w:bCs/>
                <w:sz w:val="18"/>
                <w:szCs w:val="18"/>
              </w:rPr>
            </w:pPr>
          </w:p>
        </w:tc>
      </w:tr>
      <w:tr w:rsidR="00980629" w:rsidRPr="00340B0D" w14:paraId="7E85FA59" w14:textId="77777777" w:rsidTr="00541D1A">
        <w:trPr>
          <w:ins w:id="4648"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FE5D5FD" w14:textId="77777777" w:rsidR="00980629" w:rsidRPr="00340B0D" w:rsidRDefault="00980629" w:rsidP="00541D1A">
            <w:pPr>
              <w:rPr>
                <w:ins w:id="4649"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F4F4138" w14:textId="77777777" w:rsidR="00980629" w:rsidRPr="00340B0D" w:rsidRDefault="00980629" w:rsidP="00541D1A">
            <w:pPr>
              <w:rPr>
                <w:ins w:id="4650" w:author="jonathan pritchard" w:date="2025-01-23T13:43:00Z" w16du:dateUtc="2025-01-23T13:43:00Z"/>
                <w:rFonts w:cs="Arial"/>
                <w:sz w:val="18"/>
                <w:szCs w:val="18"/>
              </w:rPr>
            </w:pPr>
          </w:p>
        </w:tc>
      </w:tr>
      <w:tr w:rsidR="00980629" w:rsidRPr="00340B0D" w14:paraId="19CC4FB0" w14:textId="77777777" w:rsidTr="00541D1A">
        <w:trPr>
          <w:ins w:id="4651"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4E235F2" w14:textId="77777777" w:rsidR="00980629" w:rsidRPr="00340B0D" w:rsidRDefault="00980629" w:rsidP="00541D1A">
            <w:pPr>
              <w:rPr>
                <w:ins w:id="4652"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53C6A72" w14:textId="77777777" w:rsidR="00980629" w:rsidRPr="00340B0D" w:rsidRDefault="00980629" w:rsidP="00541D1A">
            <w:pPr>
              <w:rPr>
                <w:ins w:id="4653" w:author="jonathan pritchard" w:date="2025-01-23T13:43:00Z" w16du:dateUtc="2025-01-23T13:43:00Z"/>
                <w:rFonts w:cs="Arial"/>
                <w:sz w:val="18"/>
                <w:szCs w:val="18"/>
              </w:rPr>
            </w:pPr>
          </w:p>
        </w:tc>
      </w:tr>
      <w:tr w:rsidR="00980629" w:rsidRPr="00340B0D" w14:paraId="2EACDF08" w14:textId="77777777" w:rsidTr="00541D1A">
        <w:trPr>
          <w:ins w:id="4654"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9D639" w14:textId="77777777" w:rsidR="00980629" w:rsidRPr="00340B0D" w:rsidRDefault="00980629" w:rsidP="00541D1A">
            <w:pPr>
              <w:jc w:val="center"/>
              <w:rPr>
                <w:ins w:id="4655" w:author="jonathan pritchard" w:date="2025-01-23T13:43:00Z" w16du:dateUtc="2025-01-23T13:43:00Z"/>
                <w:rFonts w:cs="Arial"/>
                <w:b/>
                <w:bCs/>
                <w:sz w:val="18"/>
                <w:szCs w:val="18"/>
              </w:rPr>
            </w:pPr>
            <w:ins w:id="4656"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3C26E4" w14:textId="77777777" w:rsidR="00980629" w:rsidRPr="00340B0D" w:rsidRDefault="00980629" w:rsidP="00541D1A">
            <w:pPr>
              <w:jc w:val="center"/>
              <w:rPr>
                <w:ins w:id="4657" w:author="jonathan pritchard" w:date="2025-01-23T13:43:00Z" w16du:dateUtc="2025-01-23T13:43:00Z"/>
                <w:rFonts w:cs="Arial"/>
                <w:b/>
                <w:bCs/>
                <w:sz w:val="18"/>
                <w:szCs w:val="18"/>
              </w:rPr>
            </w:pPr>
            <w:ins w:id="4658"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3CB9E930" w14:textId="77777777" w:rsidTr="00541D1A">
        <w:trPr>
          <w:ins w:id="4659" w:author="jonathan pritchard" w:date="2025-01-23T13:43:00Z"/>
        </w:trPr>
        <w:customXmlInsRangeStart w:id="4660" w:author="jonathan pritchard" w:date="2025-01-23T13:43:00Z"/>
        <w:sdt>
          <w:sdtPr>
            <w:rPr>
              <w:rFonts w:cs="Arial"/>
              <w:sz w:val="18"/>
              <w:szCs w:val="18"/>
            </w:rPr>
            <w:alias w:val="Diplay Category"/>
            <w:tag w:val="Diplay Categor"/>
            <w:id w:val="1370026037"/>
            <w:placeholder>
              <w:docPart w:val="A9493C31C6C54E04A3CDA0E2E351FB1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66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8F50674" w14:textId="77777777" w:rsidR="00980629" w:rsidRPr="00340B0D" w:rsidRDefault="00980629" w:rsidP="00541D1A">
                <w:pPr>
                  <w:rPr>
                    <w:ins w:id="4661" w:author="jonathan pritchard" w:date="2025-01-23T13:43:00Z" w16du:dateUtc="2025-01-23T13:43:00Z"/>
                    <w:rFonts w:cs="Arial"/>
                    <w:sz w:val="18"/>
                    <w:szCs w:val="18"/>
                  </w:rPr>
                </w:pPr>
                <w:ins w:id="4662" w:author="jonathan pritchard" w:date="2025-01-23T13:43:00Z" w16du:dateUtc="2025-01-23T13:43:00Z">
                  <w:r>
                    <w:rPr>
                      <w:rFonts w:cs="Arial"/>
                      <w:sz w:val="18"/>
                      <w:szCs w:val="18"/>
                    </w:rPr>
                    <w:t>Other</w:t>
                  </w:r>
                </w:ins>
              </w:p>
            </w:tc>
            <w:customXmlInsRangeStart w:id="4663" w:author="jonathan pritchard" w:date="2025-01-23T13:43:00Z"/>
          </w:sdtContent>
        </w:sdt>
        <w:customXmlInsRangeEnd w:id="4663"/>
        <w:tc>
          <w:tcPr>
            <w:tcW w:w="3871" w:type="dxa"/>
            <w:gridSpan w:val="5"/>
            <w:tcBorders>
              <w:left w:val="single" w:sz="12" w:space="0" w:color="auto"/>
              <w:bottom w:val="single" w:sz="4" w:space="0" w:color="auto"/>
              <w:right w:val="single" w:sz="4" w:space="0" w:color="auto"/>
            </w:tcBorders>
            <w:shd w:val="clear" w:color="auto" w:fill="auto"/>
          </w:tcPr>
          <w:p w14:paraId="2B057419" w14:textId="77777777" w:rsidR="00980629" w:rsidRPr="00340B0D" w:rsidRDefault="00980629" w:rsidP="00541D1A">
            <w:pPr>
              <w:rPr>
                <w:ins w:id="4664" w:author="jonathan pritchard" w:date="2025-01-23T13:43:00Z" w16du:dateUtc="2025-01-23T13:43:00Z"/>
                <w:rFonts w:cs="Arial"/>
                <w:sz w:val="18"/>
                <w:szCs w:val="18"/>
              </w:rPr>
            </w:pPr>
            <w:ins w:id="4665"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B43A266" w14:textId="77777777" w:rsidR="00980629" w:rsidRPr="00340B0D" w:rsidRDefault="00980629" w:rsidP="00541D1A">
            <w:pPr>
              <w:jc w:val="center"/>
              <w:rPr>
                <w:ins w:id="4666" w:author="jonathan pritchard" w:date="2025-01-23T13:43:00Z" w16du:dateUtc="2025-01-23T13:43:00Z"/>
                <w:rFonts w:cs="Arial"/>
                <w:sz w:val="18"/>
                <w:szCs w:val="18"/>
              </w:rPr>
            </w:pPr>
          </w:p>
        </w:tc>
      </w:tr>
      <w:tr w:rsidR="00980629" w:rsidRPr="00340B0D" w14:paraId="40CEA69C" w14:textId="77777777" w:rsidTr="00541D1A">
        <w:trPr>
          <w:ins w:id="4667"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333B0E0" w14:textId="77777777" w:rsidR="00980629" w:rsidRPr="00340B0D" w:rsidRDefault="00980629" w:rsidP="00541D1A">
            <w:pPr>
              <w:jc w:val="center"/>
              <w:rPr>
                <w:ins w:id="4668" w:author="jonathan pritchard" w:date="2025-01-23T13:43:00Z" w16du:dateUtc="2025-01-23T13:43:00Z"/>
                <w:rFonts w:cs="Arial"/>
                <w:b/>
                <w:bCs/>
                <w:sz w:val="18"/>
                <w:szCs w:val="18"/>
              </w:rPr>
            </w:pPr>
            <w:ins w:id="4669"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115646E" w14:textId="77777777" w:rsidR="00980629" w:rsidRPr="00340B0D" w:rsidRDefault="00980629" w:rsidP="00541D1A">
            <w:pPr>
              <w:rPr>
                <w:ins w:id="4670" w:author="jonathan pritchard" w:date="2025-01-23T13:43:00Z" w16du:dateUtc="2025-01-23T13:43:00Z"/>
                <w:rFonts w:cs="Arial"/>
                <w:sz w:val="18"/>
                <w:szCs w:val="18"/>
              </w:rPr>
            </w:pPr>
            <w:ins w:id="4671"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CBAAEBF" w14:textId="77777777" w:rsidR="00980629" w:rsidRPr="00340B0D" w:rsidRDefault="00980629" w:rsidP="00541D1A">
            <w:pPr>
              <w:jc w:val="center"/>
              <w:rPr>
                <w:ins w:id="4672" w:author="jonathan pritchard" w:date="2025-01-23T13:43:00Z" w16du:dateUtc="2025-01-23T13:43:00Z"/>
                <w:rFonts w:cs="Arial"/>
                <w:sz w:val="18"/>
                <w:szCs w:val="18"/>
              </w:rPr>
            </w:pPr>
          </w:p>
        </w:tc>
      </w:tr>
      <w:tr w:rsidR="00980629" w:rsidRPr="00340B0D" w14:paraId="72DEB775" w14:textId="77777777" w:rsidTr="00541D1A">
        <w:trPr>
          <w:ins w:id="467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DA849D" w14:textId="77777777" w:rsidR="00980629" w:rsidRPr="00340B0D" w:rsidRDefault="00980629" w:rsidP="00541D1A">
            <w:pPr>
              <w:rPr>
                <w:ins w:id="4674" w:author="jonathan pritchard" w:date="2025-01-23T13:43:00Z" w16du:dateUtc="2025-01-23T13:43:00Z"/>
                <w:rFonts w:cs="Arial"/>
                <w:sz w:val="18"/>
                <w:szCs w:val="18"/>
              </w:rPr>
            </w:pPr>
            <w:ins w:id="4675"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E61FD" w14:textId="77777777" w:rsidR="00980629" w:rsidRPr="00340B0D" w:rsidRDefault="00980629" w:rsidP="00541D1A">
            <w:pPr>
              <w:rPr>
                <w:ins w:id="4676" w:author="jonathan pritchard" w:date="2025-01-23T13:43:00Z" w16du:dateUtc="2025-01-23T13:43:00Z"/>
                <w:rFonts w:cs="Arial"/>
                <w:sz w:val="18"/>
                <w:szCs w:val="18"/>
              </w:rPr>
            </w:pPr>
          </w:p>
        </w:tc>
        <w:tc>
          <w:tcPr>
            <w:tcW w:w="3871" w:type="dxa"/>
            <w:gridSpan w:val="5"/>
            <w:tcBorders>
              <w:left w:val="single" w:sz="12" w:space="0" w:color="auto"/>
            </w:tcBorders>
          </w:tcPr>
          <w:p w14:paraId="3CA1F06A" w14:textId="77777777" w:rsidR="00980629" w:rsidRPr="00340B0D" w:rsidRDefault="00980629" w:rsidP="00541D1A">
            <w:pPr>
              <w:rPr>
                <w:ins w:id="4677" w:author="jonathan pritchard" w:date="2025-01-23T13:43:00Z" w16du:dateUtc="2025-01-23T13:43:00Z"/>
                <w:rFonts w:cs="Arial"/>
                <w:sz w:val="18"/>
                <w:szCs w:val="18"/>
              </w:rPr>
            </w:pPr>
            <w:ins w:id="4678"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2B90F39E" w14:textId="77777777" w:rsidR="00980629" w:rsidRPr="00340B0D" w:rsidRDefault="00980629" w:rsidP="00541D1A">
            <w:pPr>
              <w:jc w:val="center"/>
              <w:rPr>
                <w:ins w:id="4679" w:author="jonathan pritchard" w:date="2025-01-23T13:43:00Z" w16du:dateUtc="2025-01-23T13:43:00Z"/>
                <w:rFonts w:cs="Arial"/>
                <w:sz w:val="18"/>
                <w:szCs w:val="18"/>
              </w:rPr>
            </w:pPr>
          </w:p>
        </w:tc>
      </w:tr>
      <w:tr w:rsidR="00980629" w:rsidRPr="00340B0D" w14:paraId="0CB4DC54" w14:textId="77777777" w:rsidTr="00541D1A">
        <w:trPr>
          <w:ins w:id="468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30F325" w14:textId="77777777" w:rsidR="00980629" w:rsidRPr="00340B0D" w:rsidRDefault="00980629" w:rsidP="00541D1A">
            <w:pPr>
              <w:rPr>
                <w:ins w:id="4681" w:author="jonathan pritchard" w:date="2025-01-23T13:43:00Z" w16du:dateUtc="2025-01-23T13:43:00Z"/>
                <w:rFonts w:cs="Arial"/>
                <w:sz w:val="18"/>
                <w:szCs w:val="18"/>
              </w:rPr>
            </w:pPr>
            <w:ins w:id="4682"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ECC529" w14:textId="77777777" w:rsidR="00980629" w:rsidRPr="00340B0D" w:rsidRDefault="00980629" w:rsidP="00541D1A">
            <w:pPr>
              <w:rPr>
                <w:ins w:id="4683" w:author="jonathan pritchard" w:date="2025-01-23T13:43:00Z" w16du:dateUtc="2025-01-23T13:43:00Z"/>
                <w:rFonts w:cs="Arial"/>
                <w:sz w:val="18"/>
                <w:szCs w:val="18"/>
              </w:rPr>
            </w:pPr>
          </w:p>
        </w:tc>
        <w:tc>
          <w:tcPr>
            <w:tcW w:w="3871" w:type="dxa"/>
            <w:gridSpan w:val="5"/>
            <w:tcBorders>
              <w:left w:val="single" w:sz="12" w:space="0" w:color="auto"/>
            </w:tcBorders>
          </w:tcPr>
          <w:p w14:paraId="13546CE5" w14:textId="77777777" w:rsidR="00980629" w:rsidRPr="00340B0D" w:rsidRDefault="00980629" w:rsidP="00541D1A">
            <w:pPr>
              <w:rPr>
                <w:ins w:id="4684" w:author="jonathan pritchard" w:date="2025-01-23T13:43:00Z" w16du:dateUtc="2025-01-23T13:43:00Z"/>
                <w:rFonts w:cs="Arial"/>
                <w:sz w:val="18"/>
                <w:szCs w:val="18"/>
              </w:rPr>
            </w:pPr>
            <w:ins w:id="4685"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E24D1B" w14:textId="77777777" w:rsidR="00980629" w:rsidRPr="00340B0D" w:rsidRDefault="00980629" w:rsidP="00541D1A">
            <w:pPr>
              <w:jc w:val="center"/>
              <w:rPr>
                <w:ins w:id="4686" w:author="jonathan pritchard" w:date="2025-01-23T13:43:00Z" w16du:dateUtc="2025-01-23T13:43:00Z"/>
                <w:rFonts w:cs="Arial"/>
                <w:sz w:val="18"/>
                <w:szCs w:val="18"/>
              </w:rPr>
            </w:pPr>
          </w:p>
        </w:tc>
      </w:tr>
      <w:tr w:rsidR="00980629" w:rsidRPr="00340B0D" w14:paraId="2AC1E296" w14:textId="77777777" w:rsidTr="00541D1A">
        <w:trPr>
          <w:ins w:id="468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753BFD" w14:textId="77777777" w:rsidR="00980629" w:rsidRPr="00340B0D" w:rsidRDefault="00980629" w:rsidP="00541D1A">
            <w:pPr>
              <w:rPr>
                <w:ins w:id="4688" w:author="jonathan pritchard" w:date="2025-01-23T13:43:00Z" w16du:dateUtc="2025-01-23T13:43:00Z"/>
                <w:rFonts w:cs="Arial"/>
                <w:sz w:val="18"/>
                <w:szCs w:val="18"/>
              </w:rPr>
            </w:pPr>
            <w:ins w:id="4689"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8B1899" w14:textId="77777777" w:rsidR="00980629" w:rsidRPr="00340B0D" w:rsidRDefault="00980629" w:rsidP="00541D1A">
            <w:pPr>
              <w:rPr>
                <w:ins w:id="4690" w:author="jonathan pritchard" w:date="2025-01-23T13:43:00Z" w16du:dateUtc="2025-01-23T13:43:00Z"/>
                <w:rFonts w:cs="Arial"/>
                <w:sz w:val="18"/>
                <w:szCs w:val="18"/>
              </w:rPr>
            </w:pPr>
          </w:p>
        </w:tc>
        <w:tc>
          <w:tcPr>
            <w:tcW w:w="3871" w:type="dxa"/>
            <w:gridSpan w:val="5"/>
            <w:tcBorders>
              <w:left w:val="single" w:sz="12" w:space="0" w:color="auto"/>
            </w:tcBorders>
          </w:tcPr>
          <w:p w14:paraId="483B8E8E" w14:textId="77777777" w:rsidR="00980629" w:rsidRPr="00340B0D" w:rsidRDefault="00980629" w:rsidP="00541D1A">
            <w:pPr>
              <w:rPr>
                <w:ins w:id="4691" w:author="jonathan pritchard" w:date="2025-01-23T13:43:00Z" w16du:dateUtc="2025-01-23T13:43:00Z"/>
                <w:rFonts w:cs="Arial"/>
                <w:b/>
                <w:bCs/>
                <w:sz w:val="18"/>
                <w:szCs w:val="18"/>
              </w:rPr>
            </w:pPr>
            <w:ins w:id="4692"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FD8C9C9" w14:textId="77777777" w:rsidR="00980629" w:rsidRPr="00340B0D" w:rsidRDefault="00980629" w:rsidP="00541D1A">
            <w:pPr>
              <w:jc w:val="center"/>
              <w:rPr>
                <w:ins w:id="4693" w:author="jonathan pritchard" w:date="2025-01-23T13:43:00Z" w16du:dateUtc="2025-01-23T13:43:00Z"/>
                <w:rFonts w:cs="Arial"/>
                <w:sz w:val="18"/>
                <w:szCs w:val="18"/>
              </w:rPr>
            </w:pPr>
          </w:p>
        </w:tc>
      </w:tr>
      <w:tr w:rsidR="00980629" w:rsidRPr="00340B0D" w14:paraId="4DC8D19F" w14:textId="77777777" w:rsidTr="00541D1A">
        <w:trPr>
          <w:ins w:id="469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1E61AB" w14:textId="77777777" w:rsidR="00980629" w:rsidRPr="00340B0D" w:rsidRDefault="00980629" w:rsidP="00541D1A">
            <w:pPr>
              <w:rPr>
                <w:ins w:id="4695" w:author="jonathan pritchard" w:date="2025-01-23T13:43:00Z" w16du:dateUtc="2025-01-23T13:43:00Z"/>
                <w:rFonts w:cs="Arial"/>
                <w:sz w:val="18"/>
                <w:szCs w:val="18"/>
              </w:rPr>
            </w:pPr>
            <w:ins w:id="4696"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95BA69" w14:textId="77777777" w:rsidR="00980629" w:rsidRPr="00340B0D" w:rsidRDefault="00980629" w:rsidP="00541D1A">
            <w:pPr>
              <w:rPr>
                <w:ins w:id="4697" w:author="jonathan pritchard" w:date="2025-01-23T13:43:00Z" w16du:dateUtc="2025-01-23T13:43:00Z"/>
                <w:rFonts w:cs="Arial"/>
                <w:sz w:val="18"/>
                <w:szCs w:val="18"/>
              </w:rPr>
            </w:pPr>
          </w:p>
        </w:tc>
        <w:tc>
          <w:tcPr>
            <w:tcW w:w="3871" w:type="dxa"/>
            <w:gridSpan w:val="5"/>
            <w:tcBorders>
              <w:left w:val="single" w:sz="12" w:space="0" w:color="auto"/>
            </w:tcBorders>
          </w:tcPr>
          <w:p w14:paraId="161D072B" w14:textId="77777777" w:rsidR="00980629" w:rsidRPr="00340B0D" w:rsidRDefault="00980629" w:rsidP="00541D1A">
            <w:pPr>
              <w:rPr>
                <w:ins w:id="4698" w:author="jonathan pritchard" w:date="2025-01-23T13:43:00Z" w16du:dateUtc="2025-01-23T13:43:00Z"/>
                <w:rFonts w:cs="Arial"/>
                <w:sz w:val="18"/>
                <w:szCs w:val="18"/>
              </w:rPr>
            </w:pPr>
            <w:ins w:id="4699"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72A8B8DC" w14:textId="77777777" w:rsidR="00980629" w:rsidRPr="00340B0D" w:rsidRDefault="00980629" w:rsidP="00541D1A">
            <w:pPr>
              <w:jc w:val="center"/>
              <w:rPr>
                <w:ins w:id="4700" w:author="jonathan pritchard" w:date="2025-01-23T13:43:00Z" w16du:dateUtc="2025-01-23T13:43:00Z"/>
                <w:rFonts w:cs="Arial"/>
                <w:sz w:val="18"/>
                <w:szCs w:val="18"/>
              </w:rPr>
            </w:pPr>
          </w:p>
        </w:tc>
      </w:tr>
      <w:tr w:rsidR="00980629" w:rsidRPr="00340B0D" w14:paraId="1D7A3421" w14:textId="77777777" w:rsidTr="00541D1A">
        <w:trPr>
          <w:ins w:id="470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1EAAC9" w14:textId="77777777" w:rsidR="00980629" w:rsidRPr="00340B0D" w:rsidRDefault="00980629" w:rsidP="00541D1A">
            <w:pPr>
              <w:rPr>
                <w:ins w:id="4702" w:author="jonathan pritchard" w:date="2025-01-23T13:43:00Z" w16du:dateUtc="2025-01-23T13:43:00Z"/>
                <w:rFonts w:cs="Arial"/>
                <w:sz w:val="18"/>
                <w:szCs w:val="18"/>
              </w:rPr>
            </w:pPr>
            <w:ins w:id="4703"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8ABBAF" w14:textId="77777777" w:rsidR="00980629" w:rsidRPr="00340B0D" w:rsidRDefault="00980629" w:rsidP="00541D1A">
            <w:pPr>
              <w:rPr>
                <w:ins w:id="4704" w:author="jonathan pritchard" w:date="2025-01-23T13:43:00Z" w16du:dateUtc="2025-01-23T13:43:00Z"/>
                <w:rFonts w:cs="Arial"/>
                <w:sz w:val="18"/>
                <w:szCs w:val="18"/>
              </w:rPr>
            </w:pPr>
          </w:p>
        </w:tc>
        <w:tc>
          <w:tcPr>
            <w:tcW w:w="3871" w:type="dxa"/>
            <w:gridSpan w:val="5"/>
            <w:tcBorders>
              <w:left w:val="single" w:sz="12" w:space="0" w:color="auto"/>
            </w:tcBorders>
          </w:tcPr>
          <w:p w14:paraId="784EFA2B" w14:textId="77777777" w:rsidR="00980629" w:rsidRPr="00340B0D" w:rsidRDefault="00980629" w:rsidP="00541D1A">
            <w:pPr>
              <w:rPr>
                <w:ins w:id="4705" w:author="jonathan pritchard" w:date="2025-01-23T13:43:00Z" w16du:dateUtc="2025-01-23T13:43:00Z"/>
                <w:rFonts w:cs="Arial"/>
                <w:sz w:val="18"/>
                <w:szCs w:val="18"/>
              </w:rPr>
            </w:pPr>
            <w:ins w:id="4706"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E03C69" w14:textId="77777777" w:rsidR="00980629" w:rsidRPr="00340B0D" w:rsidRDefault="00980629" w:rsidP="00541D1A">
            <w:pPr>
              <w:jc w:val="center"/>
              <w:rPr>
                <w:ins w:id="4707" w:author="jonathan pritchard" w:date="2025-01-23T13:43:00Z" w16du:dateUtc="2025-01-23T13:43:00Z"/>
                <w:rFonts w:cs="Arial"/>
                <w:sz w:val="18"/>
                <w:szCs w:val="18"/>
              </w:rPr>
            </w:pPr>
          </w:p>
        </w:tc>
      </w:tr>
      <w:tr w:rsidR="00980629" w:rsidRPr="00340B0D" w14:paraId="76B43273" w14:textId="77777777" w:rsidTr="00541D1A">
        <w:trPr>
          <w:ins w:id="470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2EA15D" w14:textId="77777777" w:rsidR="00980629" w:rsidRPr="00340B0D" w:rsidRDefault="00980629" w:rsidP="00541D1A">
            <w:pPr>
              <w:rPr>
                <w:ins w:id="4709" w:author="jonathan pritchard" w:date="2025-01-23T13:43:00Z" w16du:dateUtc="2025-01-23T13:43:00Z"/>
                <w:rFonts w:cs="Arial"/>
                <w:sz w:val="18"/>
                <w:szCs w:val="18"/>
              </w:rPr>
            </w:pPr>
            <w:ins w:id="4710"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F162A6" w14:textId="77777777" w:rsidR="00980629" w:rsidRPr="00340B0D" w:rsidRDefault="00980629" w:rsidP="00541D1A">
            <w:pPr>
              <w:rPr>
                <w:ins w:id="4711" w:author="jonathan pritchard" w:date="2025-01-23T13:43:00Z" w16du:dateUtc="2025-01-23T13:43:00Z"/>
                <w:rFonts w:cs="Arial"/>
                <w:sz w:val="18"/>
                <w:szCs w:val="18"/>
              </w:rPr>
            </w:pPr>
          </w:p>
        </w:tc>
        <w:tc>
          <w:tcPr>
            <w:tcW w:w="3871" w:type="dxa"/>
            <w:gridSpan w:val="5"/>
            <w:tcBorders>
              <w:left w:val="single" w:sz="12" w:space="0" w:color="auto"/>
            </w:tcBorders>
          </w:tcPr>
          <w:p w14:paraId="36624981" w14:textId="77777777" w:rsidR="00980629" w:rsidRPr="00340B0D" w:rsidRDefault="00980629" w:rsidP="00541D1A">
            <w:pPr>
              <w:rPr>
                <w:ins w:id="4712" w:author="jonathan pritchard" w:date="2025-01-23T13:43:00Z" w16du:dateUtc="2025-01-23T13:43:00Z"/>
                <w:rFonts w:cs="Arial"/>
                <w:sz w:val="18"/>
                <w:szCs w:val="18"/>
              </w:rPr>
            </w:pPr>
            <w:ins w:id="4713"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73AAB37A" w14:textId="77777777" w:rsidR="00980629" w:rsidRPr="00340B0D" w:rsidRDefault="00980629" w:rsidP="00541D1A">
            <w:pPr>
              <w:jc w:val="center"/>
              <w:rPr>
                <w:ins w:id="4714" w:author="jonathan pritchard" w:date="2025-01-23T13:43:00Z" w16du:dateUtc="2025-01-23T13:43:00Z"/>
                <w:rFonts w:cs="Arial"/>
                <w:sz w:val="18"/>
                <w:szCs w:val="18"/>
              </w:rPr>
            </w:pPr>
          </w:p>
        </w:tc>
      </w:tr>
      <w:tr w:rsidR="00980629" w:rsidRPr="00340B0D" w14:paraId="7CFD05B1" w14:textId="77777777" w:rsidTr="00541D1A">
        <w:trPr>
          <w:ins w:id="471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004B9A" w14:textId="77777777" w:rsidR="00980629" w:rsidRPr="00340B0D" w:rsidRDefault="00980629" w:rsidP="00541D1A">
            <w:pPr>
              <w:rPr>
                <w:ins w:id="4716" w:author="jonathan pritchard" w:date="2025-01-23T13:43:00Z" w16du:dateUtc="2025-01-23T13:43:00Z"/>
                <w:rFonts w:cs="Arial"/>
                <w:sz w:val="18"/>
                <w:szCs w:val="18"/>
              </w:rPr>
            </w:pPr>
            <w:ins w:id="4717"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614D73" w14:textId="77777777" w:rsidR="00980629" w:rsidRPr="00340B0D" w:rsidRDefault="00980629" w:rsidP="00541D1A">
            <w:pPr>
              <w:rPr>
                <w:ins w:id="4718" w:author="jonathan pritchard" w:date="2025-01-23T13:43:00Z" w16du:dateUtc="2025-01-23T13:43:00Z"/>
                <w:rFonts w:cs="Arial"/>
                <w:sz w:val="18"/>
                <w:szCs w:val="18"/>
              </w:rPr>
            </w:pPr>
          </w:p>
        </w:tc>
        <w:tc>
          <w:tcPr>
            <w:tcW w:w="3871" w:type="dxa"/>
            <w:gridSpan w:val="5"/>
            <w:tcBorders>
              <w:left w:val="single" w:sz="12" w:space="0" w:color="auto"/>
            </w:tcBorders>
          </w:tcPr>
          <w:p w14:paraId="47E53461" w14:textId="77777777" w:rsidR="00980629" w:rsidRPr="00340B0D" w:rsidRDefault="00980629" w:rsidP="00541D1A">
            <w:pPr>
              <w:rPr>
                <w:ins w:id="4719" w:author="jonathan pritchard" w:date="2025-01-23T13:43:00Z" w16du:dateUtc="2025-01-23T13:43:00Z"/>
                <w:rFonts w:cs="Arial"/>
                <w:sz w:val="18"/>
                <w:szCs w:val="18"/>
              </w:rPr>
            </w:pPr>
            <w:ins w:id="4720"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F1753F7" w14:textId="77777777" w:rsidR="00980629" w:rsidRPr="00340B0D" w:rsidRDefault="00980629" w:rsidP="00541D1A">
            <w:pPr>
              <w:jc w:val="center"/>
              <w:rPr>
                <w:ins w:id="4721" w:author="jonathan pritchard" w:date="2025-01-23T13:43:00Z" w16du:dateUtc="2025-01-23T13:43:00Z"/>
                <w:rFonts w:cs="Arial"/>
                <w:sz w:val="18"/>
                <w:szCs w:val="18"/>
              </w:rPr>
            </w:pPr>
          </w:p>
        </w:tc>
      </w:tr>
      <w:tr w:rsidR="00980629" w:rsidRPr="00340B0D" w14:paraId="517AA3F8" w14:textId="77777777" w:rsidTr="00541D1A">
        <w:trPr>
          <w:ins w:id="472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D044C6" w14:textId="77777777" w:rsidR="00980629" w:rsidRPr="00340B0D" w:rsidRDefault="00980629" w:rsidP="00541D1A">
            <w:pPr>
              <w:rPr>
                <w:ins w:id="4723" w:author="jonathan pritchard" w:date="2025-01-23T13:43:00Z" w16du:dateUtc="2025-01-23T13:43:00Z"/>
                <w:rFonts w:cs="Arial"/>
                <w:sz w:val="18"/>
                <w:szCs w:val="18"/>
              </w:rPr>
            </w:pPr>
            <w:ins w:id="4724"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EB21F0" w14:textId="77777777" w:rsidR="00980629" w:rsidRPr="00340B0D" w:rsidRDefault="00980629" w:rsidP="00541D1A">
            <w:pPr>
              <w:rPr>
                <w:ins w:id="4725" w:author="jonathan pritchard" w:date="2025-01-23T13:43:00Z" w16du:dateUtc="2025-01-23T13:43:00Z"/>
                <w:rFonts w:cs="Arial"/>
                <w:sz w:val="18"/>
                <w:szCs w:val="18"/>
              </w:rPr>
            </w:pPr>
          </w:p>
        </w:tc>
        <w:tc>
          <w:tcPr>
            <w:tcW w:w="3871" w:type="dxa"/>
            <w:gridSpan w:val="5"/>
            <w:tcBorders>
              <w:left w:val="single" w:sz="12" w:space="0" w:color="auto"/>
            </w:tcBorders>
          </w:tcPr>
          <w:p w14:paraId="4081F55D" w14:textId="77777777" w:rsidR="00980629" w:rsidRPr="00340B0D" w:rsidRDefault="00980629" w:rsidP="00541D1A">
            <w:pPr>
              <w:rPr>
                <w:ins w:id="4726" w:author="jonathan pritchard" w:date="2025-01-23T13:43:00Z" w16du:dateUtc="2025-01-23T13:43:00Z"/>
                <w:rFonts w:cs="Arial"/>
                <w:sz w:val="18"/>
                <w:szCs w:val="18"/>
              </w:rPr>
            </w:pPr>
            <w:ins w:id="4727"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54AED051" w14:textId="77777777" w:rsidR="00980629" w:rsidRPr="00340B0D" w:rsidRDefault="00980629" w:rsidP="00541D1A">
            <w:pPr>
              <w:jc w:val="center"/>
              <w:rPr>
                <w:ins w:id="4728" w:author="jonathan pritchard" w:date="2025-01-23T13:43:00Z" w16du:dateUtc="2025-01-23T13:43:00Z"/>
                <w:rFonts w:cs="Arial"/>
                <w:sz w:val="18"/>
                <w:szCs w:val="18"/>
              </w:rPr>
            </w:pPr>
          </w:p>
        </w:tc>
      </w:tr>
      <w:tr w:rsidR="00980629" w:rsidRPr="00340B0D" w14:paraId="44CFDD9C" w14:textId="77777777" w:rsidTr="00541D1A">
        <w:trPr>
          <w:ins w:id="472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13430" w14:textId="77777777" w:rsidR="00980629" w:rsidRPr="00340B0D" w:rsidRDefault="00980629" w:rsidP="00541D1A">
            <w:pPr>
              <w:rPr>
                <w:ins w:id="4730" w:author="jonathan pritchard" w:date="2025-01-23T13:43:00Z" w16du:dateUtc="2025-01-23T13:43:00Z"/>
                <w:rFonts w:cs="Arial"/>
                <w:sz w:val="18"/>
                <w:szCs w:val="18"/>
              </w:rPr>
            </w:pPr>
            <w:ins w:id="4731"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6C0024" w14:textId="77777777" w:rsidR="00980629" w:rsidRPr="00340B0D" w:rsidRDefault="00980629" w:rsidP="00541D1A">
            <w:pPr>
              <w:rPr>
                <w:ins w:id="4732" w:author="jonathan pritchard" w:date="2025-01-23T13:43:00Z" w16du:dateUtc="2025-01-23T13:43:00Z"/>
                <w:rFonts w:cs="Arial"/>
                <w:sz w:val="18"/>
                <w:szCs w:val="18"/>
              </w:rPr>
            </w:pPr>
          </w:p>
        </w:tc>
        <w:tc>
          <w:tcPr>
            <w:tcW w:w="3871" w:type="dxa"/>
            <w:gridSpan w:val="5"/>
            <w:tcBorders>
              <w:left w:val="single" w:sz="12" w:space="0" w:color="auto"/>
            </w:tcBorders>
          </w:tcPr>
          <w:p w14:paraId="324E0B5E" w14:textId="77777777" w:rsidR="00980629" w:rsidRPr="00340B0D" w:rsidRDefault="00980629" w:rsidP="00541D1A">
            <w:pPr>
              <w:rPr>
                <w:ins w:id="4733" w:author="jonathan pritchard" w:date="2025-01-23T13:43:00Z" w16du:dateUtc="2025-01-23T13:43:00Z"/>
                <w:rFonts w:cs="Arial"/>
                <w:sz w:val="18"/>
                <w:szCs w:val="18"/>
              </w:rPr>
            </w:pPr>
            <w:ins w:id="4734"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7716E804" w14:textId="77777777" w:rsidR="00980629" w:rsidRPr="00340B0D" w:rsidRDefault="00980629" w:rsidP="00541D1A">
            <w:pPr>
              <w:jc w:val="center"/>
              <w:rPr>
                <w:ins w:id="4735" w:author="jonathan pritchard" w:date="2025-01-23T13:43:00Z" w16du:dateUtc="2025-01-23T13:43:00Z"/>
                <w:rFonts w:cs="Arial"/>
                <w:sz w:val="18"/>
                <w:szCs w:val="18"/>
              </w:rPr>
            </w:pPr>
          </w:p>
        </w:tc>
      </w:tr>
      <w:tr w:rsidR="00980629" w:rsidRPr="00340B0D" w14:paraId="04C5F7F6" w14:textId="77777777" w:rsidTr="00541D1A">
        <w:trPr>
          <w:ins w:id="473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582C2" w14:textId="77777777" w:rsidR="00980629" w:rsidRPr="00340B0D" w:rsidRDefault="00980629" w:rsidP="00541D1A">
            <w:pPr>
              <w:rPr>
                <w:ins w:id="4737" w:author="jonathan pritchard" w:date="2025-01-23T13:43:00Z" w16du:dateUtc="2025-01-23T13:43:00Z"/>
                <w:rFonts w:cs="Arial"/>
                <w:sz w:val="18"/>
                <w:szCs w:val="18"/>
              </w:rPr>
            </w:pPr>
            <w:ins w:id="4738"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264B8E" w14:textId="77777777" w:rsidR="00980629" w:rsidRPr="00340B0D" w:rsidRDefault="00980629" w:rsidP="00541D1A">
            <w:pPr>
              <w:rPr>
                <w:ins w:id="4739" w:author="jonathan pritchard" w:date="2025-01-23T13:43:00Z" w16du:dateUtc="2025-01-23T13:43:00Z"/>
                <w:rFonts w:cs="Arial"/>
                <w:sz w:val="18"/>
                <w:szCs w:val="18"/>
              </w:rPr>
            </w:pPr>
          </w:p>
        </w:tc>
        <w:tc>
          <w:tcPr>
            <w:tcW w:w="3871" w:type="dxa"/>
            <w:gridSpan w:val="5"/>
            <w:tcBorders>
              <w:left w:val="single" w:sz="12" w:space="0" w:color="auto"/>
            </w:tcBorders>
          </w:tcPr>
          <w:p w14:paraId="302D62D3" w14:textId="77777777" w:rsidR="00980629" w:rsidRPr="00340B0D" w:rsidRDefault="00980629" w:rsidP="00541D1A">
            <w:pPr>
              <w:rPr>
                <w:ins w:id="4740" w:author="jonathan pritchard" w:date="2025-01-23T13:43:00Z" w16du:dateUtc="2025-01-23T13:43:00Z"/>
                <w:rFonts w:cs="Arial"/>
                <w:b/>
                <w:bCs/>
                <w:sz w:val="18"/>
                <w:szCs w:val="18"/>
              </w:rPr>
            </w:pPr>
            <w:ins w:id="4741"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58350321" w14:textId="77777777" w:rsidR="00980629" w:rsidRPr="00340B0D" w:rsidRDefault="00980629" w:rsidP="00541D1A">
            <w:pPr>
              <w:jc w:val="center"/>
              <w:rPr>
                <w:ins w:id="4742" w:author="jonathan pritchard" w:date="2025-01-23T13:43:00Z" w16du:dateUtc="2025-01-23T13:43:00Z"/>
                <w:rFonts w:cs="Arial"/>
                <w:sz w:val="18"/>
                <w:szCs w:val="18"/>
              </w:rPr>
            </w:pPr>
          </w:p>
        </w:tc>
      </w:tr>
      <w:tr w:rsidR="00980629" w:rsidRPr="00340B0D" w14:paraId="5BE056E3" w14:textId="77777777" w:rsidTr="00541D1A">
        <w:trPr>
          <w:ins w:id="474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C64C38" w14:textId="77777777" w:rsidR="00980629" w:rsidRPr="00340B0D" w:rsidRDefault="00980629" w:rsidP="00541D1A">
            <w:pPr>
              <w:rPr>
                <w:ins w:id="4744" w:author="jonathan pritchard" w:date="2025-01-23T13:43:00Z" w16du:dateUtc="2025-01-23T13:43:00Z"/>
                <w:rFonts w:cs="Arial"/>
                <w:sz w:val="18"/>
                <w:szCs w:val="18"/>
              </w:rPr>
            </w:pPr>
            <w:ins w:id="4745"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766CE7F" w14:textId="77777777" w:rsidR="00980629" w:rsidRPr="00340B0D" w:rsidRDefault="00980629" w:rsidP="00541D1A">
            <w:pPr>
              <w:rPr>
                <w:ins w:id="4746" w:author="jonathan pritchard" w:date="2025-01-23T13:43:00Z" w16du:dateUtc="2025-01-23T13:43:00Z"/>
                <w:rFonts w:cs="Arial"/>
                <w:sz w:val="18"/>
                <w:szCs w:val="18"/>
              </w:rPr>
            </w:pPr>
          </w:p>
        </w:tc>
        <w:tc>
          <w:tcPr>
            <w:tcW w:w="3871" w:type="dxa"/>
            <w:gridSpan w:val="5"/>
            <w:tcBorders>
              <w:left w:val="single" w:sz="12" w:space="0" w:color="auto"/>
            </w:tcBorders>
          </w:tcPr>
          <w:p w14:paraId="0E0CA2ED" w14:textId="77777777" w:rsidR="00980629" w:rsidRPr="00340B0D" w:rsidRDefault="00980629" w:rsidP="00541D1A">
            <w:pPr>
              <w:rPr>
                <w:ins w:id="4747" w:author="jonathan pritchard" w:date="2025-01-23T13:43:00Z" w16du:dateUtc="2025-01-23T13:43:00Z"/>
                <w:rFonts w:cs="Arial"/>
                <w:sz w:val="18"/>
                <w:szCs w:val="18"/>
              </w:rPr>
            </w:pPr>
            <w:ins w:id="4748"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15D307D6" w14:textId="77777777" w:rsidR="00980629" w:rsidRPr="00340B0D" w:rsidRDefault="00980629" w:rsidP="00541D1A">
            <w:pPr>
              <w:jc w:val="center"/>
              <w:rPr>
                <w:ins w:id="4749" w:author="jonathan pritchard" w:date="2025-01-23T13:43:00Z" w16du:dateUtc="2025-01-23T13:43:00Z"/>
                <w:rFonts w:cs="Arial"/>
                <w:sz w:val="18"/>
                <w:szCs w:val="18"/>
              </w:rPr>
            </w:pPr>
          </w:p>
        </w:tc>
      </w:tr>
      <w:tr w:rsidR="00980629" w:rsidRPr="00340B0D" w14:paraId="13A73443" w14:textId="77777777" w:rsidTr="00541D1A">
        <w:trPr>
          <w:ins w:id="4750"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8721A81" w14:textId="77777777" w:rsidR="00980629" w:rsidRPr="00340B0D" w:rsidRDefault="00980629" w:rsidP="00541D1A">
            <w:pPr>
              <w:jc w:val="center"/>
              <w:rPr>
                <w:ins w:id="4751" w:author="jonathan pritchard" w:date="2025-01-23T13:43:00Z" w16du:dateUtc="2025-01-23T13:43:00Z"/>
                <w:rFonts w:cs="Arial"/>
                <w:b/>
                <w:bCs/>
                <w:sz w:val="18"/>
                <w:szCs w:val="18"/>
              </w:rPr>
            </w:pPr>
            <w:ins w:id="4752"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C6FB11C" w14:textId="77777777" w:rsidR="00980629" w:rsidRPr="00340B0D" w:rsidRDefault="00980629" w:rsidP="00541D1A">
            <w:pPr>
              <w:rPr>
                <w:ins w:id="4753" w:author="jonathan pritchard" w:date="2025-01-23T13:43:00Z" w16du:dateUtc="2025-01-23T13:43:00Z"/>
                <w:rFonts w:cs="Arial"/>
                <w:b/>
                <w:bCs/>
                <w:sz w:val="18"/>
                <w:szCs w:val="18"/>
              </w:rPr>
            </w:pPr>
            <w:ins w:id="4754"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3EA6EBD" w14:textId="77777777" w:rsidR="00980629" w:rsidRPr="00340B0D" w:rsidRDefault="00980629" w:rsidP="00541D1A">
            <w:pPr>
              <w:jc w:val="center"/>
              <w:rPr>
                <w:ins w:id="4755" w:author="jonathan pritchard" w:date="2025-01-23T13:43:00Z" w16du:dateUtc="2025-01-23T13:43:00Z"/>
                <w:rFonts w:cs="Arial"/>
                <w:sz w:val="18"/>
                <w:szCs w:val="18"/>
              </w:rPr>
            </w:pPr>
          </w:p>
        </w:tc>
      </w:tr>
      <w:tr w:rsidR="00980629" w:rsidRPr="00340B0D" w14:paraId="1D905BBA" w14:textId="77777777" w:rsidTr="00541D1A">
        <w:trPr>
          <w:ins w:id="4756" w:author="jonathan pritchard" w:date="2025-01-23T13:43:00Z"/>
        </w:trPr>
        <w:customXmlInsRangeStart w:id="4757" w:author="jonathan pritchard" w:date="2025-01-23T13:43:00Z"/>
        <w:sdt>
          <w:sdtPr>
            <w:rPr>
              <w:rFonts w:cs="Arial"/>
              <w:sz w:val="18"/>
              <w:szCs w:val="18"/>
            </w:rPr>
            <w:alias w:val="Palette"/>
            <w:tag w:val="Palette"/>
            <w:id w:val="-2128302150"/>
            <w:placeholder>
              <w:docPart w:val="EE0695C66D6348F7BF1BC96C13608800"/>
            </w:placeholder>
            <w:comboBox>
              <w:listItem w:displayText="Day" w:value="Day"/>
              <w:listItem w:displayText="Dusk" w:value="Dusk"/>
              <w:listItem w:displayText="Night" w:value="Night"/>
            </w:comboBox>
          </w:sdtPr>
          <w:sdtContent>
            <w:customXmlInsRangeEnd w:id="4757"/>
            <w:tc>
              <w:tcPr>
                <w:tcW w:w="4656" w:type="dxa"/>
                <w:gridSpan w:val="5"/>
                <w:tcBorders>
                  <w:left w:val="single" w:sz="12" w:space="0" w:color="auto"/>
                  <w:bottom w:val="single" w:sz="12" w:space="0" w:color="auto"/>
                  <w:right w:val="single" w:sz="12" w:space="0" w:color="auto"/>
                </w:tcBorders>
              </w:tcPr>
              <w:p w14:paraId="108C9B86" w14:textId="77777777" w:rsidR="00980629" w:rsidRPr="00340B0D" w:rsidRDefault="00980629" w:rsidP="00541D1A">
                <w:pPr>
                  <w:rPr>
                    <w:ins w:id="4758" w:author="jonathan pritchard" w:date="2025-01-23T13:43:00Z" w16du:dateUtc="2025-01-23T13:43:00Z"/>
                    <w:rFonts w:cs="Arial"/>
                    <w:sz w:val="18"/>
                    <w:szCs w:val="18"/>
                  </w:rPr>
                </w:pPr>
                <w:ins w:id="4759" w:author="jonathan pritchard" w:date="2025-01-23T13:43:00Z" w16du:dateUtc="2025-01-23T13:43:00Z">
                  <w:r w:rsidRPr="00340B0D">
                    <w:rPr>
                      <w:rFonts w:cs="Arial"/>
                      <w:sz w:val="18"/>
                      <w:szCs w:val="18"/>
                    </w:rPr>
                    <w:t>Day</w:t>
                  </w:r>
                </w:ins>
              </w:p>
            </w:tc>
            <w:customXmlInsRangeStart w:id="4760" w:author="jonathan pritchard" w:date="2025-01-23T13:43:00Z"/>
          </w:sdtContent>
        </w:sdt>
        <w:customXmlInsRangeEnd w:id="4760"/>
        <w:tc>
          <w:tcPr>
            <w:tcW w:w="3871" w:type="dxa"/>
            <w:gridSpan w:val="5"/>
            <w:tcBorders>
              <w:left w:val="single" w:sz="12" w:space="0" w:color="auto"/>
            </w:tcBorders>
          </w:tcPr>
          <w:p w14:paraId="7D372B75" w14:textId="77777777" w:rsidR="00980629" w:rsidRPr="00340B0D" w:rsidRDefault="00980629" w:rsidP="00541D1A">
            <w:pPr>
              <w:rPr>
                <w:ins w:id="4761" w:author="jonathan pritchard" w:date="2025-01-23T13:43:00Z" w16du:dateUtc="2025-01-23T13:43:00Z"/>
                <w:rFonts w:cs="Arial"/>
                <w:b/>
                <w:bCs/>
                <w:sz w:val="18"/>
                <w:szCs w:val="18"/>
              </w:rPr>
            </w:pPr>
            <w:ins w:id="4762"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488B2828" w14:textId="77777777" w:rsidR="00980629" w:rsidRPr="00340B0D" w:rsidRDefault="00980629" w:rsidP="00541D1A">
            <w:pPr>
              <w:jc w:val="center"/>
              <w:rPr>
                <w:ins w:id="4763" w:author="jonathan pritchard" w:date="2025-01-23T13:43:00Z" w16du:dateUtc="2025-01-23T13:43:00Z"/>
                <w:rFonts w:cs="Arial"/>
                <w:sz w:val="18"/>
                <w:szCs w:val="18"/>
              </w:rPr>
            </w:pPr>
          </w:p>
        </w:tc>
      </w:tr>
      <w:tr w:rsidR="00980629" w:rsidRPr="00340B0D" w14:paraId="62650C60" w14:textId="77777777" w:rsidTr="00541D1A">
        <w:trPr>
          <w:ins w:id="4764"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61BB634" w14:textId="77777777" w:rsidR="00980629" w:rsidRPr="00340B0D" w:rsidRDefault="00980629" w:rsidP="00541D1A">
            <w:pPr>
              <w:jc w:val="center"/>
              <w:rPr>
                <w:ins w:id="4765" w:author="jonathan pritchard" w:date="2025-01-23T13:43:00Z" w16du:dateUtc="2025-01-23T13:43:00Z"/>
                <w:rFonts w:cs="Arial"/>
                <w:b/>
                <w:bCs/>
                <w:sz w:val="18"/>
                <w:szCs w:val="18"/>
              </w:rPr>
            </w:pPr>
          </w:p>
        </w:tc>
        <w:tc>
          <w:tcPr>
            <w:tcW w:w="3871" w:type="dxa"/>
            <w:gridSpan w:val="5"/>
            <w:tcBorders>
              <w:left w:val="single" w:sz="12" w:space="0" w:color="auto"/>
            </w:tcBorders>
          </w:tcPr>
          <w:p w14:paraId="3029B53E" w14:textId="77777777" w:rsidR="00980629" w:rsidRPr="00340B0D" w:rsidRDefault="00980629" w:rsidP="00541D1A">
            <w:pPr>
              <w:rPr>
                <w:ins w:id="4766" w:author="jonathan pritchard" w:date="2025-01-23T13:43:00Z" w16du:dateUtc="2025-01-23T13:43:00Z"/>
                <w:rFonts w:cs="Arial"/>
                <w:sz w:val="18"/>
                <w:szCs w:val="18"/>
              </w:rPr>
            </w:pPr>
          </w:p>
        </w:tc>
        <w:tc>
          <w:tcPr>
            <w:tcW w:w="672" w:type="dxa"/>
            <w:tcBorders>
              <w:right w:val="single" w:sz="12" w:space="0" w:color="auto"/>
            </w:tcBorders>
            <w:vAlign w:val="center"/>
          </w:tcPr>
          <w:p w14:paraId="4B1AE8E2" w14:textId="77777777" w:rsidR="00980629" w:rsidRPr="00340B0D" w:rsidRDefault="00980629" w:rsidP="00541D1A">
            <w:pPr>
              <w:jc w:val="center"/>
              <w:rPr>
                <w:ins w:id="4767" w:author="jonathan pritchard" w:date="2025-01-23T13:43:00Z" w16du:dateUtc="2025-01-23T13:43:00Z"/>
                <w:rFonts w:cs="Arial"/>
                <w:sz w:val="18"/>
                <w:szCs w:val="18"/>
              </w:rPr>
            </w:pPr>
          </w:p>
        </w:tc>
      </w:tr>
      <w:tr w:rsidR="00980629" w:rsidRPr="00340B0D" w14:paraId="72AEE0B4" w14:textId="77777777" w:rsidTr="00541D1A">
        <w:trPr>
          <w:ins w:id="4768"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998BCC1" w14:textId="77777777" w:rsidR="00980629" w:rsidRPr="00340B0D" w:rsidRDefault="00980629" w:rsidP="00541D1A">
            <w:pPr>
              <w:rPr>
                <w:ins w:id="4769"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38E17F2" w14:textId="77777777" w:rsidR="00980629" w:rsidRPr="00340B0D" w:rsidRDefault="00980629" w:rsidP="00541D1A">
            <w:pPr>
              <w:jc w:val="center"/>
              <w:rPr>
                <w:ins w:id="4770"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D3984F8" w14:textId="77777777" w:rsidR="00980629" w:rsidRPr="00340B0D" w:rsidRDefault="00980629" w:rsidP="00541D1A">
            <w:pPr>
              <w:jc w:val="center"/>
              <w:rPr>
                <w:ins w:id="4771" w:author="jonathan pritchard" w:date="2025-01-23T13:43:00Z" w16du:dateUtc="2025-01-23T13:43:00Z"/>
                <w:rFonts w:cs="Arial"/>
                <w:sz w:val="18"/>
                <w:szCs w:val="18"/>
              </w:rPr>
            </w:pPr>
          </w:p>
        </w:tc>
      </w:tr>
      <w:tr w:rsidR="00980629" w:rsidRPr="00340B0D" w14:paraId="54DEAC69" w14:textId="77777777" w:rsidTr="00541D1A">
        <w:trPr>
          <w:ins w:id="4772"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9EF4596" w14:textId="77777777" w:rsidR="00980629" w:rsidRPr="00340B0D" w:rsidRDefault="00980629" w:rsidP="00541D1A">
            <w:pPr>
              <w:jc w:val="center"/>
              <w:rPr>
                <w:ins w:id="4773" w:author="jonathan pritchard" w:date="2025-01-23T13:43:00Z" w16du:dateUtc="2025-01-23T13:43:00Z"/>
                <w:rFonts w:cs="Arial"/>
                <w:b/>
                <w:bCs/>
                <w:sz w:val="18"/>
                <w:szCs w:val="18"/>
              </w:rPr>
            </w:pPr>
            <w:ins w:id="4774"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D706C" w14:textId="77777777" w:rsidR="00980629" w:rsidRPr="00340B0D" w:rsidRDefault="00980629" w:rsidP="00541D1A">
            <w:pPr>
              <w:jc w:val="center"/>
              <w:rPr>
                <w:ins w:id="4775" w:author="jonathan pritchard" w:date="2025-01-23T13:43:00Z" w16du:dateUtc="2025-01-23T13:43:00Z"/>
                <w:rFonts w:cs="Arial"/>
                <w:sz w:val="18"/>
                <w:szCs w:val="18"/>
              </w:rPr>
            </w:pPr>
            <w:ins w:id="4776" w:author="jonathan pritchard" w:date="2025-01-23T13:43:00Z" w16du:dateUtc="2025-01-23T13:43:00Z">
              <w:r w:rsidRPr="00340B0D">
                <w:rPr>
                  <w:rFonts w:cs="Arial"/>
                  <w:b/>
                  <w:bCs/>
                  <w:sz w:val="18"/>
                  <w:szCs w:val="18"/>
                </w:rPr>
                <w:t>Display</w:t>
              </w:r>
            </w:ins>
          </w:p>
        </w:tc>
      </w:tr>
      <w:tr w:rsidR="00980629" w:rsidRPr="00340B0D" w14:paraId="51DF1468" w14:textId="77777777" w:rsidTr="00541D1A">
        <w:trPr>
          <w:trHeight w:val="287"/>
          <w:ins w:id="4777" w:author="jonathan pritchard" w:date="2025-01-23T13:43:00Z"/>
        </w:trPr>
        <w:tc>
          <w:tcPr>
            <w:tcW w:w="1789" w:type="dxa"/>
            <w:tcBorders>
              <w:left w:val="single" w:sz="12" w:space="0" w:color="auto"/>
              <w:bottom w:val="single" w:sz="4" w:space="0" w:color="auto"/>
            </w:tcBorders>
          </w:tcPr>
          <w:p w14:paraId="7D89156D" w14:textId="77777777" w:rsidR="00980629" w:rsidRPr="00340B0D" w:rsidRDefault="00980629" w:rsidP="00541D1A">
            <w:pPr>
              <w:rPr>
                <w:ins w:id="4778" w:author="jonathan pritchard" w:date="2025-01-23T13:43:00Z" w16du:dateUtc="2025-01-23T13:43:00Z"/>
                <w:rFonts w:cs="Arial"/>
                <w:sz w:val="18"/>
                <w:szCs w:val="18"/>
              </w:rPr>
            </w:pPr>
            <w:ins w:id="4779"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0F07FC46" w14:textId="77777777" w:rsidR="00980629" w:rsidRPr="00340B0D" w:rsidRDefault="00980629" w:rsidP="00541D1A">
            <w:pPr>
              <w:rPr>
                <w:ins w:id="4780"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65BEB4" w14:textId="77777777" w:rsidR="00980629" w:rsidRPr="00340B0D" w:rsidRDefault="00980629" w:rsidP="00541D1A">
            <w:pPr>
              <w:rPr>
                <w:ins w:id="4781" w:author="jonathan pritchard" w:date="2025-01-23T13:43:00Z" w16du:dateUtc="2025-01-23T13:43:00Z"/>
                <w:rFonts w:cs="Arial"/>
                <w:sz w:val="18"/>
                <w:szCs w:val="18"/>
              </w:rPr>
            </w:pPr>
            <w:ins w:id="4782"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A51DEDA" w14:textId="77777777" w:rsidR="00980629" w:rsidRPr="00C87169" w:rsidRDefault="00980629" w:rsidP="00541D1A">
            <w:pPr>
              <w:rPr>
                <w:ins w:id="4783" w:author="jonathan pritchard" w:date="2025-01-23T13:43:00Z" w16du:dateUtc="2025-01-23T13:43:00Z"/>
                <w:rFonts w:cs="Arial"/>
              </w:rPr>
            </w:pPr>
          </w:p>
        </w:tc>
      </w:tr>
      <w:tr w:rsidR="00980629" w:rsidRPr="00340B0D" w14:paraId="1B52E47C" w14:textId="77777777" w:rsidTr="00541D1A">
        <w:trPr>
          <w:ins w:id="4784" w:author="jonathan pritchard" w:date="2025-01-23T13:43:00Z"/>
        </w:trPr>
        <w:tc>
          <w:tcPr>
            <w:tcW w:w="1789" w:type="dxa"/>
            <w:tcBorders>
              <w:left w:val="single" w:sz="12" w:space="0" w:color="auto"/>
              <w:bottom w:val="single" w:sz="4" w:space="0" w:color="auto"/>
            </w:tcBorders>
          </w:tcPr>
          <w:p w14:paraId="761EB0FF" w14:textId="77777777" w:rsidR="00980629" w:rsidRPr="00340B0D" w:rsidRDefault="00980629" w:rsidP="00541D1A">
            <w:pPr>
              <w:rPr>
                <w:ins w:id="4785" w:author="jonathan pritchard" w:date="2025-01-23T13:43:00Z" w16du:dateUtc="2025-01-23T13:43:00Z"/>
                <w:rFonts w:cs="Arial"/>
                <w:sz w:val="18"/>
                <w:szCs w:val="18"/>
              </w:rPr>
            </w:pPr>
            <w:ins w:id="4786"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27910F7" w14:textId="77777777" w:rsidR="00980629" w:rsidRPr="00340B0D" w:rsidRDefault="00980629" w:rsidP="00541D1A">
            <w:pPr>
              <w:rPr>
                <w:ins w:id="4787"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8C7D9D" w14:textId="77777777" w:rsidR="00980629" w:rsidRPr="00340B0D" w:rsidRDefault="00980629" w:rsidP="00541D1A">
            <w:pPr>
              <w:rPr>
                <w:ins w:id="4788" w:author="jonathan pritchard" w:date="2025-01-23T13:43:00Z" w16du:dateUtc="2025-01-23T13:43:00Z"/>
                <w:rFonts w:cs="Arial"/>
                <w:sz w:val="18"/>
                <w:szCs w:val="18"/>
              </w:rPr>
            </w:pPr>
            <w:ins w:id="4789"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DBBDE7B" w14:textId="77777777" w:rsidR="00980629" w:rsidRPr="00340B0D" w:rsidRDefault="00980629" w:rsidP="00541D1A">
            <w:pPr>
              <w:rPr>
                <w:ins w:id="4790" w:author="jonathan pritchard" w:date="2025-01-23T13:43:00Z" w16du:dateUtc="2025-01-23T13:43:00Z"/>
                <w:rFonts w:cs="Arial"/>
                <w:sz w:val="18"/>
                <w:szCs w:val="18"/>
              </w:rPr>
            </w:pPr>
            <w:ins w:id="4791"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789038A6" w14:textId="77777777" w:rsidTr="00541D1A">
        <w:trPr>
          <w:ins w:id="4792"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6142DAE" w14:textId="77777777" w:rsidR="00980629" w:rsidRPr="00340B0D" w:rsidRDefault="00980629" w:rsidP="00541D1A">
            <w:pPr>
              <w:jc w:val="center"/>
              <w:rPr>
                <w:ins w:id="4793"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2954BC" w14:textId="77777777" w:rsidR="00980629" w:rsidRPr="00340B0D" w:rsidRDefault="00980629" w:rsidP="00541D1A">
            <w:pPr>
              <w:rPr>
                <w:ins w:id="4794" w:author="jonathan pritchard" w:date="2025-01-23T13:43:00Z" w16du:dateUtc="2025-01-23T13:43:00Z"/>
                <w:rFonts w:cs="Arial"/>
                <w:sz w:val="18"/>
                <w:szCs w:val="18"/>
              </w:rPr>
            </w:pPr>
            <w:ins w:id="4795"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FA4990C" w14:textId="77777777" w:rsidR="00980629" w:rsidRPr="00340B0D" w:rsidRDefault="00980629" w:rsidP="00541D1A">
            <w:pPr>
              <w:rPr>
                <w:ins w:id="4796" w:author="jonathan pritchard" w:date="2025-01-23T13:43:00Z" w16du:dateUtc="2025-01-23T13:43:00Z"/>
                <w:rFonts w:cs="Arial"/>
                <w:sz w:val="18"/>
                <w:szCs w:val="18"/>
              </w:rPr>
            </w:pPr>
          </w:p>
        </w:tc>
      </w:tr>
      <w:tr w:rsidR="00980629" w:rsidRPr="00340B0D" w14:paraId="7F7A9EA1" w14:textId="77777777" w:rsidTr="00541D1A">
        <w:trPr>
          <w:ins w:id="4797"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4FDA2998" w14:textId="77777777" w:rsidR="00980629" w:rsidRPr="00340B0D" w:rsidRDefault="00980629" w:rsidP="00541D1A">
            <w:pPr>
              <w:rPr>
                <w:ins w:id="4798" w:author="jonathan pritchard" w:date="2025-01-23T13:43:00Z" w16du:dateUtc="2025-01-23T13:43:00Z"/>
                <w:rFonts w:cs="Arial"/>
                <w:sz w:val="18"/>
                <w:szCs w:val="18"/>
              </w:rPr>
            </w:pPr>
          </w:p>
        </w:tc>
      </w:tr>
      <w:tr w:rsidR="00980629" w:rsidRPr="00340B0D" w14:paraId="7C698DEF" w14:textId="77777777" w:rsidTr="00541D1A">
        <w:trPr>
          <w:ins w:id="4799"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2494B4" w14:textId="77777777" w:rsidR="00980629" w:rsidRPr="00340B0D" w:rsidRDefault="00980629" w:rsidP="00541D1A">
            <w:pPr>
              <w:jc w:val="center"/>
              <w:rPr>
                <w:ins w:id="4800" w:author="jonathan pritchard" w:date="2025-01-23T13:43:00Z" w16du:dateUtc="2025-01-23T13:43:00Z"/>
                <w:rFonts w:cs="Arial"/>
                <w:b/>
                <w:bCs/>
                <w:sz w:val="18"/>
                <w:szCs w:val="18"/>
              </w:rPr>
            </w:pPr>
            <w:ins w:id="4801"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13132E6E" w14:textId="77777777" w:rsidTr="00541D1A">
        <w:trPr>
          <w:ins w:id="4802"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771424" w14:textId="77777777" w:rsidR="00980629" w:rsidRPr="00340B0D" w:rsidRDefault="00980629" w:rsidP="00541D1A">
            <w:pPr>
              <w:jc w:val="center"/>
              <w:rPr>
                <w:ins w:id="4803" w:author="jonathan pritchard" w:date="2025-01-23T13:43:00Z" w16du:dateUtc="2025-01-23T13:43:00Z"/>
                <w:rFonts w:cs="Arial"/>
                <w:b/>
                <w:bCs/>
                <w:sz w:val="18"/>
                <w:szCs w:val="18"/>
              </w:rPr>
            </w:pPr>
            <w:ins w:id="4804"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4C8EE9" w14:textId="77777777" w:rsidR="00980629" w:rsidRPr="00340B0D" w:rsidRDefault="00980629" w:rsidP="00541D1A">
            <w:pPr>
              <w:jc w:val="center"/>
              <w:rPr>
                <w:ins w:id="4805" w:author="jonathan pritchard" w:date="2025-01-23T13:43:00Z" w16du:dateUtc="2025-01-23T13:43:00Z"/>
                <w:rFonts w:cs="Arial"/>
                <w:b/>
                <w:bCs/>
                <w:sz w:val="18"/>
                <w:szCs w:val="18"/>
              </w:rPr>
            </w:pPr>
            <w:ins w:id="4806" w:author="jonathan pritchard" w:date="2025-01-23T13:43:00Z" w16du:dateUtc="2025-01-23T13:43:00Z">
              <w:r w:rsidRPr="00340B0D">
                <w:rPr>
                  <w:rFonts w:cs="Arial"/>
                  <w:b/>
                  <w:bCs/>
                  <w:sz w:val="18"/>
                  <w:szCs w:val="18"/>
                </w:rPr>
                <w:t>Other</w:t>
              </w:r>
            </w:ins>
          </w:p>
        </w:tc>
      </w:tr>
      <w:tr w:rsidR="00980629" w:rsidRPr="00340B0D" w14:paraId="6E201CD0" w14:textId="77777777" w:rsidTr="00541D1A">
        <w:trPr>
          <w:ins w:id="4807"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1E8E4C3" w14:textId="77777777" w:rsidR="00980629" w:rsidRPr="00340B0D" w:rsidRDefault="00980629" w:rsidP="00541D1A">
            <w:pPr>
              <w:rPr>
                <w:ins w:id="4808" w:author="jonathan pritchard" w:date="2025-01-23T13:43:00Z" w16du:dateUtc="2025-01-23T13:43:00Z"/>
                <w:rFonts w:cs="Arial"/>
                <w:sz w:val="18"/>
                <w:szCs w:val="18"/>
              </w:rPr>
            </w:pPr>
            <w:ins w:id="4809"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E9CEC86" w14:textId="77777777" w:rsidR="00980629" w:rsidRPr="00340B0D" w:rsidRDefault="00980629" w:rsidP="00541D1A">
            <w:pPr>
              <w:jc w:val="center"/>
              <w:rPr>
                <w:ins w:id="481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52AA8CC" w14:textId="77777777" w:rsidR="00980629" w:rsidRPr="00340B0D" w:rsidRDefault="00980629" w:rsidP="00541D1A">
            <w:pPr>
              <w:pStyle w:val="Default"/>
              <w:rPr>
                <w:ins w:id="4811" w:author="jonathan pritchard" w:date="2025-01-23T13:43:00Z" w16du:dateUtc="2025-01-23T13:43:00Z"/>
                <w:sz w:val="18"/>
                <w:szCs w:val="18"/>
              </w:rPr>
            </w:pPr>
            <w:ins w:id="4812"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09A64F6" w14:textId="77777777" w:rsidR="00980629" w:rsidRPr="00340B0D" w:rsidRDefault="00980629" w:rsidP="00541D1A">
            <w:pPr>
              <w:rPr>
                <w:ins w:id="4813" w:author="jonathan pritchard" w:date="2025-01-23T13:43:00Z" w16du:dateUtc="2025-01-23T13:43:00Z"/>
                <w:rFonts w:cs="Arial"/>
                <w:sz w:val="18"/>
                <w:szCs w:val="18"/>
              </w:rPr>
            </w:pPr>
          </w:p>
        </w:tc>
      </w:tr>
      <w:tr w:rsidR="00980629" w:rsidRPr="00340B0D" w14:paraId="72B4AB06" w14:textId="77777777" w:rsidTr="00541D1A">
        <w:trPr>
          <w:ins w:id="481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FE43AF" w14:textId="77777777" w:rsidR="00980629" w:rsidRPr="00340B0D" w:rsidRDefault="00980629" w:rsidP="00541D1A">
            <w:pPr>
              <w:pStyle w:val="Default"/>
              <w:rPr>
                <w:ins w:id="4815" w:author="jonathan pritchard" w:date="2025-01-23T13:43:00Z" w16du:dateUtc="2025-01-23T13:43:00Z"/>
                <w:sz w:val="18"/>
                <w:szCs w:val="18"/>
              </w:rPr>
            </w:pPr>
            <w:ins w:id="4816"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5776E9D" w14:textId="77777777" w:rsidR="00980629" w:rsidRPr="00340B0D" w:rsidRDefault="00980629" w:rsidP="00541D1A">
            <w:pPr>
              <w:jc w:val="center"/>
              <w:rPr>
                <w:ins w:id="481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1DB2EF1" w14:textId="77777777" w:rsidR="00980629" w:rsidRPr="00340B0D" w:rsidRDefault="00980629" w:rsidP="00541D1A">
            <w:pPr>
              <w:pStyle w:val="Default"/>
              <w:rPr>
                <w:ins w:id="4818" w:author="jonathan pritchard" w:date="2025-01-23T13:43:00Z" w16du:dateUtc="2025-01-23T13:43:00Z"/>
                <w:sz w:val="18"/>
                <w:szCs w:val="18"/>
              </w:rPr>
            </w:pPr>
            <w:ins w:id="4819"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0A485FA" w14:textId="77777777" w:rsidR="00980629" w:rsidRPr="00340B0D" w:rsidRDefault="00980629" w:rsidP="00541D1A">
            <w:pPr>
              <w:rPr>
                <w:ins w:id="4820" w:author="jonathan pritchard" w:date="2025-01-23T13:43:00Z" w16du:dateUtc="2025-01-23T13:43:00Z"/>
                <w:rFonts w:cs="Arial"/>
                <w:sz w:val="18"/>
                <w:szCs w:val="18"/>
              </w:rPr>
            </w:pPr>
          </w:p>
        </w:tc>
      </w:tr>
      <w:tr w:rsidR="00980629" w:rsidRPr="00340B0D" w14:paraId="5C66B60B" w14:textId="77777777" w:rsidTr="00541D1A">
        <w:trPr>
          <w:ins w:id="482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811F1E7" w14:textId="77777777" w:rsidR="00980629" w:rsidRPr="00340B0D" w:rsidRDefault="00980629" w:rsidP="00541D1A">
            <w:pPr>
              <w:pStyle w:val="Default"/>
              <w:ind w:left="720"/>
              <w:rPr>
                <w:ins w:id="4822" w:author="jonathan pritchard" w:date="2025-01-23T13:43:00Z" w16du:dateUtc="2025-01-23T13:43:00Z"/>
                <w:sz w:val="18"/>
                <w:szCs w:val="18"/>
              </w:rPr>
            </w:pPr>
            <w:ins w:id="4823"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379F3FA" w14:textId="77777777" w:rsidR="00980629" w:rsidRPr="00340B0D" w:rsidRDefault="00980629" w:rsidP="00541D1A">
            <w:pPr>
              <w:jc w:val="center"/>
              <w:rPr>
                <w:ins w:id="482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891751D" w14:textId="77777777" w:rsidR="00980629" w:rsidRPr="00340B0D" w:rsidRDefault="00980629" w:rsidP="00541D1A">
            <w:pPr>
              <w:pStyle w:val="Default"/>
              <w:rPr>
                <w:ins w:id="4825" w:author="jonathan pritchard" w:date="2025-01-23T13:43:00Z" w16du:dateUtc="2025-01-23T13:43:00Z"/>
                <w:sz w:val="18"/>
                <w:szCs w:val="18"/>
              </w:rPr>
            </w:pPr>
            <w:ins w:id="4826"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46DBAF" w14:textId="77777777" w:rsidR="00980629" w:rsidRPr="00340B0D" w:rsidRDefault="00980629" w:rsidP="00541D1A">
            <w:pPr>
              <w:rPr>
                <w:ins w:id="4827" w:author="jonathan pritchard" w:date="2025-01-23T13:43:00Z" w16du:dateUtc="2025-01-23T13:43:00Z"/>
                <w:rFonts w:cs="Arial"/>
                <w:sz w:val="18"/>
                <w:szCs w:val="18"/>
              </w:rPr>
            </w:pPr>
          </w:p>
        </w:tc>
      </w:tr>
      <w:tr w:rsidR="00980629" w:rsidRPr="00340B0D" w14:paraId="34FB7A25" w14:textId="77777777" w:rsidTr="00541D1A">
        <w:trPr>
          <w:ins w:id="482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B62AC5E" w14:textId="77777777" w:rsidR="00980629" w:rsidRPr="00340B0D" w:rsidRDefault="00980629" w:rsidP="00541D1A">
            <w:pPr>
              <w:pStyle w:val="Default"/>
              <w:ind w:left="720"/>
              <w:rPr>
                <w:ins w:id="4829" w:author="jonathan pritchard" w:date="2025-01-23T13:43:00Z" w16du:dateUtc="2025-01-23T13:43:00Z"/>
                <w:sz w:val="18"/>
                <w:szCs w:val="18"/>
              </w:rPr>
            </w:pPr>
            <w:ins w:id="4830"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37B9353" w14:textId="77777777" w:rsidR="00980629" w:rsidRPr="00340B0D" w:rsidRDefault="00980629" w:rsidP="00541D1A">
            <w:pPr>
              <w:jc w:val="center"/>
              <w:rPr>
                <w:ins w:id="483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6CFB6AF" w14:textId="77777777" w:rsidR="00980629" w:rsidRPr="00340B0D" w:rsidRDefault="00980629" w:rsidP="00541D1A">
            <w:pPr>
              <w:pStyle w:val="Default"/>
              <w:rPr>
                <w:ins w:id="4832" w:author="jonathan pritchard" w:date="2025-01-23T13:43:00Z" w16du:dateUtc="2025-01-23T13:43:00Z"/>
                <w:sz w:val="18"/>
                <w:szCs w:val="18"/>
              </w:rPr>
            </w:pPr>
            <w:ins w:id="4833"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9A0481F" w14:textId="77777777" w:rsidR="00980629" w:rsidRPr="00340B0D" w:rsidRDefault="00980629" w:rsidP="00541D1A">
            <w:pPr>
              <w:rPr>
                <w:ins w:id="4834" w:author="jonathan pritchard" w:date="2025-01-23T13:43:00Z" w16du:dateUtc="2025-01-23T13:43:00Z"/>
                <w:rFonts w:cs="Arial"/>
                <w:sz w:val="18"/>
                <w:szCs w:val="18"/>
              </w:rPr>
            </w:pPr>
          </w:p>
        </w:tc>
      </w:tr>
      <w:tr w:rsidR="00980629" w:rsidRPr="00340B0D" w14:paraId="370BF036" w14:textId="77777777" w:rsidTr="00541D1A">
        <w:trPr>
          <w:ins w:id="483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2E89AFB7" w14:textId="77777777" w:rsidR="00980629" w:rsidRPr="00340B0D" w:rsidRDefault="00980629" w:rsidP="00541D1A">
            <w:pPr>
              <w:pStyle w:val="Default"/>
              <w:rPr>
                <w:ins w:id="4836" w:author="jonathan pritchard" w:date="2025-01-23T13:43:00Z" w16du:dateUtc="2025-01-23T13:43:00Z"/>
                <w:sz w:val="18"/>
                <w:szCs w:val="18"/>
              </w:rPr>
            </w:pPr>
            <w:ins w:id="4837"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326C3E3" w14:textId="77777777" w:rsidR="00980629" w:rsidRPr="00340B0D" w:rsidRDefault="00980629" w:rsidP="00541D1A">
            <w:pPr>
              <w:jc w:val="center"/>
              <w:rPr>
                <w:ins w:id="483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135D573" w14:textId="77777777" w:rsidR="00980629" w:rsidRPr="00340B0D" w:rsidRDefault="00980629" w:rsidP="00541D1A">
            <w:pPr>
              <w:pStyle w:val="Default"/>
              <w:rPr>
                <w:ins w:id="4839" w:author="jonathan pritchard" w:date="2025-01-23T13:43:00Z" w16du:dateUtc="2025-01-23T13:43:00Z"/>
                <w:sz w:val="18"/>
                <w:szCs w:val="18"/>
              </w:rPr>
            </w:pPr>
            <w:ins w:id="4840"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94A6B86" w14:textId="77777777" w:rsidR="00980629" w:rsidRPr="00340B0D" w:rsidRDefault="00980629" w:rsidP="00541D1A">
            <w:pPr>
              <w:rPr>
                <w:ins w:id="4841" w:author="jonathan pritchard" w:date="2025-01-23T13:43:00Z" w16du:dateUtc="2025-01-23T13:43:00Z"/>
                <w:rFonts w:cs="Arial"/>
                <w:sz w:val="18"/>
                <w:szCs w:val="18"/>
              </w:rPr>
            </w:pPr>
          </w:p>
        </w:tc>
      </w:tr>
      <w:tr w:rsidR="00980629" w:rsidRPr="00340B0D" w14:paraId="71D1958D" w14:textId="77777777" w:rsidTr="00541D1A">
        <w:trPr>
          <w:ins w:id="484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0B1D42" w14:textId="77777777" w:rsidR="00980629" w:rsidRPr="00340B0D" w:rsidRDefault="00980629" w:rsidP="00541D1A">
            <w:pPr>
              <w:pStyle w:val="Default"/>
              <w:rPr>
                <w:ins w:id="4843" w:author="jonathan pritchard" w:date="2025-01-23T13:43:00Z" w16du:dateUtc="2025-01-23T13:43:00Z"/>
                <w:sz w:val="18"/>
                <w:szCs w:val="18"/>
              </w:rPr>
            </w:pPr>
            <w:ins w:id="4844"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256E5E6C" w14:textId="77777777" w:rsidR="00980629" w:rsidRPr="00340B0D" w:rsidRDefault="00980629" w:rsidP="00541D1A">
            <w:pPr>
              <w:jc w:val="center"/>
              <w:rPr>
                <w:ins w:id="484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62908DD" w14:textId="77777777" w:rsidR="00980629" w:rsidRPr="00340B0D" w:rsidRDefault="00980629" w:rsidP="00541D1A">
            <w:pPr>
              <w:pStyle w:val="Default"/>
              <w:rPr>
                <w:ins w:id="4846" w:author="jonathan pritchard" w:date="2025-01-23T13:43:00Z" w16du:dateUtc="2025-01-23T13:43:00Z"/>
                <w:sz w:val="18"/>
                <w:szCs w:val="18"/>
              </w:rPr>
            </w:pPr>
            <w:ins w:id="4847"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F45BF88" w14:textId="77777777" w:rsidR="00980629" w:rsidRPr="00340B0D" w:rsidRDefault="00980629" w:rsidP="00541D1A">
            <w:pPr>
              <w:rPr>
                <w:ins w:id="4848" w:author="jonathan pritchard" w:date="2025-01-23T13:43:00Z" w16du:dateUtc="2025-01-23T13:43:00Z"/>
                <w:rFonts w:cs="Arial"/>
                <w:sz w:val="18"/>
                <w:szCs w:val="18"/>
              </w:rPr>
            </w:pPr>
          </w:p>
        </w:tc>
      </w:tr>
      <w:tr w:rsidR="00980629" w:rsidRPr="00340B0D" w14:paraId="72B60896" w14:textId="77777777" w:rsidTr="00541D1A">
        <w:trPr>
          <w:ins w:id="484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10633790" w14:textId="77777777" w:rsidR="00980629" w:rsidRPr="00340B0D" w:rsidRDefault="00980629" w:rsidP="00541D1A">
            <w:pPr>
              <w:pStyle w:val="Default"/>
              <w:rPr>
                <w:ins w:id="4850" w:author="jonathan pritchard" w:date="2025-01-23T13:43:00Z" w16du:dateUtc="2025-01-23T13:43:00Z"/>
                <w:sz w:val="18"/>
                <w:szCs w:val="18"/>
              </w:rPr>
            </w:pPr>
            <w:ins w:id="4851"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957542C" w14:textId="77777777" w:rsidR="00980629" w:rsidRPr="00340B0D" w:rsidRDefault="00980629" w:rsidP="00541D1A">
            <w:pPr>
              <w:jc w:val="center"/>
              <w:rPr>
                <w:ins w:id="485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644F30D" w14:textId="77777777" w:rsidR="00980629" w:rsidRPr="00340B0D" w:rsidRDefault="00980629" w:rsidP="00541D1A">
            <w:pPr>
              <w:pStyle w:val="Default"/>
              <w:rPr>
                <w:ins w:id="4853" w:author="jonathan pritchard" w:date="2025-01-23T13:43:00Z" w16du:dateUtc="2025-01-23T13:43:00Z"/>
                <w:sz w:val="18"/>
                <w:szCs w:val="18"/>
              </w:rPr>
            </w:pPr>
            <w:ins w:id="4854"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E2D161D" w14:textId="77777777" w:rsidR="00980629" w:rsidRPr="00340B0D" w:rsidRDefault="00980629" w:rsidP="00541D1A">
            <w:pPr>
              <w:rPr>
                <w:ins w:id="4855" w:author="jonathan pritchard" w:date="2025-01-23T13:43:00Z" w16du:dateUtc="2025-01-23T13:43:00Z"/>
                <w:rFonts w:cs="Arial"/>
                <w:sz w:val="18"/>
                <w:szCs w:val="18"/>
              </w:rPr>
            </w:pPr>
          </w:p>
        </w:tc>
      </w:tr>
      <w:tr w:rsidR="00980629" w:rsidRPr="00340B0D" w14:paraId="73FCC6D6" w14:textId="77777777" w:rsidTr="00541D1A">
        <w:trPr>
          <w:ins w:id="485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C744938" w14:textId="77777777" w:rsidR="00980629" w:rsidRPr="00340B0D" w:rsidRDefault="00980629" w:rsidP="00541D1A">
            <w:pPr>
              <w:pStyle w:val="Default"/>
              <w:rPr>
                <w:ins w:id="4857" w:author="jonathan pritchard" w:date="2025-01-23T13:43:00Z" w16du:dateUtc="2025-01-23T13:43:00Z"/>
                <w:sz w:val="18"/>
                <w:szCs w:val="18"/>
              </w:rPr>
            </w:pPr>
            <w:ins w:id="4858"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429C462" w14:textId="77777777" w:rsidR="00980629" w:rsidRPr="00340B0D" w:rsidRDefault="00980629" w:rsidP="00541D1A">
            <w:pPr>
              <w:jc w:val="center"/>
              <w:rPr>
                <w:ins w:id="485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15FB1AD" w14:textId="77777777" w:rsidR="00980629" w:rsidRPr="00340B0D" w:rsidRDefault="00980629" w:rsidP="00541D1A">
            <w:pPr>
              <w:pStyle w:val="Default"/>
              <w:rPr>
                <w:ins w:id="4860" w:author="jonathan pritchard" w:date="2025-01-23T13:43:00Z" w16du:dateUtc="2025-01-23T13:43:00Z"/>
                <w:sz w:val="18"/>
                <w:szCs w:val="18"/>
              </w:rPr>
            </w:pPr>
            <w:ins w:id="4861"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F301E06" w14:textId="77777777" w:rsidR="00980629" w:rsidRPr="00340B0D" w:rsidRDefault="00980629" w:rsidP="00541D1A">
            <w:pPr>
              <w:rPr>
                <w:ins w:id="4862" w:author="jonathan pritchard" w:date="2025-01-23T13:43:00Z" w16du:dateUtc="2025-01-23T13:43:00Z"/>
                <w:rFonts w:cs="Arial"/>
                <w:sz w:val="18"/>
                <w:szCs w:val="18"/>
              </w:rPr>
            </w:pPr>
          </w:p>
        </w:tc>
      </w:tr>
      <w:tr w:rsidR="00980629" w:rsidRPr="00340B0D" w14:paraId="4D76F43A" w14:textId="77777777" w:rsidTr="00541D1A">
        <w:trPr>
          <w:ins w:id="486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4364E6EB" w14:textId="77777777" w:rsidR="00980629" w:rsidRPr="00340B0D" w:rsidRDefault="00980629" w:rsidP="00541D1A">
            <w:pPr>
              <w:pStyle w:val="Default"/>
              <w:rPr>
                <w:ins w:id="4864" w:author="jonathan pritchard" w:date="2025-01-23T13:43:00Z" w16du:dateUtc="2025-01-23T13:43:00Z"/>
                <w:sz w:val="18"/>
                <w:szCs w:val="18"/>
              </w:rPr>
            </w:pPr>
            <w:ins w:id="4865"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0FBA3DC" w14:textId="77777777" w:rsidR="00980629" w:rsidRPr="00340B0D" w:rsidRDefault="00980629" w:rsidP="00541D1A">
            <w:pPr>
              <w:jc w:val="center"/>
              <w:rPr>
                <w:ins w:id="486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0C9E446" w14:textId="77777777" w:rsidR="00980629" w:rsidRPr="00340B0D" w:rsidRDefault="00980629" w:rsidP="00541D1A">
            <w:pPr>
              <w:rPr>
                <w:ins w:id="486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47117D" w14:textId="77777777" w:rsidR="00980629" w:rsidRPr="00340B0D" w:rsidRDefault="00980629" w:rsidP="00541D1A">
            <w:pPr>
              <w:rPr>
                <w:ins w:id="4868" w:author="jonathan pritchard" w:date="2025-01-23T13:43:00Z" w16du:dateUtc="2025-01-23T13:43:00Z"/>
                <w:rFonts w:cs="Arial"/>
                <w:sz w:val="18"/>
                <w:szCs w:val="18"/>
              </w:rPr>
            </w:pPr>
          </w:p>
        </w:tc>
      </w:tr>
      <w:tr w:rsidR="00980629" w:rsidRPr="00340B0D" w14:paraId="4226CB97" w14:textId="77777777" w:rsidTr="00541D1A">
        <w:trPr>
          <w:ins w:id="486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7842CCF" w14:textId="77777777" w:rsidR="00980629" w:rsidRPr="00340B0D" w:rsidRDefault="00980629" w:rsidP="00541D1A">
            <w:pPr>
              <w:pStyle w:val="Default"/>
              <w:rPr>
                <w:ins w:id="4870" w:author="jonathan pritchard" w:date="2025-01-23T13:43:00Z" w16du:dateUtc="2025-01-23T13:43:00Z"/>
                <w:sz w:val="18"/>
                <w:szCs w:val="18"/>
              </w:rPr>
            </w:pPr>
            <w:ins w:id="4871"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4B7F5F0" w14:textId="77777777" w:rsidR="00980629" w:rsidRPr="00340B0D" w:rsidRDefault="00980629" w:rsidP="00541D1A">
            <w:pPr>
              <w:jc w:val="center"/>
              <w:rPr>
                <w:ins w:id="487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062D1E1" w14:textId="77777777" w:rsidR="00980629" w:rsidRPr="00340B0D" w:rsidRDefault="00980629" w:rsidP="00541D1A">
            <w:pPr>
              <w:rPr>
                <w:ins w:id="4873"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A1A6879" w14:textId="77777777" w:rsidR="00980629" w:rsidRPr="00340B0D" w:rsidRDefault="00980629" w:rsidP="00541D1A">
            <w:pPr>
              <w:rPr>
                <w:ins w:id="4874" w:author="jonathan pritchard" w:date="2025-01-23T13:43:00Z" w16du:dateUtc="2025-01-23T13:43:00Z"/>
                <w:rFonts w:cs="Arial"/>
                <w:sz w:val="18"/>
                <w:szCs w:val="18"/>
              </w:rPr>
            </w:pPr>
          </w:p>
        </w:tc>
      </w:tr>
      <w:tr w:rsidR="00980629" w:rsidRPr="00340B0D" w14:paraId="5D3C3722" w14:textId="77777777" w:rsidTr="00541D1A">
        <w:trPr>
          <w:ins w:id="487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55D2D54" w14:textId="77777777" w:rsidR="00980629" w:rsidRPr="00340B0D" w:rsidRDefault="00980629" w:rsidP="00541D1A">
            <w:pPr>
              <w:pStyle w:val="Default"/>
              <w:rPr>
                <w:ins w:id="4876" w:author="jonathan pritchard" w:date="2025-01-23T13:43:00Z" w16du:dateUtc="2025-01-23T13:43:00Z"/>
                <w:sz w:val="18"/>
                <w:szCs w:val="18"/>
              </w:rPr>
            </w:pPr>
            <w:ins w:id="4877"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2A0E8AD" w14:textId="77777777" w:rsidR="00980629" w:rsidRPr="00340B0D" w:rsidRDefault="00980629" w:rsidP="00541D1A">
            <w:pPr>
              <w:jc w:val="center"/>
              <w:rPr>
                <w:ins w:id="487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20B03AC" w14:textId="77777777" w:rsidR="00980629" w:rsidRPr="00340B0D" w:rsidRDefault="00980629" w:rsidP="00541D1A">
            <w:pPr>
              <w:rPr>
                <w:ins w:id="487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B98BA9E" w14:textId="77777777" w:rsidR="00980629" w:rsidRPr="00340B0D" w:rsidRDefault="00980629" w:rsidP="00541D1A">
            <w:pPr>
              <w:rPr>
                <w:ins w:id="4880" w:author="jonathan pritchard" w:date="2025-01-23T13:43:00Z" w16du:dateUtc="2025-01-23T13:43:00Z"/>
                <w:rFonts w:cs="Arial"/>
                <w:sz w:val="18"/>
                <w:szCs w:val="18"/>
              </w:rPr>
            </w:pPr>
          </w:p>
        </w:tc>
      </w:tr>
      <w:tr w:rsidR="00980629" w:rsidRPr="00340B0D" w14:paraId="59A214E2" w14:textId="77777777" w:rsidTr="00541D1A">
        <w:trPr>
          <w:ins w:id="488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A1BF761" w14:textId="77777777" w:rsidR="00980629" w:rsidRPr="00340B0D" w:rsidRDefault="00980629" w:rsidP="00541D1A">
            <w:pPr>
              <w:pStyle w:val="Default"/>
              <w:ind w:left="720"/>
              <w:rPr>
                <w:ins w:id="4882" w:author="jonathan pritchard" w:date="2025-01-23T13:43:00Z" w16du:dateUtc="2025-01-23T13:43:00Z"/>
                <w:sz w:val="18"/>
                <w:szCs w:val="18"/>
              </w:rPr>
            </w:pPr>
            <w:ins w:id="4883"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EE30E2" w14:textId="77777777" w:rsidR="00980629" w:rsidRPr="00340B0D" w:rsidRDefault="00980629" w:rsidP="00541D1A">
            <w:pPr>
              <w:jc w:val="center"/>
              <w:rPr>
                <w:ins w:id="488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5D6367A" w14:textId="77777777" w:rsidR="00980629" w:rsidRPr="00340B0D" w:rsidRDefault="00980629" w:rsidP="00541D1A">
            <w:pPr>
              <w:rPr>
                <w:ins w:id="4885"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5F4C122" w14:textId="77777777" w:rsidR="00980629" w:rsidRPr="00340B0D" w:rsidRDefault="00980629" w:rsidP="00541D1A">
            <w:pPr>
              <w:rPr>
                <w:ins w:id="4886" w:author="jonathan pritchard" w:date="2025-01-23T13:43:00Z" w16du:dateUtc="2025-01-23T13:43:00Z"/>
                <w:rFonts w:cs="Arial"/>
                <w:sz w:val="18"/>
                <w:szCs w:val="18"/>
              </w:rPr>
            </w:pPr>
          </w:p>
        </w:tc>
      </w:tr>
      <w:tr w:rsidR="00980629" w:rsidRPr="00340B0D" w14:paraId="1E35DE56" w14:textId="77777777" w:rsidTr="00541D1A">
        <w:trPr>
          <w:ins w:id="4887"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3A0812A5" w14:textId="77777777" w:rsidR="00980629" w:rsidRPr="00340B0D" w:rsidRDefault="00980629" w:rsidP="00541D1A">
            <w:pPr>
              <w:pStyle w:val="Default"/>
              <w:ind w:left="720"/>
              <w:rPr>
                <w:ins w:id="4888" w:author="jonathan pritchard" w:date="2025-01-23T13:43:00Z" w16du:dateUtc="2025-01-23T13:43:00Z"/>
                <w:sz w:val="18"/>
                <w:szCs w:val="18"/>
              </w:rPr>
            </w:pPr>
            <w:ins w:id="4889"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62C01709" w14:textId="77777777" w:rsidR="00980629" w:rsidRPr="00340B0D" w:rsidRDefault="00980629" w:rsidP="00541D1A">
            <w:pPr>
              <w:jc w:val="center"/>
              <w:rPr>
                <w:ins w:id="489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7E409EF7" w14:textId="77777777" w:rsidR="00980629" w:rsidRPr="00340B0D" w:rsidRDefault="00980629" w:rsidP="00541D1A">
            <w:pPr>
              <w:rPr>
                <w:ins w:id="4891"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01F5CC0" w14:textId="77777777" w:rsidR="00980629" w:rsidRPr="00340B0D" w:rsidRDefault="00980629" w:rsidP="00541D1A">
            <w:pPr>
              <w:rPr>
                <w:ins w:id="4892" w:author="jonathan pritchard" w:date="2025-01-23T13:43:00Z" w16du:dateUtc="2025-01-23T13:43:00Z"/>
                <w:rFonts w:cs="Arial"/>
                <w:sz w:val="18"/>
                <w:szCs w:val="18"/>
              </w:rPr>
            </w:pPr>
          </w:p>
        </w:tc>
      </w:tr>
      <w:tr w:rsidR="00980629" w:rsidRPr="00340B0D" w14:paraId="5F594B78" w14:textId="77777777" w:rsidTr="00541D1A">
        <w:trPr>
          <w:ins w:id="4893"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39F3FA5" w14:textId="77777777" w:rsidR="00980629" w:rsidRPr="00EF63B4" w:rsidRDefault="00980629" w:rsidP="00541D1A">
            <w:pPr>
              <w:jc w:val="center"/>
              <w:rPr>
                <w:ins w:id="4894" w:author="jonathan pritchard" w:date="2025-01-23T13:43:00Z" w16du:dateUtc="2025-01-23T13:43:00Z"/>
                <w:rFonts w:cs="Arial"/>
                <w:sz w:val="18"/>
                <w:szCs w:val="18"/>
              </w:rPr>
            </w:pPr>
            <w:ins w:id="4895" w:author="jonathan pritchard" w:date="2025-01-23T13:43:00Z" w16du:dateUtc="2025-01-23T13:43:00Z">
              <w:r>
                <w:rPr>
                  <w:rFonts w:cs="Arial"/>
                  <w:b/>
                  <w:bCs/>
                  <w:sz w:val="18"/>
                  <w:szCs w:val="18"/>
                </w:rPr>
                <w:t>Additional</w:t>
              </w:r>
            </w:ins>
          </w:p>
        </w:tc>
      </w:tr>
      <w:tr w:rsidR="00980629" w:rsidRPr="00340B0D" w14:paraId="51BD2647" w14:textId="77777777" w:rsidTr="00541D1A">
        <w:trPr>
          <w:ins w:id="489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B13313" w14:textId="77777777" w:rsidR="00980629" w:rsidRPr="00340B0D" w:rsidRDefault="00980629" w:rsidP="00541D1A">
            <w:pPr>
              <w:pStyle w:val="Default"/>
              <w:ind w:left="720"/>
              <w:rPr>
                <w:ins w:id="4897"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01631A" w14:textId="77777777" w:rsidR="00980629" w:rsidRPr="00340B0D" w:rsidRDefault="00980629" w:rsidP="00541D1A">
            <w:pPr>
              <w:jc w:val="center"/>
              <w:rPr>
                <w:ins w:id="4898"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6C43B861" w14:textId="77777777" w:rsidR="00980629" w:rsidRPr="00340B0D" w:rsidRDefault="00980629" w:rsidP="00541D1A">
            <w:pPr>
              <w:rPr>
                <w:ins w:id="489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D055C91" w14:textId="77777777" w:rsidR="00980629" w:rsidRPr="00340B0D" w:rsidRDefault="00980629" w:rsidP="00541D1A">
            <w:pPr>
              <w:rPr>
                <w:ins w:id="4900" w:author="jonathan pritchard" w:date="2025-01-23T13:43:00Z" w16du:dateUtc="2025-01-23T13:43:00Z"/>
                <w:rFonts w:cs="Arial"/>
                <w:sz w:val="18"/>
                <w:szCs w:val="18"/>
              </w:rPr>
            </w:pPr>
          </w:p>
        </w:tc>
      </w:tr>
      <w:tr w:rsidR="00980629" w:rsidRPr="00340B0D" w14:paraId="4362EF6C" w14:textId="77777777" w:rsidTr="00541D1A">
        <w:trPr>
          <w:ins w:id="490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725885" w14:textId="77777777" w:rsidR="00980629" w:rsidRPr="00340B0D" w:rsidRDefault="00980629" w:rsidP="00541D1A">
            <w:pPr>
              <w:pStyle w:val="Default"/>
              <w:ind w:left="720"/>
              <w:rPr>
                <w:ins w:id="4902"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BAC148" w14:textId="77777777" w:rsidR="00980629" w:rsidRPr="00340B0D" w:rsidRDefault="00980629" w:rsidP="00541D1A">
            <w:pPr>
              <w:jc w:val="center"/>
              <w:rPr>
                <w:ins w:id="4903"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2095AE44" w14:textId="77777777" w:rsidR="00980629" w:rsidRPr="00340B0D" w:rsidRDefault="00980629" w:rsidP="00541D1A">
            <w:pPr>
              <w:rPr>
                <w:ins w:id="490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94B28A4" w14:textId="77777777" w:rsidR="00980629" w:rsidRPr="00340B0D" w:rsidRDefault="00980629" w:rsidP="00541D1A">
            <w:pPr>
              <w:rPr>
                <w:ins w:id="4905" w:author="jonathan pritchard" w:date="2025-01-23T13:43:00Z" w16du:dateUtc="2025-01-23T13:43:00Z"/>
                <w:rFonts w:cs="Arial"/>
                <w:sz w:val="18"/>
                <w:szCs w:val="18"/>
              </w:rPr>
            </w:pPr>
          </w:p>
        </w:tc>
      </w:tr>
      <w:tr w:rsidR="00980629" w:rsidRPr="00340B0D" w14:paraId="098B25A3" w14:textId="77777777" w:rsidTr="00541D1A">
        <w:trPr>
          <w:ins w:id="4906"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87E5E4" w14:textId="77777777" w:rsidR="00980629" w:rsidRPr="00340B0D" w:rsidRDefault="00980629" w:rsidP="00541D1A">
            <w:pPr>
              <w:jc w:val="center"/>
              <w:rPr>
                <w:ins w:id="4907" w:author="jonathan pritchard" w:date="2025-01-23T13:43:00Z" w16du:dateUtc="2025-01-23T13:43:00Z"/>
                <w:rFonts w:cs="Arial"/>
                <w:b/>
                <w:bCs/>
                <w:sz w:val="18"/>
                <w:szCs w:val="18"/>
              </w:rPr>
            </w:pPr>
            <w:ins w:id="4908" w:author="jonathan pritchard" w:date="2025-01-23T13:43:00Z" w16du:dateUtc="2025-01-23T13:43:00Z">
              <w:r w:rsidRPr="00340B0D">
                <w:rPr>
                  <w:rFonts w:cs="Arial"/>
                  <w:b/>
                  <w:bCs/>
                  <w:sz w:val="18"/>
                  <w:szCs w:val="18"/>
                </w:rPr>
                <w:t>Setup</w:t>
              </w:r>
            </w:ins>
          </w:p>
        </w:tc>
      </w:tr>
      <w:tr w:rsidR="00980629" w:rsidRPr="00340B0D" w14:paraId="75FEE356" w14:textId="77777777" w:rsidTr="00541D1A">
        <w:trPr>
          <w:ins w:id="4909"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A2F8E78" w14:textId="77777777" w:rsidR="00980629" w:rsidRDefault="00980629" w:rsidP="00541D1A">
            <w:pPr>
              <w:rPr>
                <w:ins w:id="4910" w:author="jonathan pritchard" w:date="2025-01-23T13:43:00Z" w16du:dateUtc="2025-01-23T13:43:00Z"/>
                <w:rFonts w:cs="Arial"/>
                <w:sz w:val="18"/>
                <w:szCs w:val="18"/>
              </w:rPr>
            </w:pPr>
          </w:p>
          <w:p w14:paraId="5D0487C8" w14:textId="43239342" w:rsidR="00F95BCA" w:rsidRPr="007B7669" w:rsidRDefault="00F95BCA" w:rsidP="00F95BCA">
            <w:pPr>
              <w:rPr>
                <w:rFonts w:cs="Arial"/>
              </w:rPr>
            </w:pPr>
            <w:r w:rsidRPr="007B7669">
              <w:rPr>
                <w:rFonts w:cs="Arial"/>
                <w:i/>
              </w:rPr>
              <w:t xml:space="preserve">As for test </w:t>
            </w:r>
            <w:r w:rsidRPr="007B7669">
              <w:rPr>
                <w:rFonts w:cs="Arial"/>
              </w:rPr>
              <w:t>TextDisplay</w:t>
            </w:r>
            <w:r>
              <w:rPr>
                <w:rFonts w:cs="Arial"/>
              </w:rPr>
              <w:t>1</w:t>
            </w:r>
            <w:r w:rsidRPr="007B7669">
              <w:rPr>
                <w:rFonts w:cs="Arial"/>
              </w:rPr>
              <w:t xml:space="preserve"> </w:t>
            </w:r>
            <w:r w:rsidRPr="007B7669">
              <w:rPr>
                <w:rFonts w:cs="Arial"/>
                <w:i/>
              </w:rPr>
              <w:t xml:space="preserve"> except</w:t>
            </w:r>
          </w:p>
          <w:p w14:paraId="4D796A88" w14:textId="11D9F9D2" w:rsidR="00980629" w:rsidRPr="00110428" w:rsidRDefault="00F95BCA" w:rsidP="00F95BCA">
            <w:pPr>
              <w:rPr>
                <w:ins w:id="4911" w:author="jonathan pritchard" w:date="2025-01-23T13:43:00Z" w16du:dateUtc="2025-01-23T13:43:00Z"/>
                <w:rFonts w:cs="Arial"/>
              </w:rPr>
            </w:pPr>
            <w:r w:rsidRPr="007B7669">
              <w:rPr>
                <w:rFonts w:cs="Arial"/>
                <w:i/>
              </w:rPr>
              <w:t>Set Display Category Other</w:t>
            </w:r>
          </w:p>
          <w:p w14:paraId="45F8D48C" w14:textId="77777777" w:rsidR="00980629" w:rsidRPr="00340B0D" w:rsidRDefault="00980629" w:rsidP="00541D1A">
            <w:pPr>
              <w:rPr>
                <w:ins w:id="4912" w:author="jonathan pritchard" w:date="2025-01-23T13:43:00Z" w16du:dateUtc="2025-01-23T13:43:00Z"/>
                <w:rFonts w:cs="Arial"/>
                <w:sz w:val="18"/>
                <w:szCs w:val="18"/>
              </w:rPr>
            </w:pPr>
          </w:p>
        </w:tc>
      </w:tr>
      <w:tr w:rsidR="00980629" w:rsidRPr="00340B0D" w14:paraId="788494E3" w14:textId="77777777" w:rsidTr="00541D1A">
        <w:trPr>
          <w:ins w:id="4913"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644A56" w14:textId="77777777" w:rsidR="00980629" w:rsidRPr="00340B0D" w:rsidRDefault="00980629" w:rsidP="00541D1A">
            <w:pPr>
              <w:jc w:val="center"/>
              <w:rPr>
                <w:ins w:id="4914" w:author="jonathan pritchard" w:date="2025-01-23T13:43:00Z" w16du:dateUtc="2025-01-23T13:43:00Z"/>
                <w:rFonts w:cs="Arial"/>
                <w:b/>
                <w:bCs/>
                <w:sz w:val="18"/>
                <w:szCs w:val="18"/>
              </w:rPr>
            </w:pPr>
            <w:ins w:id="4915" w:author="jonathan pritchard" w:date="2025-01-23T13:43:00Z" w16du:dateUtc="2025-01-23T13:43:00Z">
              <w:r w:rsidRPr="00340B0D">
                <w:rPr>
                  <w:rFonts w:cs="Arial"/>
                  <w:b/>
                  <w:bCs/>
                  <w:sz w:val="18"/>
                  <w:szCs w:val="18"/>
                </w:rPr>
                <w:lastRenderedPageBreak/>
                <w:t>Action</w:t>
              </w:r>
            </w:ins>
          </w:p>
        </w:tc>
      </w:tr>
      <w:tr w:rsidR="00980629" w:rsidRPr="00340B0D" w14:paraId="63AAB461" w14:textId="77777777" w:rsidTr="00541D1A">
        <w:trPr>
          <w:ins w:id="4916"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50CBE4" w14:textId="7C0A3D7B" w:rsidR="00980629" w:rsidRPr="00110428" w:rsidRDefault="00F95BCA" w:rsidP="00541D1A">
            <w:pPr>
              <w:rPr>
                <w:ins w:id="4917" w:author="jonathan pritchard" w:date="2025-01-23T13:43:00Z" w16du:dateUtc="2025-01-23T13:43:00Z"/>
                <w:rFonts w:cs="Arial"/>
                <w:b/>
                <w:bCs/>
              </w:rPr>
            </w:pPr>
            <w:r w:rsidRPr="00F95BCA">
              <w:rPr>
                <w:rFonts w:cs="Arial"/>
                <w:b/>
                <w:bCs/>
              </w:rPr>
              <w:t>View the features at position 32°21.100’S 61°23.150’E scale 1:5 000</w:t>
            </w:r>
          </w:p>
        </w:tc>
      </w:tr>
      <w:tr w:rsidR="00980629" w:rsidRPr="00340B0D" w14:paraId="1CD60B71" w14:textId="77777777" w:rsidTr="00541D1A">
        <w:trPr>
          <w:ins w:id="4918"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D6E32D" w14:textId="77777777" w:rsidR="00980629" w:rsidRPr="00340B0D" w:rsidRDefault="00980629" w:rsidP="00541D1A">
            <w:pPr>
              <w:jc w:val="center"/>
              <w:rPr>
                <w:ins w:id="4919" w:author="jonathan pritchard" w:date="2025-01-23T13:43:00Z" w16du:dateUtc="2025-01-23T13:43:00Z"/>
                <w:rFonts w:cs="Arial"/>
                <w:sz w:val="18"/>
                <w:szCs w:val="18"/>
              </w:rPr>
            </w:pPr>
            <w:ins w:id="4920" w:author="jonathan pritchard" w:date="2025-01-23T13:43:00Z" w16du:dateUtc="2025-01-23T13:43:00Z">
              <w:r w:rsidRPr="00340B0D">
                <w:rPr>
                  <w:rFonts w:cs="Arial"/>
                  <w:b/>
                  <w:bCs/>
                  <w:sz w:val="18"/>
                  <w:szCs w:val="18"/>
                </w:rPr>
                <w:t>Results</w:t>
              </w:r>
            </w:ins>
          </w:p>
        </w:tc>
      </w:tr>
      <w:tr w:rsidR="00980629" w:rsidRPr="00340B0D" w14:paraId="10C52B85" w14:textId="77777777" w:rsidTr="00541D1A">
        <w:trPr>
          <w:ins w:id="4921"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1D3D9B1B" w14:textId="77777777" w:rsidR="00F95BCA" w:rsidRDefault="00F95BCA" w:rsidP="00F95BCA">
            <w:pPr>
              <w:rPr>
                <w:rFonts w:cs="Arial"/>
                <w:sz w:val="18"/>
                <w:szCs w:val="18"/>
              </w:rPr>
            </w:pPr>
          </w:p>
          <w:p w14:paraId="7DC8F46F" w14:textId="6CB2AA56" w:rsidR="00980629" w:rsidRPr="00340B0D" w:rsidRDefault="00F95BCA" w:rsidP="00F95BCA">
            <w:pPr>
              <w:rPr>
                <w:ins w:id="4922" w:author="jonathan pritchard" w:date="2025-01-23T13:43:00Z" w16du:dateUtc="2025-01-23T13:43:00Z"/>
                <w:rFonts w:cs="Arial"/>
                <w:sz w:val="18"/>
                <w:szCs w:val="18"/>
              </w:rPr>
            </w:pPr>
            <w:r w:rsidRPr="00F95BCA">
              <w:rPr>
                <w:rFonts w:cs="Arial"/>
                <w:sz w:val="18"/>
                <w:szCs w:val="18"/>
              </w:rPr>
              <w:t>Confirm that items 1-6 display as shown in the graphic below:</w:t>
            </w:r>
          </w:p>
          <w:p w14:paraId="2156331F" w14:textId="77777777" w:rsidR="00980629" w:rsidRDefault="00980629" w:rsidP="00541D1A">
            <w:pPr>
              <w:tabs>
                <w:tab w:val="left" w:pos="3048"/>
              </w:tabs>
              <w:jc w:val="center"/>
              <w:rPr>
                <w:ins w:id="4923" w:author="jonathan pritchard" w:date="2025-01-23T13:43:00Z" w16du:dateUtc="2025-01-23T13:43:00Z"/>
                <w:rFonts w:cs="Arial"/>
                <w:sz w:val="18"/>
                <w:szCs w:val="18"/>
              </w:rPr>
            </w:pPr>
          </w:p>
          <w:p w14:paraId="02F3FC37" w14:textId="22B675DA" w:rsidR="00980629" w:rsidRPr="00340B0D" w:rsidRDefault="00F95BCA" w:rsidP="00541D1A">
            <w:pPr>
              <w:tabs>
                <w:tab w:val="left" w:pos="3048"/>
              </w:tabs>
              <w:jc w:val="center"/>
              <w:rPr>
                <w:ins w:id="4924" w:author="jonathan pritchard" w:date="2025-01-23T13:43:00Z" w16du:dateUtc="2025-01-23T13:43:00Z"/>
                <w:rFonts w:cs="Arial"/>
                <w:sz w:val="18"/>
                <w:szCs w:val="18"/>
              </w:rPr>
            </w:pPr>
            <w:r w:rsidRPr="00BC391A">
              <w:rPr>
                <w:noProof/>
                <w:lang w:val="en-IN" w:eastAsia="en-IN"/>
              </w:rPr>
              <w:drawing>
                <wp:inline distT="0" distB="0" distL="0" distR="0" wp14:anchorId="4CD3EF41" wp14:editId="798E8041">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34"/>
                          <a:stretch>
                            <a:fillRect/>
                          </a:stretch>
                        </pic:blipFill>
                        <pic:spPr>
                          <a:xfrm>
                            <a:off x="0" y="0"/>
                            <a:ext cx="5836920" cy="5406390"/>
                          </a:xfrm>
                          <a:prstGeom prst="rect">
                            <a:avLst/>
                          </a:prstGeom>
                        </pic:spPr>
                      </pic:pic>
                    </a:graphicData>
                  </a:graphic>
                </wp:inline>
              </w:drawing>
            </w:r>
          </w:p>
          <w:p w14:paraId="651F7630" w14:textId="77777777" w:rsidR="00980629" w:rsidRDefault="00980629" w:rsidP="00541D1A">
            <w:pPr>
              <w:jc w:val="center"/>
              <w:rPr>
                <w:ins w:id="4925" w:author="jonathan pritchard" w:date="2025-01-23T13:43:00Z" w16du:dateUtc="2025-01-23T13:43:00Z"/>
                <w:rFonts w:cs="Arial"/>
                <w:sz w:val="18"/>
                <w:szCs w:val="18"/>
              </w:rPr>
            </w:pPr>
          </w:p>
          <w:p w14:paraId="0305EFBA" w14:textId="77777777" w:rsidR="00980629" w:rsidRDefault="00980629" w:rsidP="00541D1A">
            <w:pPr>
              <w:jc w:val="center"/>
              <w:rPr>
                <w:ins w:id="4926" w:author="jonathan pritchard" w:date="2025-01-23T13:43:00Z" w16du:dateUtc="2025-01-23T13:43:00Z"/>
                <w:rFonts w:cs="Arial"/>
                <w:sz w:val="18"/>
                <w:szCs w:val="18"/>
              </w:rPr>
            </w:pPr>
          </w:p>
          <w:p w14:paraId="15CA6659" w14:textId="77777777" w:rsidR="00980629" w:rsidRPr="00340B0D" w:rsidRDefault="00980629" w:rsidP="00541D1A">
            <w:pPr>
              <w:rPr>
                <w:ins w:id="4927" w:author="jonathan pritchard" w:date="2025-01-23T13:43:00Z" w16du:dateUtc="2025-01-23T13:43:00Z"/>
                <w:rFonts w:cs="Arial"/>
                <w:sz w:val="18"/>
                <w:szCs w:val="18"/>
              </w:rPr>
            </w:pPr>
          </w:p>
        </w:tc>
      </w:tr>
    </w:tbl>
    <w:p w14:paraId="623E0FBF" w14:textId="77777777" w:rsidR="00980629" w:rsidRDefault="00980629" w:rsidP="00980629">
      <w:pPr>
        <w:rPr>
          <w:ins w:id="4928" w:author="jonathan pritchard" w:date="2025-01-23T13:43:00Z" w16du:dateUtc="2025-01-23T13:43:00Z"/>
        </w:rPr>
      </w:pPr>
    </w:p>
    <w:p w14:paraId="0F5B5208" w14:textId="77777777" w:rsidR="00980629" w:rsidRPr="00980629" w:rsidRDefault="00980629">
      <w:pPr>
        <w:pPrChange w:id="4929" w:author="jonathan pritchard" w:date="2025-01-23T13:43:00Z" w16du:dateUtc="2025-01-23T13:43:00Z">
          <w:pPr>
            <w:pStyle w:val="Heading1"/>
            <w:numPr>
              <w:ilvl w:val="2"/>
              <w:numId w:val="73"/>
            </w:numPr>
            <w:tabs>
              <w:tab w:val="clear" w:pos="432"/>
              <w:tab w:val="left" w:pos="567"/>
            </w:tabs>
            <w:spacing w:after="120"/>
            <w:ind w:left="567" w:hanging="567"/>
          </w:pPr>
        </w:pPrChange>
      </w:pPr>
    </w:p>
    <w:p w14:paraId="7EF97452" w14:textId="77777777" w:rsidR="006C7785" w:rsidRDefault="006C7785" w:rsidP="006C7785"/>
    <w:p w14:paraId="42F07077" w14:textId="330E5028" w:rsidR="006C7785" w:rsidRPr="00BC391A" w:rsidRDefault="006C7785" w:rsidP="006C7785">
      <w:pPr>
        <w:rPr>
          <w:color w:val="FF0000"/>
        </w:rPr>
      </w:pPr>
      <w:r>
        <w:rPr>
          <w:b/>
          <w:color w:val="FF0000"/>
        </w:rPr>
        <w:t>I</w:t>
      </w:r>
    </w:p>
    <w:p w14:paraId="1D1756AE" w14:textId="77777777" w:rsidR="006C7785" w:rsidRPr="00547B35" w:rsidRDefault="006C7785" w:rsidP="006C7785">
      <w:pPr>
        <w:pStyle w:val="Heading1"/>
        <w:numPr>
          <w:ilvl w:val="2"/>
          <w:numId w:val="73"/>
        </w:numPr>
        <w:tabs>
          <w:tab w:val="left" w:pos="567"/>
        </w:tabs>
        <w:spacing w:after="120"/>
        <w:ind w:left="284" w:hanging="284"/>
        <w:rPr>
          <w:ins w:id="4930" w:author="jonathan pritchard" w:date="2025-01-23T13:43:00Z" w16du:dateUtc="2025-01-23T13:43:00Z"/>
          <w:rFonts w:cs="Arial"/>
          <w:color w:val="000000" w:themeColor="text1"/>
          <w:rPrChange w:id="4931" w:author="jonathan pritchard" w:date="2025-01-23T13:43:00Z" w16du:dateUtc="2025-01-23T13:43:00Z">
            <w:rPr>
              <w:ins w:id="4932" w:author="jonathan pritchard" w:date="2025-01-23T13:43:00Z" w16du:dateUtc="2025-01-23T13:43:00Z"/>
              <w:rFonts w:cs="Arial"/>
              <w:color w:val="000000" w:themeColor="text1"/>
            </w:rPr>
          </w:rPrChange>
        </w:rPr>
      </w:pPr>
      <w:r>
        <w:br w:type="page"/>
      </w:r>
      <w:bookmarkStart w:id="4933" w:name="_Toc189491289"/>
      <w:r w:rsidRPr="00547B35">
        <w:rPr>
          <w:rFonts w:cs="Arial"/>
          <w:color w:val="000000" w:themeColor="text1"/>
          <w:rPrChange w:id="4934" w:author="jonathan pritchard" w:date="2025-01-23T13:43:00Z" w16du:dateUtc="2025-01-23T13:43:00Z">
            <w:rPr>
              <w:rFonts w:cs="Arial"/>
              <w:color w:val="000000" w:themeColor="text1"/>
            </w:rPr>
          </w:rPrChange>
        </w:rPr>
        <w:lastRenderedPageBreak/>
        <w:t>Display of unknown symbols</w:t>
      </w:r>
      <w:bookmarkEnd w:id="493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8AEA2" w14:textId="77777777" w:rsidTr="00541D1A">
        <w:trPr>
          <w:trHeight w:val="416"/>
          <w:ins w:id="4935" w:author="jonathan pritchard" w:date="2025-01-23T13:4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5578FDD" w14:textId="77777777" w:rsidR="00980629" w:rsidRPr="00340B0D" w:rsidRDefault="00980629" w:rsidP="00541D1A">
            <w:pPr>
              <w:jc w:val="center"/>
              <w:rPr>
                <w:ins w:id="4936" w:author="jonathan pritchard" w:date="2025-01-23T13:43:00Z" w16du:dateUtc="2025-01-23T13:43:00Z"/>
                <w:rFonts w:cs="Arial"/>
                <w:b/>
                <w:bCs/>
                <w:sz w:val="18"/>
                <w:szCs w:val="18"/>
              </w:rPr>
            </w:pPr>
            <w:ins w:id="4937"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B36C00B" w14:textId="2671B5ED" w:rsidR="00980629" w:rsidRPr="00C87169" w:rsidRDefault="001F420B" w:rsidP="00541D1A">
            <w:pPr>
              <w:jc w:val="center"/>
              <w:rPr>
                <w:ins w:id="4938" w:author="jonathan pritchard" w:date="2025-01-23T13:43:00Z" w16du:dateUtc="2025-01-23T13:43:00Z"/>
                <w:rFonts w:cs="Arial"/>
                <w:bCs/>
              </w:rPr>
            </w:pPr>
            <w:proofErr w:type="spellStart"/>
            <w:r w:rsidRPr="007B7669">
              <w:rPr>
                <w:rFonts w:cs="Arial"/>
              </w:rPr>
              <w:t>UnknownSymbols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E7226A9" w14:textId="77777777" w:rsidR="00980629" w:rsidRPr="00340B0D" w:rsidRDefault="00980629" w:rsidP="00541D1A">
            <w:pPr>
              <w:jc w:val="center"/>
              <w:rPr>
                <w:ins w:id="4939" w:author="jonathan pritchard" w:date="2025-01-23T13:43:00Z" w16du:dateUtc="2025-01-23T13:43:00Z"/>
                <w:rFonts w:cs="Arial"/>
                <w:b/>
                <w:bCs/>
                <w:sz w:val="18"/>
                <w:szCs w:val="18"/>
              </w:rPr>
            </w:pPr>
            <w:ins w:id="4940"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C41F1DF" w14:textId="708C29EF" w:rsidR="00980629" w:rsidRPr="00340B0D" w:rsidRDefault="00547B35" w:rsidP="00541D1A">
            <w:pPr>
              <w:jc w:val="center"/>
              <w:rPr>
                <w:ins w:id="4941" w:author="jonathan pritchard" w:date="2025-01-23T13:43:00Z" w16du:dateUtc="2025-01-23T13:43:00Z"/>
                <w:rFonts w:cs="Arial"/>
                <w:sz w:val="18"/>
                <w:szCs w:val="18"/>
              </w:rPr>
            </w:pPr>
            <w:r>
              <w:rPr>
                <w:rFonts w:cs="Arial"/>
                <w:sz w:val="18"/>
                <w:szCs w:val="18"/>
              </w:rPr>
              <w:t>S-101PC</w:t>
            </w:r>
          </w:p>
        </w:tc>
      </w:tr>
      <w:tr w:rsidR="00980629" w:rsidRPr="00340B0D" w14:paraId="65EEDA6D" w14:textId="77777777" w:rsidTr="00541D1A">
        <w:trPr>
          <w:ins w:id="4942"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8066A6" w14:textId="77777777" w:rsidR="00980629" w:rsidRPr="00340B0D" w:rsidRDefault="00980629" w:rsidP="00541D1A">
            <w:pPr>
              <w:rPr>
                <w:ins w:id="4943" w:author="jonathan pritchard" w:date="2025-01-23T13:43:00Z" w16du:dateUtc="2025-01-23T13:43:00Z"/>
                <w:rFonts w:cs="Arial"/>
                <w:b/>
                <w:bCs/>
                <w:sz w:val="18"/>
                <w:szCs w:val="18"/>
              </w:rPr>
            </w:pPr>
            <w:ins w:id="4944" w:author="jonathan pritchard" w:date="2025-01-23T13:43:00Z" w16du:dateUtc="2025-01-23T13:43:00Z">
              <w:r w:rsidRPr="00340B0D">
                <w:rPr>
                  <w:rFonts w:cs="Arial"/>
                  <w:b/>
                  <w:bCs/>
                  <w:sz w:val="18"/>
                  <w:szCs w:val="18"/>
                </w:rPr>
                <w:t>Test Description</w:t>
              </w:r>
            </w:ins>
          </w:p>
        </w:tc>
      </w:tr>
      <w:tr w:rsidR="00980629" w:rsidRPr="00340B0D" w14:paraId="25B5E7B1" w14:textId="77777777" w:rsidTr="00541D1A">
        <w:trPr>
          <w:ins w:id="4945"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73E65A3" w14:textId="77777777" w:rsidR="00980629" w:rsidRPr="009C22F4" w:rsidRDefault="00980629" w:rsidP="00541D1A">
            <w:pPr>
              <w:rPr>
                <w:ins w:id="4946" w:author="jonathan pritchard" w:date="2025-01-23T13:43:00Z" w16du:dateUtc="2025-01-23T13:43:00Z"/>
                <w:rFonts w:cs="Arial"/>
                <w:i/>
              </w:rPr>
            </w:pPr>
          </w:p>
          <w:p w14:paraId="594E06A0" w14:textId="77777777" w:rsidR="00980629" w:rsidRDefault="001F420B" w:rsidP="00541D1A">
            <w:pPr>
              <w:rPr>
                <w:rFonts w:cs="Arial"/>
                <w:i/>
              </w:rPr>
            </w:pPr>
            <w:r w:rsidRPr="007B7669">
              <w:rPr>
                <w:rFonts w:cs="Arial"/>
                <w:i/>
              </w:rPr>
              <w:t>Display of unknown symbol</w:t>
            </w:r>
          </w:p>
          <w:p w14:paraId="4FCDD01E" w14:textId="5EEDCBB0" w:rsidR="001F420B" w:rsidRPr="009C22F4" w:rsidRDefault="001F420B" w:rsidP="00541D1A">
            <w:pPr>
              <w:rPr>
                <w:ins w:id="4947" w:author="jonathan pritchard" w:date="2025-01-23T13:43:00Z" w16du:dateUtc="2025-01-23T13:43:00Z"/>
                <w:rFonts w:cs="Arial"/>
                <w:i/>
              </w:rPr>
            </w:pPr>
          </w:p>
        </w:tc>
      </w:tr>
      <w:tr w:rsidR="00980629" w:rsidRPr="00340B0D" w14:paraId="0CA507CD" w14:textId="77777777" w:rsidTr="00541D1A">
        <w:trPr>
          <w:ins w:id="4948"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862E24" w14:textId="77777777" w:rsidR="00980629" w:rsidRPr="00340B0D" w:rsidRDefault="00980629" w:rsidP="00541D1A">
            <w:pPr>
              <w:jc w:val="center"/>
              <w:rPr>
                <w:ins w:id="4949" w:author="jonathan pritchard" w:date="2025-01-23T13:43:00Z" w16du:dateUtc="2025-01-23T13:43:00Z"/>
                <w:rFonts w:cs="Arial"/>
                <w:b/>
                <w:bCs/>
                <w:sz w:val="18"/>
                <w:szCs w:val="18"/>
              </w:rPr>
            </w:pPr>
            <w:ins w:id="4950" w:author="jonathan pritchard" w:date="2025-01-23T13:43:00Z" w16du:dateUtc="2025-01-23T13:43:00Z">
              <w:r w:rsidRPr="00340B0D">
                <w:rPr>
                  <w:rFonts w:cs="Arial"/>
                  <w:b/>
                  <w:bCs/>
                  <w:sz w:val="18"/>
                  <w:szCs w:val="18"/>
                </w:rPr>
                <w:t>Loaded Data</w:t>
              </w:r>
            </w:ins>
          </w:p>
        </w:tc>
      </w:tr>
      <w:tr w:rsidR="00980629" w:rsidRPr="00340B0D" w14:paraId="158D8F4A" w14:textId="77777777" w:rsidTr="00541D1A">
        <w:trPr>
          <w:ins w:id="4951"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290C74" w14:textId="77777777" w:rsidR="00980629" w:rsidRPr="00340B0D" w:rsidRDefault="00980629" w:rsidP="00541D1A">
            <w:pPr>
              <w:jc w:val="center"/>
              <w:rPr>
                <w:ins w:id="4952" w:author="jonathan pritchard" w:date="2025-01-23T13:43:00Z" w16du:dateUtc="2025-01-23T13:43:00Z"/>
                <w:rFonts w:cs="Arial"/>
                <w:b/>
                <w:bCs/>
                <w:sz w:val="18"/>
                <w:szCs w:val="18"/>
              </w:rPr>
            </w:pPr>
            <w:ins w:id="4953"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CF94D5" w14:textId="77777777" w:rsidR="00980629" w:rsidRPr="00340B0D" w:rsidRDefault="00980629" w:rsidP="00541D1A">
            <w:pPr>
              <w:jc w:val="center"/>
              <w:rPr>
                <w:ins w:id="4954" w:author="jonathan pritchard" w:date="2025-01-23T13:43:00Z" w16du:dateUtc="2025-01-23T13:43:00Z"/>
                <w:rFonts w:cs="Arial"/>
                <w:b/>
                <w:bCs/>
                <w:sz w:val="18"/>
                <w:szCs w:val="18"/>
              </w:rPr>
            </w:pPr>
          </w:p>
        </w:tc>
      </w:tr>
      <w:tr w:rsidR="00980629" w:rsidRPr="00340B0D" w14:paraId="19720A45" w14:textId="77777777" w:rsidTr="00541D1A">
        <w:trPr>
          <w:ins w:id="4955" w:author="jonathan pritchard" w:date="2025-01-23T13:4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BED08A" w14:textId="77777777" w:rsidR="00980629" w:rsidRPr="00340B0D" w:rsidRDefault="00980629" w:rsidP="00541D1A">
            <w:pPr>
              <w:rPr>
                <w:ins w:id="4956"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D5322FD" w14:textId="77777777" w:rsidR="00980629" w:rsidRPr="00340B0D" w:rsidRDefault="00980629" w:rsidP="00541D1A">
            <w:pPr>
              <w:rPr>
                <w:ins w:id="4957" w:author="jonathan pritchard" w:date="2025-01-23T13:43:00Z" w16du:dateUtc="2025-01-23T13:43:00Z"/>
                <w:rFonts w:cs="Arial"/>
                <w:sz w:val="18"/>
                <w:szCs w:val="18"/>
              </w:rPr>
            </w:pPr>
          </w:p>
        </w:tc>
      </w:tr>
      <w:tr w:rsidR="00980629" w:rsidRPr="00340B0D" w14:paraId="28645BA2" w14:textId="77777777" w:rsidTr="00541D1A">
        <w:trPr>
          <w:ins w:id="4958" w:author="jonathan pritchard" w:date="2025-01-23T13:4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700C20C" w14:textId="77777777" w:rsidR="00980629" w:rsidRPr="00340B0D" w:rsidRDefault="00980629" w:rsidP="00541D1A">
            <w:pPr>
              <w:rPr>
                <w:ins w:id="4959"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3211D0E" w14:textId="77777777" w:rsidR="00980629" w:rsidRPr="00340B0D" w:rsidRDefault="00980629" w:rsidP="00541D1A">
            <w:pPr>
              <w:rPr>
                <w:ins w:id="4960" w:author="jonathan pritchard" w:date="2025-01-23T13:43:00Z" w16du:dateUtc="2025-01-23T13:43:00Z"/>
                <w:rFonts w:cs="Arial"/>
                <w:sz w:val="18"/>
                <w:szCs w:val="18"/>
              </w:rPr>
            </w:pPr>
          </w:p>
        </w:tc>
      </w:tr>
      <w:tr w:rsidR="00980629" w:rsidRPr="00340B0D" w14:paraId="57434022" w14:textId="77777777" w:rsidTr="00541D1A">
        <w:trPr>
          <w:ins w:id="4961" w:author="jonathan pritchard" w:date="2025-01-23T13:4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1C1C83" w14:textId="77777777" w:rsidR="00980629" w:rsidRPr="00340B0D" w:rsidRDefault="00980629" w:rsidP="00541D1A">
            <w:pPr>
              <w:jc w:val="center"/>
              <w:rPr>
                <w:ins w:id="4962" w:author="jonathan pritchard" w:date="2025-01-23T13:43:00Z" w16du:dateUtc="2025-01-23T13:43:00Z"/>
                <w:rFonts w:cs="Arial"/>
                <w:b/>
                <w:bCs/>
                <w:sz w:val="18"/>
                <w:szCs w:val="18"/>
              </w:rPr>
            </w:pPr>
            <w:ins w:id="4963"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7EA316" w14:textId="77777777" w:rsidR="00980629" w:rsidRPr="00340B0D" w:rsidRDefault="00980629" w:rsidP="00541D1A">
            <w:pPr>
              <w:jc w:val="center"/>
              <w:rPr>
                <w:ins w:id="4964" w:author="jonathan pritchard" w:date="2025-01-23T13:43:00Z" w16du:dateUtc="2025-01-23T13:43:00Z"/>
                <w:rFonts w:cs="Arial"/>
                <w:b/>
                <w:bCs/>
                <w:sz w:val="18"/>
                <w:szCs w:val="18"/>
              </w:rPr>
            </w:pPr>
            <w:ins w:id="4965"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B2A9545" w14:textId="77777777" w:rsidTr="00541D1A">
        <w:trPr>
          <w:ins w:id="4966" w:author="jonathan pritchard" w:date="2025-01-23T13:43:00Z"/>
        </w:trPr>
        <w:customXmlInsRangeStart w:id="4967" w:author="jonathan pritchard" w:date="2025-01-23T13:43:00Z"/>
        <w:sdt>
          <w:sdtPr>
            <w:rPr>
              <w:rFonts w:cs="Arial"/>
              <w:sz w:val="18"/>
              <w:szCs w:val="18"/>
            </w:rPr>
            <w:alias w:val="Diplay Category"/>
            <w:tag w:val="Diplay Categor"/>
            <w:id w:val="-34894113"/>
            <w:placeholder>
              <w:docPart w:val="3BFBC19BB66A484D8DA31CF20D20312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496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003A95" w14:textId="77777777" w:rsidR="00980629" w:rsidRPr="00340B0D" w:rsidRDefault="00980629" w:rsidP="00541D1A">
                <w:pPr>
                  <w:rPr>
                    <w:ins w:id="4968" w:author="jonathan pritchard" w:date="2025-01-23T13:43:00Z" w16du:dateUtc="2025-01-23T13:43:00Z"/>
                    <w:rFonts w:cs="Arial"/>
                    <w:sz w:val="18"/>
                    <w:szCs w:val="18"/>
                  </w:rPr>
                </w:pPr>
                <w:ins w:id="4969" w:author="jonathan pritchard" w:date="2025-01-23T13:43:00Z" w16du:dateUtc="2025-01-23T13:43:00Z">
                  <w:r>
                    <w:rPr>
                      <w:rFonts w:cs="Arial"/>
                      <w:sz w:val="18"/>
                      <w:szCs w:val="18"/>
                    </w:rPr>
                    <w:t>Other</w:t>
                  </w:r>
                </w:ins>
              </w:p>
            </w:tc>
            <w:customXmlInsRangeStart w:id="4970" w:author="jonathan pritchard" w:date="2025-01-23T13:43:00Z"/>
          </w:sdtContent>
        </w:sdt>
        <w:customXmlInsRangeEnd w:id="4970"/>
        <w:tc>
          <w:tcPr>
            <w:tcW w:w="3871" w:type="dxa"/>
            <w:gridSpan w:val="5"/>
            <w:tcBorders>
              <w:left w:val="single" w:sz="12" w:space="0" w:color="auto"/>
              <w:bottom w:val="single" w:sz="4" w:space="0" w:color="auto"/>
              <w:right w:val="single" w:sz="4" w:space="0" w:color="auto"/>
            </w:tcBorders>
            <w:shd w:val="clear" w:color="auto" w:fill="auto"/>
          </w:tcPr>
          <w:p w14:paraId="05D444FE" w14:textId="77777777" w:rsidR="00980629" w:rsidRPr="00340B0D" w:rsidRDefault="00980629" w:rsidP="00541D1A">
            <w:pPr>
              <w:rPr>
                <w:ins w:id="4971" w:author="jonathan pritchard" w:date="2025-01-23T13:43:00Z" w16du:dateUtc="2025-01-23T13:43:00Z"/>
                <w:rFonts w:cs="Arial"/>
                <w:sz w:val="18"/>
                <w:szCs w:val="18"/>
              </w:rPr>
            </w:pPr>
            <w:ins w:id="4972"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B67761A" w14:textId="77777777" w:rsidR="00980629" w:rsidRPr="00340B0D" w:rsidRDefault="00980629" w:rsidP="00541D1A">
            <w:pPr>
              <w:jc w:val="center"/>
              <w:rPr>
                <w:ins w:id="4973" w:author="jonathan pritchard" w:date="2025-01-23T13:43:00Z" w16du:dateUtc="2025-01-23T13:43:00Z"/>
                <w:rFonts w:cs="Arial"/>
                <w:sz w:val="18"/>
                <w:szCs w:val="18"/>
              </w:rPr>
            </w:pPr>
          </w:p>
        </w:tc>
      </w:tr>
      <w:tr w:rsidR="00980629" w:rsidRPr="00340B0D" w14:paraId="43D2D18E" w14:textId="77777777" w:rsidTr="00541D1A">
        <w:trPr>
          <w:ins w:id="4974" w:author="jonathan pritchard" w:date="2025-01-23T13:4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BAD3907" w14:textId="77777777" w:rsidR="00980629" w:rsidRPr="00340B0D" w:rsidRDefault="00980629" w:rsidP="00541D1A">
            <w:pPr>
              <w:jc w:val="center"/>
              <w:rPr>
                <w:ins w:id="4975" w:author="jonathan pritchard" w:date="2025-01-23T13:43:00Z" w16du:dateUtc="2025-01-23T13:43:00Z"/>
                <w:rFonts w:cs="Arial"/>
                <w:b/>
                <w:bCs/>
                <w:sz w:val="18"/>
                <w:szCs w:val="18"/>
              </w:rPr>
            </w:pPr>
            <w:ins w:id="4976"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F71ADE4" w14:textId="77777777" w:rsidR="00980629" w:rsidRPr="00340B0D" w:rsidRDefault="00980629" w:rsidP="00541D1A">
            <w:pPr>
              <w:rPr>
                <w:ins w:id="4977" w:author="jonathan pritchard" w:date="2025-01-23T13:43:00Z" w16du:dateUtc="2025-01-23T13:43:00Z"/>
                <w:rFonts w:cs="Arial"/>
                <w:sz w:val="18"/>
                <w:szCs w:val="18"/>
              </w:rPr>
            </w:pPr>
            <w:ins w:id="4978"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728D07C" w14:textId="77777777" w:rsidR="00980629" w:rsidRPr="00340B0D" w:rsidRDefault="00980629" w:rsidP="00541D1A">
            <w:pPr>
              <w:jc w:val="center"/>
              <w:rPr>
                <w:ins w:id="4979" w:author="jonathan pritchard" w:date="2025-01-23T13:43:00Z" w16du:dateUtc="2025-01-23T13:43:00Z"/>
                <w:rFonts w:cs="Arial"/>
                <w:sz w:val="18"/>
                <w:szCs w:val="18"/>
              </w:rPr>
            </w:pPr>
          </w:p>
        </w:tc>
      </w:tr>
      <w:tr w:rsidR="00980629" w:rsidRPr="00340B0D" w14:paraId="627E82E9" w14:textId="77777777" w:rsidTr="00541D1A">
        <w:trPr>
          <w:ins w:id="498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BE0A62" w14:textId="77777777" w:rsidR="00980629" w:rsidRPr="00340B0D" w:rsidRDefault="00980629" w:rsidP="00541D1A">
            <w:pPr>
              <w:rPr>
                <w:ins w:id="4981" w:author="jonathan pritchard" w:date="2025-01-23T13:43:00Z" w16du:dateUtc="2025-01-23T13:43:00Z"/>
                <w:rFonts w:cs="Arial"/>
                <w:sz w:val="18"/>
                <w:szCs w:val="18"/>
              </w:rPr>
            </w:pPr>
            <w:ins w:id="4982"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A10440" w14:textId="77777777" w:rsidR="00980629" w:rsidRPr="00340B0D" w:rsidRDefault="00980629" w:rsidP="00541D1A">
            <w:pPr>
              <w:rPr>
                <w:ins w:id="4983" w:author="jonathan pritchard" w:date="2025-01-23T13:43:00Z" w16du:dateUtc="2025-01-23T13:43:00Z"/>
                <w:rFonts w:cs="Arial"/>
                <w:sz w:val="18"/>
                <w:szCs w:val="18"/>
              </w:rPr>
            </w:pPr>
          </w:p>
        </w:tc>
        <w:tc>
          <w:tcPr>
            <w:tcW w:w="3871" w:type="dxa"/>
            <w:gridSpan w:val="5"/>
            <w:tcBorders>
              <w:left w:val="single" w:sz="12" w:space="0" w:color="auto"/>
            </w:tcBorders>
          </w:tcPr>
          <w:p w14:paraId="6E2D035C" w14:textId="77777777" w:rsidR="00980629" w:rsidRPr="00340B0D" w:rsidRDefault="00980629" w:rsidP="00541D1A">
            <w:pPr>
              <w:rPr>
                <w:ins w:id="4984" w:author="jonathan pritchard" w:date="2025-01-23T13:43:00Z" w16du:dateUtc="2025-01-23T13:43:00Z"/>
                <w:rFonts w:cs="Arial"/>
                <w:sz w:val="18"/>
                <w:szCs w:val="18"/>
              </w:rPr>
            </w:pPr>
            <w:ins w:id="4985"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4FE6C0C7" w14:textId="77777777" w:rsidR="00980629" w:rsidRPr="00340B0D" w:rsidRDefault="00980629" w:rsidP="00541D1A">
            <w:pPr>
              <w:jc w:val="center"/>
              <w:rPr>
                <w:ins w:id="4986" w:author="jonathan pritchard" w:date="2025-01-23T13:43:00Z" w16du:dateUtc="2025-01-23T13:43:00Z"/>
                <w:rFonts w:cs="Arial"/>
                <w:sz w:val="18"/>
                <w:szCs w:val="18"/>
              </w:rPr>
            </w:pPr>
          </w:p>
        </w:tc>
      </w:tr>
      <w:tr w:rsidR="00980629" w:rsidRPr="00340B0D" w14:paraId="7E5A7C09" w14:textId="77777777" w:rsidTr="00541D1A">
        <w:trPr>
          <w:ins w:id="4987"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0FEB6" w14:textId="77777777" w:rsidR="00980629" w:rsidRPr="00340B0D" w:rsidRDefault="00980629" w:rsidP="00541D1A">
            <w:pPr>
              <w:rPr>
                <w:ins w:id="4988" w:author="jonathan pritchard" w:date="2025-01-23T13:43:00Z" w16du:dateUtc="2025-01-23T13:43:00Z"/>
                <w:rFonts w:cs="Arial"/>
                <w:sz w:val="18"/>
                <w:szCs w:val="18"/>
              </w:rPr>
            </w:pPr>
            <w:ins w:id="4989"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E84C55" w14:textId="77777777" w:rsidR="00980629" w:rsidRPr="00340B0D" w:rsidRDefault="00980629" w:rsidP="00541D1A">
            <w:pPr>
              <w:rPr>
                <w:ins w:id="4990" w:author="jonathan pritchard" w:date="2025-01-23T13:43:00Z" w16du:dateUtc="2025-01-23T13:43:00Z"/>
                <w:rFonts w:cs="Arial"/>
                <w:sz w:val="18"/>
                <w:szCs w:val="18"/>
              </w:rPr>
            </w:pPr>
          </w:p>
        </w:tc>
        <w:tc>
          <w:tcPr>
            <w:tcW w:w="3871" w:type="dxa"/>
            <w:gridSpan w:val="5"/>
            <w:tcBorders>
              <w:left w:val="single" w:sz="12" w:space="0" w:color="auto"/>
            </w:tcBorders>
          </w:tcPr>
          <w:p w14:paraId="29C525E8" w14:textId="77777777" w:rsidR="00980629" w:rsidRPr="00340B0D" w:rsidRDefault="00980629" w:rsidP="00541D1A">
            <w:pPr>
              <w:rPr>
                <w:ins w:id="4991" w:author="jonathan pritchard" w:date="2025-01-23T13:43:00Z" w16du:dateUtc="2025-01-23T13:43:00Z"/>
                <w:rFonts w:cs="Arial"/>
                <w:sz w:val="18"/>
                <w:szCs w:val="18"/>
              </w:rPr>
            </w:pPr>
            <w:ins w:id="4992"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0B4C04A2" w14:textId="77777777" w:rsidR="00980629" w:rsidRPr="00340B0D" w:rsidRDefault="00980629" w:rsidP="00541D1A">
            <w:pPr>
              <w:jc w:val="center"/>
              <w:rPr>
                <w:ins w:id="4993" w:author="jonathan pritchard" w:date="2025-01-23T13:43:00Z" w16du:dateUtc="2025-01-23T13:43:00Z"/>
                <w:rFonts w:cs="Arial"/>
                <w:sz w:val="18"/>
                <w:szCs w:val="18"/>
              </w:rPr>
            </w:pPr>
          </w:p>
        </w:tc>
      </w:tr>
      <w:tr w:rsidR="00980629" w:rsidRPr="00340B0D" w14:paraId="43DE56BE" w14:textId="77777777" w:rsidTr="00541D1A">
        <w:trPr>
          <w:ins w:id="4994"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556685" w14:textId="77777777" w:rsidR="00980629" w:rsidRPr="00340B0D" w:rsidRDefault="00980629" w:rsidP="00541D1A">
            <w:pPr>
              <w:rPr>
                <w:ins w:id="4995" w:author="jonathan pritchard" w:date="2025-01-23T13:43:00Z" w16du:dateUtc="2025-01-23T13:43:00Z"/>
                <w:rFonts w:cs="Arial"/>
                <w:sz w:val="18"/>
                <w:szCs w:val="18"/>
              </w:rPr>
            </w:pPr>
            <w:ins w:id="4996"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4AE2E5" w14:textId="77777777" w:rsidR="00980629" w:rsidRPr="00340B0D" w:rsidRDefault="00980629" w:rsidP="00541D1A">
            <w:pPr>
              <w:rPr>
                <w:ins w:id="4997" w:author="jonathan pritchard" w:date="2025-01-23T13:43:00Z" w16du:dateUtc="2025-01-23T13:43:00Z"/>
                <w:rFonts w:cs="Arial"/>
                <w:sz w:val="18"/>
                <w:szCs w:val="18"/>
              </w:rPr>
            </w:pPr>
          </w:p>
        </w:tc>
        <w:tc>
          <w:tcPr>
            <w:tcW w:w="3871" w:type="dxa"/>
            <w:gridSpan w:val="5"/>
            <w:tcBorders>
              <w:left w:val="single" w:sz="12" w:space="0" w:color="auto"/>
            </w:tcBorders>
          </w:tcPr>
          <w:p w14:paraId="2EEF384B" w14:textId="77777777" w:rsidR="00980629" w:rsidRPr="00340B0D" w:rsidRDefault="00980629" w:rsidP="00541D1A">
            <w:pPr>
              <w:rPr>
                <w:ins w:id="4998" w:author="jonathan pritchard" w:date="2025-01-23T13:43:00Z" w16du:dateUtc="2025-01-23T13:43:00Z"/>
                <w:rFonts w:cs="Arial"/>
                <w:b/>
                <w:bCs/>
                <w:sz w:val="18"/>
                <w:szCs w:val="18"/>
              </w:rPr>
            </w:pPr>
            <w:ins w:id="4999"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A4F6B91" w14:textId="77777777" w:rsidR="00980629" w:rsidRPr="00340B0D" w:rsidRDefault="00980629" w:rsidP="00541D1A">
            <w:pPr>
              <w:jc w:val="center"/>
              <w:rPr>
                <w:ins w:id="5000" w:author="jonathan pritchard" w:date="2025-01-23T13:43:00Z" w16du:dateUtc="2025-01-23T13:43:00Z"/>
                <w:rFonts w:cs="Arial"/>
                <w:sz w:val="18"/>
                <w:szCs w:val="18"/>
              </w:rPr>
            </w:pPr>
          </w:p>
        </w:tc>
      </w:tr>
      <w:tr w:rsidR="00980629" w:rsidRPr="00340B0D" w14:paraId="7D757A22" w14:textId="77777777" w:rsidTr="00541D1A">
        <w:trPr>
          <w:ins w:id="5001"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29249" w14:textId="77777777" w:rsidR="00980629" w:rsidRPr="00340B0D" w:rsidRDefault="00980629" w:rsidP="00541D1A">
            <w:pPr>
              <w:rPr>
                <w:ins w:id="5002" w:author="jonathan pritchard" w:date="2025-01-23T13:43:00Z" w16du:dateUtc="2025-01-23T13:43:00Z"/>
                <w:rFonts w:cs="Arial"/>
                <w:sz w:val="18"/>
                <w:szCs w:val="18"/>
              </w:rPr>
            </w:pPr>
            <w:ins w:id="5003"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2DD80" w14:textId="77777777" w:rsidR="00980629" w:rsidRPr="00340B0D" w:rsidRDefault="00980629" w:rsidP="00541D1A">
            <w:pPr>
              <w:rPr>
                <w:ins w:id="5004" w:author="jonathan pritchard" w:date="2025-01-23T13:43:00Z" w16du:dateUtc="2025-01-23T13:43:00Z"/>
                <w:rFonts w:cs="Arial"/>
                <w:sz w:val="18"/>
                <w:szCs w:val="18"/>
              </w:rPr>
            </w:pPr>
          </w:p>
        </w:tc>
        <w:tc>
          <w:tcPr>
            <w:tcW w:w="3871" w:type="dxa"/>
            <w:gridSpan w:val="5"/>
            <w:tcBorders>
              <w:left w:val="single" w:sz="12" w:space="0" w:color="auto"/>
            </w:tcBorders>
          </w:tcPr>
          <w:p w14:paraId="67184F50" w14:textId="77777777" w:rsidR="00980629" w:rsidRPr="00340B0D" w:rsidRDefault="00980629" w:rsidP="00541D1A">
            <w:pPr>
              <w:rPr>
                <w:ins w:id="5005" w:author="jonathan pritchard" w:date="2025-01-23T13:43:00Z" w16du:dateUtc="2025-01-23T13:43:00Z"/>
                <w:rFonts w:cs="Arial"/>
                <w:sz w:val="18"/>
                <w:szCs w:val="18"/>
              </w:rPr>
            </w:pPr>
            <w:ins w:id="5006"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2AA7ABC5" w14:textId="77777777" w:rsidR="00980629" w:rsidRPr="00340B0D" w:rsidRDefault="00980629" w:rsidP="00541D1A">
            <w:pPr>
              <w:jc w:val="center"/>
              <w:rPr>
                <w:ins w:id="5007" w:author="jonathan pritchard" w:date="2025-01-23T13:43:00Z" w16du:dateUtc="2025-01-23T13:43:00Z"/>
                <w:rFonts w:cs="Arial"/>
                <w:sz w:val="18"/>
                <w:szCs w:val="18"/>
              </w:rPr>
            </w:pPr>
          </w:p>
        </w:tc>
      </w:tr>
      <w:tr w:rsidR="00980629" w:rsidRPr="00340B0D" w14:paraId="032DC5D3" w14:textId="77777777" w:rsidTr="00541D1A">
        <w:trPr>
          <w:ins w:id="5008"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DB54D4" w14:textId="77777777" w:rsidR="00980629" w:rsidRPr="00340B0D" w:rsidRDefault="00980629" w:rsidP="00541D1A">
            <w:pPr>
              <w:rPr>
                <w:ins w:id="5009" w:author="jonathan pritchard" w:date="2025-01-23T13:43:00Z" w16du:dateUtc="2025-01-23T13:43:00Z"/>
                <w:rFonts w:cs="Arial"/>
                <w:sz w:val="18"/>
                <w:szCs w:val="18"/>
              </w:rPr>
            </w:pPr>
            <w:ins w:id="5010"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5200D6" w14:textId="77777777" w:rsidR="00980629" w:rsidRPr="00340B0D" w:rsidRDefault="00980629" w:rsidP="00541D1A">
            <w:pPr>
              <w:rPr>
                <w:ins w:id="5011" w:author="jonathan pritchard" w:date="2025-01-23T13:43:00Z" w16du:dateUtc="2025-01-23T13:43:00Z"/>
                <w:rFonts w:cs="Arial"/>
                <w:sz w:val="18"/>
                <w:szCs w:val="18"/>
              </w:rPr>
            </w:pPr>
          </w:p>
        </w:tc>
        <w:tc>
          <w:tcPr>
            <w:tcW w:w="3871" w:type="dxa"/>
            <w:gridSpan w:val="5"/>
            <w:tcBorders>
              <w:left w:val="single" w:sz="12" w:space="0" w:color="auto"/>
            </w:tcBorders>
          </w:tcPr>
          <w:p w14:paraId="67F6F7F1" w14:textId="77777777" w:rsidR="00980629" w:rsidRPr="00340B0D" w:rsidRDefault="00980629" w:rsidP="00541D1A">
            <w:pPr>
              <w:rPr>
                <w:ins w:id="5012" w:author="jonathan pritchard" w:date="2025-01-23T13:43:00Z" w16du:dateUtc="2025-01-23T13:43:00Z"/>
                <w:rFonts w:cs="Arial"/>
                <w:sz w:val="18"/>
                <w:szCs w:val="18"/>
              </w:rPr>
            </w:pPr>
            <w:ins w:id="5013"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0892CF77" w14:textId="77777777" w:rsidR="00980629" w:rsidRPr="00340B0D" w:rsidRDefault="00980629" w:rsidP="00541D1A">
            <w:pPr>
              <w:jc w:val="center"/>
              <w:rPr>
                <w:ins w:id="5014" w:author="jonathan pritchard" w:date="2025-01-23T13:43:00Z" w16du:dateUtc="2025-01-23T13:43:00Z"/>
                <w:rFonts w:cs="Arial"/>
                <w:sz w:val="18"/>
                <w:szCs w:val="18"/>
              </w:rPr>
            </w:pPr>
          </w:p>
        </w:tc>
      </w:tr>
      <w:tr w:rsidR="00980629" w:rsidRPr="00340B0D" w14:paraId="5AEFEC5F" w14:textId="77777777" w:rsidTr="00541D1A">
        <w:trPr>
          <w:ins w:id="5015"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AEEF8" w14:textId="77777777" w:rsidR="00980629" w:rsidRPr="00340B0D" w:rsidRDefault="00980629" w:rsidP="00541D1A">
            <w:pPr>
              <w:rPr>
                <w:ins w:id="5016" w:author="jonathan pritchard" w:date="2025-01-23T13:43:00Z" w16du:dateUtc="2025-01-23T13:43:00Z"/>
                <w:rFonts w:cs="Arial"/>
                <w:sz w:val="18"/>
                <w:szCs w:val="18"/>
              </w:rPr>
            </w:pPr>
            <w:ins w:id="5017"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E663A" w14:textId="77777777" w:rsidR="00980629" w:rsidRPr="00340B0D" w:rsidRDefault="00980629" w:rsidP="00541D1A">
            <w:pPr>
              <w:rPr>
                <w:ins w:id="5018" w:author="jonathan pritchard" w:date="2025-01-23T13:43:00Z" w16du:dateUtc="2025-01-23T13:43:00Z"/>
                <w:rFonts w:cs="Arial"/>
                <w:sz w:val="18"/>
                <w:szCs w:val="18"/>
              </w:rPr>
            </w:pPr>
          </w:p>
        </w:tc>
        <w:tc>
          <w:tcPr>
            <w:tcW w:w="3871" w:type="dxa"/>
            <w:gridSpan w:val="5"/>
            <w:tcBorders>
              <w:left w:val="single" w:sz="12" w:space="0" w:color="auto"/>
            </w:tcBorders>
          </w:tcPr>
          <w:p w14:paraId="1024B084" w14:textId="77777777" w:rsidR="00980629" w:rsidRPr="00340B0D" w:rsidRDefault="00980629" w:rsidP="00541D1A">
            <w:pPr>
              <w:rPr>
                <w:ins w:id="5019" w:author="jonathan pritchard" w:date="2025-01-23T13:43:00Z" w16du:dateUtc="2025-01-23T13:43:00Z"/>
                <w:rFonts w:cs="Arial"/>
                <w:sz w:val="18"/>
                <w:szCs w:val="18"/>
              </w:rPr>
            </w:pPr>
            <w:ins w:id="5020"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6A946B94" w14:textId="77777777" w:rsidR="00980629" w:rsidRPr="00340B0D" w:rsidRDefault="00980629" w:rsidP="00541D1A">
            <w:pPr>
              <w:jc w:val="center"/>
              <w:rPr>
                <w:ins w:id="5021" w:author="jonathan pritchard" w:date="2025-01-23T13:43:00Z" w16du:dateUtc="2025-01-23T13:43:00Z"/>
                <w:rFonts w:cs="Arial"/>
                <w:sz w:val="18"/>
                <w:szCs w:val="18"/>
              </w:rPr>
            </w:pPr>
          </w:p>
        </w:tc>
      </w:tr>
      <w:tr w:rsidR="00980629" w:rsidRPr="00340B0D" w14:paraId="19EA664D" w14:textId="77777777" w:rsidTr="00541D1A">
        <w:trPr>
          <w:ins w:id="5022"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BF006" w14:textId="77777777" w:rsidR="00980629" w:rsidRPr="00340B0D" w:rsidRDefault="00980629" w:rsidP="00541D1A">
            <w:pPr>
              <w:rPr>
                <w:ins w:id="5023" w:author="jonathan pritchard" w:date="2025-01-23T13:43:00Z" w16du:dateUtc="2025-01-23T13:43:00Z"/>
                <w:rFonts w:cs="Arial"/>
                <w:sz w:val="18"/>
                <w:szCs w:val="18"/>
              </w:rPr>
            </w:pPr>
            <w:ins w:id="5024"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43E528" w14:textId="77777777" w:rsidR="00980629" w:rsidRPr="00340B0D" w:rsidRDefault="00980629" w:rsidP="00541D1A">
            <w:pPr>
              <w:rPr>
                <w:ins w:id="5025" w:author="jonathan pritchard" w:date="2025-01-23T13:43:00Z" w16du:dateUtc="2025-01-23T13:43:00Z"/>
                <w:rFonts w:cs="Arial"/>
                <w:sz w:val="18"/>
                <w:szCs w:val="18"/>
              </w:rPr>
            </w:pPr>
          </w:p>
        </w:tc>
        <w:tc>
          <w:tcPr>
            <w:tcW w:w="3871" w:type="dxa"/>
            <w:gridSpan w:val="5"/>
            <w:tcBorders>
              <w:left w:val="single" w:sz="12" w:space="0" w:color="auto"/>
            </w:tcBorders>
          </w:tcPr>
          <w:p w14:paraId="5CBAF43D" w14:textId="77777777" w:rsidR="00980629" w:rsidRPr="00340B0D" w:rsidRDefault="00980629" w:rsidP="00541D1A">
            <w:pPr>
              <w:rPr>
                <w:ins w:id="5026" w:author="jonathan pritchard" w:date="2025-01-23T13:43:00Z" w16du:dateUtc="2025-01-23T13:43:00Z"/>
                <w:rFonts w:cs="Arial"/>
                <w:sz w:val="18"/>
                <w:szCs w:val="18"/>
              </w:rPr>
            </w:pPr>
            <w:ins w:id="5027"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B38B7A8" w14:textId="77777777" w:rsidR="00980629" w:rsidRPr="00340B0D" w:rsidRDefault="00980629" w:rsidP="00541D1A">
            <w:pPr>
              <w:jc w:val="center"/>
              <w:rPr>
                <w:ins w:id="5028" w:author="jonathan pritchard" w:date="2025-01-23T13:43:00Z" w16du:dateUtc="2025-01-23T13:43:00Z"/>
                <w:rFonts w:cs="Arial"/>
                <w:sz w:val="18"/>
                <w:szCs w:val="18"/>
              </w:rPr>
            </w:pPr>
          </w:p>
        </w:tc>
      </w:tr>
      <w:tr w:rsidR="00980629" w:rsidRPr="00340B0D" w14:paraId="6467C6E2" w14:textId="77777777" w:rsidTr="00541D1A">
        <w:trPr>
          <w:ins w:id="5029"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634946" w14:textId="77777777" w:rsidR="00980629" w:rsidRPr="00340B0D" w:rsidRDefault="00980629" w:rsidP="00541D1A">
            <w:pPr>
              <w:rPr>
                <w:ins w:id="5030" w:author="jonathan pritchard" w:date="2025-01-23T13:43:00Z" w16du:dateUtc="2025-01-23T13:43:00Z"/>
                <w:rFonts w:cs="Arial"/>
                <w:sz w:val="18"/>
                <w:szCs w:val="18"/>
              </w:rPr>
            </w:pPr>
            <w:ins w:id="5031"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F034" w14:textId="77777777" w:rsidR="00980629" w:rsidRPr="00340B0D" w:rsidRDefault="00980629" w:rsidP="00541D1A">
            <w:pPr>
              <w:rPr>
                <w:ins w:id="5032" w:author="jonathan pritchard" w:date="2025-01-23T13:43:00Z" w16du:dateUtc="2025-01-23T13:43:00Z"/>
                <w:rFonts w:cs="Arial"/>
                <w:sz w:val="18"/>
                <w:szCs w:val="18"/>
              </w:rPr>
            </w:pPr>
          </w:p>
        </w:tc>
        <w:tc>
          <w:tcPr>
            <w:tcW w:w="3871" w:type="dxa"/>
            <w:gridSpan w:val="5"/>
            <w:tcBorders>
              <w:left w:val="single" w:sz="12" w:space="0" w:color="auto"/>
            </w:tcBorders>
          </w:tcPr>
          <w:p w14:paraId="4E51B256" w14:textId="77777777" w:rsidR="00980629" w:rsidRPr="00340B0D" w:rsidRDefault="00980629" w:rsidP="00541D1A">
            <w:pPr>
              <w:rPr>
                <w:ins w:id="5033" w:author="jonathan pritchard" w:date="2025-01-23T13:43:00Z" w16du:dateUtc="2025-01-23T13:43:00Z"/>
                <w:rFonts w:cs="Arial"/>
                <w:sz w:val="18"/>
                <w:szCs w:val="18"/>
              </w:rPr>
            </w:pPr>
            <w:ins w:id="5034"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F3376F8" w14:textId="77777777" w:rsidR="00980629" w:rsidRPr="00340B0D" w:rsidRDefault="00980629" w:rsidP="00541D1A">
            <w:pPr>
              <w:jc w:val="center"/>
              <w:rPr>
                <w:ins w:id="5035" w:author="jonathan pritchard" w:date="2025-01-23T13:43:00Z" w16du:dateUtc="2025-01-23T13:43:00Z"/>
                <w:rFonts w:cs="Arial"/>
                <w:sz w:val="18"/>
                <w:szCs w:val="18"/>
              </w:rPr>
            </w:pPr>
          </w:p>
        </w:tc>
      </w:tr>
      <w:tr w:rsidR="00980629" w:rsidRPr="00340B0D" w14:paraId="42B14A0B" w14:textId="77777777" w:rsidTr="00541D1A">
        <w:trPr>
          <w:ins w:id="5036"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45AE2E" w14:textId="77777777" w:rsidR="00980629" w:rsidRPr="00340B0D" w:rsidRDefault="00980629" w:rsidP="00541D1A">
            <w:pPr>
              <w:rPr>
                <w:ins w:id="5037" w:author="jonathan pritchard" w:date="2025-01-23T13:43:00Z" w16du:dateUtc="2025-01-23T13:43:00Z"/>
                <w:rFonts w:cs="Arial"/>
                <w:sz w:val="18"/>
                <w:szCs w:val="18"/>
              </w:rPr>
            </w:pPr>
            <w:ins w:id="5038"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381200" w14:textId="77777777" w:rsidR="00980629" w:rsidRPr="00340B0D" w:rsidRDefault="00980629" w:rsidP="00541D1A">
            <w:pPr>
              <w:rPr>
                <w:ins w:id="5039" w:author="jonathan pritchard" w:date="2025-01-23T13:43:00Z" w16du:dateUtc="2025-01-23T13:43:00Z"/>
                <w:rFonts w:cs="Arial"/>
                <w:sz w:val="18"/>
                <w:szCs w:val="18"/>
              </w:rPr>
            </w:pPr>
          </w:p>
        </w:tc>
        <w:tc>
          <w:tcPr>
            <w:tcW w:w="3871" w:type="dxa"/>
            <w:gridSpan w:val="5"/>
            <w:tcBorders>
              <w:left w:val="single" w:sz="12" w:space="0" w:color="auto"/>
            </w:tcBorders>
          </w:tcPr>
          <w:p w14:paraId="3A174412" w14:textId="77777777" w:rsidR="00980629" w:rsidRPr="00340B0D" w:rsidRDefault="00980629" w:rsidP="00541D1A">
            <w:pPr>
              <w:rPr>
                <w:ins w:id="5040" w:author="jonathan pritchard" w:date="2025-01-23T13:43:00Z" w16du:dateUtc="2025-01-23T13:43:00Z"/>
                <w:rFonts w:cs="Arial"/>
                <w:sz w:val="18"/>
                <w:szCs w:val="18"/>
              </w:rPr>
            </w:pPr>
            <w:ins w:id="5041"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299B379D" w14:textId="77777777" w:rsidR="00980629" w:rsidRPr="00340B0D" w:rsidRDefault="00980629" w:rsidP="00541D1A">
            <w:pPr>
              <w:jc w:val="center"/>
              <w:rPr>
                <w:ins w:id="5042" w:author="jonathan pritchard" w:date="2025-01-23T13:43:00Z" w16du:dateUtc="2025-01-23T13:43:00Z"/>
                <w:rFonts w:cs="Arial"/>
                <w:sz w:val="18"/>
                <w:szCs w:val="18"/>
              </w:rPr>
            </w:pPr>
          </w:p>
        </w:tc>
      </w:tr>
      <w:tr w:rsidR="00980629" w:rsidRPr="00340B0D" w14:paraId="5E344FA5" w14:textId="77777777" w:rsidTr="00541D1A">
        <w:trPr>
          <w:ins w:id="5043"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7250D4" w14:textId="77777777" w:rsidR="00980629" w:rsidRPr="00340B0D" w:rsidRDefault="00980629" w:rsidP="00541D1A">
            <w:pPr>
              <w:rPr>
                <w:ins w:id="5044" w:author="jonathan pritchard" w:date="2025-01-23T13:43:00Z" w16du:dateUtc="2025-01-23T13:43:00Z"/>
                <w:rFonts w:cs="Arial"/>
                <w:sz w:val="18"/>
                <w:szCs w:val="18"/>
              </w:rPr>
            </w:pPr>
            <w:ins w:id="5045"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939DC6" w14:textId="77777777" w:rsidR="00980629" w:rsidRPr="00340B0D" w:rsidRDefault="00980629" w:rsidP="00541D1A">
            <w:pPr>
              <w:rPr>
                <w:ins w:id="5046" w:author="jonathan pritchard" w:date="2025-01-23T13:43:00Z" w16du:dateUtc="2025-01-23T13:43:00Z"/>
                <w:rFonts w:cs="Arial"/>
                <w:sz w:val="18"/>
                <w:szCs w:val="18"/>
              </w:rPr>
            </w:pPr>
          </w:p>
        </w:tc>
        <w:tc>
          <w:tcPr>
            <w:tcW w:w="3871" w:type="dxa"/>
            <w:gridSpan w:val="5"/>
            <w:tcBorders>
              <w:left w:val="single" w:sz="12" w:space="0" w:color="auto"/>
            </w:tcBorders>
          </w:tcPr>
          <w:p w14:paraId="5C1876B7" w14:textId="77777777" w:rsidR="00980629" w:rsidRPr="00340B0D" w:rsidRDefault="00980629" w:rsidP="00541D1A">
            <w:pPr>
              <w:rPr>
                <w:ins w:id="5047" w:author="jonathan pritchard" w:date="2025-01-23T13:43:00Z" w16du:dateUtc="2025-01-23T13:43:00Z"/>
                <w:rFonts w:cs="Arial"/>
                <w:b/>
                <w:bCs/>
                <w:sz w:val="18"/>
                <w:szCs w:val="18"/>
              </w:rPr>
            </w:pPr>
            <w:ins w:id="5048"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18F36C1" w14:textId="77777777" w:rsidR="00980629" w:rsidRPr="00340B0D" w:rsidRDefault="00980629" w:rsidP="00541D1A">
            <w:pPr>
              <w:jc w:val="center"/>
              <w:rPr>
                <w:ins w:id="5049" w:author="jonathan pritchard" w:date="2025-01-23T13:43:00Z" w16du:dateUtc="2025-01-23T13:43:00Z"/>
                <w:rFonts w:cs="Arial"/>
                <w:sz w:val="18"/>
                <w:szCs w:val="18"/>
              </w:rPr>
            </w:pPr>
          </w:p>
        </w:tc>
      </w:tr>
      <w:tr w:rsidR="00980629" w:rsidRPr="00340B0D" w14:paraId="4CDADA40" w14:textId="77777777" w:rsidTr="00541D1A">
        <w:trPr>
          <w:ins w:id="5050" w:author="jonathan pritchard" w:date="2025-01-23T13:4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05C5D" w14:textId="77777777" w:rsidR="00980629" w:rsidRPr="00340B0D" w:rsidRDefault="00980629" w:rsidP="00541D1A">
            <w:pPr>
              <w:rPr>
                <w:ins w:id="5051" w:author="jonathan pritchard" w:date="2025-01-23T13:43:00Z" w16du:dateUtc="2025-01-23T13:43:00Z"/>
                <w:rFonts w:cs="Arial"/>
                <w:sz w:val="18"/>
                <w:szCs w:val="18"/>
              </w:rPr>
            </w:pPr>
            <w:ins w:id="5052"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5441316" w14:textId="77777777" w:rsidR="00980629" w:rsidRPr="00340B0D" w:rsidRDefault="00980629" w:rsidP="00541D1A">
            <w:pPr>
              <w:rPr>
                <w:ins w:id="5053" w:author="jonathan pritchard" w:date="2025-01-23T13:43:00Z" w16du:dateUtc="2025-01-23T13:43:00Z"/>
                <w:rFonts w:cs="Arial"/>
                <w:sz w:val="18"/>
                <w:szCs w:val="18"/>
              </w:rPr>
            </w:pPr>
          </w:p>
        </w:tc>
        <w:tc>
          <w:tcPr>
            <w:tcW w:w="3871" w:type="dxa"/>
            <w:gridSpan w:val="5"/>
            <w:tcBorders>
              <w:left w:val="single" w:sz="12" w:space="0" w:color="auto"/>
            </w:tcBorders>
          </w:tcPr>
          <w:p w14:paraId="6F9CE86A" w14:textId="77777777" w:rsidR="00980629" w:rsidRPr="00340B0D" w:rsidRDefault="00980629" w:rsidP="00541D1A">
            <w:pPr>
              <w:rPr>
                <w:ins w:id="5054" w:author="jonathan pritchard" w:date="2025-01-23T13:43:00Z" w16du:dateUtc="2025-01-23T13:43:00Z"/>
                <w:rFonts w:cs="Arial"/>
                <w:sz w:val="18"/>
                <w:szCs w:val="18"/>
              </w:rPr>
            </w:pPr>
            <w:ins w:id="5055"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718D17E7" w14:textId="77777777" w:rsidR="00980629" w:rsidRPr="00340B0D" w:rsidRDefault="00980629" w:rsidP="00541D1A">
            <w:pPr>
              <w:jc w:val="center"/>
              <w:rPr>
                <w:ins w:id="5056" w:author="jonathan pritchard" w:date="2025-01-23T13:43:00Z" w16du:dateUtc="2025-01-23T13:43:00Z"/>
                <w:rFonts w:cs="Arial"/>
                <w:sz w:val="18"/>
                <w:szCs w:val="18"/>
              </w:rPr>
            </w:pPr>
          </w:p>
        </w:tc>
      </w:tr>
      <w:tr w:rsidR="00980629" w:rsidRPr="00340B0D" w14:paraId="6D26F52F" w14:textId="77777777" w:rsidTr="00541D1A">
        <w:trPr>
          <w:ins w:id="5057" w:author="jonathan pritchard" w:date="2025-01-23T13:4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2F3A14B" w14:textId="77777777" w:rsidR="00980629" w:rsidRPr="00340B0D" w:rsidRDefault="00980629" w:rsidP="00541D1A">
            <w:pPr>
              <w:jc w:val="center"/>
              <w:rPr>
                <w:ins w:id="5058" w:author="jonathan pritchard" w:date="2025-01-23T13:43:00Z" w16du:dateUtc="2025-01-23T13:43:00Z"/>
                <w:rFonts w:cs="Arial"/>
                <w:b/>
                <w:bCs/>
                <w:sz w:val="18"/>
                <w:szCs w:val="18"/>
              </w:rPr>
            </w:pPr>
            <w:ins w:id="5059"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577F7E21" w14:textId="77777777" w:rsidR="00980629" w:rsidRPr="00340B0D" w:rsidRDefault="00980629" w:rsidP="00541D1A">
            <w:pPr>
              <w:rPr>
                <w:ins w:id="5060" w:author="jonathan pritchard" w:date="2025-01-23T13:43:00Z" w16du:dateUtc="2025-01-23T13:43:00Z"/>
                <w:rFonts w:cs="Arial"/>
                <w:b/>
                <w:bCs/>
                <w:sz w:val="18"/>
                <w:szCs w:val="18"/>
              </w:rPr>
            </w:pPr>
            <w:ins w:id="5061"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116A78F" w14:textId="77777777" w:rsidR="00980629" w:rsidRPr="00340B0D" w:rsidRDefault="00980629" w:rsidP="00541D1A">
            <w:pPr>
              <w:jc w:val="center"/>
              <w:rPr>
                <w:ins w:id="5062" w:author="jonathan pritchard" w:date="2025-01-23T13:43:00Z" w16du:dateUtc="2025-01-23T13:43:00Z"/>
                <w:rFonts w:cs="Arial"/>
                <w:sz w:val="18"/>
                <w:szCs w:val="18"/>
              </w:rPr>
            </w:pPr>
          </w:p>
        </w:tc>
      </w:tr>
      <w:tr w:rsidR="00980629" w:rsidRPr="00340B0D" w14:paraId="47B78B33" w14:textId="77777777" w:rsidTr="00541D1A">
        <w:trPr>
          <w:ins w:id="5063" w:author="jonathan pritchard" w:date="2025-01-23T13:43:00Z"/>
        </w:trPr>
        <w:customXmlInsRangeStart w:id="5064" w:author="jonathan pritchard" w:date="2025-01-23T13:43:00Z"/>
        <w:sdt>
          <w:sdtPr>
            <w:rPr>
              <w:rFonts w:cs="Arial"/>
              <w:sz w:val="18"/>
              <w:szCs w:val="18"/>
            </w:rPr>
            <w:alias w:val="Palette"/>
            <w:tag w:val="Palette"/>
            <w:id w:val="1645627169"/>
            <w:placeholder>
              <w:docPart w:val="58A5161F0DB5413AB74FB4A1EE69B12A"/>
            </w:placeholder>
            <w:comboBox>
              <w:listItem w:displayText="Day" w:value="Day"/>
              <w:listItem w:displayText="Dusk" w:value="Dusk"/>
              <w:listItem w:displayText="Night" w:value="Night"/>
            </w:comboBox>
          </w:sdtPr>
          <w:sdtContent>
            <w:customXmlInsRangeEnd w:id="5064"/>
            <w:tc>
              <w:tcPr>
                <w:tcW w:w="4656" w:type="dxa"/>
                <w:gridSpan w:val="5"/>
                <w:tcBorders>
                  <w:left w:val="single" w:sz="12" w:space="0" w:color="auto"/>
                  <w:bottom w:val="single" w:sz="12" w:space="0" w:color="auto"/>
                  <w:right w:val="single" w:sz="12" w:space="0" w:color="auto"/>
                </w:tcBorders>
              </w:tcPr>
              <w:p w14:paraId="0A98FCEB" w14:textId="77777777" w:rsidR="00980629" w:rsidRPr="00340B0D" w:rsidRDefault="00980629" w:rsidP="00541D1A">
                <w:pPr>
                  <w:rPr>
                    <w:ins w:id="5065" w:author="jonathan pritchard" w:date="2025-01-23T13:43:00Z" w16du:dateUtc="2025-01-23T13:43:00Z"/>
                    <w:rFonts w:cs="Arial"/>
                    <w:sz w:val="18"/>
                    <w:szCs w:val="18"/>
                  </w:rPr>
                </w:pPr>
                <w:ins w:id="5066" w:author="jonathan pritchard" w:date="2025-01-23T13:43:00Z" w16du:dateUtc="2025-01-23T13:43:00Z">
                  <w:r w:rsidRPr="00340B0D">
                    <w:rPr>
                      <w:rFonts w:cs="Arial"/>
                      <w:sz w:val="18"/>
                      <w:szCs w:val="18"/>
                    </w:rPr>
                    <w:t>Day</w:t>
                  </w:r>
                </w:ins>
              </w:p>
            </w:tc>
            <w:customXmlInsRangeStart w:id="5067" w:author="jonathan pritchard" w:date="2025-01-23T13:43:00Z"/>
          </w:sdtContent>
        </w:sdt>
        <w:customXmlInsRangeEnd w:id="5067"/>
        <w:tc>
          <w:tcPr>
            <w:tcW w:w="3871" w:type="dxa"/>
            <w:gridSpan w:val="5"/>
            <w:tcBorders>
              <w:left w:val="single" w:sz="12" w:space="0" w:color="auto"/>
            </w:tcBorders>
          </w:tcPr>
          <w:p w14:paraId="2A2B8C21" w14:textId="77777777" w:rsidR="00980629" w:rsidRPr="00340B0D" w:rsidRDefault="00980629" w:rsidP="00541D1A">
            <w:pPr>
              <w:rPr>
                <w:ins w:id="5068" w:author="jonathan pritchard" w:date="2025-01-23T13:43:00Z" w16du:dateUtc="2025-01-23T13:43:00Z"/>
                <w:rFonts w:cs="Arial"/>
                <w:b/>
                <w:bCs/>
                <w:sz w:val="18"/>
                <w:szCs w:val="18"/>
              </w:rPr>
            </w:pPr>
            <w:ins w:id="5069"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63AB8FC6" w14:textId="77777777" w:rsidR="00980629" w:rsidRPr="00340B0D" w:rsidRDefault="00980629" w:rsidP="00541D1A">
            <w:pPr>
              <w:jc w:val="center"/>
              <w:rPr>
                <w:ins w:id="5070" w:author="jonathan pritchard" w:date="2025-01-23T13:43:00Z" w16du:dateUtc="2025-01-23T13:43:00Z"/>
                <w:rFonts w:cs="Arial"/>
                <w:sz w:val="18"/>
                <w:szCs w:val="18"/>
              </w:rPr>
            </w:pPr>
          </w:p>
        </w:tc>
      </w:tr>
      <w:tr w:rsidR="00980629" w:rsidRPr="00340B0D" w14:paraId="50641F4D" w14:textId="77777777" w:rsidTr="00541D1A">
        <w:trPr>
          <w:ins w:id="5071"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7640F6C" w14:textId="77777777" w:rsidR="00980629" w:rsidRPr="00340B0D" w:rsidRDefault="00980629" w:rsidP="00541D1A">
            <w:pPr>
              <w:jc w:val="center"/>
              <w:rPr>
                <w:ins w:id="5072" w:author="jonathan pritchard" w:date="2025-01-23T13:43:00Z" w16du:dateUtc="2025-01-23T13:43:00Z"/>
                <w:rFonts w:cs="Arial"/>
                <w:b/>
                <w:bCs/>
                <w:sz w:val="18"/>
                <w:szCs w:val="18"/>
              </w:rPr>
            </w:pPr>
          </w:p>
        </w:tc>
        <w:tc>
          <w:tcPr>
            <w:tcW w:w="3871" w:type="dxa"/>
            <w:gridSpan w:val="5"/>
            <w:tcBorders>
              <w:left w:val="single" w:sz="12" w:space="0" w:color="auto"/>
            </w:tcBorders>
          </w:tcPr>
          <w:p w14:paraId="04B091A8" w14:textId="77777777" w:rsidR="00980629" w:rsidRPr="00340B0D" w:rsidRDefault="00980629" w:rsidP="00541D1A">
            <w:pPr>
              <w:rPr>
                <w:ins w:id="5073" w:author="jonathan pritchard" w:date="2025-01-23T13:43:00Z" w16du:dateUtc="2025-01-23T13:43:00Z"/>
                <w:rFonts w:cs="Arial"/>
                <w:sz w:val="18"/>
                <w:szCs w:val="18"/>
              </w:rPr>
            </w:pPr>
          </w:p>
        </w:tc>
        <w:tc>
          <w:tcPr>
            <w:tcW w:w="672" w:type="dxa"/>
            <w:tcBorders>
              <w:right w:val="single" w:sz="12" w:space="0" w:color="auto"/>
            </w:tcBorders>
            <w:vAlign w:val="center"/>
          </w:tcPr>
          <w:p w14:paraId="04D09155" w14:textId="77777777" w:rsidR="00980629" w:rsidRPr="00340B0D" w:rsidRDefault="00980629" w:rsidP="00541D1A">
            <w:pPr>
              <w:jc w:val="center"/>
              <w:rPr>
                <w:ins w:id="5074" w:author="jonathan pritchard" w:date="2025-01-23T13:43:00Z" w16du:dateUtc="2025-01-23T13:43:00Z"/>
                <w:rFonts w:cs="Arial"/>
                <w:sz w:val="18"/>
                <w:szCs w:val="18"/>
              </w:rPr>
            </w:pPr>
          </w:p>
        </w:tc>
      </w:tr>
      <w:tr w:rsidR="00980629" w:rsidRPr="00340B0D" w14:paraId="1715C296" w14:textId="77777777" w:rsidTr="00541D1A">
        <w:trPr>
          <w:ins w:id="5075" w:author="jonathan pritchard" w:date="2025-01-23T13:4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2C11BA5F" w14:textId="77777777" w:rsidR="00980629" w:rsidRPr="00340B0D" w:rsidRDefault="00980629" w:rsidP="00541D1A">
            <w:pPr>
              <w:rPr>
                <w:ins w:id="5076"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3F27897B" w14:textId="77777777" w:rsidR="00980629" w:rsidRPr="00340B0D" w:rsidRDefault="00980629" w:rsidP="00541D1A">
            <w:pPr>
              <w:jc w:val="center"/>
              <w:rPr>
                <w:ins w:id="5077"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6AD20BA6" w14:textId="77777777" w:rsidR="00980629" w:rsidRPr="00340B0D" w:rsidRDefault="00980629" w:rsidP="00541D1A">
            <w:pPr>
              <w:jc w:val="center"/>
              <w:rPr>
                <w:ins w:id="5078" w:author="jonathan pritchard" w:date="2025-01-23T13:43:00Z" w16du:dateUtc="2025-01-23T13:43:00Z"/>
                <w:rFonts w:cs="Arial"/>
                <w:sz w:val="18"/>
                <w:szCs w:val="18"/>
              </w:rPr>
            </w:pPr>
          </w:p>
        </w:tc>
      </w:tr>
      <w:tr w:rsidR="00980629" w:rsidRPr="00340B0D" w14:paraId="2593A4C4" w14:textId="77777777" w:rsidTr="00541D1A">
        <w:trPr>
          <w:ins w:id="5079" w:author="jonathan pritchard" w:date="2025-01-23T13:4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8D6C1E5" w14:textId="77777777" w:rsidR="00980629" w:rsidRPr="00340B0D" w:rsidRDefault="00980629" w:rsidP="00541D1A">
            <w:pPr>
              <w:jc w:val="center"/>
              <w:rPr>
                <w:ins w:id="5080" w:author="jonathan pritchard" w:date="2025-01-23T13:43:00Z" w16du:dateUtc="2025-01-23T13:43:00Z"/>
                <w:rFonts w:cs="Arial"/>
                <w:b/>
                <w:bCs/>
                <w:sz w:val="18"/>
                <w:szCs w:val="18"/>
              </w:rPr>
            </w:pPr>
            <w:ins w:id="5081"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D93A05" w14:textId="77777777" w:rsidR="00980629" w:rsidRPr="00340B0D" w:rsidRDefault="00980629" w:rsidP="00541D1A">
            <w:pPr>
              <w:jc w:val="center"/>
              <w:rPr>
                <w:ins w:id="5082" w:author="jonathan pritchard" w:date="2025-01-23T13:43:00Z" w16du:dateUtc="2025-01-23T13:43:00Z"/>
                <w:rFonts w:cs="Arial"/>
                <w:sz w:val="18"/>
                <w:szCs w:val="18"/>
              </w:rPr>
            </w:pPr>
            <w:ins w:id="5083" w:author="jonathan pritchard" w:date="2025-01-23T13:43:00Z" w16du:dateUtc="2025-01-23T13:43:00Z">
              <w:r w:rsidRPr="00340B0D">
                <w:rPr>
                  <w:rFonts w:cs="Arial"/>
                  <w:b/>
                  <w:bCs/>
                  <w:sz w:val="18"/>
                  <w:szCs w:val="18"/>
                </w:rPr>
                <w:t>Display</w:t>
              </w:r>
            </w:ins>
          </w:p>
        </w:tc>
      </w:tr>
      <w:tr w:rsidR="00980629" w:rsidRPr="00340B0D" w14:paraId="68913424" w14:textId="77777777" w:rsidTr="00541D1A">
        <w:trPr>
          <w:trHeight w:val="287"/>
          <w:ins w:id="5084" w:author="jonathan pritchard" w:date="2025-01-23T13:43:00Z"/>
        </w:trPr>
        <w:tc>
          <w:tcPr>
            <w:tcW w:w="1789" w:type="dxa"/>
            <w:tcBorders>
              <w:left w:val="single" w:sz="12" w:space="0" w:color="auto"/>
              <w:bottom w:val="single" w:sz="4" w:space="0" w:color="auto"/>
            </w:tcBorders>
          </w:tcPr>
          <w:p w14:paraId="2C24A99A" w14:textId="77777777" w:rsidR="00980629" w:rsidRPr="00340B0D" w:rsidRDefault="00980629" w:rsidP="00541D1A">
            <w:pPr>
              <w:rPr>
                <w:ins w:id="5085" w:author="jonathan pritchard" w:date="2025-01-23T13:43:00Z" w16du:dateUtc="2025-01-23T13:43:00Z"/>
                <w:rFonts w:cs="Arial"/>
                <w:sz w:val="18"/>
                <w:szCs w:val="18"/>
              </w:rPr>
            </w:pPr>
            <w:ins w:id="5086"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158B4DD8" w14:textId="77777777" w:rsidR="00980629" w:rsidRPr="00340B0D" w:rsidRDefault="00980629" w:rsidP="00541D1A">
            <w:pPr>
              <w:rPr>
                <w:ins w:id="5087"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36033B" w14:textId="77777777" w:rsidR="00980629" w:rsidRPr="00340B0D" w:rsidRDefault="00980629" w:rsidP="00541D1A">
            <w:pPr>
              <w:rPr>
                <w:ins w:id="5088" w:author="jonathan pritchard" w:date="2025-01-23T13:43:00Z" w16du:dateUtc="2025-01-23T13:43:00Z"/>
                <w:rFonts w:cs="Arial"/>
                <w:sz w:val="18"/>
                <w:szCs w:val="18"/>
              </w:rPr>
            </w:pPr>
            <w:ins w:id="5089"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F26A4E8" w14:textId="77777777" w:rsidR="00980629" w:rsidRPr="00C87169" w:rsidRDefault="00980629" w:rsidP="00541D1A">
            <w:pPr>
              <w:rPr>
                <w:ins w:id="5090" w:author="jonathan pritchard" w:date="2025-01-23T13:43:00Z" w16du:dateUtc="2025-01-23T13:43:00Z"/>
                <w:rFonts w:cs="Arial"/>
              </w:rPr>
            </w:pPr>
          </w:p>
        </w:tc>
      </w:tr>
      <w:tr w:rsidR="00980629" w:rsidRPr="00340B0D" w14:paraId="5F712E53" w14:textId="77777777" w:rsidTr="00541D1A">
        <w:trPr>
          <w:ins w:id="5091" w:author="jonathan pritchard" w:date="2025-01-23T13:43:00Z"/>
        </w:trPr>
        <w:tc>
          <w:tcPr>
            <w:tcW w:w="1789" w:type="dxa"/>
            <w:tcBorders>
              <w:left w:val="single" w:sz="12" w:space="0" w:color="auto"/>
              <w:bottom w:val="single" w:sz="4" w:space="0" w:color="auto"/>
            </w:tcBorders>
          </w:tcPr>
          <w:p w14:paraId="258A3D72" w14:textId="77777777" w:rsidR="00980629" w:rsidRPr="00340B0D" w:rsidRDefault="00980629" w:rsidP="00541D1A">
            <w:pPr>
              <w:rPr>
                <w:ins w:id="5092" w:author="jonathan pritchard" w:date="2025-01-23T13:43:00Z" w16du:dateUtc="2025-01-23T13:43:00Z"/>
                <w:rFonts w:cs="Arial"/>
                <w:sz w:val="18"/>
                <w:szCs w:val="18"/>
              </w:rPr>
            </w:pPr>
            <w:ins w:id="5093"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63F543" w14:textId="77777777" w:rsidR="00980629" w:rsidRPr="00340B0D" w:rsidRDefault="00980629" w:rsidP="00541D1A">
            <w:pPr>
              <w:rPr>
                <w:ins w:id="5094"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CC4E3AE" w14:textId="77777777" w:rsidR="00980629" w:rsidRPr="00340B0D" w:rsidRDefault="00980629" w:rsidP="00541D1A">
            <w:pPr>
              <w:rPr>
                <w:ins w:id="5095" w:author="jonathan pritchard" w:date="2025-01-23T13:43:00Z" w16du:dateUtc="2025-01-23T13:43:00Z"/>
                <w:rFonts w:cs="Arial"/>
                <w:sz w:val="18"/>
                <w:szCs w:val="18"/>
              </w:rPr>
            </w:pPr>
            <w:ins w:id="5096"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85F69F8" w14:textId="77777777" w:rsidR="00980629" w:rsidRPr="00340B0D" w:rsidRDefault="00980629" w:rsidP="00541D1A">
            <w:pPr>
              <w:rPr>
                <w:ins w:id="5097" w:author="jonathan pritchard" w:date="2025-01-23T13:43:00Z" w16du:dateUtc="2025-01-23T13:43:00Z"/>
                <w:rFonts w:cs="Arial"/>
                <w:sz w:val="18"/>
                <w:szCs w:val="18"/>
              </w:rPr>
            </w:pPr>
            <w:ins w:id="5098" w:author="jonathan pritchard" w:date="2025-01-23T13:43:00Z" w16du:dateUtc="2025-01-23T13:43:00Z">
              <w:r w:rsidRPr="00340B0D">
                <w:rPr>
                  <w:rFonts w:cs="Arial"/>
                  <w:sz w:val="18"/>
                  <w:szCs w:val="18"/>
                </w:rPr>
                <w:t>1:</w:t>
              </w:r>
              <w:r>
                <w:rPr>
                  <w:rFonts w:cs="Arial"/>
                  <w:sz w:val="18"/>
                  <w:szCs w:val="18"/>
                </w:rPr>
                <w:t>60000</w:t>
              </w:r>
            </w:ins>
          </w:p>
        </w:tc>
      </w:tr>
      <w:tr w:rsidR="00980629" w:rsidRPr="00340B0D" w14:paraId="6DCB7562" w14:textId="77777777" w:rsidTr="00541D1A">
        <w:trPr>
          <w:ins w:id="5099" w:author="jonathan pritchard" w:date="2025-01-23T13:4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40B2130" w14:textId="77777777" w:rsidR="00980629" w:rsidRPr="00340B0D" w:rsidRDefault="00980629" w:rsidP="00541D1A">
            <w:pPr>
              <w:jc w:val="center"/>
              <w:rPr>
                <w:ins w:id="5100"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A04EBA8" w14:textId="77777777" w:rsidR="00980629" w:rsidRPr="00340B0D" w:rsidRDefault="00980629" w:rsidP="00541D1A">
            <w:pPr>
              <w:rPr>
                <w:ins w:id="5101" w:author="jonathan pritchard" w:date="2025-01-23T13:43:00Z" w16du:dateUtc="2025-01-23T13:43:00Z"/>
                <w:rFonts w:cs="Arial"/>
                <w:sz w:val="18"/>
                <w:szCs w:val="18"/>
              </w:rPr>
            </w:pPr>
            <w:ins w:id="5102"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9D14EDD" w14:textId="77777777" w:rsidR="00980629" w:rsidRPr="00340B0D" w:rsidRDefault="00980629" w:rsidP="00541D1A">
            <w:pPr>
              <w:rPr>
                <w:ins w:id="5103" w:author="jonathan pritchard" w:date="2025-01-23T13:43:00Z" w16du:dateUtc="2025-01-23T13:43:00Z"/>
                <w:rFonts w:cs="Arial"/>
                <w:sz w:val="18"/>
                <w:szCs w:val="18"/>
              </w:rPr>
            </w:pPr>
          </w:p>
        </w:tc>
      </w:tr>
      <w:tr w:rsidR="00980629" w:rsidRPr="00340B0D" w14:paraId="452622A7" w14:textId="77777777" w:rsidTr="00541D1A">
        <w:trPr>
          <w:ins w:id="5104"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1632F9B" w14:textId="77777777" w:rsidR="00980629" w:rsidRPr="00340B0D" w:rsidRDefault="00980629" w:rsidP="00541D1A">
            <w:pPr>
              <w:rPr>
                <w:ins w:id="5105" w:author="jonathan pritchard" w:date="2025-01-23T13:43:00Z" w16du:dateUtc="2025-01-23T13:43:00Z"/>
                <w:rFonts w:cs="Arial"/>
                <w:sz w:val="18"/>
                <w:szCs w:val="18"/>
              </w:rPr>
            </w:pPr>
          </w:p>
        </w:tc>
      </w:tr>
      <w:tr w:rsidR="00980629" w:rsidRPr="00340B0D" w14:paraId="66898645" w14:textId="77777777" w:rsidTr="00541D1A">
        <w:trPr>
          <w:ins w:id="5106"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0C363C" w14:textId="77777777" w:rsidR="00980629" w:rsidRPr="00340B0D" w:rsidRDefault="00980629" w:rsidP="00541D1A">
            <w:pPr>
              <w:jc w:val="center"/>
              <w:rPr>
                <w:ins w:id="5107" w:author="jonathan pritchard" w:date="2025-01-23T13:43:00Z" w16du:dateUtc="2025-01-23T13:43:00Z"/>
                <w:rFonts w:cs="Arial"/>
                <w:b/>
                <w:bCs/>
                <w:sz w:val="18"/>
                <w:szCs w:val="18"/>
              </w:rPr>
            </w:pPr>
            <w:ins w:id="5108"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980629" w:rsidRPr="00340B0D" w14:paraId="304A6CCD" w14:textId="77777777" w:rsidTr="00541D1A">
        <w:trPr>
          <w:ins w:id="5109" w:author="jonathan pritchard" w:date="2025-01-23T13:4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F0E32D" w14:textId="77777777" w:rsidR="00980629" w:rsidRPr="00340B0D" w:rsidRDefault="00980629" w:rsidP="00541D1A">
            <w:pPr>
              <w:jc w:val="center"/>
              <w:rPr>
                <w:ins w:id="5110" w:author="jonathan pritchard" w:date="2025-01-23T13:43:00Z" w16du:dateUtc="2025-01-23T13:43:00Z"/>
                <w:rFonts w:cs="Arial"/>
                <w:b/>
                <w:bCs/>
                <w:sz w:val="18"/>
                <w:szCs w:val="18"/>
              </w:rPr>
            </w:pPr>
            <w:ins w:id="5111"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481494" w14:textId="77777777" w:rsidR="00980629" w:rsidRPr="00340B0D" w:rsidRDefault="00980629" w:rsidP="00541D1A">
            <w:pPr>
              <w:jc w:val="center"/>
              <w:rPr>
                <w:ins w:id="5112" w:author="jonathan pritchard" w:date="2025-01-23T13:43:00Z" w16du:dateUtc="2025-01-23T13:43:00Z"/>
                <w:rFonts w:cs="Arial"/>
                <w:b/>
                <w:bCs/>
                <w:sz w:val="18"/>
                <w:szCs w:val="18"/>
              </w:rPr>
            </w:pPr>
            <w:ins w:id="5113" w:author="jonathan pritchard" w:date="2025-01-23T13:43:00Z" w16du:dateUtc="2025-01-23T13:43:00Z">
              <w:r w:rsidRPr="00340B0D">
                <w:rPr>
                  <w:rFonts w:cs="Arial"/>
                  <w:b/>
                  <w:bCs/>
                  <w:sz w:val="18"/>
                  <w:szCs w:val="18"/>
                </w:rPr>
                <w:t>Other</w:t>
              </w:r>
            </w:ins>
          </w:p>
        </w:tc>
      </w:tr>
      <w:tr w:rsidR="00980629" w:rsidRPr="00340B0D" w14:paraId="28F98F0E" w14:textId="77777777" w:rsidTr="00541D1A">
        <w:trPr>
          <w:ins w:id="5114"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323CB1B1" w14:textId="77777777" w:rsidR="00980629" w:rsidRPr="00340B0D" w:rsidRDefault="00980629" w:rsidP="00541D1A">
            <w:pPr>
              <w:rPr>
                <w:ins w:id="5115" w:author="jonathan pritchard" w:date="2025-01-23T13:43:00Z" w16du:dateUtc="2025-01-23T13:43:00Z"/>
                <w:rFonts w:cs="Arial"/>
                <w:sz w:val="18"/>
                <w:szCs w:val="18"/>
              </w:rPr>
            </w:pPr>
            <w:ins w:id="5116"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D799623" w14:textId="77777777" w:rsidR="00980629" w:rsidRPr="00340B0D" w:rsidRDefault="00980629" w:rsidP="00541D1A">
            <w:pPr>
              <w:jc w:val="center"/>
              <w:rPr>
                <w:ins w:id="511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C819775" w14:textId="77777777" w:rsidR="00980629" w:rsidRPr="00340B0D" w:rsidRDefault="00980629" w:rsidP="00541D1A">
            <w:pPr>
              <w:pStyle w:val="Default"/>
              <w:rPr>
                <w:ins w:id="5118" w:author="jonathan pritchard" w:date="2025-01-23T13:43:00Z" w16du:dateUtc="2025-01-23T13:43:00Z"/>
                <w:sz w:val="18"/>
                <w:szCs w:val="18"/>
              </w:rPr>
            </w:pPr>
            <w:ins w:id="5119"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29C15B5" w14:textId="77777777" w:rsidR="00980629" w:rsidRPr="00340B0D" w:rsidRDefault="00980629" w:rsidP="00541D1A">
            <w:pPr>
              <w:rPr>
                <w:ins w:id="5120" w:author="jonathan pritchard" w:date="2025-01-23T13:43:00Z" w16du:dateUtc="2025-01-23T13:43:00Z"/>
                <w:rFonts w:cs="Arial"/>
                <w:sz w:val="18"/>
                <w:szCs w:val="18"/>
              </w:rPr>
            </w:pPr>
          </w:p>
        </w:tc>
      </w:tr>
      <w:tr w:rsidR="00980629" w:rsidRPr="00340B0D" w14:paraId="37C37422" w14:textId="77777777" w:rsidTr="00541D1A">
        <w:trPr>
          <w:ins w:id="5121"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F1DECF" w14:textId="77777777" w:rsidR="00980629" w:rsidRPr="00340B0D" w:rsidRDefault="00980629" w:rsidP="00541D1A">
            <w:pPr>
              <w:pStyle w:val="Default"/>
              <w:rPr>
                <w:ins w:id="5122" w:author="jonathan pritchard" w:date="2025-01-23T13:43:00Z" w16du:dateUtc="2025-01-23T13:43:00Z"/>
                <w:sz w:val="18"/>
                <w:szCs w:val="18"/>
              </w:rPr>
            </w:pPr>
            <w:ins w:id="5123"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1FD730E" w14:textId="77777777" w:rsidR="00980629" w:rsidRPr="00340B0D" w:rsidRDefault="00980629" w:rsidP="00541D1A">
            <w:pPr>
              <w:jc w:val="center"/>
              <w:rPr>
                <w:ins w:id="512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333C158" w14:textId="77777777" w:rsidR="00980629" w:rsidRPr="00340B0D" w:rsidRDefault="00980629" w:rsidP="00541D1A">
            <w:pPr>
              <w:pStyle w:val="Default"/>
              <w:rPr>
                <w:ins w:id="5125" w:author="jonathan pritchard" w:date="2025-01-23T13:43:00Z" w16du:dateUtc="2025-01-23T13:43:00Z"/>
                <w:sz w:val="18"/>
                <w:szCs w:val="18"/>
              </w:rPr>
            </w:pPr>
            <w:ins w:id="5126"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38D1DF7" w14:textId="77777777" w:rsidR="00980629" w:rsidRPr="00340B0D" w:rsidRDefault="00980629" w:rsidP="00541D1A">
            <w:pPr>
              <w:rPr>
                <w:ins w:id="5127" w:author="jonathan pritchard" w:date="2025-01-23T13:43:00Z" w16du:dateUtc="2025-01-23T13:43:00Z"/>
                <w:rFonts w:cs="Arial"/>
                <w:sz w:val="18"/>
                <w:szCs w:val="18"/>
              </w:rPr>
            </w:pPr>
          </w:p>
        </w:tc>
      </w:tr>
      <w:tr w:rsidR="00980629" w:rsidRPr="00340B0D" w14:paraId="761E703B" w14:textId="77777777" w:rsidTr="00541D1A">
        <w:trPr>
          <w:ins w:id="512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B094D" w14:textId="77777777" w:rsidR="00980629" w:rsidRPr="00340B0D" w:rsidRDefault="00980629" w:rsidP="00541D1A">
            <w:pPr>
              <w:pStyle w:val="Default"/>
              <w:ind w:left="720"/>
              <w:rPr>
                <w:ins w:id="5129" w:author="jonathan pritchard" w:date="2025-01-23T13:43:00Z" w16du:dateUtc="2025-01-23T13:43:00Z"/>
                <w:sz w:val="18"/>
                <w:szCs w:val="18"/>
              </w:rPr>
            </w:pPr>
            <w:ins w:id="5130"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B0BDB8" w14:textId="77777777" w:rsidR="00980629" w:rsidRPr="00340B0D" w:rsidRDefault="00980629" w:rsidP="00541D1A">
            <w:pPr>
              <w:jc w:val="center"/>
              <w:rPr>
                <w:ins w:id="513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C6B0127" w14:textId="77777777" w:rsidR="00980629" w:rsidRPr="00340B0D" w:rsidRDefault="00980629" w:rsidP="00541D1A">
            <w:pPr>
              <w:pStyle w:val="Default"/>
              <w:rPr>
                <w:ins w:id="5132" w:author="jonathan pritchard" w:date="2025-01-23T13:43:00Z" w16du:dateUtc="2025-01-23T13:43:00Z"/>
                <w:sz w:val="18"/>
                <w:szCs w:val="18"/>
              </w:rPr>
            </w:pPr>
            <w:ins w:id="5133"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0180FAF" w14:textId="77777777" w:rsidR="00980629" w:rsidRPr="00340B0D" w:rsidRDefault="00980629" w:rsidP="00541D1A">
            <w:pPr>
              <w:rPr>
                <w:ins w:id="5134" w:author="jonathan pritchard" w:date="2025-01-23T13:43:00Z" w16du:dateUtc="2025-01-23T13:43:00Z"/>
                <w:rFonts w:cs="Arial"/>
                <w:sz w:val="18"/>
                <w:szCs w:val="18"/>
              </w:rPr>
            </w:pPr>
          </w:p>
        </w:tc>
      </w:tr>
      <w:tr w:rsidR="00980629" w:rsidRPr="00340B0D" w14:paraId="38C1410E" w14:textId="77777777" w:rsidTr="00541D1A">
        <w:trPr>
          <w:ins w:id="5135"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8C48877" w14:textId="77777777" w:rsidR="00980629" w:rsidRPr="00340B0D" w:rsidRDefault="00980629" w:rsidP="00541D1A">
            <w:pPr>
              <w:pStyle w:val="Default"/>
              <w:ind w:left="720"/>
              <w:rPr>
                <w:ins w:id="5136" w:author="jonathan pritchard" w:date="2025-01-23T13:43:00Z" w16du:dateUtc="2025-01-23T13:43:00Z"/>
                <w:sz w:val="18"/>
                <w:szCs w:val="18"/>
              </w:rPr>
            </w:pPr>
            <w:ins w:id="5137"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3E89C" w14:textId="77777777" w:rsidR="00980629" w:rsidRPr="00340B0D" w:rsidRDefault="00980629" w:rsidP="00541D1A">
            <w:pPr>
              <w:jc w:val="center"/>
              <w:rPr>
                <w:ins w:id="513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EEFAF64" w14:textId="77777777" w:rsidR="00980629" w:rsidRPr="00340B0D" w:rsidRDefault="00980629" w:rsidP="00541D1A">
            <w:pPr>
              <w:pStyle w:val="Default"/>
              <w:rPr>
                <w:ins w:id="5139" w:author="jonathan pritchard" w:date="2025-01-23T13:43:00Z" w16du:dateUtc="2025-01-23T13:43:00Z"/>
                <w:sz w:val="18"/>
                <w:szCs w:val="18"/>
              </w:rPr>
            </w:pPr>
            <w:ins w:id="5140"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287FF1" w14:textId="77777777" w:rsidR="00980629" w:rsidRPr="00340B0D" w:rsidRDefault="00980629" w:rsidP="00541D1A">
            <w:pPr>
              <w:rPr>
                <w:ins w:id="5141" w:author="jonathan pritchard" w:date="2025-01-23T13:43:00Z" w16du:dateUtc="2025-01-23T13:43:00Z"/>
                <w:rFonts w:cs="Arial"/>
                <w:sz w:val="18"/>
                <w:szCs w:val="18"/>
              </w:rPr>
            </w:pPr>
          </w:p>
        </w:tc>
      </w:tr>
      <w:tr w:rsidR="00980629" w:rsidRPr="00340B0D" w14:paraId="003A86AE" w14:textId="77777777" w:rsidTr="00541D1A">
        <w:trPr>
          <w:ins w:id="514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8E97D57" w14:textId="77777777" w:rsidR="00980629" w:rsidRPr="00340B0D" w:rsidRDefault="00980629" w:rsidP="00541D1A">
            <w:pPr>
              <w:pStyle w:val="Default"/>
              <w:rPr>
                <w:ins w:id="5143" w:author="jonathan pritchard" w:date="2025-01-23T13:43:00Z" w16du:dateUtc="2025-01-23T13:43:00Z"/>
                <w:sz w:val="18"/>
                <w:szCs w:val="18"/>
              </w:rPr>
            </w:pPr>
            <w:ins w:id="5144"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7A68D7" w14:textId="77777777" w:rsidR="00980629" w:rsidRPr="00340B0D" w:rsidRDefault="00980629" w:rsidP="00541D1A">
            <w:pPr>
              <w:jc w:val="center"/>
              <w:rPr>
                <w:ins w:id="514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14F212" w14:textId="77777777" w:rsidR="00980629" w:rsidRPr="00340B0D" w:rsidRDefault="00980629" w:rsidP="00541D1A">
            <w:pPr>
              <w:pStyle w:val="Default"/>
              <w:rPr>
                <w:ins w:id="5146" w:author="jonathan pritchard" w:date="2025-01-23T13:43:00Z" w16du:dateUtc="2025-01-23T13:43:00Z"/>
                <w:sz w:val="18"/>
                <w:szCs w:val="18"/>
              </w:rPr>
            </w:pPr>
            <w:ins w:id="5147"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659780F1" w14:textId="77777777" w:rsidR="00980629" w:rsidRPr="00340B0D" w:rsidRDefault="00980629" w:rsidP="00541D1A">
            <w:pPr>
              <w:rPr>
                <w:ins w:id="5148" w:author="jonathan pritchard" w:date="2025-01-23T13:43:00Z" w16du:dateUtc="2025-01-23T13:43:00Z"/>
                <w:rFonts w:cs="Arial"/>
                <w:sz w:val="18"/>
                <w:szCs w:val="18"/>
              </w:rPr>
            </w:pPr>
          </w:p>
        </w:tc>
      </w:tr>
      <w:tr w:rsidR="00980629" w:rsidRPr="00340B0D" w14:paraId="736EA880" w14:textId="77777777" w:rsidTr="00541D1A">
        <w:trPr>
          <w:ins w:id="5149"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04D6E9E" w14:textId="77777777" w:rsidR="00980629" w:rsidRPr="00340B0D" w:rsidRDefault="00980629" w:rsidP="00541D1A">
            <w:pPr>
              <w:pStyle w:val="Default"/>
              <w:rPr>
                <w:ins w:id="5150" w:author="jonathan pritchard" w:date="2025-01-23T13:43:00Z" w16du:dateUtc="2025-01-23T13:43:00Z"/>
                <w:sz w:val="18"/>
                <w:szCs w:val="18"/>
              </w:rPr>
            </w:pPr>
            <w:ins w:id="5151"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5998017" w14:textId="77777777" w:rsidR="00980629" w:rsidRPr="00340B0D" w:rsidRDefault="00980629" w:rsidP="00541D1A">
            <w:pPr>
              <w:jc w:val="center"/>
              <w:rPr>
                <w:ins w:id="515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D3A84E" w14:textId="77777777" w:rsidR="00980629" w:rsidRPr="00340B0D" w:rsidRDefault="00980629" w:rsidP="00541D1A">
            <w:pPr>
              <w:pStyle w:val="Default"/>
              <w:rPr>
                <w:ins w:id="5153" w:author="jonathan pritchard" w:date="2025-01-23T13:43:00Z" w16du:dateUtc="2025-01-23T13:43:00Z"/>
                <w:sz w:val="18"/>
                <w:szCs w:val="18"/>
              </w:rPr>
            </w:pPr>
            <w:ins w:id="5154"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EC89C9" w14:textId="77777777" w:rsidR="00980629" w:rsidRPr="00340B0D" w:rsidRDefault="00980629" w:rsidP="00541D1A">
            <w:pPr>
              <w:rPr>
                <w:ins w:id="5155" w:author="jonathan pritchard" w:date="2025-01-23T13:43:00Z" w16du:dateUtc="2025-01-23T13:43:00Z"/>
                <w:rFonts w:cs="Arial"/>
                <w:sz w:val="18"/>
                <w:szCs w:val="18"/>
              </w:rPr>
            </w:pPr>
          </w:p>
        </w:tc>
      </w:tr>
      <w:tr w:rsidR="00980629" w:rsidRPr="00340B0D" w14:paraId="4D91876F" w14:textId="77777777" w:rsidTr="00541D1A">
        <w:trPr>
          <w:ins w:id="515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7433773" w14:textId="77777777" w:rsidR="00980629" w:rsidRPr="00340B0D" w:rsidRDefault="00980629" w:rsidP="00541D1A">
            <w:pPr>
              <w:pStyle w:val="Default"/>
              <w:rPr>
                <w:ins w:id="5157" w:author="jonathan pritchard" w:date="2025-01-23T13:43:00Z" w16du:dateUtc="2025-01-23T13:43:00Z"/>
                <w:sz w:val="18"/>
                <w:szCs w:val="18"/>
              </w:rPr>
            </w:pPr>
            <w:ins w:id="5158"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8B327D8" w14:textId="77777777" w:rsidR="00980629" w:rsidRPr="00340B0D" w:rsidRDefault="00980629" w:rsidP="00541D1A">
            <w:pPr>
              <w:jc w:val="center"/>
              <w:rPr>
                <w:ins w:id="515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C0C670E" w14:textId="77777777" w:rsidR="00980629" w:rsidRPr="00340B0D" w:rsidRDefault="00980629" w:rsidP="00541D1A">
            <w:pPr>
              <w:pStyle w:val="Default"/>
              <w:rPr>
                <w:ins w:id="5160" w:author="jonathan pritchard" w:date="2025-01-23T13:43:00Z" w16du:dateUtc="2025-01-23T13:43:00Z"/>
                <w:sz w:val="18"/>
                <w:szCs w:val="18"/>
              </w:rPr>
            </w:pPr>
            <w:ins w:id="5161"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2DA58E8" w14:textId="77777777" w:rsidR="00980629" w:rsidRPr="00340B0D" w:rsidRDefault="00980629" w:rsidP="00541D1A">
            <w:pPr>
              <w:rPr>
                <w:ins w:id="5162" w:author="jonathan pritchard" w:date="2025-01-23T13:43:00Z" w16du:dateUtc="2025-01-23T13:43:00Z"/>
                <w:rFonts w:cs="Arial"/>
                <w:sz w:val="18"/>
                <w:szCs w:val="18"/>
              </w:rPr>
            </w:pPr>
          </w:p>
        </w:tc>
      </w:tr>
      <w:tr w:rsidR="00980629" w:rsidRPr="00340B0D" w14:paraId="11297A0B" w14:textId="77777777" w:rsidTr="00541D1A">
        <w:trPr>
          <w:ins w:id="516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3058E48" w14:textId="77777777" w:rsidR="00980629" w:rsidRPr="00340B0D" w:rsidRDefault="00980629" w:rsidP="00541D1A">
            <w:pPr>
              <w:pStyle w:val="Default"/>
              <w:rPr>
                <w:ins w:id="5164" w:author="jonathan pritchard" w:date="2025-01-23T13:43:00Z" w16du:dateUtc="2025-01-23T13:43:00Z"/>
                <w:sz w:val="18"/>
                <w:szCs w:val="18"/>
              </w:rPr>
            </w:pPr>
            <w:ins w:id="5165"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7303BA4" w14:textId="77777777" w:rsidR="00980629" w:rsidRPr="00340B0D" w:rsidRDefault="00980629" w:rsidP="00541D1A">
            <w:pPr>
              <w:jc w:val="center"/>
              <w:rPr>
                <w:ins w:id="516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06CFA77" w14:textId="77777777" w:rsidR="00980629" w:rsidRPr="00340B0D" w:rsidRDefault="00980629" w:rsidP="00541D1A">
            <w:pPr>
              <w:pStyle w:val="Default"/>
              <w:rPr>
                <w:ins w:id="5167" w:author="jonathan pritchard" w:date="2025-01-23T13:43:00Z" w16du:dateUtc="2025-01-23T13:43:00Z"/>
                <w:sz w:val="18"/>
                <w:szCs w:val="18"/>
              </w:rPr>
            </w:pPr>
            <w:ins w:id="5168"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2FD172AF" w14:textId="77777777" w:rsidR="00980629" w:rsidRPr="00340B0D" w:rsidRDefault="00980629" w:rsidP="00541D1A">
            <w:pPr>
              <w:rPr>
                <w:ins w:id="5169" w:author="jonathan pritchard" w:date="2025-01-23T13:43:00Z" w16du:dateUtc="2025-01-23T13:43:00Z"/>
                <w:rFonts w:cs="Arial"/>
                <w:sz w:val="18"/>
                <w:szCs w:val="18"/>
              </w:rPr>
            </w:pPr>
          </w:p>
        </w:tc>
      </w:tr>
      <w:tr w:rsidR="00980629" w:rsidRPr="00340B0D" w14:paraId="26F12559" w14:textId="77777777" w:rsidTr="00541D1A">
        <w:trPr>
          <w:ins w:id="5170"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7F3BC2FF" w14:textId="77777777" w:rsidR="00980629" w:rsidRPr="00340B0D" w:rsidRDefault="00980629" w:rsidP="00541D1A">
            <w:pPr>
              <w:pStyle w:val="Default"/>
              <w:rPr>
                <w:ins w:id="5171" w:author="jonathan pritchard" w:date="2025-01-23T13:43:00Z" w16du:dateUtc="2025-01-23T13:43:00Z"/>
                <w:sz w:val="18"/>
                <w:szCs w:val="18"/>
              </w:rPr>
            </w:pPr>
            <w:ins w:id="5172"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32B4AA06" w14:textId="77777777" w:rsidR="00980629" w:rsidRPr="00340B0D" w:rsidRDefault="00980629" w:rsidP="00541D1A">
            <w:pPr>
              <w:jc w:val="center"/>
              <w:rPr>
                <w:ins w:id="517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EB658B" w14:textId="77777777" w:rsidR="00980629" w:rsidRPr="00340B0D" w:rsidRDefault="00980629" w:rsidP="00541D1A">
            <w:pPr>
              <w:rPr>
                <w:ins w:id="517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CA37CA1" w14:textId="77777777" w:rsidR="00980629" w:rsidRPr="00340B0D" w:rsidRDefault="00980629" w:rsidP="00541D1A">
            <w:pPr>
              <w:rPr>
                <w:ins w:id="5175" w:author="jonathan pritchard" w:date="2025-01-23T13:43:00Z" w16du:dateUtc="2025-01-23T13:43:00Z"/>
                <w:rFonts w:cs="Arial"/>
                <w:sz w:val="18"/>
                <w:szCs w:val="18"/>
              </w:rPr>
            </w:pPr>
          </w:p>
        </w:tc>
      </w:tr>
      <w:tr w:rsidR="00980629" w:rsidRPr="00340B0D" w14:paraId="283D8B68" w14:textId="77777777" w:rsidTr="00541D1A">
        <w:trPr>
          <w:ins w:id="5176"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C32A0BA" w14:textId="77777777" w:rsidR="00980629" w:rsidRPr="00340B0D" w:rsidRDefault="00980629" w:rsidP="00541D1A">
            <w:pPr>
              <w:pStyle w:val="Default"/>
              <w:rPr>
                <w:ins w:id="5177" w:author="jonathan pritchard" w:date="2025-01-23T13:43:00Z" w16du:dateUtc="2025-01-23T13:43:00Z"/>
                <w:sz w:val="18"/>
                <w:szCs w:val="18"/>
              </w:rPr>
            </w:pPr>
            <w:ins w:id="5178"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D4CA770" w14:textId="77777777" w:rsidR="00980629" w:rsidRPr="00340B0D" w:rsidRDefault="00980629" w:rsidP="00541D1A">
            <w:pPr>
              <w:jc w:val="center"/>
              <w:rPr>
                <w:ins w:id="517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0C01913" w14:textId="77777777" w:rsidR="00980629" w:rsidRPr="00340B0D" w:rsidRDefault="00980629" w:rsidP="00541D1A">
            <w:pPr>
              <w:rPr>
                <w:ins w:id="518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48EE03D" w14:textId="77777777" w:rsidR="00980629" w:rsidRPr="00340B0D" w:rsidRDefault="00980629" w:rsidP="00541D1A">
            <w:pPr>
              <w:rPr>
                <w:ins w:id="5181" w:author="jonathan pritchard" w:date="2025-01-23T13:43:00Z" w16du:dateUtc="2025-01-23T13:43:00Z"/>
                <w:rFonts w:cs="Arial"/>
                <w:sz w:val="18"/>
                <w:szCs w:val="18"/>
              </w:rPr>
            </w:pPr>
          </w:p>
        </w:tc>
      </w:tr>
      <w:tr w:rsidR="00980629" w:rsidRPr="00340B0D" w14:paraId="7BE733AC" w14:textId="77777777" w:rsidTr="00541D1A">
        <w:trPr>
          <w:ins w:id="5182"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5C19E960" w14:textId="77777777" w:rsidR="00980629" w:rsidRPr="00340B0D" w:rsidRDefault="00980629" w:rsidP="00541D1A">
            <w:pPr>
              <w:pStyle w:val="Default"/>
              <w:rPr>
                <w:ins w:id="5183" w:author="jonathan pritchard" w:date="2025-01-23T13:43:00Z" w16du:dateUtc="2025-01-23T13:43:00Z"/>
                <w:sz w:val="18"/>
                <w:szCs w:val="18"/>
              </w:rPr>
            </w:pPr>
            <w:ins w:id="5184"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91AE47C" w14:textId="77777777" w:rsidR="00980629" w:rsidRPr="00340B0D" w:rsidRDefault="00980629" w:rsidP="00541D1A">
            <w:pPr>
              <w:jc w:val="center"/>
              <w:rPr>
                <w:ins w:id="518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7BC565E" w14:textId="77777777" w:rsidR="00980629" w:rsidRPr="00340B0D" w:rsidRDefault="00980629" w:rsidP="00541D1A">
            <w:pPr>
              <w:rPr>
                <w:ins w:id="518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F4A2E84" w14:textId="77777777" w:rsidR="00980629" w:rsidRPr="00340B0D" w:rsidRDefault="00980629" w:rsidP="00541D1A">
            <w:pPr>
              <w:rPr>
                <w:ins w:id="5187" w:author="jonathan pritchard" w:date="2025-01-23T13:43:00Z" w16du:dateUtc="2025-01-23T13:43:00Z"/>
                <w:rFonts w:cs="Arial"/>
                <w:sz w:val="18"/>
                <w:szCs w:val="18"/>
              </w:rPr>
            </w:pPr>
          </w:p>
        </w:tc>
      </w:tr>
      <w:tr w:rsidR="00980629" w:rsidRPr="00340B0D" w14:paraId="4BB7C0ED" w14:textId="77777777" w:rsidTr="00541D1A">
        <w:trPr>
          <w:ins w:id="518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6FB656C0" w14:textId="77777777" w:rsidR="00980629" w:rsidRPr="00340B0D" w:rsidRDefault="00980629" w:rsidP="00541D1A">
            <w:pPr>
              <w:pStyle w:val="Default"/>
              <w:ind w:left="720"/>
              <w:rPr>
                <w:ins w:id="5189" w:author="jonathan pritchard" w:date="2025-01-23T13:43:00Z" w16du:dateUtc="2025-01-23T13:43:00Z"/>
                <w:sz w:val="18"/>
                <w:szCs w:val="18"/>
              </w:rPr>
            </w:pPr>
            <w:ins w:id="5190"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12AFAF6" w14:textId="77777777" w:rsidR="00980629" w:rsidRPr="00340B0D" w:rsidRDefault="00980629" w:rsidP="00541D1A">
            <w:pPr>
              <w:jc w:val="center"/>
              <w:rPr>
                <w:ins w:id="519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EA88E9" w14:textId="77777777" w:rsidR="00980629" w:rsidRPr="00340B0D" w:rsidRDefault="00980629" w:rsidP="00541D1A">
            <w:pPr>
              <w:rPr>
                <w:ins w:id="519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48930871" w14:textId="77777777" w:rsidR="00980629" w:rsidRPr="00340B0D" w:rsidRDefault="00980629" w:rsidP="00541D1A">
            <w:pPr>
              <w:rPr>
                <w:ins w:id="5193" w:author="jonathan pritchard" w:date="2025-01-23T13:43:00Z" w16du:dateUtc="2025-01-23T13:43:00Z"/>
                <w:rFonts w:cs="Arial"/>
                <w:sz w:val="18"/>
                <w:szCs w:val="18"/>
              </w:rPr>
            </w:pPr>
          </w:p>
        </w:tc>
      </w:tr>
      <w:tr w:rsidR="00980629" w:rsidRPr="00340B0D" w14:paraId="00C61611" w14:textId="77777777" w:rsidTr="00541D1A">
        <w:trPr>
          <w:ins w:id="5194" w:author="jonathan pritchard" w:date="2025-01-23T13:43:00Z"/>
        </w:trPr>
        <w:tc>
          <w:tcPr>
            <w:tcW w:w="4375" w:type="dxa"/>
            <w:gridSpan w:val="4"/>
            <w:tcBorders>
              <w:top w:val="single" w:sz="4" w:space="0" w:color="auto"/>
              <w:left w:val="single" w:sz="12" w:space="0" w:color="auto"/>
              <w:bottom w:val="single" w:sz="12" w:space="0" w:color="auto"/>
              <w:right w:val="single" w:sz="4" w:space="0" w:color="auto"/>
            </w:tcBorders>
          </w:tcPr>
          <w:p w14:paraId="637110D3" w14:textId="77777777" w:rsidR="00980629" w:rsidRPr="00340B0D" w:rsidRDefault="00980629" w:rsidP="00541D1A">
            <w:pPr>
              <w:pStyle w:val="Default"/>
              <w:ind w:left="720"/>
              <w:rPr>
                <w:ins w:id="5195" w:author="jonathan pritchard" w:date="2025-01-23T13:43:00Z" w16du:dateUtc="2025-01-23T13:43:00Z"/>
                <w:sz w:val="18"/>
                <w:szCs w:val="18"/>
              </w:rPr>
            </w:pPr>
            <w:ins w:id="5196"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39F487F" w14:textId="77777777" w:rsidR="00980629" w:rsidRPr="00340B0D" w:rsidRDefault="00980629" w:rsidP="00541D1A">
            <w:pPr>
              <w:jc w:val="center"/>
              <w:rPr>
                <w:ins w:id="519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10ACDB73" w14:textId="77777777" w:rsidR="00980629" w:rsidRPr="00340B0D" w:rsidRDefault="00980629" w:rsidP="00541D1A">
            <w:pPr>
              <w:rPr>
                <w:ins w:id="5198"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526B7DCD" w14:textId="77777777" w:rsidR="00980629" w:rsidRPr="00340B0D" w:rsidRDefault="00980629" w:rsidP="00541D1A">
            <w:pPr>
              <w:rPr>
                <w:ins w:id="5199" w:author="jonathan pritchard" w:date="2025-01-23T13:43:00Z" w16du:dateUtc="2025-01-23T13:43:00Z"/>
                <w:rFonts w:cs="Arial"/>
                <w:sz w:val="18"/>
                <w:szCs w:val="18"/>
              </w:rPr>
            </w:pPr>
          </w:p>
        </w:tc>
      </w:tr>
      <w:tr w:rsidR="00980629" w:rsidRPr="00340B0D" w14:paraId="74B299A7" w14:textId="77777777" w:rsidTr="00541D1A">
        <w:trPr>
          <w:ins w:id="5200"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A492F91" w14:textId="77777777" w:rsidR="00980629" w:rsidRPr="00EF63B4" w:rsidRDefault="00980629" w:rsidP="00541D1A">
            <w:pPr>
              <w:jc w:val="center"/>
              <w:rPr>
                <w:ins w:id="5201" w:author="jonathan pritchard" w:date="2025-01-23T13:43:00Z" w16du:dateUtc="2025-01-23T13:43:00Z"/>
                <w:rFonts w:cs="Arial"/>
                <w:sz w:val="18"/>
                <w:szCs w:val="18"/>
              </w:rPr>
            </w:pPr>
            <w:ins w:id="5202" w:author="jonathan pritchard" w:date="2025-01-23T13:43:00Z" w16du:dateUtc="2025-01-23T13:43:00Z">
              <w:r>
                <w:rPr>
                  <w:rFonts w:cs="Arial"/>
                  <w:b/>
                  <w:bCs/>
                  <w:sz w:val="18"/>
                  <w:szCs w:val="18"/>
                </w:rPr>
                <w:t>Additional</w:t>
              </w:r>
            </w:ins>
          </w:p>
        </w:tc>
      </w:tr>
      <w:tr w:rsidR="00980629" w:rsidRPr="00340B0D" w14:paraId="27C370AD" w14:textId="77777777" w:rsidTr="00541D1A">
        <w:trPr>
          <w:ins w:id="5203"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2BD8805" w14:textId="77777777" w:rsidR="00980629" w:rsidRPr="00340B0D" w:rsidRDefault="00980629" w:rsidP="00541D1A">
            <w:pPr>
              <w:pStyle w:val="Default"/>
              <w:ind w:left="720"/>
              <w:rPr>
                <w:ins w:id="5204"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C17CE1B" w14:textId="77777777" w:rsidR="00980629" w:rsidRPr="00340B0D" w:rsidRDefault="00980629" w:rsidP="00541D1A">
            <w:pPr>
              <w:jc w:val="center"/>
              <w:rPr>
                <w:ins w:id="5205"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84AB4AE" w14:textId="77777777" w:rsidR="00980629" w:rsidRPr="00340B0D" w:rsidRDefault="00980629" w:rsidP="00541D1A">
            <w:pPr>
              <w:rPr>
                <w:ins w:id="5206"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5026401" w14:textId="77777777" w:rsidR="00980629" w:rsidRPr="00340B0D" w:rsidRDefault="00980629" w:rsidP="00541D1A">
            <w:pPr>
              <w:rPr>
                <w:ins w:id="5207" w:author="jonathan pritchard" w:date="2025-01-23T13:43:00Z" w16du:dateUtc="2025-01-23T13:43:00Z"/>
                <w:rFonts w:cs="Arial"/>
                <w:sz w:val="18"/>
                <w:szCs w:val="18"/>
              </w:rPr>
            </w:pPr>
          </w:p>
        </w:tc>
      </w:tr>
      <w:tr w:rsidR="00980629" w:rsidRPr="00340B0D" w14:paraId="062A69AC" w14:textId="77777777" w:rsidTr="00541D1A">
        <w:trPr>
          <w:ins w:id="5208" w:author="jonathan pritchard" w:date="2025-01-23T13:43:00Z"/>
        </w:trPr>
        <w:tc>
          <w:tcPr>
            <w:tcW w:w="4375" w:type="dxa"/>
            <w:gridSpan w:val="4"/>
            <w:tcBorders>
              <w:top w:val="single" w:sz="4" w:space="0" w:color="auto"/>
              <w:left w:val="single" w:sz="12" w:space="0" w:color="auto"/>
              <w:bottom w:val="single" w:sz="4" w:space="0" w:color="auto"/>
              <w:right w:val="single" w:sz="4" w:space="0" w:color="auto"/>
            </w:tcBorders>
          </w:tcPr>
          <w:p w14:paraId="0FC66F6C" w14:textId="77777777" w:rsidR="00980629" w:rsidRPr="00340B0D" w:rsidRDefault="00980629" w:rsidP="00541D1A">
            <w:pPr>
              <w:pStyle w:val="Default"/>
              <w:ind w:left="720"/>
              <w:rPr>
                <w:ins w:id="5209"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AAD3C27" w14:textId="77777777" w:rsidR="00980629" w:rsidRPr="00340B0D" w:rsidRDefault="00980629" w:rsidP="00541D1A">
            <w:pPr>
              <w:jc w:val="center"/>
              <w:rPr>
                <w:ins w:id="5210"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72E98DAA" w14:textId="77777777" w:rsidR="00980629" w:rsidRPr="00340B0D" w:rsidRDefault="00980629" w:rsidP="00541D1A">
            <w:pPr>
              <w:rPr>
                <w:ins w:id="5211"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4ECA960" w14:textId="77777777" w:rsidR="00980629" w:rsidRPr="00340B0D" w:rsidRDefault="00980629" w:rsidP="00541D1A">
            <w:pPr>
              <w:rPr>
                <w:ins w:id="5212" w:author="jonathan pritchard" w:date="2025-01-23T13:43:00Z" w16du:dateUtc="2025-01-23T13:43:00Z"/>
                <w:rFonts w:cs="Arial"/>
                <w:sz w:val="18"/>
                <w:szCs w:val="18"/>
              </w:rPr>
            </w:pPr>
          </w:p>
        </w:tc>
      </w:tr>
      <w:tr w:rsidR="00980629" w:rsidRPr="00340B0D" w14:paraId="2B7D3A58" w14:textId="77777777" w:rsidTr="00541D1A">
        <w:trPr>
          <w:ins w:id="5213" w:author="jonathan pritchard" w:date="2025-01-23T13:4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249BE4" w14:textId="77777777" w:rsidR="00980629" w:rsidRPr="00340B0D" w:rsidRDefault="00980629" w:rsidP="00541D1A">
            <w:pPr>
              <w:jc w:val="center"/>
              <w:rPr>
                <w:ins w:id="5214" w:author="jonathan pritchard" w:date="2025-01-23T13:43:00Z" w16du:dateUtc="2025-01-23T13:43:00Z"/>
                <w:rFonts w:cs="Arial"/>
                <w:b/>
                <w:bCs/>
                <w:sz w:val="18"/>
                <w:szCs w:val="18"/>
              </w:rPr>
            </w:pPr>
            <w:ins w:id="5215" w:author="jonathan pritchard" w:date="2025-01-23T13:43:00Z" w16du:dateUtc="2025-01-23T13:43:00Z">
              <w:r w:rsidRPr="00340B0D">
                <w:rPr>
                  <w:rFonts w:cs="Arial"/>
                  <w:b/>
                  <w:bCs/>
                  <w:sz w:val="18"/>
                  <w:szCs w:val="18"/>
                </w:rPr>
                <w:t>Setup</w:t>
              </w:r>
            </w:ins>
          </w:p>
        </w:tc>
      </w:tr>
      <w:tr w:rsidR="00980629" w:rsidRPr="00340B0D" w14:paraId="20D5EF75" w14:textId="77777777" w:rsidTr="00541D1A">
        <w:trPr>
          <w:ins w:id="5216" w:author="jonathan pritchard" w:date="2025-01-23T13:43:00Z"/>
        </w:trPr>
        <w:tc>
          <w:tcPr>
            <w:tcW w:w="9199" w:type="dxa"/>
            <w:gridSpan w:val="11"/>
            <w:tcBorders>
              <w:top w:val="single" w:sz="4" w:space="0" w:color="auto"/>
              <w:left w:val="single" w:sz="12" w:space="0" w:color="auto"/>
              <w:bottom w:val="single" w:sz="4" w:space="0" w:color="auto"/>
              <w:right w:val="single" w:sz="12" w:space="0" w:color="auto"/>
            </w:tcBorders>
          </w:tcPr>
          <w:p w14:paraId="36919779" w14:textId="77777777" w:rsidR="001F420B" w:rsidRDefault="001F420B" w:rsidP="00541D1A">
            <w:pPr>
              <w:rPr>
                <w:rFonts w:cs="Arial"/>
                <w:sz w:val="18"/>
                <w:szCs w:val="18"/>
              </w:rPr>
            </w:pPr>
          </w:p>
          <w:p w14:paraId="2C9DAE18" w14:textId="2644C04A" w:rsidR="00980629" w:rsidRPr="00110428" w:rsidRDefault="001F420B" w:rsidP="00541D1A">
            <w:pPr>
              <w:rPr>
                <w:ins w:id="5217" w:author="jonathan pritchard" w:date="2025-01-23T13:43:00Z" w16du:dateUtc="2025-01-23T13:43:00Z"/>
                <w:rFonts w:cs="Arial"/>
              </w:rPr>
            </w:pPr>
            <w:r w:rsidRPr="007B7669">
              <w:rPr>
                <w:rFonts w:cs="Arial"/>
                <w:i/>
              </w:rPr>
              <w:t xml:space="preserve">As for test </w:t>
            </w:r>
            <w:proofErr w:type="spellStart"/>
            <w:r w:rsidRPr="007B7669">
              <w:rPr>
                <w:rFonts w:cs="Arial"/>
              </w:rPr>
              <w:t>AreaBorders</w:t>
            </w:r>
            <w:proofErr w:type="spellEnd"/>
          </w:p>
          <w:p w14:paraId="382C917B" w14:textId="77777777" w:rsidR="00980629" w:rsidRPr="00340B0D" w:rsidRDefault="00980629" w:rsidP="00541D1A">
            <w:pPr>
              <w:rPr>
                <w:ins w:id="5218" w:author="jonathan pritchard" w:date="2025-01-23T13:43:00Z" w16du:dateUtc="2025-01-23T13:43:00Z"/>
                <w:rFonts w:cs="Arial"/>
                <w:sz w:val="18"/>
                <w:szCs w:val="18"/>
              </w:rPr>
            </w:pPr>
          </w:p>
        </w:tc>
      </w:tr>
      <w:tr w:rsidR="00980629" w:rsidRPr="00340B0D" w14:paraId="7CC8BFF0" w14:textId="77777777" w:rsidTr="00541D1A">
        <w:trPr>
          <w:ins w:id="5219"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5011D4" w14:textId="77777777" w:rsidR="00980629" w:rsidRPr="00340B0D" w:rsidRDefault="00980629" w:rsidP="00541D1A">
            <w:pPr>
              <w:jc w:val="center"/>
              <w:rPr>
                <w:ins w:id="5220" w:author="jonathan pritchard" w:date="2025-01-23T13:43:00Z" w16du:dateUtc="2025-01-23T13:43:00Z"/>
                <w:rFonts w:cs="Arial"/>
                <w:b/>
                <w:bCs/>
                <w:sz w:val="18"/>
                <w:szCs w:val="18"/>
              </w:rPr>
            </w:pPr>
            <w:ins w:id="5221" w:author="jonathan pritchard" w:date="2025-01-23T13:43:00Z" w16du:dateUtc="2025-01-23T13:43:00Z">
              <w:r w:rsidRPr="00340B0D">
                <w:rPr>
                  <w:rFonts w:cs="Arial"/>
                  <w:b/>
                  <w:bCs/>
                  <w:sz w:val="18"/>
                  <w:szCs w:val="18"/>
                </w:rPr>
                <w:t>Action</w:t>
              </w:r>
            </w:ins>
          </w:p>
        </w:tc>
      </w:tr>
      <w:tr w:rsidR="00980629" w:rsidRPr="00340B0D" w14:paraId="6FA68648" w14:textId="77777777" w:rsidTr="00541D1A">
        <w:trPr>
          <w:ins w:id="5222"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7856CB" w14:textId="686E79A8" w:rsidR="00980629" w:rsidRPr="00110428" w:rsidRDefault="001F420B" w:rsidP="00541D1A">
            <w:pPr>
              <w:rPr>
                <w:ins w:id="5223" w:author="jonathan pritchard" w:date="2025-01-23T13:43:00Z" w16du:dateUtc="2025-01-23T13:43:00Z"/>
                <w:rFonts w:cs="Arial"/>
                <w:b/>
                <w:bCs/>
              </w:rPr>
            </w:pPr>
            <w:r w:rsidRPr="007B7669">
              <w:rPr>
                <w:rFonts w:cs="Arial"/>
                <w:i/>
              </w:rPr>
              <w:lastRenderedPageBreak/>
              <w:t>View the features at position 32°21.850’S 61°20.650’E scale 1:5</w:t>
            </w:r>
            <w:r>
              <w:rPr>
                <w:rFonts w:cs="Arial"/>
                <w:i/>
              </w:rPr>
              <w:t>000</w:t>
            </w:r>
          </w:p>
        </w:tc>
      </w:tr>
      <w:tr w:rsidR="00980629" w:rsidRPr="00340B0D" w14:paraId="0B887FDD" w14:textId="77777777" w:rsidTr="00541D1A">
        <w:trPr>
          <w:ins w:id="5224"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7A5E82" w14:textId="77777777" w:rsidR="00980629" w:rsidRPr="00340B0D" w:rsidRDefault="00980629" w:rsidP="00541D1A">
            <w:pPr>
              <w:jc w:val="center"/>
              <w:rPr>
                <w:ins w:id="5225" w:author="jonathan pritchard" w:date="2025-01-23T13:43:00Z" w16du:dateUtc="2025-01-23T13:43:00Z"/>
                <w:rFonts w:cs="Arial"/>
                <w:sz w:val="18"/>
                <w:szCs w:val="18"/>
              </w:rPr>
            </w:pPr>
            <w:ins w:id="5226" w:author="jonathan pritchard" w:date="2025-01-23T13:43:00Z" w16du:dateUtc="2025-01-23T13:43:00Z">
              <w:r w:rsidRPr="00340B0D">
                <w:rPr>
                  <w:rFonts w:cs="Arial"/>
                  <w:b/>
                  <w:bCs/>
                  <w:sz w:val="18"/>
                  <w:szCs w:val="18"/>
                </w:rPr>
                <w:t>Results</w:t>
              </w:r>
            </w:ins>
          </w:p>
        </w:tc>
      </w:tr>
      <w:tr w:rsidR="00980629" w:rsidRPr="00340B0D" w14:paraId="2A600813" w14:textId="77777777" w:rsidTr="00541D1A">
        <w:trPr>
          <w:ins w:id="5227" w:author="jonathan pritchard" w:date="2025-01-23T13:43:00Z"/>
        </w:trPr>
        <w:tc>
          <w:tcPr>
            <w:tcW w:w="9199" w:type="dxa"/>
            <w:gridSpan w:val="11"/>
            <w:tcBorders>
              <w:top w:val="single" w:sz="4" w:space="0" w:color="auto"/>
              <w:left w:val="single" w:sz="12" w:space="0" w:color="auto"/>
              <w:bottom w:val="single" w:sz="12" w:space="0" w:color="auto"/>
              <w:right w:val="single" w:sz="12" w:space="0" w:color="auto"/>
            </w:tcBorders>
          </w:tcPr>
          <w:p w14:paraId="0E9E0493" w14:textId="77777777" w:rsidR="00980629" w:rsidRDefault="00980629" w:rsidP="00541D1A">
            <w:pPr>
              <w:rPr>
                <w:ins w:id="5228" w:author="jonathan pritchard" w:date="2025-01-23T13:43:00Z" w16du:dateUtc="2025-01-23T13:43:00Z"/>
                <w:rFonts w:cs="Arial"/>
                <w:sz w:val="18"/>
                <w:szCs w:val="18"/>
              </w:rPr>
            </w:pPr>
          </w:p>
          <w:p w14:paraId="5F223339" w14:textId="77777777" w:rsidR="00980629" w:rsidRDefault="00980629" w:rsidP="00541D1A">
            <w:pPr>
              <w:rPr>
                <w:ins w:id="5229" w:author="jonathan pritchard" w:date="2025-01-23T13:43:00Z" w16du:dateUtc="2025-01-23T13:43:00Z"/>
                <w:rFonts w:cs="Arial"/>
                <w:sz w:val="18"/>
                <w:szCs w:val="18"/>
              </w:rPr>
            </w:pPr>
          </w:p>
          <w:p w14:paraId="08564192" w14:textId="77777777" w:rsidR="001F420B" w:rsidRPr="001F420B" w:rsidRDefault="001F420B" w:rsidP="001F420B">
            <w:pPr>
              <w:rPr>
                <w:rFonts w:cs="Arial"/>
                <w:sz w:val="18"/>
                <w:szCs w:val="18"/>
              </w:rPr>
            </w:pPr>
            <w:r w:rsidRPr="001F420B">
              <w:rPr>
                <w:rFonts w:cs="Arial"/>
                <w:sz w:val="18"/>
                <w:szCs w:val="18"/>
              </w:rPr>
              <w:t>Confirm that items 1-6 display as shown in the graphic below:</w:t>
            </w:r>
          </w:p>
          <w:p w14:paraId="3E13F7E9" w14:textId="701E21C7" w:rsidR="00980629" w:rsidRDefault="001F420B" w:rsidP="001F420B">
            <w:pPr>
              <w:rPr>
                <w:ins w:id="5230" w:author="jonathan pritchard" w:date="2025-01-23T13:43:00Z" w16du:dateUtc="2025-01-23T13:43:00Z"/>
                <w:rFonts w:cs="Arial"/>
                <w:sz w:val="18"/>
                <w:szCs w:val="18"/>
              </w:rPr>
            </w:pPr>
            <w:r w:rsidRPr="001F420B">
              <w:rPr>
                <w:rFonts w:cs="Arial"/>
                <w:sz w:val="18"/>
                <w:szCs w:val="18"/>
              </w:rPr>
              <w:t xml:space="preserve">  </w:t>
            </w:r>
          </w:p>
          <w:p w14:paraId="1F1A7632" w14:textId="1D81D9DC" w:rsidR="00980629" w:rsidRPr="00340B0D" w:rsidRDefault="001F420B" w:rsidP="00541D1A">
            <w:pPr>
              <w:jc w:val="center"/>
              <w:rPr>
                <w:ins w:id="5231" w:author="jonathan pritchard" w:date="2025-01-23T13:43:00Z" w16du:dateUtc="2025-01-23T13:43:00Z"/>
                <w:rFonts w:cs="Arial"/>
                <w:sz w:val="18"/>
                <w:szCs w:val="18"/>
              </w:rPr>
            </w:pPr>
            <w:r w:rsidRPr="00BC391A">
              <w:rPr>
                <w:noProof/>
                <w:lang w:val="en-IN" w:eastAsia="en-IN"/>
              </w:rPr>
              <w:drawing>
                <wp:inline distT="0" distB="0" distL="0" distR="0" wp14:anchorId="198F7DB4" wp14:editId="30D61F62">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35"/>
                          <a:stretch>
                            <a:fillRect/>
                          </a:stretch>
                        </pic:blipFill>
                        <pic:spPr>
                          <a:xfrm>
                            <a:off x="0" y="0"/>
                            <a:ext cx="5836920" cy="3408045"/>
                          </a:xfrm>
                          <a:prstGeom prst="rect">
                            <a:avLst/>
                          </a:prstGeom>
                        </pic:spPr>
                      </pic:pic>
                    </a:graphicData>
                  </a:graphic>
                </wp:inline>
              </w:drawing>
            </w:r>
          </w:p>
          <w:p w14:paraId="553519C1" w14:textId="77777777" w:rsidR="00980629" w:rsidRDefault="00980629" w:rsidP="00541D1A">
            <w:pPr>
              <w:tabs>
                <w:tab w:val="left" w:pos="3048"/>
              </w:tabs>
              <w:jc w:val="center"/>
              <w:rPr>
                <w:ins w:id="5232" w:author="jonathan pritchard" w:date="2025-01-23T13:43:00Z" w16du:dateUtc="2025-01-23T13:43:00Z"/>
                <w:rFonts w:cs="Arial"/>
                <w:sz w:val="18"/>
                <w:szCs w:val="18"/>
              </w:rPr>
            </w:pPr>
          </w:p>
          <w:p w14:paraId="7129E6CA" w14:textId="77777777" w:rsidR="00980629" w:rsidRPr="00340B0D" w:rsidRDefault="00980629" w:rsidP="00541D1A">
            <w:pPr>
              <w:tabs>
                <w:tab w:val="left" w:pos="3048"/>
              </w:tabs>
              <w:jc w:val="center"/>
              <w:rPr>
                <w:ins w:id="5233" w:author="jonathan pritchard" w:date="2025-01-23T13:43:00Z" w16du:dateUtc="2025-01-23T13:43:00Z"/>
                <w:rFonts w:cs="Arial"/>
                <w:sz w:val="18"/>
                <w:szCs w:val="18"/>
              </w:rPr>
            </w:pPr>
          </w:p>
          <w:p w14:paraId="6F87BFE0" w14:textId="77777777" w:rsidR="00980629" w:rsidRDefault="00980629" w:rsidP="00541D1A">
            <w:pPr>
              <w:jc w:val="center"/>
              <w:rPr>
                <w:ins w:id="5234" w:author="jonathan pritchard" w:date="2025-01-23T13:43:00Z" w16du:dateUtc="2025-01-23T13:43:00Z"/>
                <w:rFonts w:cs="Arial"/>
                <w:sz w:val="18"/>
                <w:szCs w:val="18"/>
              </w:rPr>
            </w:pPr>
          </w:p>
          <w:p w14:paraId="45D8F52D" w14:textId="77777777" w:rsidR="00980629" w:rsidRDefault="00980629" w:rsidP="00541D1A">
            <w:pPr>
              <w:jc w:val="center"/>
              <w:rPr>
                <w:ins w:id="5235" w:author="jonathan pritchard" w:date="2025-01-23T13:43:00Z" w16du:dateUtc="2025-01-23T13:43:00Z"/>
                <w:rFonts w:cs="Arial"/>
                <w:sz w:val="18"/>
                <w:szCs w:val="18"/>
              </w:rPr>
            </w:pPr>
          </w:p>
          <w:p w14:paraId="2F42A27B" w14:textId="77777777" w:rsidR="00980629" w:rsidRPr="00340B0D" w:rsidRDefault="00980629" w:rsidP="00541D1A">
            <w:pPr>
              <w:rPr>
                <w:ins w:id="5236" w:author="jonathan pritchard" w:date="2025-01-23T13:43:00Z" w16du:dateUtc="2025-01-23T13:43:00Z"/>
                <w:rFonts w:cs="Arial"/>
                <w:sz w:val="18"/>
                <w:szCs w:val="18"/>
              </w:rPr>
            </w:pPr>
          </w:p>
        </w:tc>
      </w:tr>
    </w:tbl>
    <w:p w14:paraId="2F4B644E" w14:textId="77777777" w:rsidR="00980629" w:rsidRDefault="00980629" w:rsidP="00980629">
      <w:pPr>
        <w:rPr>
          <w:ins w:id="5237" w:author="jonathan pritchard" w:date="2025-01-23T13:43:00Z" w16du:dateUtc="2025-01-23T13:43:00Z"/>
        </w:rPr>
      </w:pPr>
    </w:p>
    <w:p w14:paraId="4E3918D5" w14:textId="1C356BDA" w:rsidR="001F420B" w:rsidRDefault="001F420B">
      <w:pPr>
        <w:widowControl/>
        <w:spacing w:line="240" w:lineRule="auto"/>
        <w:jc w:val="left"/>
      </w:pPr>
      <w:r>
        <w:br w:type="page"/>
      </w:r>
    </w:p>
    <w:p w14:paraId="48774ADC" w14:textId="77777777" w:rsidR="006C7785" w:rsidRDefault="006C7785" w:rsidP="006C7785"/>
    <w:p w14:paraId="7F7A7712" w14:textId="77777777" w:rsidR="006C7785" w:rsidRDefault="006C7785" w:rsidP="006C7785">
      <w:pPr>
        <w:spacing w:line="240" w:lineRule="auto"/>
      </w:pPr>
      <w:del w:id="5238" w:author="jonathan pritchard" w:date="2025-01-23T13:43:00Z" w16du:dateUtc="2025-01-23T13:43:00Z">
        <w:r w:rsidDel="00980629">
          <w:br w:type="page"/>
        </w:r>
      </w:del>
    </w:p>
    <w:p w14:paraId="1836E9A0" w14:textId="77777777" w:rsidR="006C7785" w:rsidRPr="00547B35" w:rsidRDefault="006C7785" w:rsidP="001F420B">
      <w:pPr>
        <w:pStyle w:val="Heading3"/>
        <w:rPr>
          <w:ins w:id="5239" w:author="jonathan pritchard" w:date="2025-01-23T13:44:00Z" w16du:dateUtc="2025-01-23T13:44:00Z"/>
          <w:rPrChange w:id="5240" w:author="jonathan pritchard" w:date="2025-01-23T13:44:00Z" w16du:dateUtc="2025-01-23T13:44:00Z">
            <w:rPr>
              <w:ins w:id="5241" w:author="jonathan pritchard" w:date="2025-01-23T13:44:00Z" w16du:dateUtc="2025-01-23T13:44:00Z"/>
              <w:rFonts w:cs="Arial"/>
              <w:color w:val="000000" w:themeColor="text1"/>
            </w:rPr>
          </w:rPrChange>
        </w:rPr>
      </w:pPr>
      <w:r w:rsidRPr="00547B35">
        <w:rPr>
          <w:rPrChange w:id="5242" w:author="jonathan pritchard" w:date="2025-01-23T13:44:00Z" w16du:dateUtc="2025-01-23T13:44:00Z">
            <w:rPr>
              <w:rFonts w:cs="Arial"/>
              <w:color w:val="000000" w:themeColor="text1"/>
            </w:rPr>
          </w:rPrChange>
        </w:rPr>
        <w:t>Boundary display for unofficial data</w:t>
      </w:r>
    </w:p>
    <w:p w14:paraId="14349420" w14:textId="77777777" w:rsidR="00980629" w:rsidRDefault="00980629" w:rsidP="00980629">
      <w:pPr>
        <w:rPr>
          <w:ins w:id="5243" w:author="jonathan pritchard" w:date="2025-01-23T13:44:00Z" w16du:dateUtc="2025-01-23T13:44:00Z"/>
        </w:rPr>
      </w:pPr>
    </w:p>
    <w:tbl>
      <w:tblPr>
        <w:tblW w:w="9209" w:type="dxa"/>
        <w:tblLook w:val="04A0" w:firstRow="1" w:lastRow="0" w:firstColumn="1" w:lastColumn="0" w:noHBand="0" w:noVBand="1"/>
      </w:tblPr>
      <w:tblGrid>
        <w:gridCol w:w="2381"/>
        <w:gridCol w:w="2381"/>
        <w:gridCol w:w="2382"/>
        <w:gridCol w:w="2065"/>
      </w:tblGrid>
      <w:tr w:rsidR="00980629" w:rsidRPr="00340B0D" w14:paraId="2EEE3D94" w14:textId="77777777" w:rsidTr="00547B35">
        <w:trPr>
          <w:trHeight w:val="454"/>
          <w:tblHeader/>
          <w:ins w:id="5244" w:author="jonathan pritchard" w:date="2025-01-23T13:44:00Z"/>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236A6" w14:textId="77777777" w:rsidR="00980629" w:rsidRPr="00980629" w:rsidRDefault="00980629" w:rsidP="00980629">
            <w:pPr>
              <w:rPr>
                <w:ins w:id="5245" w:author="jonathan pritchard" w:date="2025-01-23T13:44:00Z" w16du:dateUtc="2025-01-23T13:44:00Z"/>
                <w:rFonts w:cs="Arial"/>
                <w:b/>
              </w:rPr>
            </w:pPr>
            <w:ins w:id="5246" w:author="jonathan pritchard" w:date="2025-01-23T13:44:00Z" w16du:dateUtc="2025-01-23T13:44:00Z">
              <w:r w:rsidRPr="00980629">
                <w:rPr>
                  <w:rFonts w:cs="Arial"/>
                  <w:b/>
                </w:rPr>
                <w:t>Test Reference</w:t>
              </w:r>
            </w:ins>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574CC2" w14:textId="4CEC1915" w:rsidR="00980629" w:rsidRPr="00980629" w:rsidRDefault="001F420B" w:rsidP="00980629">
            <w:pPr>
              <w:rPr>
                <w:ins w:id="5247" w:author="jonathan pritchard" w:date="2025-01-23T13:44:00Z" w16du:dateUtc="2025-01-23T13:44:00Z"/>
                <w:rFonts w:cs="Arial"/>
              </w:rPr>
            </w:pPr>
            <w:r w:rsidRPr="007B7669">
              <w:rPr>
                <w:rFonts w:cs="Arial"/>
              </w:rPr>
              <w:t>BoundaryDisplay1</w:t>
            </w:r>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2868C5" w14:textId="77777777" w:rsidR="00980629" w:rsidRPr="00980629" w:rsidRDefault="00980629" w:rsidP="00980629">
            <w:pPr>
              <w:rPr>
                <w:ins w:id="5248" w:author="jonathan pritchard" w:date="2025-01-23T13:44:00Z" w16du:dateUtc="2025-01-23T13:44:00Z"/>
                <w:rFonts w:cs="Arial"/>
                <w:b/>
              </w:rPr>
            </w:pPr>
            <w:ins w:id="5249" w:author="jonathan pritchard" w:date="2025-01-23T13:44:00Z" w16du:dateUtc="2025-01-23T13:44:00Z">
              <w:r w:rsidRPr="00980629">
                <w:rPr>
                  <w:rFonts w:cs="Arial"/>
                  <w:b/>
                </w:rPr>
                <w:t>IHO Reference</w:t>
              </w:r>
            </w:ins>
          </w:p>
        </w:tc>
        <w:tc>
          <w:tcPr>
            <w:tcW w:w="2065" w:type="dxa"/>
            <w:tcBorders>
              <w:top w:val="single" w:sz="4" w:space="0" w:color="auto"/>
              <w:left w:val="single" w:sz="4" w:space="0" w:color="auto"/>
              <w:bottom w:val="single" w:sz="4" w:space="0" w:color="auto"/>
              <w:right w:val="single" w:sz="4" w:space="0" w:color="auto"/>
            </w:tcBorders>
            <w:shd w:val="clear" w:color="auto" w:fill="FFFFFF" w:themeFill="background1"/>
          </w:tcPr>
          <w:p w14:paraId="2A48338C" w14:textId="6B7FE2AB" w:rsidR="00980629" w:rsidRPr="00980629" w:rsidRDefault="001F420B" w:rsidP="00980629">
            <w:pPr>
              <w:spacing w:line="240" w:lineRule="auto"/>
              <w:rPr>
                <w:ins w:id="5250" w:author="jonathan pritchard" w:date="2025-01-23T13:44:00Z" w16du:dateUtc="2025-01-23T13:44:00Z"/>
                <w:rFonts w:cs="Arial"/>
                <w:color w:val="000000"/>
              </w:rPr>
            </w:pPr>
            <w:r w:rsidRPr="007B7669">
              <w:rPr>
                <w:rFonts w:cs="Arial"/>
                <w:color w:val="000000"/>
              </w:rPr>
              <w:t xml:space="preserve">S-98 </w:t>
            </w:r>
            <w:r w:rsidR="00547B35">
              <w:rPr>
                <w:rFonts w:cs="Arial"/>
                <w:color w:val="000000"/>
              </w:rPr>
              <w:t>9.1.1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980629" w:rsidRPr="00340B0D" w14:paraId="67A86B5E" w14:textId="77777777" w:rsidTr="00541D1A">
        <w:trPr>
          <w:ins w:id="5251"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BD27B1" w14:textId="1E80A963" w:rsidR="00980629" w:rsidRPr="00340B0D" w:rsidRDefault="00980629" w:rsidP="00541D1A">
            <w:pPr>
              <w:rPr>
                <w:ins w:id="5252" w:author="jonathan pritchard" w:date="2025-01-23T13:44:00Z" w16du:dateUtc="2025-01-23T13:44:00Z"/>
                <w:rFonts w:cs="Arial"/>
                <w:b/>
                <w:bCs/>
                <w:sz w:val="18"/>
                <w:szCs w:val="18"/>
              </w:rPr>
            </w:pPr>
            <w:ins w:id="5253" w:author="jonathan pritchard" w:date="2025-01-23T13:44:00Z" w16du:dateUtc="2025-01-23T13:44:00Z">
              <w:r w:rsidRPr="00340B0D">
                <w:rPr>
                  <w:rFonts w:cs="Arial"/>
                  <w:b/>
                  <w:bCs/>
                  <w:sz w:val="18"/>
                  <w:szCs w:val="18"/>
                </w:rPr>
                <w:t>Test Descriptio</w:t>
              </w:r>
            </w:ins>
            <w:r w:rsidR="00547B35">
              <w:rPr>
                <w:rFonts w:cs="Arial"/>
                <w:b/>
                <w:bCs/>
                <w:sz w:val="18"/>
                <w:szCs w:val="18"/>
              </w:rPr>
              <w:t>n</w:t>
            </w:r>
          </w:p>
        </w:tc>
      </w:tr>
      <w:tr w:rsidR="00980629" w:rsidRPr="00340B0D" w14:paraId="71733D54" w14:textId="77777777" w:rsidTr="00541D1A">
        <w:trPr>
          <w:ins w:id="5254"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32BEC96" w14:textId="77777777" w:rsidR="00980629" w:rsidRPr="009C22F4" w:rsidRDefault="00980629" w:rsidP="00541D1A">
            <w:pPr>
              <w:rPr>
                <w:ins w:id="5255" w:author="jonathan pritchard" w:date="2025-01-23T13:44:00Z" w16du:dateUtc="2025-01-23T13:44:00Z"/>
                <w:rFonts w:cs="Arial"/>
                <w:i/>
              </w:rPr>
            </w:pPr>
          </w:p>
          <w:p w14:paraId="071FFE81" w14:textId="7EB66010" w:rsidR="00980629" w:rsidRPr="009C22F4" w:rsidRDefault="001F420B" w:rsidP="00541D1A">
            <w:pPr>
              <w:rPr>
                <w:ins w:id="5256" w:author="jonathan pritchard" w:date="2025-01-23T13:44:00Z" w16du:dateUtc="2025-01-23T13:44:00Z"/>
                <w:rFonts w:cs="Arial"/>
                <w:i/>
              </w:rPr>
            </w:pPr>
            <w:r w:rsidRPr="007B7669">
              <w:rPr>
                <w:rFonts w:cs="Arial"/>
                <w:i/>
              </w:rPr>
              <w:t>Unofficial data boundary display</w:t>
            </w:r>
          </w:p>
        </w:tc>
      </w:tr>
      <w:tr w:rsidR="00980629" w:rsidRPr="00340B0D" w14:paraId="67AC6513" w14:textId="77777777" w:rsidTr="00541D1A">
        <w:trPr>
          <w:ins w:id="5257"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04AEA2" w14:textId="77777777" w:rsidR="00980629" w:rsidRPr="00340B0D" w:rsidRDefault="00980629" w:rsidP="00541D1A">
            <w:pPr>
              <w:jc w:val="center"/>
              <w:rPr>
                <w:ins w:id="5258" w:author="jonathan pritchard" w:date="2025-01-23T13:44:00Z" w16du:dateUtc="2025-01-23T13:44:00Z"/>
                <w:rFonts w:cs="Arial"/>
                <w:b/>
                <w:bCs/>
                <w:sz w:val="18"/>
                <w:szCs w:val="18"/>
              </w:rPr>
            </w:pPr>
            <w:ins w:id="5259" w:author="jonathan pritchard" w:date="2025-01-23T13:44:00Z" w16du:dateUtc="2025-01-23T13:44:00Z">
              <w:r w:rsidRPr="00340B0D">
                <w:rPr>
                  <w:rFonts w:cs="Arial"/>
                  <w:b/>
                  <w:bCs/>
                  <w:sz w:val="18"/>
                  <w:szCs w:val="18"/>
                </w:rPr>
                <w:t>Loaded Data</w:t>
              </w:r>
            </w:ins>
          </w:p>
        </w:tc>
      </w:tr>
      <w:tr w:rsidR="00980629" w:rsidRPr="00340B0D" w14:paraId="27AAC5E1" w14:textId="77777777" w:rsidTr="00541D1A">
        <w:trPr>
          <w:ins w:id="5260"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BAE7D37" w14:textId="77777777" w:rsidR="00980629" w:rsidRPr="00340B0D" w:rsidRDefault="00980629" w:rsidP="00541D1A">
            <w:pPr>
              <w:jc w:val="center"/>
              <w:rPr>
                <w:ins w:id="5261" w:author="jonathan pritchard" w:date="2025-01-23T13:44:00Z" w16du:dateUtc="2025-01-23T13:44:00Z"/>
                <w:rFonts w:cs="Arial"/>
                <w:b/>
                <w:bCs/>
                <w:sz w:val="18"/>
                <w:szCs w:val="18"/>
              </w:rPr>
            </w:pPr>
            <w:ins w:id="5262" w:author="jonathan pritchard" w:date="2025-01-23T13:44:00Z" w16du:dateUtc="2025-01-23T13:44:00Z">
              <w:r w:rsidRPr="00340B0D">
                <w:rPr>
                  <w:rFonts w:cs="Arial"/>
                  <w:b/>
                  <w:bCs/>
                  <w:sz w:val="18"/>
                  <w:szCs w:val="18"/>
                </w:rPr>
                <w:t>Exchange Set Name</w:t>
              </w:r>
            </w:ins>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0695B9" w14:textId="77777777" w:rsidR="00980629" w:rsidRPr="00340B0D" w:rsidRDefault="00980629" w:rsidP="00541D1A">
            <w:pPr>
              <w:jc w:val="center"/>
              <w:rPr>
                <w:ins w:id="5263" w:author="jonathan pritchard" w:date="2025-01-23T13:44:00Z" w16du:dateUtc="2025-01-23T13:44:00Z"/>
                <w:rFonts w:cs="Arial"/>
                <w:b/>
                <w:bCs/>
                <w:sz w:val="18"/>
                <w:szCs w:val="18"/>
              </w:rPr>
            </w:pPr>
          </w:p>
        </w:tc>
      </w:tr>
      <w:tr w:rsidR="00980629" w:rsidRPr="00340B0D" w14:paraId="0002B019" w14:textId="77777777" w:rsidTr="00541D1A">
        <w:trPr>
          <w:ins w:id="5264" w:author="jonathan pritchard" w:date="2025-01-23T13:44:00Z"/>
        </w:trPr>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5D762340" w14:textId="77777777" w:rsidR="00980629" w:rsidRPr="00340B0D" w:rsidRDefault="00980629" w:rsidP="00541D1A">
            <w:pPr>
              <w:rPr>
                <w:ins w:id="5265"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18333847" w14:textId="77777777" w:rsidR="00980629" w:rsidRPr="00340B0D" w:rsidRDefault="00980629" w:rsidP="00541D1A">
            <w:pPr>
              <w:rPr>
                <w:ins w:id="5266" w:author="jonathan pritchard" w:date="2025-01-23T13:44:00Z" w16du:dateUtc="2025-01-23T13:44:00Z"/>
                <w:rFonts w:cs="Arial"/>
                <w:sz w:val="18"/>
                <w:szCs w:val="18"/>
              </w:rPr>
            </w:pPr>
          </w:p>
        </w:tc>
      </w:tr>
      <w:tr w:rsidR="00980629" w:rsidRPr="00340B0D" w14:paraId="454F1004" w14:textId="77777777" w:rsidTr="00541D1A">
        <w:trPr>
          <w:ins w:id="5267" w:author="jonathan pritchard" w:date="2025-01-23T13:44:00Z"/>
        </w:trPr>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22A5A52" w14:textId="77777777" w:rsidR="00980629" w:rsidRPr="00340B0D" w:rsidRDefault="00980629" w:rsidP="00541D1A">
            <w:pPr>
              <w:rPr>
                <w:ins w:id="5268" w:author="jonathan pritchard" w:date="2025-01-23T13:44:00Z" w16du:dateUtc="2025-01-23T13:44:00Z"/>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2DD7A7DA" w14:textId="77777777" w:rsidR="00980629" w:rsidRPr="00340B0D" w:rsidRDefault="00980629" w:rsidP="00541D1A">
            <w:pPr>
              <w:rPr>
                <w:ins w:id="5269" w:author="jonathan pritchard" w:date="2025-01-23T13:44:00Z" w16du:dateUtc="2025-01-23T13:44:00Z"/>
                <w:rFonts w:cs="Arial"/>
                <w:sz w:val="18"/>
                <w:szCs w:val="18"/>
              </w:rPr>
            </w:pPr>
          </w:p>
        </w:tc>
      </w:tr>
      <w:tr w:rsidR="00980629" w:rsidRPr="00340B0D" w14:paraId="50CCFE51" w14:textId="77777777" w:rsidTr="00541D1A">
        <w:trPr>
          <w:ins w:id="5270" w:author="jonathan pritchard" w:date="2025-01-23T13:44:00Z"/>
        </w:trPr>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5263536" w14:textId="77777777" w:rsidR="00980629" w:rsidRPr="00340B0D" w:rsidRDefault="00980629" w:rsidP="00541D1A">
            <w:pPr>
              <w:jc w:val="center"/>
              <w:rPr>
                <w:ins w:id="5271" w:author="jonathan pritchard" w:date="2025-01-23T13:44:00Z" w16du:dateUtc="2025-01-23T13:44:00Z"/>
                <w:rFonts w:cs="Arial"/>
                <w:b/>
                <w:bCs/>
                <w:sz w:val="18"/>
                <w:szCs w:val="18"/>
              </w:rPr>
            </w:pPr>
            <w:ins w:id="5272" w:author="jonathan pritchard" w:date="2025-01-23T13:44:00Z" w16du:dateUtc="2025-01-23T13:44:00Z">
              <w:r w:rsidRPr="00340B0D">
                <w:rPr>
                  <w:rFonts w:cs="Arial"/>
                  <w:b/>
                  <w:bCs/>
                  <w:sz w:val="18"/>
                  <w:szCs w:val="18"/>
                </w:rPr>
                <w:t>Display Mode</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D3FE3C" w14:textId="77777777" w:rsidR="00980629" w:rsidRPr="00340B0D" w:rsidRDefault="00980629" w:rsidP="00541D1A">
            <w:pPr>
              <w:jc w:val="center"/>
              <w:rPr>
                <w:ins w:id="5273" w:author="jonathan pritchard" w:date="2025-01-23T13:44:00Z" w16du:dateUtc="2025-01-23T13:44:00Z"/>
                <w:rFonts w:cs="Arial"/>
                <w:b/>
                <w:bCs/>
                <w:sz w:val="18"/>
                <w:szCs w:val="18"/>
              </w:rPr>
            </w:pPr>
            <w:ins w:id="5274"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9F66DAF" w14:textId="77777777" w:rsidTr="00541D1A">
        <w:trPr>
          <w:ins w:id="5275" w:author="jonathan pritchard" w:date="2025-01-23T13:44:00Z"/>
        </w:trPr>
        <w:customXmlInsRangeStart w:id="5276" w:author="jonathan pritchard" w:date="2025-01-23T13:44:00Z"/>
        <w:sdt>
          <w:sdtPr>
            <w:rPr>
              <w:rFonts w:cs="Arial"/>
              <w:sz w:val="18"/>
              <w:szCs w:val="18"/>
            </w:rPr>
            <w:alias w:val="Diplay Category"/>
            <w:tag w:val="Diplay Categor"/>
            <w:id w:val="824628992"/>
            <w:placeholder>
              <w:docPart w:val="5B904C9AC58E4078BA51A8ECB47F08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276"/>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63453DF1" w14:textId="77777777" w:rsidR="00980629" w:rsidRPr="00340B0D" w:rsidRDefault="00980629" w:rsidP="00541D1A">
                <w:pPr>
                  <w:rPr>
                    <w:ins w:id="5277" w:author="jonathan pritchard" w:date="2025-01-23T13:44:00Z" w16du:dateUtc="2025-01-23T13:44:00Z"/>
                    <w:rFonts w:cs="Arial"/>
                    <w:sz w:val="18"/>
                    <w:szCs w:val="18"/>
                  </w:rPr>
                </w:pPr>
                <w:ins w:id="5278" w:author="jonathan pritchard" w:date="2025-01-23T13:44:00Z" w16du:dateUtc="2025-01-23T13:44:00Z">
                  <w:r>
                    <w:rPr>
                      <w:rFonts w:cs="Arial"/>
                      <w:sz w:val="18"/>
                      <w:szCs w:val="18"/>
                    </w:rPr>
                    <w:t>Other</w:t>
                  </w:r>
                </w:ins>
              </w:p>
            </w:tc>
            <w:customXmlInsRangeStart w:id="5279" w:author="jonathan pritchard" w:date="2025-01-23T13:44:00Z"/>
          </w:sdtContent>
        </w:sdt>
        <w:customXmlInsRangeEnd w:id="5279"/>
        <w:tc>
          <w:tcPr>
            <w:tcW w:w="3871" w:type="dxa"/>
            <w:gridSpan w:val="4"/>
            <w:tcBorders>
              <w:left w:val="single" w:sz="12" w:space="0" w:color="auto"/>
              <w:bottom w:val="single" w:sz="4" w:space="0" w:color="auto"/>
              <w:right w:val="single" w:sz="4" w:space="0" w:color="auto"/>
            </w:tcBorders>
            <w:shd w:val="clear" w:color="auto" w:fill="auto"/>
          </w:tcPr>
          <w:p w14:paraId="7266428E" w14:textId="77777777" w:rsidR="00980629" w:rsidRPr="00340B0D" w:rsidRDefault="00980629" w:rsidP="00541D1A">
            <w:pPr>
              <w:rPr>
                <w:ins w:id="5280" w:author="jonathan pritchard" w:date="2025-01-23T13:44:00Z" w16du:dateUtc="2025-01-23T13:44:00Z"/>
                <w:rFonts w:cs="Arial"/>
                <w:sz w:val="18"/>
                <w:szCs w:val="18"/>
              </w:rPr>
            </w:pPr>
            <w:ins w:id="5281"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8143307" w14:textId="77777777" w:rsidR="00980629" w:rsidRPr="00340B0D" w:rsidRDefault="00980629" w:rsidP="00541D1A">
            <w:pPr>
              <w:jc w:val="center"/>
              <w:rPr>
                <w:ins w:id="5282" w:author="jonathan pritchard" w:date="2025-01-23T13:44:00Z" w16du:dateUtc="2025-01-23T13:44:00Z"/>
                <w:rFonts w:cs="Arial"/>
                <w:sz w:val="18"/>
                <w:szCs w:val="18"/>
              </w:rPr>
            </w:pPr>
          </w:p>
        </w:tc>
      </w:tr>
      <w:tr w:rsidR="00980629" w:rsidRPr="00340B0D" w14:paraId="2049672F" w14:textId="77777777" w:rsidTr="00541D1A">
        <w:trPr>
          <w:ins w:id="5283" w:author="jonathan pritchard" w:date="2025-01-23T13:44:00Z"/>
        </w:trPr>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DA99C2" w14:textId="77777777" w:rsidR="00980629" w:rsidRPr="00340B0D" w:rsidRDefault="00980629" w:rsidP="00541D1A">
            <w:pPr>
              <w:jc w:val="center"/>
              <w:rPr>
                <w:ins w:id="5284" w:author="jonathan pritchard" w:date="2025-01-23T13:44:00Z" w16du:dateUtc="2025-01-23T13:44:00Z"/>
                <w:rFonts w:cs="Arial"/>
                <w:b/>
                <w:bCs/>
                <w:sz w:val="18"/>
                <w:szCs w:val="18"/>
              </w:rPr>
            </w:pPr>
            <w:ins w:id="5285" w:author="jonathan pritchard" w:date="2025-01-23T13:44:00Z" w16du:dateUtc="2025-01-23T13:44:00Z">
              <w:r w:rsidRPr="00340B0D">
                <w:rPr>
                  <w:rFonts w:cs="Arial"/>
                  <w:b/>
                  <w:bCs/>
                  <w:sz w:val="18"/>
                  <w:szCs w:val="18"/>
                </w:rPr>
                <w:t>Context Parameters</w:t>
              </w:r>
            </w:ins>
          </w:p>
        </w:tc>
        <w:tc>
          <w:tcPr>
            <w:tcW w:w="3871" w:type="dxa"/>
            <w:gridSpan w:val="4"/>
            <w:tcBorders>
              <w:left w:val="single" w:sz="12" w:space="0" w:color="auto"/>
              <w:right w:val="single" w:sz="4" w:space="0" w:color="auto"/>
            </w:tcBorders>
            <w:shd w:val="clear" w:color="auto" w:fill="auto"/>
          </w:tcPr>
          <w:p w14:paraId="66497061" w14:textId="77777777" w:rsidR="00980629" w:rsidRPr="00340B0D" w:rsidRDefault="00980629" w:rsidP="00541D1A">
            <w:pPr>
              <w:rPr>
                <w:ins w:id="5286" w:author="jonathan pritchard" w:date="2025-01-23T13:44:00Z" w16du:dateUtc="2025-01-23T13:44:00Z"/>
                <w:rFonts w:cs="Arial"/>
                <w:sz w:val="18"/>
                <w:szCs w:val="18"/>
              </w:rPr>
            </w:pPr>
            <w:ins w:id="5287"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A692F54" w14:textId="77777777" w:rsidR="00980629" w:rsidRPr="00340B0D" w:rsidRDefault="00980629" w:rsidP="00541D1A">
            <w:pPr>
              <w:jc w:val="center"/>
              <w:rPr>
                <w:ins w:id="5288" w:author="jonathan pritchard" w:date="2025-01-23T13:44:00Z" w16du:dateUtc="2025-01-23T13:44:00Z"/>
                <w:rFonts w:cs="Arial"/>
                <w:sz w:val="18"/>
                <w:szCs w:val="18"/>
              </w:rPr>
            </w:pPr>
          </w:p>
        </w:tc>
      </w:tr>
      <w:tr w:rsidR="00980629" w:rsidRPr="00340B0D" w14:paraId="4A891F6E" w14:textId="77777777" w:rsidTr="00541D1A">
        <w:trPr>
          <w:ins w:id="5289"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B083C5C" w14:textId="77777777" w:rsidR="00980629" w:rsidRPr="00340B0D" w:rsidRDefault="00980629" w:rsidP="00541D1A">
            <w:pPr>
              <w:rPr>
                <w:ins w:id="5290" w:author="jonathan pritchard" w:date="2025-01-23T13:44:00Z" w16du:dateUtc="2025-01-23T13:44:00Z"/>
                <w:rFonts w:cs="Arial"/>
                <w:sz w:val="18"/>
                <w:szCs w:val="18"/>
              </w:rPr>
            </w:pPr>
            <w:ins w:id="5291"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0576F" w14:textId="77777777" w:rsidR="00980629" w:rsidRPr="00340B0D" w:rsidRDefault="00980629" w:rsidP="00541D1A">
            <w:pPr>
              <w:rPr>
                <w:ins w:id="5292" w:author="jonathan pritchard" w:date="2025-01-23T13:44:00Z" w16du:dateUtc="2025-01-23T13:44:00Z"/>
                <w:rFonts w:cs="Arial"/>
                <w:sz w:val="18"/>
                <w:szCs w:val="18"/>
              </w:rPr>
            </w:pPr>
          </w:p>
        </w:tc>
        <w:tc>
          <w:tcPr>
            <w:tcW w:w="3871" w:type="dxa"/>
            <w:gridSpan w:val="4"/>
            <w:tcBorders>
              <w:left w:val="single" w:sz="12" w:space="0" w:color="auto"/>
            </w:tcBorders>
          </w:tcPr>
          <w:p w14:paraId="16271824" w14:textId="77777777" w:rsidR="00980629" w:rsidRPr="00340B0D" w:rsidRDefault="00980629" w:rsidP="00541D1A">
            <w:pPr>
              <w:rPr>
                <w:ins w:id="5293" w:author="jonathan pritchard" w:date="2025-01-23T13:44:00Z" w16du:dateUtc="2025-01-23T13:44:00Z"/>
                <w:rFonts w:cs="Arial"/>
                <w:sz w:val="18"/>
                <w:szCs w:val="18"/>
              </w:rPr>
            </w:pPr>
            <w:ins w:id="5294"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74D5D63F" w14:textId="77777777" w:rsidR="00980629" w:rsidRPr="00340B0D" w:rsidRDefault="00980629" w:rsidP="00541D1A">
            <w:pPr>
              <w:jc w:val="center"/>
              <w:rPr>
                <w:ins w:id="5295" w:author="jonathan pritchard" w:date="2025-01-23T13:44:00Z" w16du:dateUtc="2025-01-23T13:44:00Z"/>
                <w:rFonts w:cs="Arial"/>
                <w:sz w:val="18"/>
                <w:szCs w:val="18"/>
              </w:rPr>
            </w:pPr>
          </w:p>
        </w:tc>
      </w:tr>
      <w:tr w:rsidR="00980629" w:rsidRPr="00340B0D" w14:paraId="67588096" w14:textId="77777777" w:rsidTr="00541D1A">
        <w:trPr>
          <w:ins w:id="5296"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9879236" w14:textId="77777777" w:rsidR="00980629" w:rsidRPr="00340B0D" w:rsidRDefault="00980629" w:rsidP="00541D1A">
            <w:pPr>
              <w:rPr>
                <w:ins w:id="5297" w:author="jonathan pritchard" w:date="2025-01-23T13:44:00Z" w16du:dateUtc="2025-01-23T13:44:00Z"/>
                <w:rFonts w:cs="Arial"/>
                <w:sz w:val="18"/>
                <w:szCs w:val="18"/>
              </w:rPr>
            </w:pPr>
            <w:ins w:id="5298"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0CD87" w14:textId="77777777" w:rsidR="00980629" w:rsidRPr="00340B0D" w:rsidRDefault="00980629" w:rsidP="00541D1A">
            <w:pPr>
              <w:rPr>
                <w:ins w:id="5299" w:author="jonathan pritchard" w:date="2025-01-23T13:44:00Z" w16du:dateUtc="2025-01-23T13:44:00Z"/>
                <w:rFonts w:cs="Arial"/>
                <w:sz w:val="18"/>
                <w:szCs w:val="18"/>
              </w:rPr>
            </w:pPr>
          </w:p>
        </w:tc>
        <w:tc>
          <w:tcPr>
            <w:tcW w:w="3871" w:type="dxa"/>
            <w:gridSpan w:val="4"/>
            <w:tcBorders>
              <w:left w:val="single" w:sz="12" w:space="0" w:color="auto"/>
            </w:tcBorders>
          </w:tcPr>
          <w:p w14:paraId="06D97875" w14:textId="77777777" w:rsidR="00980629" w:rsidRPr="00340B0D" w:rsidRDefault="00980629" w:rsidP="00541D1A">
            <w:pPr>
              <w:rPr>
                <w:ins w:id="5300" w:author="jonathan pritchard" w:date="2025-01-23T13:44:00Z" w16du:dateUtc="2025-01-23T13:44:00Z"/>
                <w:rFonts w:cs="Arial"/>
                <w:sz w:val="18"/>
                <w:szCs w:val="18"/>
              </w:rPr>
            </w:pPr>
            <w:ins w:id="5301"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5FEECDC2" w14:textId="77777777" w:rsidR="00980629" w:rsidRPr="00340B0D" w:rsidRDefault="00980629" w:rsidP="00541D1A">
            <w:pPr>
              <w:jc w:val="center"/>
              <w:rPr>
                <w:ins w:id="5302" w:author="jonathan pritchard" w:date="2025-01-23T13:44:00Z" w16du:dateUtc="2025-01-23T13:44:00Z"/>
                <w:rFonts w:cs="Arial"/>
                <w:sz w:val="18"/>
                <w:szCs w:val="18"/>
              </w:rPr>
            </w:pPr>
          </w:p>
        </w:tc>
      </w:tr>
      <w:tr w:rsidR="00980629" w:rsidRPr="00340B0D" w14:paraId="540E5EF0" w14:textId="77777777" w:rsidTr="00541D1A">
        <w:trPr>
          <w:ins w:id="5303"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949F706" w14:textId="77777777" w:rsidR="00980629" w:rsidRPr="00340B0D" w:rsidRDefault="00980629" w:rsidP="00541D1A">
            <w:pPr>
              <w:rPr>
                <w:ins w:id="5304" w:author="jonathan pritchard" w:date="2025-01-23T13:44:00Z" w16du:dateUtc="2025-01-23T13:44:00Z"/>
                <w:rFonts w:cs="Arial"/>
                <w:sz w:val="18"/>
                <w:szCs w:val="18"/>
              </w:rPr>
            </w:pPr>
            <w:ins w:id="5305"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9676AD" w14:textId="77777777" w:rsidR="00980629" w:rsidRPr="00340B0D" w:rsidRDefault="00980629" w:rsidP="00541D1A">
            <w:pPr>
              <w:rPr>
                <w:ins w:id="5306" w:author="jonathan pritchard" w:date="2025-01-23T13:44:00Z" w16du:dateUtc="2025-01-23T13:44:00Z"/>
                <w:rFonts w:cs="Arial"/>
                <w:sz w:val="18"/>
                <w:szCs w:val="18"/>
              </w:rPr>
            </w:pPr>
          </w:p>
        </w:tc>
        <w:tc>
          <w:tcPr>
            <w:tcW w:w="3871" w:type="dxa"/>
            <w:gridSpan w:val="4"/>
            <w:tcBorders>
              <w:left w:val="single" w:sz="12" w:space="0" w:color="auto"/>
            </w:tcBorders>
          </w:tcPr>
          <w:p w14:paraId="685387FD" w14:textId="77777777" w:rsidR="00980629" w:rsidRPr="00340B0D" w:rsidRDefault="00980629" w:rsidP="00541D1A">
            <w:pPr>
              <w:rPr>
                <w:ins w:id="5307" w:author="jonathan pritchard" w:date="2025-01-23T13:44:00Z" w16du:dateUtc="2025-01-23T13:44:00Z"/>
                <w:rFonts w:cs="Arial"/>
                <w:b/>
                <w:bCs/>
                <w:sz w:val="18"/>
                <w:szCs w:val="18"/>
              </w:rPr>
            </w:pPr>
            <w:ins w:id="5308"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6794D724" w14:textId="77777777" w:rsidR="00980629" w:rsidRPr="00340B0D" w:rsidRDefault="00980629" w:rsidP="00541D1A">
            <w:pPr>
              <w:jc w:val="center"/>
              <w:rPr>
                <w:ins w:id="5309" w:author="jonathan pritchard" w:date="2025-01-23T13:44:00Z" w16du:dateUtc="2025-01-23T13:44:00Z"/>
                <w:rFonts w:cs="Arial"/>
                <w:sz w:val="18"/>
                <w:szCs w:val="18"/>
              </w:rPr>
            </w:pPr>
          </w:p>
        </w:tc>
      </w:tr>
      <w:tr w:rsidR="00980629" w:rsidRPr="00340B0D" w14:paraId="742E2A2A" w14:textId="77777777" w:rsidTr="00541D1A">
        <w:trPr>
          <w:ins w:id="5310"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5CF561" w14:textId="77777777" w:rsidR="00980629" w:rsidRPr="00340B0D" w:rsidRDefault="00980629" w:rsidP="00541D1A">
            <w:pPr>
              <w:rPr>
                <w:ins w:id="5311" w:author="jonathan pritchard" w:date="2025-01-23T13:44:00Z" w16du:dateUtc="2025-01-23T13:44:00Z"/>
                <w:rFonts w:cs="Arial"/>
                <w:sz w:val="18"/>
                <w:szCs w:val="18"/>
              </w:rPr>
            </w:pPr>
            <w:ins w:id="5312"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3E5C0F" w14:textId="77777777" w:rsidR="00980629" w:rsidRPr="00340B0D" w:rsidRDefault="00980629" w:rsidP="00541D1A">
            <w:pPr>
              <w:rPr>
                <w:ins w:id="5313" w:author="jonathan pritchard" w:date="2025-01-23T13:44:00Z" w16du:dateUtc="2025-01-23T13:44:00Z"/>
                <w:rFonts w:cs="Arial"/>
                <w:sz w:val="18"/>
                <w:szCs w:val="18"/>
              </w:rPr>
            </w:pPr>
          </w:p>
        </w:tc>
        <w:tc>
          <w:tcPr>
            <w:tcW w:w="3871" w:type="dxa"/>
            <w:gridSpan w:val="4"/>
            <w:tcBorders>
              <w:left w:val="single" w:sz="12" w:space="0" w:color="auto"/>
            </w:tcBorders>
          </w:tcPr>
          <w:p w14:paraId="2E5E92C7" w14:textId="77777777" w:rsidR="00980629" w:rsidRPr="00340B0D" w:rsidRDefault="00980629" w:rsidP="00541D1A">
            <w:pPr>
              <w:rPr>
                <w:ins w:id="5314" w:author="jonathan pritchard" w:date="2025-01-23T13:44:00Z" w16du:dateUtc="2025-01-23T13:44:00Z"/>
                <w:rFonts w:cs="Arial"/>
                <w:sz w:val="18"/>
                <w:szCs w:val="18"/>
              </w:rPr>
            </w:pPr>
            <w:ins w:id="5315"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7D31A259" w14:textId="77777777" w:rsidR="00980629" w:rsidRPr="00340B0D" w:rsidRDefault="00980629" w:rsidP="00541D1A">
            <w:pPr>
              <w:jc w:val="center"/>
              <w:rPr>
                <w:ins w:id="5316" w:author="jonathan pritchard" w:date="2025-01-23T13:44:00Z" w16du:dateUtc="2025-01-23T13:44:00Z"/>
                <w:rFonts w:cs="Arial"/>
                <w:sz w:val="18"/>
                <w:szCs w:val="18"/>
              </w:rPr>
            </w:pPr>
          </w:p>
        </w:tc>
      </w:tr>
      <w:tr w:rsidR="00980629" w:rsidRPr="00340B0D" w14:paraId="24810779" w14:textId="77777777" w:rsidTr="00541D1A">
        <w:trPr>
          <w:ins w:id="5317"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A147496" w14:textId="77777777" w:rsidR="00980629" w:rsidRPr="00340B0D" w:rsidRDefault="00980629" w:rsidP="00541D1A">
            <w:pPr>
              <w:rPr>
                <w:ins w:id="5318" w:author="jonathan pritchard" w:date="2025-01-23T13:44:00Z" w16du:dateUtc="2025-01-23T13:44:00Z"/>
                <w:rFonts w:cs="Arial"/>
                <w:sz w:val="18"/>
                <w:szCs w:val="18"/>
              </w:rPr>
            </w:pPr>
            <w:ins w:id="5319"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C9648C" w14:textId="77777777" w:rsidR="00980629" w:rsidRPr="00340B0D" w:rsidRDefault="00980629" w:rsidP="00541D1A">
            <w:pPr>
              <w:rPr>
                <w:ins w:id="5320" w:author="jonathan pritchard" w:date="2025-01-23T13:44:00Z" w16du:dateUtc="2025-01-23T13:44:00Z"/>
                <w:rFonts w:cs="Arial"/>
                <w:sz w:val="18"/>
                <w:szCs w:val="18"/>
              </w:rPr>
            </w:pPr>
          </w:p>
        </w:tc>
        <w:tc>
          <w:tcPr>
            <w:tcW w:w="3871" w:type="dxa"/>
            <w:gridSpan w:val="4"/>
            <w:tcBorders>
              <w:left w:val="single" w:sz="12" w:space="0" w:color="auto"/>
            </w:tcBorders>
          </w:tcPr>
          <w:p w14:paraId="622348B1" w14:textId="77777777" w:rsidR="00980629" w:rsidRPr="00340B0D" w:rsidRDefault="00980629" w:rsidP="00541D1A">
            <w:pPr>
              <w:rPr>
                <w:ins w:id="5321" w:author="jonathan pritchard" w:date="2025-01-23T13:44:00Z" w16du:dateUtc="2025-01-23T13:44:00Z"/>
                <w:rFonts w:cs="Arial"/>
                <w:sz w:val="18"/>
                <w:szCs w:val="18"/>
              </w:rPr>
            </w:pPr>
            <w:ins w:id="5322"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7EA895A0" w14:textId="77777777" w:rsidR="00980629" w:rsidRPr="00340B0D" w:rsidRDefault="00980629" w:rsidP="00541D1A">
            <w:pPr>
              <w:jc w:val="center"/>
              <w:rPr>
                <w:ins w:id="5323" w:author="jonathan pritchard" w:date="2025-01-23T13:44:00Z" w16du:dateUtc="2025-01-23T13:44:00Z"/>
                <w:rFonts w:cs="Arial"/>
                <w:sz w:val="18"/>
                <w:szCs w:val="18"/>
              </w:rPr>
            </w:pPr>
          </w:p>
        </w:tc>
      </w:tr>
      <w:tr w:rsidR="00980629" w:rsidRPr="00340B0D" w14:paraId="7B725E4C" w14:textId="77777777" w:rsidTr="00541D1A">
        <w:trPr>
          <w:ins w:id="5324"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508799D" w14:textId="77777777" w:rsidR="00980629" w:rsidRPr="00340B0D" w:rsidRDefault="00980629" w:rsidP="00541D1A">
            <w:pPr>
              <w:rPr>
                <w:ins w:id="5325" w:author="jonathan pritchard" w:date="2025-01-23T13:44:00Z" w16du:dateUtc="2025-01-23T13:44:00Z"/>
                <w:rFonts w:cs="Arial"/>
                <w:sz w:val="18"/>
                <w:szCs w:val="18"/>
              </w:rPr>
            </w:pPr>
            <w:ins w:id="5326"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E288B" w14:textId="77777777" w:rsidR="00980629" w:rsidRPr="00340B0D" w:rsidRDefault="00980629" w:rsidP="00541D1A">
            <w:pPr>
              <w:rPr>
                <w:ins w:id="5327" w:author="jonathan pritchard" w:date="2025-01-23T13:44:00Z" w16du:dateUtc="2025-01-23T13:44:00Z"/>
                <w:rFonts w:cs="Arial"/>
                <w:sz w:val="18"/>
                <w:szCs w:val="18"/>
              </w:rPr>
            </w:pPr>
          </w:p>
        </w:tc>
        <w:tc>
          <w:tcPr>
            <w:tcW w:w="3871" w:type="dxa"/>
            <w:gridSpan w:val="4"/>
            <w:tcBorders>
              <w:left w:val="single" w:sz="12" w:space="0" w:color="auto"/>
            </w:tcBorders>
          </w:tcPr>
          <w:p w14:paraId="52D6324A" w14:textId="77777777" w:rsidR="00980629" w:rsidRPr="00340B0D" w:rsidRDefault="00980629" w:rsidP="00541D1A">
            <w:pPr>
              <w:rPr>
                <w:ins w:id="5328" w:author="jonathan pritchard" w:date="2025-01-23T13:44:00Z" w16du:dateUtc="2025-01-23T13:44:00Z"/>
                <w:rFonts w:cs="Arial"/>
                <w:sz w:val="18"/>
                <w:szCs w:val="18"/>
              </w:rPr>
            </w:pPr>
            <w:ins w:id="5329"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7E5419E5" w14:textId="77777777" w:rsidR="00980629" w:rsidRPr="00340B0D" w:rsidRDefault="00980629" w:rsidP="00541D1A">
            <w:pPr>
              <w:jc w:val="center"/>
              <w:rPr>
                <w:ins w:id="5330" w:author="jonathan pritchard" w:date="2025-01-23T13:44:00Z" w16du:dateUtc="2025-01-23T13:44:00Z"/>
                <w:rFonts w:cs="Arial"/>
                <w:sz w:val="18"/>
                <w:szCs w:val="18"/>
              </w:rPr>
            </w:pPr>
          </w:p>
        </w:tc>
      </w:tr>
      <w:tr w:rsidR="00980629" w:rsidRPr="00340B0D" w14:paraId="542C4413" w14:textId="77777777" w:rsidTr="00541D1A">
        <w:trPr>
          <w:ins w:id="5331"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D989067" w14:textId="77777777" w:rsidR="00980629" w:rsidRPr="00340B0D" w:rsidRDefault="00980629" w:rsidP="00541D1A">
            <w:pPr>
              <w:rPr>
                <w:ins w:id="5332" w:author="jonathan pritchard" w:date="2025-01-23T13:44:00Z" w16du:dateUtc="2025-01-23T13:44:00Z"/>
                <w:rFonts w:cs="Arial"/>
                <w:sz w:val="18"/>
                <w:szCs w:val="18"/>
              </w:rPr>
            </w:pPr>
            <w:ins w:id="5333"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E8B6EF" w14:textId="77777777" w:rsidR="00980629" w:rsidRPr="00340B0D" w:rsidRDefault="00980629" w:rsidP="00541D1A">
            <w:pPr>
              <w:rPr>
                <w:ins w:id="5334" w:author="jonathan pritchard" w:date="2025-01-23T13:44:00Z" w16du:dateUtc="2025-01-23T13:44:00Z"/>
                <w:rFonts w:cs="Arial"/>
                <w:sz w:val="18"/>
                <w:szCs w:val="18"/>
              </w:rPr>
            </w:pPr>
          </w:p>
        </w:tc>
        <w:tc>
          <w:tcPr>
            <w:tcW w:w="3871" w:type="dxa"/>
            <w:gridSpan w:val="4"/>
            <w:tcBorders>
              <w:left w:val="single" w:sz="12" w:space="0" w:color="auto"/>
            </w:tcBorders>
          </w:tcPr>
          <w:p w14:paraId="4ABE9783" w14:textId="77777777" w:rsidR="00980629" w:rsidRPr="00340B0D" w:rsidRDefault="00980629" w:rsidP="00541D1A">
            <w:pPr>
              <w:rPr>
                <w:ins w:id="5335" w:author="jonathan pritchard" w:date="2025-01-23T13:44:00Z" w16du:dateUtc="2025-01-23T13:44:00Z"/>
                <w:rFonts w:cs="Arial"/>
                <w:sz w:val="18"/>
                <w:szCs w:val="18"/>
              </w:rPr>
            </w:pPr>
            <w:ins w:id="5336"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0CC74845" w14:textId="77777777" w:rsidR="00980629" w:rsidRPr="00340B0D" w:rsidRDefault="00980629" w:rsidP="00541D1A">
            <w:pPr>
              <w:jc w:val="center"/>
              <w:rPr>
                <w:ins w:id="5337" w:author="jonathan pritchard" w:date="2025-01-23T13:44:00Z" w16du:dateUtc="2025-01-23T13:44:00Z"/>
                <w:rFonts w:cs="Arial"/>
                <w:sz w:val="18"/>
                <w:szCs w:val="18"/>
              </w:rPr>
            </w:pPr>
          </w:p>
        </w:tc>
      </w:tr>
      <w:tr w:rsidR="00980629" w:rsidRPr="00340B0D" w14:paraId="1257FBCC" w14:textId="77777777" w:rsidTr="00541D1A">
        <w:trPr>
          <w:ins w:id="5338"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13C71E8" w14:textId="77777777" w:rsidR="00980629" w:rsidRPr="00340B0D" w:rsidRDefault="00980629" w:rsidP="00541D1A">
            <w:pPr>
              <w:rPr>
                <w:ins w:id="5339" w:author="jonathan pritchard" w:date="2025-01-23T13:44:00Z" w16du:dateUtc="2025-01-23T13:44:00Z"/>
                <w:rFonts w:cs="Arial"/>
                <w:sz w:val="18"/>
                <w:szCs w:val="18"/>
              </w:rPr>
            </w:pPr>
            <w:ins w:id="5340"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EAA56D" w14:textId="77777777" w:rsidR="00980629" w:rsidRPr="00340B0D" w:rsidRDefault="00980629" w:rsidP="00541D1A">
            <w:pPr>
              <w:rPr>
                <w:ins w:id="5341" w:author="jonathan pritchard" w:date="2025-01-23T13:44:00Z" w16du:dateUtc="2025-01-23T13:44:00Z"/>
                <w:rFonts w:cs="Arial"/>
                <w:sz w:val="18"/>
                <w:szCs w:val="18"/>
              </w:rPr>
            </w:pPr>
          </w:p>
        </w:tc>
        <w:tc>
          <w:tcPr>
            <w:tcW w:w="3871" w:type="dxa"/>
            <w:gridSpan w:val="4"/>
            <w:tcBorders>
              <w:left w:val="single" w:sz="12" w:space="0" w:color="auto"/>
            </w:tcBorders>
          </w:tcPr>
          <w:p w14:paraId="32D91FC3" w14:textId="77777777" w:rsidR="00980629" w:rsidRPr="00340B0D" w:rsidRDefault="00980629" w:rsidP="00541D1A">
            <w:pPr>
              <w:rPr>
                <w:ins w:id="5342" w:author="jonathan pritchard" w:date="2025-01-23T13:44:00Z" w16du:dateUtc="2025-01-23T13:44:00Z"/>
                <w:rFonts w:cs="Arial"/>
                <w:sz w:val="18"/>
                <w:szCs w:val="18"/>
              </w:rPr>
            </w:pPr>
            <w:ins w:id="5343"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EA45B86" w14:textId="77777777" w:rsidR="00980629" w:rsidRPr="00340B0D" w:rsidRDefault="00980629" w:rsidP="00541D1A">
            <w:pPr>
              <w:jc w:val="center"/>
              <w:rPr>
                <w:ins w:id="5344" w:author="jonathan pritchard" w:date="2025-01-23T13:44:00Z" w16du:dateUtc="2025-01-23T13:44:00Z"/>
                <w:rFonts w:cs="Arial"/>
                <w:sz w:val="18"/>
                <w:szCs w:val="18"/>
              </w:rPr>
            </w:pPr>
          </w:p>
        </w:tc>
      </w:tr>
      <w:tr w:rsidR="00980629" w:rsidRPr="00340B0D" w14:paraId="0B35524A" w14:textId="77777777" w:rsidTr="00541D1A">
        <w:trPr>
          <w:ins w:id="5345"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4638BF6" w14:textId="77777777" w:rsidR="00980629" w:rsidRPr="00340B0D" w:rsidRDefault="00980629" w:rsidP="00541D1A">
            <w:pPr>
              <w:rPr>
                <w:ins w:id="5346" w:author="jonathan pritchard" w:date="2025-01-23T13:44:00Z" w16du:dateUtc="2025-01-23T13:44:00Z"/>
                <w:rFonts w:cs="Arial"/>
                <w:sz w:val="18"/>
                <w:szCs w:val="18"/>
              </w:rPr>
            </w:pPr>
            <w:ins w:id="5347"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FD47D1" w14:textId="77777777" w:rsidR="00980629" w:rsidRPr="00340B0D" w:rsidRDefault="00980629" w:rsidP="00541D1A">
            <w:pPr>
              <w:rPr>
                <w:ins w:id="5348" w:author="jonathan pritchard" w:date="2025-01-23T13:44:00Z" w16du:dateUtc="2025-01-23T13:44:00Z"/>
                <w:rFonts w:cs="Arial"/>
                <w:sz w:val="18"/>
                <w:szCs w:val="18"/>
              </w:rPr>
            </w:pPr>
          </w:p>
        </w:tc>
        <w:tc>
          <w:tcPr>
            <w:tcW w:w="3871" w:type="dxa"/>
            <w:gridSpan w:val="4"/>
            <w:tcBorders>
              <w:left w:val="single" w:sz="12" w:space="0" w:color="auto"/>
            </w:tcBorders>
          </w:tcPr>
          <w:p w14:paraId="54B8E289" w14:textId="77777777" w:rsidR="00980629" w:rsidRPr="00340B0D" w:rsidRDefault="00980629" w:rsidP="00541D1A">
            <w:pPr>
              <w:rPr>
                <w:ins w:id="5349" w:author="jonathan pritchard" w:date="2025-01-23T13:44:00Z" w16du:dateUtc="2025-01-23T13:44:00Z"/>
                <w:rFonts w:cs="Arial"/>
                <w:sz w:val="18"/>
                <w:szCs w:val="18"/>
              </w:rPr>
            </w:pPr>
            <w:ins w:id="5350"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53D771CB" w14:textId="77777777" w:rsidR="00980629" w:rsidRPr="00340B0D" w:rsidRDefault="00980629" w:rsidP="00541D1A">
            <w:pPr>
              <w:jc w:val="center"/>
              <w:rPr>
                <w:ins w:id="5351" w:author="jonathan pritchard" w:date="2025-01-23T13:44:00Z" w16du:dateUtc="2025-01-23T13:44:00Z"/>
                <w:rFonts w:cs="Arial"/>
                <w:sz w:val="18"/>
                <w:szCs w:val="18"/>
              </w:rPr>
            </w:pPr>
          </w:p>
        </w:tc>
      </w:tr>
      <w:tr w:rsidR="00980629" w:rsidRPr="00340B0D" w14:paraId="7CBA863E" w14:textId="77777777" w:rsidTr="00541D1A">
        <w:trPr>
          <w:ins w:id="5352"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7A296AF" w14:textId="77777777" w:rsidR="00980629" w:rsidRPr="00340B0D" w:rsidRDefault="00980629" w:rsidP="00541D1A">
            <w:pPr>
              <w:rPr>
                <w:ins w:id="5353" w:author="jonathan pritchard" w:date="2025-01-23T13:44:00Z" w16du:dateUtc="2025-01-23T13:44:00Z"/>
                <w:rFonts w:cs="Arial"/>
                <w:sz w:val="18"/>
                <w:szCs w:val="18"/>
              </w:rPr>
            </w:pPr>
            <w:ins w:id="5354"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B7B15" w14:textId="77777777" w:rsidR="00980629" w:rsidRPr="00340B0D" w:rsidRDefault="00980629" w:rsidP="00541D1A">
            <w:pPr>
              <w:rPr>
                <w:ins w:id="5355" w:author="jonathan pritchard" w:date="2025-01-23T13:44:00Z" w16du:dateUtc="2025-01-23T13:44:00Z"/>
                <w:rFonts w:cs="Arial"/>
                <w:sz w:val="18"/>
                <w:szCs w:val="18"/>
              </w:rPr>
            </w:pPr>
          </w:p>
        </w:tc>
        <w:tc>
          <w:tcPr>
            <w:tcW w:w="3871" w:type="dxa"/>
            <w:gridSpan w:val="4"/>
            <w:tcBorders>
              <w:left w:val="single" w:sz="12" w:space="0" w:color="auto"/>
            </w:tcBorders>
          </w:tcPr>
          <w:p w14:paraId="432DC7B8" w14:textId="77777777" w:rsidR="00980629" w:rsidRPr="00340B0D" w:rsidRDefault="00980629" w:rsidP="00541D1A">
            <w:pPr>
              <w:rPr>
                <w:ins w:id="5356" w:author="jonathan pritchard" w:date="2025-01-23T13:44:00Z" w16du:dateUtc="2025-01-23T13:44:00Z"/>
                <w:rFonts w:cs="Arial"/>
                <w:b/>
                <w:bCs/>
                <w:sz w:val="18"/>
                <w:szCs w:val="18"/>
              </w:rPr>
            </w:pPr>
            <w:ins w:id="5357"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4E53B7AF" w14:textId="77777777" w:rsidR="00980629" w:rsidRPr="00340B0D" w:rsidRDefault="00980629" w:rsidP="00541D1A">
            <w:pPr>
              <w:jc w:val="center"/>
              <w:rPr>
                <w:ins w:id="5358" w:author="jonathan pritchard" w:date="2025-01-23T13:44:00Z" w16du:dateUtc="2025-01-23T13:44:00Z"/>
                <w:rFonts w:cs="Arial"/>
                <w:sz w:val="18"/>
                <w:szCs w:val="18"/>
              </w:rPr>
            </w:pPr>
          </w:p>
        </w:tc>
      </w:tr>
      <w:tr w:rsidR="00980629" w:rsidRPr="00340B0D" w14:paraId="3C75789D" w14:textId="77777777" w:rsidTr="00541D1A">
        <w:trPr>
          <w:ins w:id="5359" w:author="jonathan pritchard" w:date="2025-01-23T13:44:00Z"/>
        </w:trPr>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ABCF847" w14:textId="77777777" w:rsidR="00980629" w:rsidRPr="00340B0D" w:rsidRDefault="00980629" w:rsidP="00541D1A">
            <w:pPr>
              <w:rPr>
                <w:ins w:id="5360" w:author="jonathan pritchard" w:date="2025-01-23T13:44:00Z" w16du:dateUtc="2025-01-23T13:44:00Z"/>
                <w:rFonts w:cs="Arial"/>
                <w:sz w:val="18"/>
                <w:szCs w:val="18"/>
              </w:rPr>
            </w:pPr>
            <w:ins w:id="5361"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E8D8A17" w14:textId="77777777" w:rsidR="00980629" w:rsidRPr="00340B0D" w:rsidRDefault="00980629" w:rsidP="00541D1A">
            <w:pPr>
              <w:rPr>
                <w:ins w:id="5362" w:author="jonathan pritchard" w:date="2025-01-23T13:44:00Z" w16du:dateUtc="2025-01-23T13:44:00Z"/>
                <w:rFonts w:cs="Arial"/>
                <w:sz w:val="18"/>
                <w:szCs w:val="18"/>
              </w:rPr>
            </w:pPr>
          </w:p>
        </w:tc>
        <w:tc>
          <w:tcPr>
            <w:tcW w:w="3871" w:type="dxa"/>
            <w:gridSpan w:val="4"/>
            <w:tcBorders>
              <w:left w:val="single" w:sz="12" w:space="0" w:color="auto"/>
            </w:tcBorders>
          </w:tcPr>
          <w:p w14:paraId="76F78D70" w14:textId="77777777" w:rsidR="00980629" w:rsidRPr="00340B0D" w:rsidRDefault="00980629" w:rsidP="00541D1A">
            <w:pPr>
              <w:rPr>
                <w:ins w:id="5363" w:author="jonathan pritchard" w:date="2025-01-23T13:44:00Z" w16du:dateUtc="2025-01-23T13:44:00Z"/>
                <w:rFonts w:cs="Arial"/>
                <w:sz w:val="18"/>
                <w:szCs w:val="18"/>
              </w:rPr>
            </w:pPr>
            <w:ins w:id="5364"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1F9EFE9" w14:textId="77777777" w:rsidR="00980629" w:rsidRPr="00340B0D" w:rsidRDefault="00980629" w:rsidP="00541D1A">
            <w:pPr>
              <w:jc w:val="center"/>
              <w:rPr>
                <w:ins w:id="5365" w:author="jonathan pritchard" w:date="2025-01-23T13:44:00Z" w16du:dateUtc="2025-01-23T13:44:00Z"/>
                <w:rFonts w:cs="Arial"/>
                <w:sz w:val="18"/>
                <w:szCs w:val="18"/>
              </w:rPr>
            </w:pPr>
          </w:p>
        </w:tc>
      </w:tr>
      <w:tr w:rsidR="00980629" w:rsidRPr="00340B0D" w14:paraId="6EED4E68" w14:textId="77777777" w:rsidTr="00541D1A">
        <w:trPr>
          <w:ins w:id="5366" w:author="jonathan pritchard" w:date="2025-01-23T13:44:00Z"/>
        </w:trPr>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1A0F701" w14:textId="77777777" w:rsidR="00980629" w:rsidRPr="00340B0D" w:rsidRDefault="00980629" w:rsidP="00541D1A">
            <w:pPr>
              <w:jc w:val="center"/>
              <w:rPr>
                <w:ins w:id="5367" w:author="jonathan pritchard" w:date="2025-01-23T13:44:00Z" w16du:dateUtc="2025-01-23T13:44:00Z"/>
                <w:rFonts w:cs="Arial"/>
                <w:b/>
                <w:bCs/>
                <w:sz w:val="18"/>
                <w:szCs w:val="18"/>
              </w:rPr>
            </w:pPr>
            <w:ins w:id="5368" w:author="jonathan pritchard" w:date="2025-01-23T13:44:00Z" w16du:dateUtc="2025-01-23T13:44:00Z">
              <w:r w:rsidRPr="00340B0D">
                <w:rPr>
                  <w:rFonts w:cs="Arial"/>
                  <w:b/>
                  <w:bCs/>
                  <w:sz w:val="18"/>
                  <w:szCs w:val="18"/>
                </w:rPr>
                <w:t>Palette</w:t>
              </w:r>
            </w:ins>
          </w:p>
        </w:tc>
        <w:tc>
          <w:tcPr>
            <w:tcW w:w="3871" w:type="dxa"/>
            <w:gridSpan w:val="4"/>
            <w:tcBorders>
              <w:left w:val="single" w:sz="12" w:space="0" w:color="auto"/>
            </w:tcBorders>
          </w:tcPr>
          <w:p w14:paraId="17309E48" w14:textId="77777777" w:rsidR="00980629" w:rsidRPr="00340B0D" w:rsidRDefault="00980629" w:rsidP="00541D1A">
            <w:pPr>
              <w:rPr>
                <w:ins w:id="5369" w:author="jonathan pritchard" w:date="2025-01-23T13:44:00Z" w16du:dateUtc="2025-01-23T13:44:00Z"/>
                <w:rFonts w:cs="Arial"/>
                <w:b/>
                <w:bCs/>
                <w:sz w:val="18"/>
                <w:szCs w:val="18"/>
              </w:rPr>
            </w:pPr>
            <w:ins w:id="5370"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3F34FD7C" w14:textId="77777777" w:rsidR="00980629" w:rsidRPr="00340B0D" w:rsidRDefault="00980629" w:rsidP="00541D1A">
            <w:pPr>
              <w:jc w:val="center"/>
              <w:rPr>
                <w:ins w:id="5371" w:author="jonathan pritchard" w:date="2025-01-23T13:44:00Z" w16du:dateUtc="2025-01-23T13:44:00Z"/>
                <w:rFonts w:cs="Arial"/>
                <w:sz w:val="18"/>
                <w:szCs w:val="18"/>
              </w:rPr>
            </w:pPr>
          </w:p>
        </w:tc>
      </w:tr>
      <w:tr w:rsidR="00980629" w:rsidRPr="00340B0D" w14:paraId="3C0DF3BA" w14:textId="77777777" w:rsidTr="00541D1A">
        <w:trPr>
          <w:ins w:id="5372" w:author="jonathan pritchard" w:date="2025-01-23T13:44:00Z"/>
        </w:trPr>
        <w:customXmlInsRangeStart w:id="5373" w:author="jonathan pritchard" w:date="2025-01-23T13:44:00Z"/>
        <w:sdt>
          <w:sdtPr>
            <w:rPr>
              <w:rFonts w:cs="Arial"/>
              <w:sz w:val="18"/>
              <w:szCs w:val="18"/>
            </w:rPr>
            <w:alias w:val="Palette"/>
            <w:tag w:val="Palette"/>
            <w:id w:val="-1770231193"/>
            <w:placeholder>
              <w:docPart w:val="9FE5BEE9EAB54CE093B5EDFFAE5770F6"/>
            </w:placeholder>
            <w:comboBox>
              <w:listItem w:displayText="Day" w:value="Day"/>
              <w:listItem w:displayText="Dusk" w:value="Dusk"/>
              <w:listItem w:displayText="Night" w:value="Night"/>
            </w:comboBox>
          </w:sdtPr>
          <w:sdtContent>
            <w:customXmlInsRangeEnd w:id="5373"/>
            <w:tc>
              <w:tcPr>
                <w:tcW w:w="4656" w:type="dxa"/>
                <w:gridSpan w:val="4"/>
                <w:tcBorders>
                  <w:left w:val="single" w:sz="12" w:space="0" w:color="auto"/>
                  <w:bottom w:val="single" w:sz="12" w:space="0" w:color="auto"/>
                  <w:right w:val="single" w:sz="12" w:space="0" w:color="auto"/>
                </w:tcBorders>
              </w:tcPr>
              <w:p w14:paraId="20E5D189" w14:textId="77777777" w:rsidR="00980629" w:rsidRPr="00340B0D" w:rsidRDefault="00980629" w:rsidP="00541D1A">
                <w:pPr>
                  <w:rPr>
                    <w:ins w:id="5374" w:author="jonathan pritchard" w:date="2025-01-23T13:44:00Z" w16du:dateUtc="2025-01-23T13:44:00Z"/>
                    <w:rFonts w:cs="Arial"/>
                    <w:sz w:val="18"/>
                    <w:szCs w:val="18"/>
                  </w:rPr>
                </w:pPr>
                <w:ins w:id="5375" w:author="jonathan pritchard" w:date="2025-01-23T13:44:00Z" w16du:dateUtc="2025-01-23T13:44:00Z">
                  <w:r w:rsidRPr="00340B0D">
                    <w:rPr>
                      <w:rFonts w:cs="Arial"/>
                      <w:sz w:val="18"/>
                      <w:szCs w:val="18"/>
                    </w:rPr>
                    <w:t>Day</w:t>
                  </w:r>
                </w:ins>
              </w:p>
            </w:tc>
            <w:customXmlInsRangeStart w:id="5376" w:author="jonathan pritchard" w:date="2025-01-23T13:44:00Z"/>
          </w:sdtContent>
        </w:sdt>
        <w:customXmlInsRangeEnd w:id="5376"/>
        <w:tc>
          <w:tcPr>
            <w:tcW w:w="3871" w:type="dxa"/>
            <w:gridSpan w:val="4"/>
            <w:tcBorders>
              <w:left w:val="single" w:sz="12" w:space="0" w:color="auto"/>
            </w:tcBorders>
          </w:tcPr>
          <w:p w14:paraId="2BA44206" w14:textId="77777777" w:rsidR="00980629" w:rsidRPr="00340B0D" w:rsidRDefault="00980629" w:rsidP="00541D1A">
            <w:pPr>
              <w:rPr>
                <w:ins w:id="5377" w:author="jonathan pritchard" w:date="2025-01-23T13:44:00Z" w16du:dateUtc="2025-01-23T13:44:00Z"/>
                <w:rFonts w:cs="Arial"/>
                <w:b/>
                <w:bCs/>
                <w:sz w:val="18"/>
                <w:szCs w:val="18"/>
              </w:rPr>
            </w:pPr>
            <w:ins w:id="5378"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57859E12" w14:textId="77777777" w:rsidR="00980629" w:rsidRPr="00340B0D" w:rsidRDefault="00980629" w:rsidP="00541D1A">
            <w:pPr>
              <w:jc w:val="center"/>
              <w:rPr>
                <w:ins w:id="5379" w:author="jonathan pritchard" w:date="2025-01-23T13:44:00Z" w16du:dateUtc="2025-01-23T13:44:00Z"/>
                <w:rFonts w:cs="Arial"/>
                <w:sz w:val="18"/>
                <w:szCs w:val="18"/>
              </w:rPr>
            </w:pPr>
          </w:p>
        </w:tc>
      </w:tr>
      <w:tr w:rsidR="00980629" w:rsidRPr="00340B0D" w14:paraId="502E3B67" w14:textId="77777777" w:rsidTr="00541D1A">
        <w:trPr>
          <w:ins w:id="5380"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7E4C0294" w14:textId="77777777" w:rsidR="00980629" w:rsidRPr="00340B0D" w:rsidRDefault="00980629" w:rsidP="00541D1A">
            <w:pPr>
              <w:jc w:val="center"/>
              <w:rPr>
                <w:ins w:id="5381" w:author="jonathan pritchard" w:date="2025-01-23T13:44:00Z" w16du:dateUtc="2025-01-23T13:44:00Z"/>
                <w:rFonts w:cs="Arial"/>
                <w:b/>
                <w:bCs/>
                <w:sz w:val="18"/>
                <w:szCs w:val="18"/>
              </w:rPr>
            </w:pPr>
          </w:p>
        </w:tc>
        <w:tc>
          <w:tcPr>
            <w:tcW w:w="3871" w:type="dxa"/>
            <w:gridSpan w:val="4"/>
            <w:tcBorders>
              <w:left w:val="single" w:sz="12" w:space="0" w:color="auto"/>
            </w:tcBorders>
          </w:tcPr>
          <w:p w14:paraId="450BEA11" w14:textId="77777777" w:rsidR="00980629" w:rsidRPr="00340B0D" w:rsidRDefault="00980629" w:rsidP="00541D1A">
            <w:pPr>
              <w:rPr>
                <w:ins w:id="5382" w:author="jonathan pritchard" w:date="2025-01-23T13:44:00Z" w16du:dateUtc="2025-01-23T13:44:00Z"/>
                <w:rFonts w:cs="Arial"/>
                <w:sz w:val="18"/>
                <w:szCs w:val="18"/>
              </w:rPr>
            </w:pPr>
          </w:p>
        </w:tc>
        <w:tc>
          <w:tcPr>
            <w:tcW w:w="672" w:type="dxa"/>
            <w:tcBorders>
              <w:right w:val="single" w:sz="12" w:space="0" w:color="auto"/>
            </w:tcBorders>
            <w:vAlign w:val="center"/>
          </w:tcPr>
          <w:p w14:paraId="751F6337" w14:textId="77777777" w:rsidR="00980629" w:rsidRPr="00340B0D" w:rsidRDefault="00980629" w:rsidP="00541D1A">
            <w:pPr>
              <w:jc w:val="center"/>
              <w:rPr>
                <w:ins w:id="5383" w:author="jonathan pritchard" w:date="2025-01-23T13:44:00Z" w16du:dateUtc="2025-01-23T13:44:00Z"/>
                <w:rFonts w:cs="Arial"/>
                <w:sz w:val="18"/>
                <w:szCs w:val="18"/>
              </w:rPr>
            </w:pPr>
          </w:p>
        </w:tc>
      </w:tr>
      <w:tr w:rsidR="00980629" w:rsidRPr="00340B0D" w14:paraId="7F921719" w14:textId="77777777" w:rsidTr="00541D1A">
        <w:trPr>
          <w:ins w:id="5384" w:author="jonathan pritchard" w:date="2025-01-23T13:44:00Z"/>
        </w:trPr>
        <w:tc>
          <w:tcPr>
            <w:tcW w:w="4656" w:type="dxa"/>
            <w:gridSpan w:val="4"/>
            <w:tcBorders>
              <w:left w:val="single" w:sz="12" w:space="0" w:color="auto"/>
              <w:bottom w:val="single" w:sz="12" w:space="0" w:color="auto"/>
              <w:right w:val="single" w:sz="12" w:space="0" w:color="auto"/>
            </w:tcBorders>
            <w:shd w:val="clear" w:color="auto" w:fill="FFFFFF" w:themeFill="background1"/>
          </w:tcPr>
          <w:p w14:paraId="18A9B32A" w14:textId="77777777" w:rsidR="00980629" w:rsidRPr="00340B0D" w:rsidRDefault="00980629" w:rsidP="00541D1A">
            <w:pPr>
              <w:rPr>
                <w:ins w:id="5385" w:author="jonathan pritchard" w:date="2025-01-23T13:44:00Z" w16du:dateUtc="2025-01-23T13:44:00Z"/>
                <w:rFonts w:cs="Arial"/>
                <w:sz w:val="18"/>
                <w:szCs w:val="18"/>
              </w:rPr>
            </w:pPr>
          </w:p>
        </w:tc>
        <w:tc>
          <w:tcPr>
            <w:tcW w:w="3871" w:type="dxa"/>
            <w:gridSpan w:val="4"/>
            <w:tcBorders>
              <w:left w:val="single" w:sz="12" w:space="0" w:color="auto"/>
              <w:bottom w:val="single" w:sz="12" w:space="0" w:color="auto"/>
            </w:tcBorders>
          </w:tcPr>
          <w:p w14:paraId="414B1671" w14:textId="77777777" w:rsidR="00980629" w:rsidRPr="00340B0D" w:rsidRDefault="00980629" w:rsidP="00541D1A">
            <w:pPr>
              <w:jc w:val="center"/>
              <w:rPr>
                <w:ins w:id="5386"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78A8D220" w14:textId="77777777" w:rsidR="00980629" w:rsidRPr="00340B0D" w:rsidRDefault="00980629" w:rsidP="00541D1A">
            <w:pPr>
              <w:jc w:val="center"/>
              <w:rPr>
                <w:ins w:id="5387" w:author="jonathan pritchard" w:date="2025-01-23T13:44:00Z" w16du:dateUtc="2025-01-23T13:44:00Z"/>
                <w:rFonts w:cs="Arial"/>
                <w:sz w:val="18"/>
                <w:szCs w:val="18"/>
              </w:rPr>
            </w:pPr>
          </w:p>
        </w:tc>
      </w:tr>
      <w:tr w:rsidR="00980629" w:rsidRPr="00340B0D" w14:paraId="1AE57C10" w14:textId="77777777" w:rsidTr="00541D1A">
        <w:trPr>
          <w:ins w:id="5388" w:author="jonathan pritchard" w:date="2025-01-23T13:44:00Z"/>
        </w:trPr>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28D157E" w14:textId="77777777" w:rsidR="00980629" w:rsidRPr="00340B0D" w:rsidRDefault="00980629" w:rsidP="00541D1A">
            <w:pPr>
              <w:jc w:val="center"/>
              <w:rPr>
                <w:ins w:id="5389" w:author="jonathan pritchard" w:date="2025-01-23T13:44:00Z" w16du:dateUtc="2025-01-23T13:44:00Z"/>
                <w:rFonts w:cs="Arial"/>
                <w:b/>
                <w:bCs/>
                <w:sz w:val="18"/>
                <w:szCs w:val="18"/>
              </w:rPr>
            </w:pPr>
            <w:ins w:id="5390" w:author="jonathan pritchard" w:date="2025-01-23T13:44:00Z" w16du:dateUtc="2025-01-23T13:44:00Z">
              <w:r w:rsidRPr="00340B0D">
                <w:rPr>
                  <w:rFonts w:cs="Arial"/>
                  <w:b/>
                  <w:bCs/>
                  <w:sz w:val="18"/>
                  <w:szCs w:val="18"/>
                </w:rPr>
                <w:t>Date Dependent Objects</w:t>
              </w:r>
            </w:ins>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E3C8C" w14:textId="77777777" w:rsidR="00980629" w:rsidRPr="00340B0D" w:rsidRDefault="00980629" w:rsidP="00541D1A">
            <w:pPr>
              <w:jc w:val="center"/>
              <w:rPr>
                <w:ins w:id="5391" w:author="jonathan pritchard" w:date="2025-01-23T13:44:00Z" w16du:dateUtc="2025-01-23T13:44:00Z"/>
                <w:rFonts w:cs="Arial"/>
                <w:sz w:val="18"/>
                <w:szCs w:val="18"/>
              </w:rPr>
            </w:pPr>
            <w:ins w:id="5392" w:author="jonathan pritchard" w:date="2025-01-23T13:44:00Z" w16du:dateUtc="2025-01-23T13:44:00Z">
              <w:r w:rsidRPr="00340B0D">
                <w:rPr>
                  <w:rFonts w:cs="Arial"/>
                  <w:b/>
                  <w:bCs/>
                  <w:sz w:val="18"/>
                  <w:szCs w:val="18"/>
                </w:rPr>
                <w:t>Display</w:t>
              </w:r>
            </w:ins>
          </w:p>
        </w:tc>
      </w:tr>
      <w:tr w:rsidR="00980629" w:rsidRPr="00340B0D" w14:paraId="47496178" w14:textId="77777777" w:rsidTr="00541D1A">
        <w:trPr>
          <w:trHeight w:val="287"/>
          <w:ins w:id="5393" w:author="jonathan pritchard" w:date="2025-01-23T13:44:00Z"/>
        </w:trPr>
        <w:tc>
          <w:tcPr>
            <w:tcW w:w="1789" w:type="dxa"/>
            <w:tcBorders>
              <w:left w:val="single" w:sz="12" w:space="0" w:color="auto"/>
              <w:bottom w:val="single" w:sz="4" w:space="0" w:color="auto"/>
            </w:tcBorders>
          </w:tcPr>
          <w:p w14:paraId="70D523F0" w14:textId="77777777" w:rsidR="00980629" w:rsidRPr="00340B0D" w:rsidRDefault="00980629" w:rsidP="00541D1A">
            <w:pPr>
              <w:rPr>
                <w:ins w:id="5394" w:author="jonathan pritchard" w:date="2025-01-23T13:44:00Z" w16du:dateUtc="2025-01-23T13:44:00Z"/>
                <w:rFonts w:cs="Arial"/>
                <w:sz w:val="18"/>
                <w:szCs w:val="18"/>
              </w:rPr>
            </w:pPr>
            <w:ins w:id="5395" w:author="jonathan pritchard" w:date="2025-01-23T13:44:00Z" w16du:dateUtc="2025-01-23T13:44:00Z">
              <w:r w:rsidRPr="00340B0D">
                <w:rPr>
                  <w:rFonts w:cs="Arial"/>
                  <w:sz w:val="18"/>
                  <w:szCs w:val="18"/>
                </w:rPr>
                <w:t>Start Date</w:t>
              </w:r>
            </w:ins>
          </w:p>
        </w:tc>
        <w:tc>
          <w:tcPr>
            <w:tcW w:w="2867" w:type="dxa"/>
            <w:gridSpan w:val="3"/>
            <w:tcBorders>
              <w:bottom w:val="single" w:sz="4" w:space="0" w:color="auto"/>
              <w:right w:val="single" w:sz="12" w:space="0" w:color="auto"/>
            </w:tcBorders>
          </w:tcPr>
          <w:p w14:paraId="3BD09BE2" w14:textId="77777777" w:rsidR="00980629" w:rsidRPr="00340B0D" w:rsidRDefault="00980629" w:rsidP="00541D1A">
            <w:pPr>
              <w:rPr>
                <w:ins w:id="5396"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CF903F1" w14:textId="77777777" w:rsidR="00980629" w:rsidRPr="00340B0D" w:rsidRDefault="00980629" w:rsidP="00541D1A">
            <w:pPr>
              <w:rPr>
                <w:ins w:id="5397" w:author="jonathan pritchard" w:date="2025-01-23T13:44:00Z" w16du:dateUtc="2025-01-23T13:44:00Z"/>
                <w:rFonts w:cs="Arial"/>
                <w:sz w:val="18"/>
                <w:szCs w:val="18"/>
              </w:rPr>
            </w:pPr>
            <w:ins w:id="5398" w:author="jonathan pritchard" w:date="2025-01-23T13:44:00Z" w16du:dateUtc="2025-01-23T13:44:00Z">
              <w:r w:rsidRPr="00340B0D">
                <w:rPr>
                  <w:rFonts w:cs="Arial"/>
                  <w:sz w:val="18"/>
                  <w:szCs w:val="18"/>
                </w:rPr>
                <w:t>Centre</w:t>
              </w:r>
            </w:ins>
          </w:p>
        </w:tc>
        <w:tc>
          <w:tcPr>
            <w:tcW w:w="2969" w:type="dxa"/>
            <w:gridSpan w:val="3"/>
            <w:tcBorders>
              <w:left w:val="single" w:sz="4" w:space="0" w:color="auto"/>
              <w:bottom w:val="single" w:sz="4" w:space="0" w:color="auto"/>
              <w:right w:val="single" w:sz="12" w:space="0" w:color="auto"/>
            </w:tcBorders>
            <w:vAlign w:val="center"/>
          </w:tcPr>
          <w:p w14:paraId="08192266" w14:textId="77777777" w:rsidR="00980629" w:rsidRPr="00C87169" w:rsidRDefault="00980629" w:rsidP="00541D1A">
            <w:pPr>
              <w:rPr>
                <w:ins w:id="5399" w:author="jonathan pritchard" w:date="2025-01-23T13:44:00Z" w16du:dateUtc="2025-01-23T13:44:00Z"/>
                <w:rFonts w:cs="Arial"/>
              </w:rPr>
            </w:pPr>
          </w:p>
        </w:tc>
      </w:tr>
      <w:tr w:rsidR="00980629" w:rsidRPr="00340B0D" w14:paraId="5A8F1940" w14:textId="77777777" w:rsidTr="00541D1A">
        <w:trPr>
          <w:ins w:id="5400" w:author="jonathan pritchard" w:date="2025-01-23T13:44:00Z"/>
        </w:trPr>
        <w:tc>
          <w:tcPr>
            <w:tcW w:w="1789" w:type="dxa"/>
            <w:tcBorders>
              <w:left w:val="single" w:sz="12" w:space="0" w:color="auto"/>
              <w:bottom w:val="single" w:sz="4" w:space="0" w:color="auto"/>
            </w:tcBorders>
          </w:tcPr>
          <w:p w14:paraId="652D1E32" w14:textId="77777777" w:rsidR="00980629" w:rsidRPr="00340B0D" w:rsidRDefault="00980629" w:rsidP="00541D1A">
            <w:pPr>
              <w:rPr>
                <w:ins w:id="5401" w:author="jonathan pritchard" w:date="2025-01-23T13:44:00Z" w16du:dateUtc="2025-01-23T13:44:00Z"/>
                <w:rFonts w:cs="Arial"/>
                <w:sz w:val="18"/>
                <w:szCs w:val="18"/>
              </w:rPr>
            </w:pPr>
            <w:ins w:id="5402" w:author="jonathan pritchard" w:date="2025-01-23T13:44:00Z" w16du:dateUtc="2025-01-23T13:44:00Z">
              <w:r w:rsidRPr="00340B0D">
                <w:rPr>
                  <w:rFonts w:cs="Arial"/>
                  <w:sz w:val="18"/>
                  <w:szCs w:val="18"/>
                </w:rPr>
                <w:t>End Date</w:t>
              </w:r>
            </w:ins>
          </w:p>
        </w:tc>
        <w:tc>
          <w:tcPr>
            <w:tcW w:w="2867" w:type="dxa"/>
            <w:gridSpan w:val="3"/>
            <w:tcBorders>
              <w:top w:val="single" w:sz="4" w:space="0" w:color="auto"/>
              <w:bottom w:val="single" w:sz="4" w:space="0" w:color="auto"/>
              <w:right w:val="single" w:sz="12" w:space="0" w:color="auto"/>
            </w:tcBorders>
          </w:tcPr>
          <w:p w14:paraId="0EEC49B2" w14:textId="77777777" w:rsidR="00980629" w:rsidRPr="00340B0D" w:rsidRDefault="00980629" w:rsidP="00541D1A">
            <w:pPr>
              <w:rPr>
                <w:ins w:id="5403"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D3E9DD" w14:textId="77777777" w:rsidR="00980629" w:rsidRPr="00340B0D" w:rsidRDefault="00980629" w:rsidP="00541D1A">
            <w:pPr>
              <w:rPr>
                <w:ins w:id="5404" w:author="jonathan pritchard" w:date="2025-01-23T13:44:00Z" w16du:dateUtc="2025-01-23T13:44:00Z"/>
                <w:rFonts w:cs="Arial"/>
                <w:sz w:val="18"/>
                <w:szCs w:val="18"/>
              </w:rPr>
            </w:pPr>
            <w:ins w:id="5405" w:author="jonathan pritchard" w:date="2025-01-23T13:44:00Z" w16du:dateUtc="2025-01-23T13:44:00Z">
              <w:r w:rsidRPr="00340B0D">
                <w:rPr>
                  <w:rFonts w:cs="Arial"/>
                  <w:sz w:val="18"/>
                  <w:szCs w:val="18"/>
                </w:rPr>
                <w:t>Scale</w:t>
              </w:r>
            </w:ins>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1BF7F9A" w14:textId="77777777" w:rsidR="00980629" w:rsidRPr="00340B0D" w:rsidRDefault="00980629" w:rsidP="00541D1A">
            <w:pPr>
              <w:rPr>
                <w:ins w:id="5406" w:author="jonathan pritchard" w:date="2025-01-23T13:44:00Z" w16du:dateUtc="2025-01-23T13:44:00Z"/>
                <w:rFonts w:cs="Arial"/>
                <w:sz w:val="18"/>
                <w:szCs w:val="18"/>
              </w:rPr>
            </w:pPr>
            <w:ins w:id="5407"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6180F27E" w14:textId="77777777" w:rsidTr="00541D1A">
        <w:trPr>
          <w:ins w:id="5408" w:author="jonathan pritchard" w:date="2025-01-23T13:44:00Z"/>
        </w:trPr>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EC89214" w14:textId="77777777" w:rsidR="00980629" w:rsidRPr="00340B0D" w:rsidRDefault="00980629" w:rsidP="00541D1A">
            <w:pPr>
              <w:jc w:val="center"/>
              <w:rPr>
                <w:ins w:id="5409"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98DD56" w14:textId="77777777" w:rsidR="00980629" w:rsidRPr="00340B0D" w:rsidRDefault="00980629" w:rsidP="00541D1A">
            <w:pPr>
              <w:rPr>
                <w:ins w:id="5410" w:author="jonathan pritchard" w:date="2025-01-23T13:44:00Z" w16du:dateUtc="2025-01-23T13:44:00Z"/>
                <w:rFonts w:cs="Arial"/>
                <w:sz w:val="18"/>
                <w:szCs w:val="18"/>
              </w:rPr>
            </w:pPr>
            <w:ins w:id="5411" w:author="jonathan pritchard" w:date="2025-01-23T13:44:00Z" w16du:dateUtc="2025-01-23T13:44:00Z">
              <w:r w:rsidRPr="00340B0D">
                <w:rPr>
                  <w:rFonts w:cs="Arial"/>
                  <w:sz w:val="18"/>
                  <w:szCs w:val="18"/>
                </w:rPr>
                <w:t xml:space="preserve">Orientation </w:t>
              </w:r>
            </w:ins>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66FFE71" w14:textId="77777777" w:rsidR="00980629" w:rsidRPr="00340B0D" w:rsidRDefault="00980629" w:rsidP="00541D1A">
            <w:pPr>
              <w:rPr>
                <w:ins w:id="5412" w:author="jonathan pritchard" w:date="2025-01-23T13:44:00Z" w16du:dateUtc="2025-01-23T13:44:00Z"/>
                <w:rFonts w:cs="Arial"/>
                <w:sz w:val="18"/>
                <w:szCs w:val="18"/>
              </w:rPr>
            </w:pPr>
          </w:p>
        </w:tc>
      </w:tr>
      <w:tr w:rsidR="00980629" w:rsidRPr="00340B0D" w14:paraId="7A04CD53" w14:textId="77777777" w:rsidTr="00541D1A">
        <w:trPr>
          <w:ins w:id="5413"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tcPr>
          <w:p w14:paraId="2AE3A384" w14:textId="77777777" w:rsidR="00980629" w:rsidRPr="00340B0D" w:rsidRDefault="00980629" w:rsidP="00541D1A">
            <w:pPr>
              <w:rPr>
                <w:ins w:id="5414" w:author="jonathan pritchard" w:date="2025-01-23T13:44:00Z" w16du:dateUtc="2025-01-23T13:44:00Z"/>
                <w:rFonts w:cs="Arial"/>
                <w:sz w:val="18"/>
                <w:szCs w:val="18"/>
              </w:rPr>
            </w:pPr>
          </w:p>
        </w:tc>
      </w:tr>
      <w:tr w:rsidR="00980629" w:rsidRPr="00340B0D" w14:paraId="06105A11" w14:textId="77777777" w:rsidTr="00541D1A">
        <w:trPr>
          <w:ins w:id="5415"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45E935" w14:textId="77777777" w:rsidR="00980629" w:rsidRPr="00340B0D" w:rsidRDefault="00980629" w:rsidP="00541D1A">
            <w:pPr>
              <w:jc w:val="center"/>
              <w:rPr>
                <w:ins w:id="5416" w:author="jonathan pritchard" w:date="2025-01-23T13:44:00Z" w16du:dateUtc="2025-01-23T13:44:00Z"/>
                <w:rFonts w:cs="Arial"/>
                <w:b/>
                <w:bCs/>
                <w:sz w:val="18"/>
                <w:szCs w:val="18"/>
              </w:rPr>
            </w:pPr>
            <w:ins w:id="5417"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06361076" w14:textId="77777777" w:rsidTr="00541D1A">
        <w:trPr>
          <w:ins w:id="5418" w:author="jonathan pritchard" w:date="2025-01-23T13:44:00Z"/>
        </w:trPr>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5C006A" w14:textId="77777777" w:rsidR="00980629" w:rsidRPr="00340B0D" w:rsidRDefault="00980629" w:rsidP="00541D1A">
            <w:pPr>
              <w:jc w:val="center"/>
              <w:rPr>
                <w:ins w:id="5419" w:author="jonathan pritchard" w:date="2025-01-23T13:44:00Z" w16du:dateUtc="2025-01-23T13:44:00Z"/>
                <w:rFonts w:cs="Arial"/>
                <w:b/>
                <w:bCs/>
                <w:sz w:val="18"/>
                <w:szCs w:val="18"/>
              </w:rPr>
            </w:pPr>
            <w:ins w:id="5420" w:author="jonathan pritchard" w:date="2025-01-23T13:44:00Z" w16du:dateUtc="2025-01-23T13:44:00Z">
              <w:r w:rsidRPr="00340B0D">
                <w:rPr>
                  <w:rFonts w:cs="Arial"/>
                  <w:b/>
                  <w:bCs/>
                  <w:sz w:val="18"/>
                  <w:szCs w:val="18"/>
                </w:rPr>
                <w:t>Standard Display</w:t>
              </w:r>
            </w:ins>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8ABDD" w14:textId="77777777" w:rsidR="00980629" w:rsidRPr="00340B0D" w:rsidRDefault="00980629" w:rsidP="00541D1A">
            <w:pPr>
              <w:jc w:val="center"/>
              <w:rPr>
                <w:ins w:id="5421" w:author="jonathan pritchard" w:date="2025-01-23T13:44:00Z" w16du:dateUtc="2025-01-23T13:44:00Z"/>
                <w:rFonts w:cs="Arial"/>
                <w:b/>
                <w:bCs/>
                <w:sz w:val="18"/>
                <w:szCs w:val="18"/>
              </w:rPr>
            </w:pPr>
            <w:ins w:id="5422" w:author="jonathan pritchard" w:date="2025-01-23T13:44:00Z" w16du:dateUtc="2025-01-23T13:44:00Z">
              <w:r w:rsidRPr="00340B0D">
                <w:rPr>
                  <w:rFonts w:cs="Arial"/>
                  <w:b/>
                  <w:bCs/>
                  <w:sz w:val="18"/>
                  <w:szCs w:val="18"/>
                </w:rPr>
                <w:t>Other</w:t>
              </w:r>
            </w:ins>
          </w:p>
        </w:tc>
      </w:tr>
      <w:tr w:rsidR="00980629" w:rsidRPr="00340B0D" w14:paraId="029D9AF6" w14:textId="77777777" w:rsidTr="00541D1A">
        <w:trPr>
          <w:ins w:id="5423"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32223CE" w14:textId="77777777" w:rsidR="00980629" w:rsidRPr="00340B0D" w:rsidRDefault="00980629" w:rsidP="00541D1A">
            <w:pPr>
              <w:rPr>
                <w:ins w:id="5424" w:author="jonathan pritchard" w:date="2025-01-23T13:44:00Z" w16du:dateUtc="2025-01-23T13:44:00Z"/>
                <w:rFonts w:cs="Arial"/>
                <w:sz w:val="18"/>
                <w:szCs w:val="18"/>
              </w:rPr>
            </w:pPr>
            <w:ins w:id="5425"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FC484BB" w14:textId="77777777" w:rsidR="00980629" w:rsidRPr="00340B0D" w:rsidRDefault="00980629" w:rsidP="00541D1A">
            <w:pPr>
              <w:jc w:val="center"/>
              <w:rPr>
                <w:ins w:id="5426"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2124CD2E" w14:textId="77777777" w:rsidR="00980629" w:rsidRPr="00340B0D" w:rsidRDefault="00980629" w:rsidP="00541D1A">
            <w:pPr>
              <w:pStyle w:val="Default"/>
              <w:rPr>
                <w:ins w:id="5427" w:author="jonathan pritchard" w:date="2025-01-23T13:44:00Z" w16du:dateUtc="2025-01-23T13:44:00Z"/>
                <w:sz w:val="18"/>
                <w:szCs w:val="18"/>
              </w:rPr>
            </w:pPr>
            <w:ins w:id="5428"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1BE02FFC" w14:textId="77777777" w:rsidR="00980629" w:rsidRPr="00340B0D" w:rsidRDefault="00980629" w:rsidP="00541D1A">
            <w:pPr>
              <w:rPr>
                <w:ins w:id="5429" w:author="jonathan pritchard" w:date="2025-01-23T13:44:00Z" w16du:dateUtc="2025-01-23T13:44:00Z"/>
                <w:rFonts w:cs="Arial"/>
                <w:sz w:val="18"/>
                <w:szCs w:val="18"/>
              </w:rPr>
            </w:pPr>
          </w:p>
        </w:tc>
      </w:tr>
      <w:tr w:rsidR="00980629" w:rsidRPr="00340B0D" w14:paraId="795D31D8" w14:textId="77777777" w:rsidTr="00541D1A">
        <w:trPr>
          <w:ins w:id="5430"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34E7C9F" w14:textId="77777777" w:rsidR="00980629" w:rsidRPr="00340B0D" w:rsidRDefault="00980629" w:rsidP="00541D1A">
            <w:pPr>
              <w:pStyle w:val="Default"/>
              <w:rPr>
                <w:ins w:id="5431" w:author="jonathan pritchard" w:date="2025-01-23T13:44:00Z" w16du:dateUtc="2025-01-23T13:44:00Z"/>
                <w:sz w:val="18"/>
                <w:szCs w:val="18"/>
              </w:rPr>
            </w:pPr>
            <w:ins w:id="5432"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50FD4E1" w14:textId="77777777" w:rsidR="00980629" w:rsidRPr="00340B0D" w:rsidRDefault="00980629" w:rsidP="00541D1A">
            <w:pPr>
              <w:jc w:val="center"/>
              <w:rPr>
                <w:ins w:id="5433"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B66828B" w14:textId="77777777" w:rsidR="00980629" w:rsidRPr="00340B0D" w:rsidRDefault="00980629" w:rsidP="00541D1A">
            <w:pPr>
              <w:pStyle w:val="Default"/>
              <w:rPr>
                <w:ins w:id="5434" w:author="jonathan pritchard" w:date="2025-01-23T13:44:00Z" w16du:dateUtc="2025-01-23T13:44:00Z"/>
                <w:sz w:val="18"/>
                <w:szCs w:val="18"/>
              </w:rPr>
            </w:pPr>
            <w:ins w:id="5435"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6AB0149" w14:textId="77777777" w:rsidR="00980629" w:rsidRPr="00340B0D" w:rsidRDefault="00980629" w:rsidP="00541D1A">
            <w:pPr>
              <w:rPr>
                <w:ins w:id="5436" w:author="jonathan pritchard" w:date="2025-01-23T13:44:00Z" w16du:dateUtc="2025-01-23T13:44:00Z"/>
                <w:rFonts w:cs="Arial"/>
                <w:sz w:val="18"/>
                <w:szCs w:val="18"/>
              </w:rPr>
            </w:pPr>
          </w:p>
        </w:tc>
      </w:tr>
      <w:tr w:rsidR="00980629" w:rsidRPr="00340B0D" w14:paraId="5C8E2C7B" w14:textId="77777777" w:rsidTr="00541D1A">
        <w:trPr>
          <w:ins w:id="5437"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074E33FE" w14:textId="77777777" w:rsidR="00980629" w:rsidRPr="00340B0D" w:rsidRDefault="00980629" w:rsidP="00541D1A">
            <w:pPr>
              <w:pStyle w:val="Default"/>
              <w:ind w:left="720"/>
              <w:rPr>
                <w:ins w:id="5438" w:author="jonathan pritchard" w:date="2025-01-23T13:44:00Z" w16du:dateUtc="2025-01-23T13:44:00Z"/>
                <w:sz w:val="18"/>
                <w:szCs w:val="18"/>
              </w:rPr>
            </w:pPr>
            <w:ins w:id="5439"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5E2D48F3" w14:textId="77777777" w:rsidR="00980629" w:rsidRPr="00340B0D" w:rsidRDefault="00980629" w:rsidP="00541D1A">
            <w:pPr>
              <w:jc w:val="center"/>
              <w:rPr>
                <w:ins w:id="5440"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0A547C87" w14:textId="77777777" w:rsidR="00980629" w:rsidRPr="00340B0D" w:rsidRDefault="00980629" w:rsidP="00541D1A">
            <w:pPr>
              <w:pStyle w:val="Default"/>
              <w:rPr>
                <w:ins w:id="5441" w:author="jonathan pritchard" w:date="2025-01-23T13:44:00Z" w16du:dateUtc="2025-01-23T13:44:00Z"/>
                <w:sz w:val="18"/>
                <w:szCs w:val="18"/>
              </w:rPr>
            </w:pPr>
            <w:ins w:id="5442"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663A103F" w14:textId="77777777" w:rsidR="00980629" w:rsidRPr="00340B0D" w:rsidRDefault="00980629" w:rsidP="00541D1A">
            <w:pPr>
              <w:rPr>
                <w:ins w:id="5443" w:author="jonathan pritchard" w:date="2025-01-23T13:44:00Z" w16du:dateUtc="2025-01-23T13:44:00Z"/>
                <w:rFonts w:cs="Arial"/>
                <w:sz w:val="18"/>
                <w:szCs w:val="18"/>
              </w:rPr>
            </w:pPr>
          </w:p>
        </w:tc>
      </w:tr>
      <w:tr w:rsidR="00980629" w:rsidRPr="00340B0D" w14:paraId="53A33C07" w14:textId="77777777" w:rsidTr="00541D1A">
        <w:trPr>
          <w:ins w:id="5444"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54D6497" w14:textId="77777777" w:rsidR="00980629" w:rsidRPr="00340B0D" w:rsidRDefault="00980629" w:rsidP="00541D1A">
            <w:pPr>
              <w:pStyle w:val="Default"/>
              <w:ind w:left="720"/>
              <w:rPr>
                <w:ins w:id="5445" w:author="jonathan pritchard" w:date="2025-01-23T13:44:00Z" w16du:dateUtc="2025-01-23T13:44:00Z"/>
                <w:sz w:val="18"/>
                <w:szCs w:val="18"/>
              </w:rPr>
            </w:pPr>
            <w:ins w:id="5446"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518E301" w14:textId="77777777" w:rsidR="00980629" w:rsidRPr="00340B0D" w:rsidRDefault="00980629" w:rsidP="00541D1A">
            <w:pPr>
              <w:jc w:val="center"/>
              <w:rPr>
                <w:ins w:id="5447"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6C95149" w14:textId="77777777" w:rsidR="00980629" w:rsidRPr="00340B0D" w:rsidRDefault="00980629" w:rsidP="00541D1A">
            <w:pPr>
              <w:pStyle w:val="Default"/>
              <w:rPr>
                <w:ins w:id="5448" w:author="jonathan pritchard" w:date="2025-01-23T13:44:00Z" w16du:dateUtc="2025-01-23T13:44:00Z"/>
                <w:sz w:val="18"/>
                <w:szCs w:val="18"/>
              </w:rPr>
            </w:pPr>
            <w:ins w:id="5449"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405901" w14:textId="77777777" w:rsidR="00980629" w:rsidRPr="00340B0D" w:rsidRDefault="00980629" w:rsidP="00541D1A">
            <w:pPr>
              <w:rPr>
                <w:ins w:id="5450" w:author="jonathan pritchard" w:date="2025-01-23T13:44:00Z" w16du:dateUtc="2025-01-23T13:44:00Z"/>
                <w:rFonts w:cs="Arial"/>
                <w:sz w:val="18"/>
                <w:szCs w:val="18"/>
              </w:rPr>
            </w:pPr>
          </w:p>
        </w:tc>
      </w:tr>
      <w:tr w:rsidR="00980629" w:rsidRPr="00340B0D" w14:paraId="55443595" w14:textId="77777777" w:rsidTr="00541D1A">
        <w:trPr>
          <w:ins w:id="5451"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842A904" w14:textId="77777777" w:rsidR="00980629" w:rsidRPr="00340B0D" w:rsidRDefault="00980629" w:rsidP="00541D1A">
            <w:pPr>
              <w:pStyle w:val="Default"/>
              <w:rPr>
                <w:ins w:id="5452" w:author="jonathan pritchard" w:date="2025-01-23T13:44:00Z" w16du:dateUtc="2025-01-23T13:44:00Z"/>
                <w:sz w:val="18"/>
                <w:szCs w:val="18"/>
              </w:rPr>
            </w:pPr>
            <w:ins w:id="5453"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05ADB70" w14:textId="77777777" w:rsidR="00980629" w:rsidRPr="00340B0D" w:rsidRDefault="00980629" w:rsidP="00541D1A">
            <w:pPr>
              <w:jc w:val="center"/>
              <w:rPr>
                <w:ins w:id="5454"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A1417C" w14:textId="77777777" w:rsidR="00980629" w:rsidRPr="00340B0D" w:rsidRDefault="00980629" w:rsidP="00541D1A">
            <w:pPr>
              <w:pStyle w:val="Default"/>
              <w:rPr>
                <w:ins w:id="5455" w:author="jonathan pritchard" w:date="2025-01-23T13:44:00Z" w16du:dateUtc="2025-01-23T13:44:00Z"/>
                <w:sz w:val="18"/>
                <w:szCs w:val="18"/>
              </w:rPr>
            </w:pPr>
            <w:ins w:id="5456"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D5A1E2C" w14:textId="77777777" w:rsidR="00980629" w:rsidRPr="00340B0D" w:rsidRDefault="00980629" w:rsidP="00541D1A">
            <w:pPr>
              <w:rPr>
                <w:ins w:id="5457" w:author="jonathan pritchard" w:date="2025-01-23T13:44:00Z" w16du:dateUtc="2025-01-23T13:44:00Z"/>
                <w:rFonts w:cs="Arial"/>
                <w:sz w:val="18"/>
                <w:szCs w:val="18"/>
              </w:rPr>
            </w:pPr>
          </w:p>
        </w:tc>
      </w:tr>
      <w:tr w:rsidR="00980629" w:rsidRPr="00340B0D" w14:paraId="03FCC71B" w14:textId="77777777" w:rsidTr="00541D1A">
        <w:trPr>
          <w:ins w:id="5458"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34C8666D" w14:textId="77777777" w:rsidR="00980629" w:rsidRPr="00340B0D" w:rsidRDefault="00980629" w:rsidP="00541D1A">
            <w:pPr>
              <w:pStyle w:val="Default"/>
              <w:rPr>
                <w:ins w:id="5459" w:author="jonathan pritchard" w:date="2025-01-23T13:44:00Z" w16du:dateUtc="2025-01-23T13:44:00Z"/>
                <w:sz w:val="18"/>
                <w:szCs w:val="18"/>
              </w:rPr>
            </w:pPr>
            <w:ins w:id="5460"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70E4083" w14:textId="77777777" w:rsidR="00980629" w:rsidRPr="00340B0D" w:rsidRDefault="00980629" w:rsidP="00541D1A">
            <w:pPr>
              <w:jc w:val="center"/>
              <w:rPr>
                <w:ins w:id="5461"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8CD9E0F" w14:textId="77777777" w:rsidR="00980629" w:rsidRPr="00340B0D" w:rsidRDefault="00980629" w:rsidP="00541D1A">
            <w:pPr>
              <w:pStyle w:val="Default"/>
              <w:rPr>
                <w:ins w:id="5462" w:author="jonathan pritchard" w:date="2025-01-23T13:44:00Z" w16du:dateUtc="2025-01-23T13:44:00Z"/>
                <w:sz w:val="18"/>
                <w:szCs w:val="18"/>
              </w:rPr>
            </w:pPr>
            <w:ins w:id="5463"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3356F55" w14:textId="77777777" w:rsidR="00980629" w:rsidRPr="00340B0D" w:rsidRDefault="00980629" w:rsidP="00541D1A">
            <w:pPr>
              <w:rPr>
                <w:ins w:id="5464" w:author="jonathan pritchard" w:date="2025-01-23T13:44:00Z" w16du:dateUtc="2025-01-23T13:44:00Z"/>
                <w:rFonts w:cs="Arial"/>
                <w:sz w:val="18"/>
                <w:szCs w:val="18"/>
              </w:rPr>
            </w:pPr>
          </w:p>
        </w:tc>
      </w:tr>
      <w:tr w:rsidR="00980629" w:rsidRPr="00340B0D" w14:paraId="34A6B593" w14:textId="77777777" w:rsidTr="00541D1A">
        <w:trPr>
          <w:ins w:id="5465"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36F0544" w14:textId="77777777" w:rsidR="00980629" w:rsidRPr="00340B0D" w:rsidRDefault="00980629" w:rsidP="00541D1A">
            <w:pPr>
              <w:pStyle w:val="Default"/>
              <w:rPr>
                <w:ins w:id="5466" w:author="jonathan pritchard" w:date="2025-01-23T13:44:00Z" w16du:dateUtc="2025-01-23T13:44:00Z"/>
                <w:sz w:val="18"/>
                <w:szCs w:val="18"/>
              </w:rPr>
            </w:pPr>
            <w:ins w:id="5467"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29CCDC" w14:textId="77777777" w:rsidR="00980629" w:rsidRPr="00340B0D" w:rsidRDefault="00980629" w:rsidP="00541D1A">
            <w:pPr>
              <w:jc w:val="center"/>
              <w:rPr>
                <w:ins w:id="5468"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4FA4CE84" w14:textId="77777777" w:rsidR="00980629" w:rsidRPr="00340B0D" w:rsidRDefault="00980629" w:rsidP="00541D1A">
            <w:pPr>
              <w:pStyle w:val="Default"/>
              <w:rPr>
                <w:ins w:id="5469" w:author="jonathan pritchard" w:date="2025-01-23T13:44:00Z" w16du:dateUtc="2025-01-23T13:44:00Z"/>
                <w:sz w:val="18"/>
                <w:szCs w:val="18"/>
              </w:rPr>
            </w:pPr>
            <w:ins w:id="5470"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0937972" w14:textId="77777777" w:rsidR="00980629" w:rsidRPr="00340B0D" w:rsidRDefault="00980629" w:rsidP="00541D1A">
            <w:pPr>
              <w:rPr>
                <w:ins w:id="5471" w:author="jonathan pritchard" w:date="2025-01-23T13:44:00Z" w16du:dateUtc="2025-01-23T13:44:00Z"/>
                <w:rFonts w:cs="Arial"/>
                <w:sz w:val="18"/>
                <w:szCs w:val="18"/>
              </w:rPr>
            </w:pPr>
          </w:p>
        </w:tc>
      </w:tr>
      <w:tr w:rsidR="00980629" w:rsidRPr="00340B0D" w14:paraId="11337A8A" w14:textId="77777777" w:rsidTr="00541D1A">
        <w:trPr>
          <w:ins w:id="5472"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A9093DA" w14:textId="77777777" w:rsidR="00980629" w:rsidRPr="00340B0D" w:rsidRDefault="00980629" w:rsidP="00541D1A">
            <w:pPr>
              <w:pStyle w:val="Default"/>
              <w:rPr>
                <w:ins w:id="5473" w:author="jonathan pritchard" w:date="2025-01-23T13:44:00Z" w16du:dateUtc="2025-01-23T13:44:00Z"/>
                <w:sz w:val="18"/>
                <w:szCs w:val="18"/>
              </w:rPr>
            </w:pPr>
            <w:ins w:id="5474"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7851A88" w14:textId="77777777" w:rsidR="00980629" w:rsidRPr="00340B0D" w:rsidRDefault="00980629" w:rsidP="00541D1A">
            <w:pPr>
              <w:jc w:val="center"/>
              <w:rPr>
                <w:ins w:id="5475"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685786BB" w14:textId="77777777" w:rsidR="00980629" w:rsidRPr="00340B0D" w:rsidRDefault="00980629" w:rsidP="00541D1A">
            <w:pPr>
              <w:pStyle w:val="Default"/>
              <w:rPr>
                <w:ins w:id="5476" w:author="jonathan pritchard" w:date="2025-01-23T13:44:00Z" w16du:dateUtc="2025-01-23T13:44:00Z"/>
                <w:sz w:val="18"/>
                <w:szCs w:val="18"/>
              </w:rPr>
            </w:pPr>
            <w:ins w:id="5477"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0D89E09" w14:textId="77777777" w:rsidR="00980629" w:rsidRPr="00340B0D" w:rsidRDefault="00980629" w:rsidP="00541D1A">
            <w:pPr>
              <w:rPr>
                <w:ins w:id="5478" w:author="jonathan pritchard" w:date="2025-01-23T13:44:00Z" w16du:dateUtc="2025-01-23T13:44:00Z"/>
                <w:rFonts w:cs="Arial"/>
                <w:sz w:val="18"/>
                <w:szCs w:val="18"/>
              </w:rPr>
            </w:pPr>
          </w:p>
        </w:tc>
      </w:tr>
      <w:tr w:rsidR="00980629" w:rsidRPr="00340B0D" w14:paraId="584D37EE" w14:textId="77777777" w:rsidTr="00541D1A">
        <w:trPr>
          <w:ins w:id="5479"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EF0CD9B" w14:textId="77777777" w:rsidR="00980629" w:rsidRPr="00340B0D" w:rsidRDefault="00980629" w:rsidP="00541D1A">
            <w:pPr>
              <w:pStyle w:val="Default"/>
              <w:rPr>
                <w:ins w:id="5480" w:author="jonathan pritchard" w:date="2025-01-23T13:44:00Z" w16du:dateUtc="2025-01-23T13:44:00Z"/>
                <w:sz w:val="18"/>
                <w:szCs w:val="18"/>
              </w:rPr>
            </w:pPr>
            <w:ins w:id="5481"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70CB7F7" w14:textId="77777777" w:rsidR="00980629" w:rsidRPr="00340B0D" w:rsidRDefault="00980629" w:rsidP="00541D1A">
            <w:pPr>
              <w:jc w:val="center"/>
              <w:rPr>
                <w:ins w:id="5482"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3DFA82AE" w14:textId="77777777" w:rsidR="00980629" w:rsidRPr="00340B0D" w:rsidRDefault="00980629" w:rsidP="00541D1A">
            <w:pPr>
              <w:rPr>
                <w:ins w:id="5483"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4E74221B" w14:textId="77777777" w:rsidR="00980629" w:rsidRPr="00340B0D" w:rsidRDefault="00980629" w:rsidP="00541D1A">
            <w:pPr>
              <w:rPr>
                <w:ins w:id="5484" w:author="jonathan pritchard" w:date="2025-01-23T13:44:00Z" w16du:dateUtc="2025-01-23T13:44:00Z"/>
                <w:rFonts w:cs="Arial"/>
                <w:sz w:val="18"/>
                <w:szCs w:val="18"/>
              </w:rPr>
            </w:pPr>
          </w:p>
        </w:tc>
      </w:tr>
      <w:tr w:rsidR="00980629" w:rsidRPr="00340B0D" w14:paraId="1F4CDE53" w14:textId="77777777" w:rsidTr="00541D1A">
        <w:trPr>
          <w:ins w:id="5485"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2567824D" w14:textId="77777777" w:rsidR="00980629" w:rsidRPr="00340B0D" w:rsidRDefault="00980629" w:rsidP="00541D1A">
            <w:pPr>
              <w:pStyle w:val="Default"/>
              <w:rPr>
                <w:ins w:id="5486" w:author="jonathan pritchard" w:date="2025-01-23T13:44:00Z" w16du:dateUtc="2025-01-23T13:44:00Z"/>
                <w:sz w:val="18"/>
                <w:szCs w:val="18"/>
              </w:rPr>
            </w:pPr>
            <w:ins w:id="5487"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FE797A" w14:textId="77777777" w:rsidR="00980629" w:rsidRPr="00340B0D" w:rsidRDefault="00980629" w:rsidP="00541D1A">
            <w:pPr>
              <w:jc w:val="center"/>
              <w:rPr>
                <w:ins w:id="5488"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5386E4F5" w14:textId="77777777" w:rsidR="00980629" w:rsidRPr="00340B0D" w:rsidRDefault="00980629" w:rsidP="00541D1A">
            <w:pPr>
              <w:rPr>
                <w:ins w:id="5489"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90A6836" w14:textId="77777777" w:rsidR="00980629" w:rsidRPr="00340B0D" w:rsidRDefault="00980629" w:rsidP="00541D1A">
            <w:pPr>
              <w:rPr>
                <w:ins w:id="5490" w:author="jonathan pritchard" w:date="2025-01-23T13:44:00Z" w16du:dateUtc="2025-01-23T13:44:00Z"/>
                <w:rFonts w:cs="Arial"/>
                <w:sz w:val="18"/>
                <w:szCs w:val="18"/>
              </w:rPr>
            </w:pPr>
          </w:p>
        </w:tc>
      </w:tr>
      <w:tr w:rsidR="00980629" w:rsidRPr="00340B0D" w14:paraId="1D44FFA9" w14:textId="77777777" w:rsidTr="00541D1A">
        <w:trPr>
          <w:ins w:id="5491"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62F9CF9F" w14:textId="77777777" w:rsidR="00980629" w:rsidRPr="00340B0D" w:rsidRDefault="00980629" w:rsidP="00541D1A">
            <w:pPr>
              <w:pStyle w:val="Default"/>
              <w:rPr>
                <w:ins w:id="5492" w:author="jonathan pritchard" w:date="2025-01-23T13:44:00Z" w16du:dateUtc="2025-01-23T13:44:00Z"/>
                <w:sz w:val="18"/>
                <w:szCs w:val="18"/>
              </w:rPr>
            </w:pPr>
            <w:ins w:id="5493"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9EECD1" w14:textId="77777777" w:rsidR="00980629" w:rsidRPr="00340B0D" w:rsidRDefault="00980629" w:rsidP="00541D1A">
            <w:pPr>
              <w:jc w:val="center"/>
              <w:rPr>
                <w:ins w:id="5494"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7FEFD089" w14:textId="77777777" w:rsidR="00980629" w:rsidRPr="00340B0D" w:rsidRDefault="00980629" w:rsidP="00541D1A">
            <w:pPr>
              <w:rPr>
                <w:ins w:id="549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2003F8" w14:textId="77777777" w:rsidR="00980629" w:rsidRPr="00340B0D" w:rsidRDefault="00980629" w:rsidP="00541D1A">
            <w:pPr>
              <w:rPr>
                <w:ins w:id="5496" w:author="jonathan pritchard" w:date="2025-01-23T13:44:00Z" w16du:dateUtc="2025-01-23T13:44:00Z"/>
                <w:rFonts w:cs="Arial"/>
                <w:sz w:val="18"/>
                <w:szCs w:val="18"/>
              </w:rPr>
            </w:pPr>
          </w:p>
        </w:tc>
      </w:tr>
      <w:tr w:rsidR="00980629" w:rsidRPr="00340B0D" w14:paraId="306EB037" w14:textId="77777777" w:rsidTr="00541D1A">
        <w:trPr>
          <w:ins w:id="5497"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7B10C391" w14:textId="77777777" w:rsidR="00980629" w:rsidRPr="00340B0D" w:rsidRDefault="00980629" w:rsidP="00541D1A">
            <w:pPr>
              <w:pStyle w:val="Default"/>
              <w:ind w:left="720"/>
              <w:rPr>
                <w:ins w:id="5498" w:author="jonathan pritchard" w:date="2025-01-23T13:44:00Z" w16du:dateUtc="2025-01-23T13:44:00Z"/>
                <w:sz w:val="18"/>
                <w:szCs w:val="18"/>
              </w:rPr>
            </w:pPr>
            <w:ins w:id="5499"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D2B9553" w14:textId="77777777" w:rsidR="00980629" w:rsidRPr="00340B0D" w:rsidRDefault="00980629" w:rsidP="00541D1A">
            <w:pPr>
              <w:jc w:val="center"/>
              <w:rPr>
                <w:ins w:id="5500"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4" w:space="0" w:color="auto"/>
            </w:tcBorders>
          </w:tcPr>
          <w:p w14:paraId="1C0C708A" w14:textId="77777777" w:rsidR="00980629" w:rsidRPr="00340B0D" w:rsidRDefault="00980629" w:rsidP="00541D1A">
            <w:pPr>
              <w:rPr>
                <w:ins w:id="550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4461A61" w14:textId="77777777" w:rsidR="00980629" w:rsidRPr="00340B0D" w:rsidRDefault="00980629" w:rsidP="00541D1A">
            <w:pPr>
              <w:rPr>
                <w:ins w:id="5502" w:author="jonathan pritchard" w:date="2025-01-23T13:44:00Z" w16du:dateUtc="2025-01-23T13:44:00Z"/>
                <w:rFonts w:cs="Arial"/>
                <w:sz w:val="18"/>
                <w:szCs w:val="18"/>
              </w:rPr>
            </w:pPr>
          </w:p>
        </w:tc>
      </w:tr>
      <w:tr w:rsidR="00980629" w:rsidRPr="00340B0D" w14:paraId="5B81528D" w14:textId="77777777" w:rsidTr="00541D1A">
        <w:trPr>
          <w:ins w:id="5503" w:author="jonathan pritchard" w:date="2025-01-23T13:44:00Z"/>
        </w:trPr>
        <w:tc>
          <w:tcPr>
            <w:tcW w:w="4375" w:type="dxa"/>
            <w:gridSpan w:val="3"/>
            <w:tcBorders>
              <w:top w:val="single" w:sz="4" w:space="0" w:color="auto"/>
              <w:left w:val="single" w:sz="12" w:space="0" w:color="auto"/>
              <w:bottom w:val="single" w:sz="12" w:space="0" w:color="auto"/>
              <w:right w:val="single" w:sz="4" w:space="0" w:color="auto"/>
            </w:tcBorders>
          </w:tcPr>
          <w:p w14:paraId="216AF191" w14:textId="77777777" w:rsidR="00980629" w:rsidRPr="00340B0D" w:rsidRDefault="00980629" w:rsidP="00541D1A">
            <w:pPr>
              <w:pStyle w:val="Default"/>
              <w:ind w:left="720"/>
              <w:rPr>
                <w:ins w:id="5504" w:author="jonathan pritchard" w:date="2025-01-23T13:44:00Z" w16du:dateUtc="2025-01-23T13:44:00Z"/>
                <w:sz w:val="18"/>
                <w:szCs w:val="18"/>
              </w:rPr>
            </w:pPr>
            <w:ins w:id="5505"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EC21B5F" w14:textId="77777777" w:rsidR="00980629" w:rsidRPr="00340B0D" w:rsidRDefault="00980629" w:rsidP="00541D1A">
            <w:pPr>
              <w:jc w:val="center"/>
              <w:rPr>
                <w:ins w:id="5506" w:author="jonathan pritchard" w:date="2025-01-23T13:44:00Z" w16du:dateUtc="2025-01-23T13:44:00Z"/>
                <w:rFonts w:cs="Arial"/>
                <w:sz w:val="18"/>
                <w:szCs w:val="18"/>
              </w:rPr>
            </w:pPr>
          </w:p>
        </w:tc>
        <w:tc>
          <w:tcPr>
            <w:tcW w:w="3598" w:type="dxa"/>
            <w:gridSpan w:val="3"/>
            <w:tcBorders>
              <w:top w:val="single" w:sz="4" w:space="0" w:color="auto"/>
              <w:left w:val="single" w:sz="12" w:space="0" w:color="auto"/>
              <w:bottom w:val="single" w:sz="12" w:space="0" w:color="auto"/>
            </w:tcBorders>
          </w:tcPr>
          <w:p w14:paraId="17A0E13C" w14:textId="77777777" w:rsidR="00980629" w:rsidRPr="00340B0D" w:rsidRDefault="00980629" w:rsidP="00541D1A">
            <w:pPr>
              <w:rPr>
                <w:ins w:id="5507"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11ED667C" w14:textId="77777777" w:rsidR="00980629" w:rsidRPr="00340B0D" w:rsidRDefault="00980629" w:rsidP="00541D1A">
            <w:pPr>
              <w:rPr>
                <w:ins w:id="5508" w:author="jonathan pritchard" w:date="2025-01-23T13:44:00Z" w16du:dateUtc="2025-01-23T13:44:00Z"/>
                <w:rFonts w:cs="Arial"/>
                <w:sz w:val="18"/>
                <w:szCs w:val="18"/>
              </w:rPr>
            </w:pPr>
          </w:p>
        </w:tc>
      </w:tr>
      <w:tr w:rsidR="00980629" w:rsidRPr="00340B0D" w14:paraId="02A87DE2" w14:textId="77777777" w:rsidTr="00541D1A">
        <w:trPr>
          <w:ins w:id="5509"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48CB36" w14:textId="77777777" w:rsidR="00980629" w:rsidRPr="00EF63B4" w:rsidRDefault="00980629" w:rsidP="00541D1A">
            <w:pPr>
              <w:jc w:val="center"/>
              <w:rPr>
                <w:ins w:id="5510" w:author="jonathan pritchard" w:date="2025-01-23T13:44:00Z" w16du:dateUtc="2025-01-23T13:44:00Z"/>
                <w:rFonts w:cs="Arial"/>
                <w:sz w:val="18"/>
                <w:szCs w:val="18"/>
              </w:rPr>
            </w:pPr>
            <w:ins w:id="5511" w:author="jonathan pritchard" w:date="2025-01-23T13:44:00Z" w16du:dateUtc="2025-01-23T13:44:00Z">
              <w:r>
                <w:rPr>
                  <w:rFonts w:cs="Arial"/>
                  <w:b/>
                  <w:bCs/>
                  <w:sz w:val="18"/>
                  <w:szCs w:val="18"/>
                </w:rPr>
                <w:t>Additional</w:t>
              </w:r>
            </w:ins>
          </w:p>
        </w:tc>
      </w:tr>
      <w:tr w:rsidR="00980629" w:rsidRPr="00340B0D" w14:paraId="3271CFE9" w14:textId="77777777" w:rsidTr="00541D1A">
        <w:trPr>
          <w:ins w:id="5512"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14F20179" w14:textId="77777777" w:rsidR="00980629" w:rsidRPr="00340B0D" w:rsidRDefault="00980629" w:rsidP="00541D1A">
            <w:pPr>
              <w:pStyle w:val="Default"/>
              <w:ind w:left="720"/>
              <w:rPr>
                <w:ins w:id="5513"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2F458B" w14:textId="77777777" w:rsidR="00980629" w:rsidRPr="00340B0D" w:rsidRDefault="00980629" w:rsidP="00541D1A">
            <w:pPr>
              <w:jc w:val="center"/>
              <w:rPr>
                <w:ins w:id="5514"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78BB405" w14:textId="77777777" w:rsidR="00980629" w:rsidRPr="00340B0D" w:rsidRDefault="00980629" w:rsidP="00541D1A">
            <w:pPr>
              <w:rPr>
                <w:ins w:id="551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5860B70" w14:textId="77777777" w:rsidR="00980629" w:rsidRPr="00340B0D" w:rsidRDefault="00980629" w:rsidP="00541D1A">
            <w:pPr>
              <w:rPr>
                <w:ins w:id="5516" w:author="jonathan pritchard" w:date="2025-01-23T13:44:00Z" w16du:dateUtc="2025-01-23T13:44:00Z"/>
                <w:rFonts w:cs="Arial"/>
                <w:sz w:val="18"/>
                <w:szCs w:val="18"/>
              </w:rPr>
            </w:pPr>
          </w:p>
        </w:tc>
      </w:tr>
      <w:tr w:rsidR="00980629" w:rsidRPr="00340B0D" w14:paraId="307518D0" w14:textId="77777777" w:rsidTr="00541D1A">
        <w:trPr>
          <w:ins w:id="5517" w:author="jonathan pritchard" w:date="2025-01-23T13:44:00Z"/>
        </w:trPr>
        <w:tc>
          <w:tcPr>
            <w:tcW w:w="4375" w:type="dxa"/>
            <w:gridSpan w:val="3"/>
            <w:tcBorders>
              <w:top w:val="single" w:sz="4" w:space="0" w:color="auto"/>
              <w:left w:val="single" w:sz="12" w:space="0" w:color="auto"/>
              <w:bottom w:val="single" w:sz="4" w:space="0" w:color="auto"/>
              <w:right w:val="single" w:sz="4" w:space="0" w:color="auto"/>
            </w:tcBorders>
          </w:tcPr>
          <w:p w14:paraId="5341D9D0" w14:textId="77777777" w:rsidR="00980629" w:rsidRPr="00340B0D" w:rsidRDefault="00980629" w:rsidP="00541D1A">
            <w:pPr>
              <w:pStyle w:val="Default"/>
              <w:ind w:left="720"/>
              <w:rPr>
                <w:ins w:id="5518"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04DD4EF" w14:textId="77777777" w:rsidR="00980629" w:rsidRPr="00340B0D" w:rsidRDefault="00980629" w:rsidP="00541D1A">
            <w:pPr>
              <w:jc w:val="center"/>
              <w:rPr>
                <w:ins w:id="5519" w:author="jonathan pritchard" w:date="2025-01-23T13:44:00Z" w16du:dateUtc="2025-01-23T13:44:00Z"/>
                <w:rFonts w:cs="Arial"/>
                <w:sz w:val="18"/>
                <w:szCs w:val="18"/>
              </w:rPr>
            </w:pPr>
          </w:p>
        </w:tc>
        <w:tc>
          <w:tcPr>
            <w:tcW w:w="3598" w:type="dxa"/>
            <w:gridSpan w:val="3"/>
            <w:tcBorders>
              <w:top w:val="single" w:sz="4" w:space="0" w:color="auto"/>
              <w:left w:val="double" w:sz="4" w:space="0" w:color="auto"/>
              <w:bottom w:val="single" w:sz="4" w:space="0" w:color="auto"/>
            </w:tcBorders>
          </w:tcPr>
          <w:p w14:paraId="64EE9C87" w14:textId="77777777" w:rsidR="00980629" w:rsidRPr="00340B0D" w:rsidRDefault="00980629" w:rsidP="00541D1A">
            <w:pPr>
              <w:rPr>
                <w:ins w:id="5520"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30F7E0BA" w14:textId="77777777" w:rsidR="00980629" w:rsidRPr="00340B0D" w:rsidRDefault="00980629" w:rsidP="00541D1A">
            <w:pPr>
              <w:rPr>
                <w:ins w:id="5521" w:author="jonathan pritchard" w:date="2025-01-23T13:44:00Z" w16du:dateUtc="2025-01-23T13:44:00Z"/>
                <w:rFonts w:cs="Arial"/>
                <w:sz w:val="18"/>
                <w:szCs w:val="18"/>
              </w:rPr>
            </w:pPr>
          </w:p>
        </w:tc>
      </w:tr>
      <w:tr w:rsidR="00980629" w:rsidRPr="00340B0D" w14:paraId="65ABB630" w14:textId="77777777" w:rsidTr="00541D1A">
        <w:trPr>
          <w:ins w:id="5522" w:author="jonathan pritchard" w:date="2025-01-23T13:44:00Z"/>
        </w:trPr>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5A3DB" w14:textId="77777777" w:rsidR="00980629" w:rsidRPr="00340B0D" w:rsidRDefault="00980629" w:rsidP="00541D1A">
            <w:pPr>
              <w:jc w:val="center"/>
              <w:rPr>
                <w:ins w:id="5523" w:author="jonathan pritchard" w:date="2025-01-23T13:44:00Z" w16du:dateUtc="2025-01-23T13:44:00Z"/>
                <w:rFonts w:cs="Arial"/>
                <w:b/>
                <w:bCs/>
                <w:sz w:val="18"/>
                <w:szCs w:val="18"/>
              </w:rPr>
            </w:pPr>
            <w:ins w:id="5524" w:author="jonathan pritchard" w:date="2025-01-23T13:44:00Z" w16du:dateUtc="2025-01-23T13:44:00Z">
              <w:r w:rsidRPr="00340B0D">
                <w:rPr>
                  <w:rFonts w:cs="Arial"/>
                  <w:b/>
                  <w:bCs/>
                  <w:sz w:val="18"/>
                  <w:szCs w:val="18"/>
                </w:rPr>
                <w:t>Setup</w:t>
              </w:r>
            </w:ins>
          </w:p>
        </w:tc>
      </w:tr>
      <w:tr w:rsidR="001F420B" w:rsidRPr="00340B0D" w14:paraId="12CED244" w14:textId="77777777" w:rsidTr="00B71ECB">
        <w:trPr>
          <w:ins w:id="5525" w:author="jonathan pritchard" w:date="2025-01-23T13:44:00Z"/>
        </w:trPr>
        <w:tc>
          <w:tcPr>
            <w:tcW w:w="9199" w:type="dxa"/>
            <w:gridSpan w:val="9"/>
            <w:tcBorders>
              <w:top w:val="single" w:sz="4" w:space="0" w:color="auto"/>
              <w:left w:val="single" w:sz="12" w:space="0" w:color="auto"/>
              <w:bottom w:val="single" w:sz="4" w:space="0" w:color="auto"/>
              <w:right w:val="single" w:sz="12" w:space="0" w:color="auto"/>
            </w:tcBorders>
            <w:vAlign w:val="center"/>
          </w:tcPr>
          <w:p w14:paraId="63997FF5" w14:textId="42B7F90F" w:rsidR="001F420B" w:rsidRPr="00340B0D" w:rsidRDefault="001F420B" w:rsidP="001F420B">
            <w:pPr>
              <w:rPr>
                <w:ins w:id="5526" w:author="jonathan pritchard" w:date="2025-01-23T13:44:00Z" w16du:dateUtc="2025-01-23T13:44:00Z"/>
                <w:rFonts w:cs="Arial"/>
                <w:sz w:val="18"/>
                <w:szCs w:val="18"/>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1F420B">
              <w:rPr>
                <w:rFonts w:cs="Arial"/>
                <w:b/>
                <w:bCs/>
                <w:i/>
              </w:rPr>
              <w:t>101</w:t>
            </w:r>
            <w:r w:rsidRPr="001F420B">
              <w:rPr>
                <w:rFonts w:cs="Arial"/>
                <w:b/>
                <w:bCs/>
                <w:i/>
              </w:rPr>
              <w:t>2J</w:t>
            </w:r>
            <w:r w:rsidRPr="001F420B">
              <w:rPr>
                <w:rFonts w:cs="Arial"/>
                <w:b/>
                <w:bCs/>
                <w:i/>
              </w:rPr>
              <w:t>00</w:t>
            </w:r>
            <w:r w:rsidRPr="001F420B">
              <w:rPr>
                <w:rFonts w:cs="Arial"/>
                <w:b/>
                <w:bCs/>
                <w:i/>
              </w:rPr>
              <w:t>5X0002</w:t>
            </w:r>
          </w:p>
        </w:tc>
      </w:tr>
      <w:tr w:rsidR="001F420B" w:rsidRPr="00340B0D" w14:paraId="7EBA2913" w14:textId="77777777" w:rsidTr="00541D1A">
        <w:trPr>
          <w:ins w:id="5527"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36542A3" w14:textId="77777777" w:rsidR="001F420B" w:rsidRPr="00340B0D" w:rsidRDefault="001F420B" w:rsidP="001F420B">
            <w:pPr>
              <w:jc w:val="center"/>
              <w:rPr>
                <w:ins w:id="5528" w:author="jonathan pritchard" w:date="2025-01-23T13:44:00Z" w16du:dateUtc="2025-01-23T13:44:00Z"/>
                <w:rFonts w:cs="Arial"/>
                <w:b/>
                <w:bCs/>
                <w:sz w:val="18"/>
                <w:szCs w:val="18"/>
              </w:rPr>
            </w:pPr>
            <w:ins w:id="5529" w:author="jonathan pritchard" w:date="2025-01-23T13:44:00Z" w16du:dateUtc="2025-01-23T13:44:00Z">
              <w:r w:rsidRPr="00340B0D">
                <w:rPr>
                  <w:rFonts w:cs="Arial"/>
                  <w:b/>
                  <w:bCs/>
                  <w:sz w:val="18"/>
                  <w:szCs w:val="18"/>
                </w:rPr>
                <w:t>Action</w:t>
              </w:r>
            </w:ins>
          </w:p>
        </w:tc>
      </w:tr>
      <w:tr w:rsidR="001F420B" w:rsidRPr="00340B0D" w14:paraId="4F869A01" w14:textId="77777777" w:rsidTr="00541D1A">
        <w:trPr>
          <w:ins w:id="5530"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6C6B124" w14:textId="14E45DEA" w:rsidR="001F420B" w:rsidRPr="00110428" w:rsidRDefault="001F420B" w:rsidP="001F420B">
            <w:pPr>
              <w:rPr>
                <w:ins w:id="5531" w:author="jonathan pritchard" w:date="2025-01-23T13:44:00Z" w16du:dateUtc="2025-01-23T13:44:00Z"/>
                <w:rFonts w:cs="Arial"/>
                <w:b/>
                <w:bCs/>
              </w:rPr>
            </w:pPr>
            <w:r w:rsidRPr="007B7669">
              <w:rPr>
                <w:rFonts w:cs="Arial"/>
                <w:i/>
              </w:rPr>
              <w:lastRenderedPageBreak/>
              <w:t>View the features at position 32°22.450’S 61°24.250’E scale 1:2 000</w:t>
            </w:r>
          </w:p>
        </w:tc>
      </w:tr>
      <w:tr w:rsidR="001F420B" w:rsidRPr="00340B0D" w14:paraId="12CFAAD5" w14:textId="77777777" w:rsidTr="00541D1A">
        <w:trPr>
          <w:ins w:id="5532"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9CEEFBA" w14:textId="77777777" w:rsidR="001F420B" w:rsidRPr="00340B0D" w:rsidRDefault="001F420B" w:rsidP="001F420B">
            <w:pPr>
              <w:jc w:val="center"/>
              <w:rPr>
                <w:ins w:id="5533" w:author="jonathan pritchard" w:date="2025-01-23T13:44:00Z" w16du:dateUtc="2025-01-23T13:44:00Z"/>
                <w:rFonts w:cs="Arial"/>
                <w:sz w:val="18"/>
                <w:szCs w:val="18"/>
              </w:rPr>
            </w:pPr>
            <w:ins w:id="5534" w:author="jonathan pritchard" w:date="2025-01-23T13:44:00Z" w16du:dateUtc="2025-01-23T13:44:00Z">
              <w:r w:rsidRPr="00340B0D">
                <w:rPr>
                  <w:rFonts w:cs="Arial"/>
                  <w:b/>
                  <w:bCs/>
                  <w:sz w:val="18"/>
                  <w:szCs w:val="18"/>
                </w:rPr>
                <w:t>Results</w:t>
              </w:r>
            </w:ins>
          </w:p>
        </w:tc>
      </w:tr>
      <w:tr w:rsidR="001F420B" w:rsidRPr="00340B0D" w14:paraId="52B4419D" w14:textId="77777777" w:rsidTr="00C3621F">
        <w:trPr>
          <w:ins w:id="5535" w:author="jonathan pritchard" w:date="2025-01-23T13:44:00Z"/>
        </w:trPr>
        <w:tc>
          <w:tcPr>
            <w:tcW w:w="9199" w:type="dxa"/>
            <w:gridSpan w:val="9"/>
            <w:tcBorders>
              <w:top w:val="single" w:sz="4" w:space="0" w:color="auto"/>
              <w:left w:val="single" w:sz="12" w:space="0" w:color="auto"/>
              <w:bottom w:val="single" w:sz="12" w:space="0" w:color="auto"/>
              <w:right w:val="single" w:sz="12" w:space="0" w:color="auto"/>
            </w:tcBorders>
            <w:vAlign w:val="center"/>
          </w:tcPr>
          <w:p w14:paraId="66216C88" w14:textId="77777777" w:rsidR="001F420B" w:rsidRDefault="001F420B" w:rsidP="001F420B">
            <w:pPr>
              <w:rPr>
                <w:rFonts w:cs="Arial"/>
                <w:i/>
              </w:rPr>
            </w:pPr>
            <w:r w:rsidRPr="007B7669">
              <w:rPr>
                <w:rFonts w:cs="Arial"/>
                <w:i/>
              </w:rPr>
              <w:t>Confirm that items 1 and 2 display as shown in the graphic below:</w:t>
            </w:r>
          </w:p>
          <w:p w14:paraId="5B483F7B" w14:textId="77777777" w:rsidR="001F420B" w:rsidRDefault="001F420B" w:rsidP="001F420B">
            <w:pPr>
              <w:rPr>
                <w:rFonts w:cs="Arial"/>
                <w:i/>
                <w:sz w:val="18"/>
                <w:szCs w:val="18"/>
              </w:rPr>
            </w:pPr>
          </w:p>
          <w:p w14:paraId="1FDD2929" w14:textId="42FBB8AB" w:rsidR="001F420B" w:rsidRDefault="001F420B" w:rsidP="001F420B">
            <w:pPr>
              <w:rPr>
                <w:rFonts w:cs="Arial"/>
                <w:i/>
                <w:sz w:val="18"/>
                <w:szCs w:val="18"/>
              </w:rPr>
            </w:pPr>
            <w:r w:rsidRPr="00C43777">
              <w:rPr>
                <w:rFonts w:cs="Arial"/>
                <w:noProof/>
                <w:lang w:val="en-IN" w:eastAsia="en-IN"/>
              </w:rPr>
              <w:drawing>
                <wp:inline distT="0" distB="0" distL="0" distR="0" wp14:anchorId="4DE8424D" wp14:editId="62445711">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6"/>
                          <a:stretch>
                            <a:fillRect/>
                          </a:stretch>
                        </pic:blipFill>
                        <pic:spPr>
                          <a:xfrm>
                            <a:off x="0" y="0"/>
                            <a:ext cx="5836920" cy="2287905"/>
                          </a:xfrm>
                          <a:prstGeom prst="rect">
                            <a:avLst/>
                          </a:prstGeom>
                        </pic:spPr>
                      </pic:pic>
                    </a:graphicData>
                  </a:graphic>
                </wp:inline>
              </w:drawing>
            </w:r>
          </w:p>
          <w:p w14:paraId="0BC9F3DD" w14:textId="77777777" w:rsidR="001F420B" w:rsidRDefault="001F420B" w:rsidP="001F420B">
            <w:pPr>
              <w:rPr>
                <w:rFonts w:cs="Arial"/>
                <w:sz w:val="18"/>
                <w:szCs w:val="18"/>
              </w:rPr>
            </w:pPr>
          </w:p>
          <w:p w14:paraId="54F2809B" w14:textId="77777777" w:rsidR="001F420B" w:rsidRDefault="001F420B" w:rsidP="001F420B">
            <w:pPr>
              <w:jc w:val="center"/>
              <w:rPr>
                <w:noProof/>
                <w:lang w:eastAsia="en-GB"/>
              </w:rPr>
            </w:pPr>
            <w:r>
              <w:rPr>
                <w:noProof/>
                <w:lang w:eastAsia="en-GB"/>
              </w:rPr>
              <w:t xml:space="preserve">Alternative 1: Orange slashes are under left hand side dark brown area </w:t>
            </w:r>
          </w:p>
          <w:p w14:paraId="6F3EBD56" w14:textId="763C9797" w:rsidR="001F420B" w:rsidRDefault="001F420B" w:rsidP="001F420B">
            <w:pPr>
              <w:rPr>
                <w:rFonts w:cs="Arial"/>
                <w:sz w:val="18"/>
                <w:szCs w:val="18"/>
              </w:rPr>
            </w:pPr>
            <w:r>
              <w:rPr>
                <w:b/>
                <w:noProof/>
                <w:lang w:eastAsia="en-GB"/>
              </w:rPr>
              <w:t>tbd</w:t>
            </w:r>
          </w:p>
          <w:p w14:paraId="1D9DA121" w14:textId="77777777" w:rsidR="001F420B" w:rsidRDefault="001F420B" w:rsidP="001F420B">
            <w:pPr>
              <w:rPr>
                <w:rFonts w:cs="Arial"/>
                <w:sz w:val="18"/>
                <w:szCs w:val="18"/>
              </w:rPr>
            </w:pPr>
          </w:p>
          <w:p w14:paraId="4FFEF162" w14:textId="1C3E4722" w:rsidR="001F420B" w:rsidRDefault="001F420B" w:rsidP="001F420B">
            <w:pPr>
              <w:rPr>
                <w:rFonts w:cs="Arial"/>
                <w:sz w:val="18"/>
                <w:szCs w:val="18"/>
              </w:rPr>
            </w:pPr>
            <w:r w:rsidRPr="00C43777">
              <w:rPr>
                <w:noProof/>
                <w:lang w:val="en-IN" w:eastAsia="en-IN"/>
              </w:rPr>
              <w:drawing>
                <wp:inline distT="0" distB="0" distL="0" distR="0" wp14:anchorId="1C3BB4F3" wp14:editId="3999A0B3">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36"/>
                          <a:stretch>
                            <a:fillRect/>
                          </a:stretch>
                        </pic:blipFill>
                        <pic:spPr>
                          <a:xfrm>
                            <a:off x="0" y="0"/>
                            <a:ext cx="5836920" cy="2287905"/>
                          </a:xfrm>
                          <a:prstGeom prst="rect">
                            <a:avLst/>
                          </a:prstGeom>
                        </pic:spPr>
                      </pic:pic>
                    </a:graphicData>
                  </a:graphic>
                </wp:inline>
              </w:drawing>
            </w:r>
          </w:p>
          <w:p w14:paraId="42631B51" w14:textId="77777777" w:rsidR="001F420B" w:rsidRDefault="001F420B" w:rsidP="001F420B">
            <w:pPr>
              <w:jc w:val="center"/>
              <w:rPr>
                <w:noProof/>
                <w:lang w:eastAsia="en-GB"/>
              </w:rPr>
            </w:pPr>
            <w:r>
              <w:rPr>
                <w:noProof/>
                <w:lang w:eastAsia="en-GB"/>
              </w:rPr>
              <w:t>Alternative 2: Orange slashes are above left hand side dark brown area</w:t>
            </w:r>
          </w:p>
          <w:p w14:paraId="611C7841" w14:textId="6F1BD9E6" w:rsidR="001F420B" w:rsidRDefault="001F420B" w:rsidP="001F420B">
            <w:pPr>
              <w:rPr>
                <w:rFonts w:cs="Arial"/>
                <w:sz w:val="18"/>
                <w:szCs w:val="18"/>
              </w:rPr>
            </w:pPr>
            <w:r>
              <w:rPr>
                <w:b/>
                <w:noProof/>
                <w:lang w:eastAsia="en-GB"/>
              </w:rPr>
              <w:t>tbd</w:t>
            </w:r>
          </w:p>
          <w:p w14:paraId="480A6AE9" w14:textId="15BAF598" w:rsidR="001F420B" w:rsidRPr="00340B0D" w:rsidRDefault="001F420B" w:rsidP="001F420B">
            <w:pPr>
              <w:rPr>
                <w:ins w:id="5536" w:author="jonathan pritchard" w:date="2025-01-23T13:44:00Z" w16du:dateUtc="2025-01-23T13:44:00Z"/>
                <w:rFonts w:cs="Arial"/>
                <w:sz w:val="18"/>
                <w:szCs w:val="18"/>
              </w:rPr>
            </w:pPr>
          </w:p>
        </w:tc>
      </w:tr>
    </w:tbl>
    <w:p w14:paraId="2CBC8F85" w14:textId="26842603" w:rsidR="006C7785" w:rsidRDefault="006C7785" w:rsidP="006C7785">
      <w:pPr>
        <w:spacing w:line="240" w:lineRule="auto"/>
        <w:rPr>
          <w:rFonts w:cs="Arial"/>
        </w:rPr>
      </w:pPr>
      <w:r w:rsidRPr="007B7669">
        <w:rPr>
          <w:rFonts w:cs="Arial"/>
        </w:rPr>
        <w:br w:type="page"/>
      </w:r>
    </w:p>
    <w:p w14:paraId="2098482C" w14:textId="77777777" w:rsidR="00D25516" w:rsidRDefault="00D25516" w:rsidP="006C7785">
      <w:pPr>
        <w:spacing w:line="240" w:lineRule="auto"/>
        <w:rPr>
          <w:rFonts w:cs="Arial"/>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501BED37"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FC2056" w14:textId="77777777" w:rsidR="00D25516" w:rsidRPr="00340B0D" w:rsidRDefault="00D25516" w:rsidP="00087740">
            <w:pPr>
              <w:jc w:val="center"/>
              <w:rPr>
                <w:ins w:id="5537" w:author="jonathan pritchard" w:date="2025-01-23T13:43:00Z" w16du:dateUtc="2025-01-23T13:43:00Z"/>
                <w:rFonts w:cs="Arial"/>
                <w:b/>
                <w:bCs/>
                <w:sz w:val="18"/>
                <w:szCs w:val="18"/>
              </w:rPr>
            </w:pPr>
            <w:ins w:id="5538"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F7172F5" w14:textId="66AED8F9" w:rsidR="00D25516" w:rsidRPr="00C87169" w:rsidRDefault="00D25516" w:rsidP="00087740">
            <w:pPr>
              <w:jc w:val="center"/>
              <w:rPr>
                <w:ins w:id="5539" w:author="jonathan pritchard" w:date="2025-01-23T13:43:00Z" w16du:dateUtc="2025-01-23T13:43:00Z"/>
                <w:rFonts w:cs="Arial"/>
                <w:bCs/>
              </w:rPr>
            </w:pPr>
            <w:r w:rsidRPr="00E32E24">
              <w:rPr>
                <w:rFonts w:cs="Arial"/>
              </w:rPr>
              <w:t>BoundaryDisplay2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E542626" w14:textId="77777777" w:rsidR="00D25516" w:rsidRPr="00340B0D" w:rsidRDefault="00D25516" w:rsidP="00087740">
            <w:pPr>
              <w:jc w:val="center"/>
              <w:rPr>
                <w:ins w:id="5540" w:author="jonathan pritchard" w:date="2025-01-23T13:43:00Z" w16du:dateUtc="2025-01-23T13:43:00Z"/>
                <w:rFonts w:cs="Arial"/>
                <w:b/>
                <w:bCs/>
                <w:sz w:val="18"/>
                <w:szCs w:val="18"/>
              </w:rPr>
            </w:pPr>
            <w:ins w:id="5541"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E6E5F2" w14:textId="4853C056" w:rsidR="00D25516" w:rsidRPr="00E32E24" w:rsidRDefault="00D25516" w:rsidP="00D25516">
            <w:pPr>
              <w:spacing w:line="240" w:lineRule="auto"/>
              <w:rPr>
                <w:rFonts w:cs="Arial"/>
                <w:color w:val="000000"/>
              </w:rPr>
            </w:pPr>
            <w:r w:rsidRPr="00E32E24">
              <w:rPr>
                <w:rFonts w:cs="Arial"/>
                <w:color w:val="000000"/>
              </w:rPr>
              <w:t xml:space="preserve">S-98 </w:t>
            </w:r>
            <w:r w:rsidR="00547B35">
              <w:rPr>
                <w:rFonts w:cs="Arial"/>
                <w:color w:val="000000"/>
              </w:rPr>
              <w:t>12.3.1</w:t>
            </w:r>
          </w:p>
          <w:p w14:paraId="2D487777" w14:textId="6F9450A6" w:rsidR="00D25516" w:rsidRPr="00F95BCA" w:rsidRDefault="00D25516" w:rsidP="00087740">
            <w:pPr>
              <w:spacing w:line="240" w:lineRule="auto"/>
              <w:rPr>
                <w:ins w:id="5542" w:author="jonathan pritchard" w:date="2025-01-23T13:43:00Z" w16du:dateUtc="2025-01-23T13:43:00Z"/>
                <w:rFonts w:ascii="Calibri" w:hAnsi="Calibri" w:cs="Calibri"/>
                <w:color w:val="000000"/>
              </w:rPr>
            </w:pPr>
          </w:p>
        </w:tc>
      </w:tr>
      <w:tr w:rsidR="00D25516" w:rsidRPr="00340B0D" w14:paraId="6C89FE6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840C7" w14:textId="77777777" w:rsidR="00D25516" w:rsidRPr="00340B0D" w:rsidRDefault="00D25516" w:rsidP="00087740">
            <w:pPr>
              <w:rPr>
                <w:ins w:id="5543" w:author="jonathan pritchard" w:date="2025-01-23T13:43:00Z" w16du:dateUtc="2025-01-23T13:43:00Z"/>
                <w:rFonts w:cs="Arial"/>
                <w:b/>
                <w:bCs/>
                <w:sz w:val="18"/>
                <w:szCs w:val="18"/>
              </w:rPr>
            </w:pPr>
            <w:ins w:id="5544" w:author="jonathan pritchard" w:date="2025-01-23T13:43:00Z" w16du:dateUtc="2025-01-23T13:43:00Z">
              <w:r w:rsidRPr="00340B0D">
                <w:rPr>
                  <w:rFonts w:cs="Arial"/>
                  <w:b/>
                  <w:bCs/>
                  <w:sz w:val="18"/>
                  <w:szCs w:val="18"/>
                </w:rPr>
                <w:t>Test Description</w:t>
              </w:r>
            </w:ins>
          </w:p>
        </w:tc>
      </w:tr>
      <w:tr w:rsidR="00D25516" w:rsidRPr="009C22F4" w14:paraId="2E09DE46"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B6F406" w14:textId="77777777" w:rsidR="00D25516" w:rsidRDefault="00D25516" w:rsidP="00D25516">
            <w:pPr>
              <w:rPr>
                <w:rFonts w:cs="Arial"/>
                <w:i/>
              </w:rPr>
            </w:pPr>
          </w:p>
          <w:p w14:paraId="6791B2A2" w14:textId="5B7ECE23" w:rsidR="00D25516" w:rsidRDefault="00D25516" w:rsidP="00D25516">
            <w:pPr>
              <w:rPr>
                <w:rFonts w:cs="Arial"/>
                <w:i/>
              </w:rPr>
            </w:pPr>
            <w:r w:rsidRPr="00E32E24">
              <w:rPr>
                <w:rFonts w:cs="Arial"/>
                <w:i/>
              </w:rPr>
              <w:t>Scale boundary display</w:t>
            </w:r>
          </w:p>
          <w:p w14:paraId="1221997C" w14:textId="673E40D2" w:rsidR="00D25516" w:rsidRPr="009C22F4" w:rsidRDefault="00D25516" w:rsidP="00D25516">
            <w:pPr>
              <w:rPr>
                <w:ins w:id="5545" w:author="jonathan pritchard" w:date="2025-01-23T13:43:00Z" w16du:dateUtc="2025-01-23T13:43:00Z"/>
                <w:rFonts w:cs="Arial"/>
                <w:i/>
              </w:rPr>
            </w:pPr>
          </w:p>
        </w:tc>
      </w:tr>
      <w:tr w:rsidR="00D25516" w:rsidRPr="00340B0D" w14:paraId="77D98BFD"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0EE0F" w14:textId="77777777" w:rsidR="00D25516" w:rsidRPr="00340B0D" w:rsidRDefault="00D25516" w:rsidP="00D25516">
            <w:pPr>
              <w:jc w:val="center"/>
              <w:rPr>
                <w:ins w:id="5546" w:author="jonathan pritchard" w:date="2025-01-23T13:43:00Z" w16du:dateUtc="2025-01-23T13:43:00Z"/>
                <w:rFonts w:cs="Arial"/>
                <w:b/>
                <w:bCs/>
                <w:sz w:val="18"/>
                <w:szCs w:val="18"/>
              </w:rPr>
            </w:pPr>
            <w:ins w:id="5547" w:author="jonathan pritchard" w:date="2025-01-23T13:43:00Z" w16du:dateUtc="2025-01-23T13:43:00Z">
              <w:r w:rsidRPr="00340B0D">
                <w:rPr>
                  <w:rFonts w:cs="Arial"/>
                  <w:b/>
                  <w:bCs/>
                  <w:sz w:val="18"/>
                  <w:szCs w:val="18"/>
                </w:rPr>
                <w:t>Loaded Data</w:t>
              </w:r>
            </w:ins>
          </w:p>
        </w:tc>
      </w:tr>
      <w:tr w:rsidR="00D25516" w:rsidRPr="00340B0D" w14:paraId="2644CEF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FDC613E" w14:textId="77777777" w:rsidR="00D25516" w:rsidRPr="00340B0D" w:rsidRDefault="00D25516" w:rsidP="00D25516">
            <w:pPr>
              <w:jc w:val="center"/>
              <w:rPr>
                <w:ins w:id="5548" w:author="jonathan pritchard" w:date="2025-01-23T13:43:00Z" w16du:dateUtc="2025-01-23T13:43:00Z"/>
                <w:rFonts w:cs="Arial"/>
                <w:b/>
                <w:bCs/>
                <w:sz w:val="18"/>
                <w:szCs w:val="18"/>
              </w:rPr>
            </w:pPr>
            <w:ins w:id="5549"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48B7CEF" w14:textId="77777777" w:rsidR="00D25516" w:rsidRPr="00340B0D" w:rsidRDefault="00D25516" w:rsidP="00D25516">
            <w:pPr>
              <w:jc w:val="center"/>
              <w:rPr>
                <w:ins w:id="5550" w:author="jonathan pritchard" w:date="2025-01-23T13:43:00Z" w16du:dateUtc="2025-01-23T13:43:00Z"/>
                <w:rFonts w:cs="Arial"/>
                <w:b/>
                <w:bCs/>
                <w:sz w:val="18"/>
                <w:szCs w:val="18"/>
              </w:rPr>
            </w:pPr>
          </w:p>
        </w:tc>
      </w:tr>
      <w:tr w:rsidR="00D25516" w:rsidRPr="00340B0D" w14:paraId="6533888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8C3BF9B" w14:textId="77777777" w:rsidR="00D25516" w:rsidRPr="00340B0D" w:rsidRDefault="00D25516" w:rsidP="00D25516">
            <w:pPr>
              <w:rPr>
                <w:ins w:id="5551"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89A5ECC" w14:textId="77777777" w:rsidR="00D25516" w:rsidRPr="00340B0D" w:rsidRDefault="00D25516" w:rsidP="00D25516">
            <w:pPr>
              <w:rPr>
                <w:ins w:id="5552" w:author="jonathan pritchard" w:date="2025-01-23T13:43:00Z" w16du:dateUtc="2025-01-23T13:43:00Z"/>
                <w:rFonts w:cs="Arial"/>
                <w:sz w:val="18"/>
                <w:szCs w:val="18"/>
              </w:rPr>
            </w:pPr>
          </w:p>
        </w:tc>
      </w:tr>
      <w:tr w:rsidR="00D25516" w:rsidRPr="00340B0D" w14:paraId="29EE73CD"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508B940" w14:textId="77777777" w:rsidR="00D25516" w:rsidRPr="00340B0D" w:rsidRDefault="00D25516" w:rsidP="00D25516">
            <w:pPr>
              <w:rPr>
                <w:ins w:id="5553"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AB76D72" w14:textId="77777777" w:rsidR="00D25516" w:rsidRPr="00340B0D" w:rsidRDefault="00D25516" w:rsidP="00D25516">
            <w:pPr>
              <w:rPr>
                <w:ins w:id="5554" w:author="jonathan pritchard" w:date="2025-01-23T13:43:00Z" w16du:dateUtc="2025-01-23T13:43:00Z"/>
                <w:rFonts w:cs="Arial"/>
                <w:sz w:val="18"/>
                <w:szCs w:val="18"/>
              </w:rPr>
            </w:pPr>
          </w:p>
        </w:tc>
      </w:tr>
      <w:tr w:rsidR="00D25516" w:rsidRPr="00340B0D" w14:paraId="577A2583"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DD3A97" w14:textId="77777777" w:rsidR="00D25516" w:rsidRPr="00340B0D" w:rsidRDefault="00D25516" w:rsidP="00D25516">
            <w:pPr>
              <w:jc w:val="center"/>
              <w:rPr>
                <w:ins w:id="5555" w:author="jonathan pritchard" w:date="2025-01-23T13:43:00Z" w16du:dateUtc="2025-01-23T13:43:00Z"/>
                <w:rFonts w:cs="Arial"/>
                <w:b/>
                <w:bCs/>
                <w:sz w:val="18"/>
                <w:szCs w:val="18"/>
              </w:rPr>
            </w:pPr>
            <w:ins w:id="5556"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1D98C2" w14:textId="77777777" w:rsidR="00D25516" w:rsidRPr="00340B0D" w:rsidRDefault="00D25516" w:rsidP="00D25516">
            <w:pPr>
              <w:jc w:val="center"/>
              <w:rPr>
                <w:ins w:id="5557" w:author="jonathan pritchard" w:date="2025-01-23T13:43:00Z" w16du:dateUtc="2025-01-23T13:43:00Z"/>
                <w:rFonts w:cs="Arial"/>
                <w:b/>
                <w:bCs/>
                <w:sz w:val="18"/>
                <w:szCs w:val="18"/>
              </w:rPr>
            </w:pPr>
            <w:ins w:id="5558"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645601BB" w14:textId="77777777" w:rsidTr="00087740">
        <w:customXmlInsRangeStart w:id="5559" w:author="jonathan pritchard" w:date="2025-01-23T13:43:00Z"/>
        <w:sdt>
          <w:sdtPr>
            <w:rPr>
              <w:rFonts w:cs="Arial"/>
              <w:sz w:val="18"/>
              <w:szCs w:val="18"/>
            </w:rPr>
            <w:alias w:val="Diplay Category"/>
            <w:tag w:val="Diplay Categor"/>
            <w:id w:val="832338445"/>
            <w:placeholder>
              <w:docPart w:val="636C58EC762C490AA37BEB531E101E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55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3FE0708" w14:textId="77777777" w:rsidR="00D25516" w:rsidRPr="00340B0D" w:rsidRDefault="00D25516" w:rsidP="00D25516">
                <w:pPr>
                  <w:rPr>
                    <w:ins w:id="5560" w:author="jonathan pritchard" w:date="2025-01-23T13:43:00Z" w16du:dateUtc="2025-01-23T13:43:00Z"/>
                    <w:rFonts w:cs="Arial"/>
                    <w:sz w:val="18"/>
                    <w:szCs w:val="18"/>
                  </w:rPr>
                </w:pPr>
                <w:ins w:id="5561" w:author="jonathan pritchard" w:date="2025-01-23T13:43:00Z" w16du:dateUtc="2025-01-23T13:43:00Z">
                  <w:r>
                    <w:rPr>
                      <w:rFonts w:cs="Arial"/>
                      <w:sz w:val="18"/>
                      <w:szCs w:val="18"/>
                    </w:rPr>
                    <w:t>Other</w:t>
                  </w:r>
                </w:ins>
              </w:p>
            </w:tc>
            <w:customXmlInsRangeStart w:id="5562" w:author="jonathan pritchard" w:date="2025-01-23T13:43:00Z"/>
          </w:sdtContent>
        </w:sdt>
        <w:customXmlInsRangeEnd w:id="5562"/>
        <w:tc>
          <w:tcPr>
            <w:tcW w:w="3871" w:type="dxa"/>
            <w:gridSpan w:val="5"/>
            <w:tcBorders>
              <w:left w:val="single" w:sz="12" w:space="0" w:color="auto"/>
              <w:bottom w:val="single" w:sz="4" w:space="0" w:color="auto"/>
              <w:right w:val="single" w:sz="4" w:space="0" w:color="auto"/>
            </w:tcBorders>
            <w:shd w:val="clear" w:color="auto" w:fill="auto"/>
          </w:tcPr>
          <w:p w14:paraId="43607BB9" w14:textId="77777777" w:rsidR="00D25516" w:rsidRPr="00340B0D" w:rsidRDefault="00D25516" w:rsidP="00D25516">
            <w:pPr>
              <w:rPr>
                <w:ins w:id="5563" w:author="jonathan pritchard" w:date="2025-01-23T13:43:00Z" w16du:dateUtc="2025-01-23T13:43:00Z"/>
                <w:rFonts w:cs="Arial"/>
                <w:sz w:val="18"/>
                <w:szCs w:val="18"/>
              </w:rPr>
            </w:pPr>
            <w:ins w:id="5564"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7773C6D" w14:textId="77777777" w:rsidR="00D25516" w:rsidRPr="00340B0D" w:rsidRDefault="00D25516" w:rsidP="00D25516">
            <w:pPr>
              <w:jc w:val="center"/>
              <w:rPr>
                <w:ins w:id="5565" w:author="jonathan pritchard" w:date="2025-01-23T13:43:00Z" w16du:dateUtc="2025-01-23T13:43:00Z"/>
                <w:rFonts w:cs="Arial"/>
                <w:sz w:val="18"/>
                <w:szCs w:val="18"/>
              </w:rPr>
            </w:pPr>
          </w:p>
        </w:tc>
      </w:tr>
      <w:tr w:rsidR="00D25516" w:rsidRPr="00340B0D" w14:paraId="75775021"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8D3E7F" w14:textId="77777777" w:rsidR="00D25516" w:rsidRPr="00340B0D" w:rsidRDefault="00D25516" w:rsidP="00D25516">
            <w:pPr>
              <w:jc w:val="center"/>
              <w:rPr>
                <w:ins w:id="5566" w:author="jonathan pritchard" w:date="2025-01-23T13:43:00Z" w16du:dateUtc="2025-01-23T13:43:00Z"/>
                <w:rFonts w:cs="Arial"/>
                <w:b/>
                <w:bCs/>
                <w:sz w:val="18"/>
                <w:szCs w:val="18"/>
              </w:rPr>
            </w:pPr>
            <w:ins w:id="5567"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FA366A1" w14:textId="77777777" w:rsidR="00D25516" w:rsidRPr="00340B0D" w:rsidRDefault="00D25516" w:rsidP="00D25516">
            <w:pPr>
              <w:rPr>
                <w:ins w:id="5568" w:author="jonathan pritchard" w:date="2025-01-23T13:43:00Z" w16du:dateUtc="2025-01-23T13:43:00Z"/>
                <w:rFonts w:cs="Arial"/>
                <w:sz w:val="18"/>
                <w:szCs w:val="18"/>
              </w:rPr>
            </w:pPr>
            <w:ins w:id="5569"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AA4F5D3" w14:textId="77777777" w:rsidR="00D25516" w:rsidRPr="00340B0D" w:rsidRDefault="00D25516" w:rsidP="00D25516">
            <w:pPr>
              <w:jc w:val="center"/>
              <w:rPr>
                <w:ins w:id="5570" w:author="jonathan pritchard" w:date="2025-01-23T13:43:00Z" w16du:dateUtc="2025-01-23T13:43:00Z"/>
                <w:rFonts w:cs="Arial"/>
                <w:sz w:val="18"/>
                <w:szCs w:val="18"/>
              </w:rPr>
            </w:pPr>
          </w:p>
        </w:tc>
      </w:tr>
      <w:tr w:rsidR="00D25516" w:rsidRPr="00340B0D" w14:paraId="4432BC9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49EFD4" w14:textId="77777777" w:rsidR="00D25516" w:rsidRPr="00340B0D" w:rsidRDefault="00D25516" w:rsidP="00D25516">
            <w:pPr>
              <w:rPr>
                <w:ins w:id="5571" w:author="jonathan pritchard" w:date="2025-01-23T13:43:00Z" w16du:dateUtc="2025-01-23T13:43:00Z"/>
                <w:rFonts w:cs="Arial"/>
                <w:sz w:val="18"/>
                <w:szCs w:val="18"/>
              </w:rPr>
            </w:pPr>
            <w:ins w:id="5572"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2A34F" w14:textId="77777777" w:rsidR="00D25516" w:rsidRPr="00340B0D" w:rsidRDefault="00D25516" w:rsidP="00D25516">
            <w:pPr>
              <w:rPr>
                <w:ins w:id="5573" w:author="jonathan pritchard" w:date="2025-01-23T13:43:00Z" w16du:dateUtc="2025-01-23T13:43:00Z"/>
                <w:rFonts w:cs="Arial"/>
                <w:sz w:val="18"/>
                <w:szCs w:val="18"/>
              </w:rPr>
            </w:pPr>
          </w:p>
        </w:tc>
        <w:tc>
          <w:tcPr>
            <w:tcW w:w="3871" w:type="dxa"/>
            <w:gridSpan w:val="5"/>
            <w:tcBorders>
              <w:left w:val="single" w:sz="12" w:space="0" w:color="auto"/>
            </w:tcBorders>
          </w:tcPr>
          <w:p w14:paraId="66BFDAF3" w14:textId="77777777" w:rsidR="00D25516" w:rsidRPr="00340B0D" w:rsidRDefault="00D25516" w:rsidP="00D25516">
            <w:pPr>
              <w:rPr>
                <w:ins w:id="5574" w:author="jonathan pritchard" w:date="2025-01-23T13:43:00Z" w16du:dateUtc="2025-01-23T13:43:00Z"/>
                <w:rFonts w:cs="Arial"/>
                <w:sz w:val="18"/>
                <w:szCs w:val="18"/>
              </w:rPr>
            </w:pPr>
            <w:ins w:id="5575"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693F8087" w14:textId="77777777" w:rsidR="00D25516" w:rsidRPr="00340B0D" w:rsidRDefault="00D25516" w:rsidP="00D25516">
            <w:pPr>
              <w:jc w:val="center"/>
              <w:rPr>
                <w:ins w:id="5576" w:author="jonathan pritchard" w:date="2025-01-23T13:43:00Z" w16du:dateUtc="2025-01-23T13:43:00Z"/>
                <w:rFonts w:cs="Arial"/>
                <w:sz w:val="18"/>
                <w:szCs w:val="18"/>
              </w:rPr>
            </w:pPr>
          </w:p>
        </w:tc>
      </w:tr>
      <w:tr w:rsidR="00D25516" w:rsidRPr="00340B0D" w14:paraId="1CD846A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79EF3A" w14:textId="77777777" w:rsidR="00D25516" w:rsidRPr="00340B0D" w:rsidRDefault="00D25516" w:rsidP="00D25516">
            <w:pPr>
              <w:rPr>
                <w:ins w:id="5577" w:author="jonathan pritchard" w:date="2025-01-23T13:43:00Z" w16du:dateUtc="2025-01-23T13:43:00Z"/>
                <w:rFonts w:cs="Arial"/>
                <w:sz w:val="18"/>
                <w:szCs w:val="18"/>
              </w:rPr>
            </w:pPr>
            <w:ins w:id="5578"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DB8660" w14:textId="77777777" w:rsidR="00D25516" w:rsidRPr="00340B0D" w:rsidRDefault="00D25516" w:rsidP="00D25516">
            <w:pPr>
              <w:rPr>
                <w:ins w:id="5579" w:author="jonathan pritchard" w:date="2025-01-23T13:43:00Z" w16du:dateUtc="2025-01-23T13:43:00Z"/>
                <w:rFonts w:cs="Arial"/>
                <w:sz w:val="18"/>
                <w:szCs w:val="18"/>
              </w:rPr>
            </w:pPr>
          </w:p>
        </w:tc>
        <w:tc>
          <w:tcPr>
            <w:tcW w:w="3871" w:type="dxa"/>
            <w:gridSpan w:val="5"/>
            <w:tcBorders>
              <w:left w:val="single" w:sz="12" w:space="0" w:color="auto"/>
            </w:tcBorders>
          </w:tcPr>
          <w:p w14:paraId="51BEBF7B" w14:textId="77777777" w:rsidR="00D25516" w:rsidRPr="00340B0D" w:rsidRDefault="00D25516" w:rsidP="00D25516">
            <w:pPr>
              <w:rPr>
                <w:ins w:id="5580" w:author="jonathan pritchard" w:date="2025-01-23T13:43:00Z" w16du:dateUtc="2025-01-23T13:43:00Z"/>
                <w:rFonts w:cs="Arial"/>
                <w:sz w:val="18"/>
                <w:szCs w:val="18"/>
              </w:rPr>
            </w:pPr>
            <w:ins w:id="5581"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1DC4AAC7" w14:textId="77777777" w:rsidR="00D25516" w:rsidRPr="00340B0D" w:rsidRDefault="00D25516" w:rsidP="00D25516">
            <w:pPr>
              <w:jc w:val="center"/>
              <w:rPr>
                <w:ins w:id="5582" w:author="jonathan pritchard" w:date="2025-01-23T13:43:00Z" w16du:dateUtc="2025-01-23T13:43:00Z"/>
                <w:rFonts w:cs="Arial"/>
                <w:sz w:val="18"/>
                <w:szCs w:val="18"/>
              </w:rPr>
            </w:pPr>
          </w:p>
        </w:tc>
      </w:tr>
      <w:tr w:rsidR="00D25516" w:rsidRPr="00340B0D" w14:paraId="753326C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1B042E" w14:textId="77777777" w:rsidR="00D25516" w:rsidRPr="00340B0D" w:rsidRDefault="00D25516" w:rsidP="00D25516">
            <w:pPr>
              <w:rPr>
                <w:ins w:id="5583" w:author="jonathan pritchard" w:date="2025-01-23T13:43:00Z" w16du:dateUtc="2025-01-23T13:43:00Z"/>
                <w:rFonts w:cs="Arial"/>
                <w:sz w:val="18"/>
                <w:szCs w:val="18"/>
              </w:rPr>
            </w:pPr>
            <w:ins w:id="5584"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7C2331" w14:textId="77777777" w:rsidR="00D25516" w:rsidRPr="00340B0D" w:rsidRDefault="00D25516" w:rsidP="00D25516">
            <w:pPr>
              <w:rPr>
                <w:ins w:id="5585" w:author="jonathan pritchard" w:date="2025-01-23T13:43:00Z" w16du:dateUtc="2025-01-23T13:43:00Z"/>
                <w:rFonts w:cs="Arial"/>
                <w:sz w:val="18"/>
                <w:szCs w:val="18"/>
              </w:rPr>
            </w:pPr>
          </w:p>
        </w:tc>
        <w:tc>
          <w:tcPr>
            <w:tcW w:w="3871" w:type="dxa"/>
            <w:gridSpan w:val="5"/>
            <w:tcBorders>
              <w:left w:val="single" w:sz="12" w:space="0" w:color="auto"/>
            </w:tcBorders>
          </w:tcPr>
          <w:p w14:paraId="105ED769" w14:textId="77777777" w:rsidR="00D25516" w:rsidRPr="00340B0D" w:rsidRDefault="00D25516" w:rsidP="00D25516">
            <w:pPr>
              <w:rPr>
                <w:ins w:id="5586" w:author="jonathan pritchard" w:date="2025-01-23T13:43:00Z" w16du:dateUtc="2025-01-23T13:43:00Z"/>
                <w:rFonts w:cs="Arial"/>
                <w:b/>
                <w:bCs/>
                <w:sz w:val="18"/>
                <w:szCs w:val="18"/>
              </w:rPr>
            </w:pPr>
            <w:ins w:id="5587"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217A8AFF" w14:textId="77777777" w:rsidR="00D25516" w:rsidRPr="00340B0D" w:rsidRDefault="00D25516" w:rsidP="00D25516">
            <w:pPr>
              <w:jc w:val="center"/>
              <w:rPr>
                <w:ins w:id="5588" w:author="jonathan pritchard" w:date="2025-01-23T13:43:00Z" w16du:dateUtc="2025-01-23T13:43:00Z"/>
                <w:rFonts w:cs="Arial"/>
                <w:sz w:val="18"/>
                <w:szCs w:val="18"/>
              </w:rPr>
            </w:pPr>
          </w:p>
        </w:tc>
      </w:tr>
      <w:tr w:rsidR="00D25516" w:rsidRPr="00340B0D" w14:paraId="280CE2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3D82B" w14:textId="77777777" w:rsidR="00D25516" w:rsidRPr="00340B0D" w:rsidRDefault="00D25516" w:rsidP="00D25516">
            <w:pPr>
              <w:rPr>
                <w:ins w:id="5589" w:author="jonathan pritchard" w:date="2025-01-23T13:43:00Z" w16du:dateUtc="2025-01-23T13:43:00Z"/>
                <w:rFonts w:cs="Arial"/>
                <w:sz w:val="18"/>
                <w:szCs w:val="18"/>
              </w:rPr>
            </w:pPr>
            <w:ins w:id="5590"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68B9DE" w14:textId="77777777" w:rsidR="00D25516" w:rsidRPr="00340B0D" w:rsidRDefault="00D25516" w:rsidP="00D25516">
            <w:pPr>
              <w:rPr>
                <w:ins w:id="5591" w:author="jonathan pritchard" w:date="2025-01-23T13:43:00Z" w16du:dateUtc="2025-01-23T13:43:00Z"/>
                <w:rFonts w:cs="Arial"/>
                <w:sz w:val="18"/>
                <w:szCs w:val="18"/>
              </w:rPr>
            </w:pPr>
          </w:p>
        </w:tc>
        <w:tc>
          <w:tcPr>
            <w:tcW w:w="3871" w:type="dxa"/>
            <w:gridSpan w:val="5"/>
            <w:tcBorders>
              <w:left w:val="single" w:sz="12" w:space="0" w:color="auto"/>
            </w:tcBorders>
          </w:tcPr>
          <w:p w14:paraId="6FAF6817" w14:textId="77777777" w:rsidR="00D25516" w:rsidRPr="00340B0D" w:rsidRDefault="00D25516" w:rsidP="00D25516">
            <w:pPr>
              <w:rPr>
                <w:ins w:id="5592" w:author="jonathan pritchard" w:date="2025-01-23T13:43:00Z" w16du:dateUtc="2025-01-23T13:43:00Z"/>
                <w:rFonts w:cs="Arial"/>
                <w:sz w:val="18"/>
                <w:szCs w:val="18"/>
              </w:rPr>
            </w:pPr>
            <w:ins w:id="5593"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73930AB" w14:textId="77777777" w:rsidR="00D25516" w:rsidRPr="00340B0D" w:rsidRDefault="00D25516" w:rsidP="00D25516">
            <w:pPr>
              <w:jc w:val="center"/>
              <w:rPr>
                <w:ins w:id="5594" w:author="jonathan pritchard" w:date="2025-01-23T13:43:00Z" w16du:dateUtc="2025-01-23T13:43:00Z"/>
                <w:rFonts w:cs="Arial"/>
                <w:sz w:val="18"/>
                <w:szCs w:val="18"/>
              </w:rPr>
            </w:pPr>
          </w:p>
        </w:tc>
      </w:tr>
      <w:tr w:rsidR="00D25516" w:rsidRPr="00340B0D" w14:paraId="41FC1EB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646075" w14:textId="77777777" w:rsidR="00D25516" w:rsidRPr="00340B0D" w:rsidRDefault="00D25516" w:rsidP="00D25516">
            <w:pPr>
              <w:rPr>
                <w:ins w:id="5595" w:author="jonathan pritchard" w:date="2025-01-23T13:43:00Z" w16du:dateUtc="2025-01-23T13:43:00Z"/>
                <w:rFonts w:cs="Arial"/>
                <w:sz w:val="18"/>
                <w:szCs w:val="18"/>
              </w:rPr>
            </w:pPr>
            <w:ins w:id="5596"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D52785" w14:textId="77777777" w:rsidR="00D25516" w:rsidRPr="00340B0D" w:rsidRDefault="00D25516" w:rsidP="00D25516">
            <w:pPr>
              <w:rPr>
                <w:ins w:id="5597" w:author="jonathan pritchard" w:date="2025-01-23T13:43:00Z" w16du:dateUtc="2025-01-23T13:43:00Z"/>
                <w:rFonts w:cs="Arial"/>
                <w:sz w:val="18"/>
                <w:szCs w:val="18"/>
              </w:rPr>
            </w:pPr>
          </w:p>
        </w:tc>
        <w:tc>
          <w:tcPr>
            <w:tcW w:w="3871" w:type="dxa"/>
            <w:gridSpan w:val="5"/>
            <w:tcBorders>
              <w:left w:val="single" w:sz="12" w:space="0" w:color="auto"/>
            </w:tcBorders>
          </w:tcPr>
          <w:p w14:paraId="5659E9F0" w14:textId="77777777" w:rsidR="00D25516" w:rsidRPr="00340B0D" w:rsidRDefault="00D25516" w:rsidP="00D25516">
            <w:pPr>
              <w:rPr>
                <w:ins w:id="5598" w:author="jonathan pritchard" w:date="2025-01-23T13:43:00Z" w16du:dateUtc="2025-01-23T13:43:00Z"/>
                <w:rFonts w:cs="Arial"/>
                <w:sz w:val="18"/>
                <w:szCs w:val="18"/>
              </w:rPr>
            </w:pPr>
            <w:ins w:id="5599"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5270871C" w14:textId="77777777" w:rsidR="00D25516" w:rsidRPr="00340B0D" w:rsidRDefault="00D25516" w:rsidP="00D25516">
            <w:pPr>
              <w:jc w:val="center"/>
              <w:rPr>
                <w:ins w:id="5600" w:author="jonathan pritchard" w:date="2025-01-23T13:43:00Z" w16du:dateUtc="2025-01-23T13:43:00Z"/>
                <w:rFonts w:cs="Arial"/>
                <w:sz w:val="18"/>
                <w:szCs w:val="18"/>
              </w:rPr>
            </w:pPr>
          </w:p>
        </w:tc>
      </w:tr>
      <w:tr w:rsidR="00D25516" w:rsidRPr="00340B0D" w14:paraId="1EFA495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33B272" w14:textId="77777777" w:rsidR="00D25516" w:rsidRPr="00340B0D" w:rsidRDefault="00D25516" w:rsidP="00D25516">
            <w:pPr>
              <w:rPr>
                <w:ins w:id="5601" w:author="jonathan pritchard" w:date="2025-01-23T13:43:00Z" w16du:dateUtc="2025-01-23T13:43:00Z"/>
                <w:rFonts w:cs="Arial"/>
                <w:sz w:val="18"/>
                <w:szCs w:val="18"/>
              </w:rPr>
            </w:pPr>
            <w:ins w:id="5602"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516FF7" w14:textId="77777777" w:rsidR="00D25516" w:rsidRPr="00340B0D" w:rsidRDefault="00D25516" w:rsidP="00D25516">
            <w:pPr>
              <w:rPr>
                <w:ins w:id="5603" w:author="jonathan pritchard" w:date="2025-01-23T13:43:00Z" w16du:dateUtc="2025-01-23T13:43:00Z"/>
                <w:rFonts w:cs="Arial"/>
                <w:sz w:val="18"/>
                <w:szCs w:val="18"/>
              </w:rPr>
            </w:pPr>
          </w:p>
        </w:tc>
        <w:tc>
          <w:tcPr>
            <w:tcW w:w="3871" w:type="dxa"/>
            <w:gridSpan w:val="5"/>
            <w:tcBorders>
              <w:left w:val="single" w:sz="12" w:space="0" w:color="auto"/>
            </w:tcBorders>
          </w:tcPr>
          <w:p w14:paraId="01414B8D" w14:textId="77777777" w:rsidR="00D25516" w:rsidRPr="00340B0D" w:rsidRDefault="00D25516" w:rsidP="00D25516">
            <w:pPr>
              <w:rPr>
                <w:ins w:id="5604" w:author="jonathan pritchard" w:date="2025-01-23T13:43:00Z" w16du:dateUtc="2025-01-23T13:43:00Z"/>
                <w:rFonts w:cs="Arial"/>
                <w:sz w:val="18"/>
                <w:szCs w:val="18"/>
              </w:rPr>
            </w:pPr>
            <w:ins w:id="5605"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0FC028A" w14:textId="77777777" w:rsidR="00D25516" w:rsidRPr="00340B0D" w:rsidRDefault="00D25516" w:rsidP="00D25516">
            <w:pPr>
              <w:jc w:val="center"/>
              <w:rPr>
                <w:ins w:id="5606" w:author="jonathan pritchard" w:date="2025-01-23T13:43:00Z" w16du:dateUtc="2025-01-23T13:43:00Z"/>
                <w:rFonts w:cs="Arial"/>
                <w:sz w:val="18"/>
                <w:szCs w:val="18"/>
              </w:rPr>
            </w:pPr>
          </w:p>
        </w:tc>
      </w:tr>
      <w:tr w:rsidR="00D25516" w:rsidRPr="00340B0D" w14:paraId="1474B11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DB7DEC" w14:textId="77777777" w:rsidR="00D25516" w:rsidRPr="00340B0D" w:rsidRDefault="00D25516" w:rsidP="00D25516">
            <w:pPr>
              <w:rPr>
                <w:ins w:id="5607" w:author="jonathan pritchard" w:date="2025-01-23T13:43:00Z" w16du:dateUtc="2025-01-23T13:43:00Z"/>
                <w:rFonts w:cs="Arial"/>
                <w:sz w:val="18"/>
                <w:szCs w:val="18"/>
              </w:rPr>
            </w:pPr>
            <w:ins w:id="5608"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7A83E0" w14:textId="77777777" w:rsidR="00D25516" w:rsidRPr="00340B0D" w:rsidRDefault="00D25516" w:rsidP="00D25516">
            <w:pPr>
              <w:rPr>
                <w:ins w:id="5609" w:author="jonathan pritchard" w:date="2025-01-23T13:43:00Z" w16du:dateUtc="2025-01-23T13:43:00Z"/>
                <w:rFonts w:cs="Arial"/>
                <w:sz w:val="18"/>
                <w:szCs w:val="18"/>
              </w:rPr>
            </w:pPr>
          </w:p>
        </w:tc>
        <w:tc>
          <w:tcPr>
            <w:tcW w:w="3871" w:type="dxa"/>
            <w:gridSpan w:val="5"/>
            <w:tcBorders>
              <w:left w:val="single" w:sz="12" w:space="0" w:color="auto"/>
            </w:tcBorders>
          </w:tcPr>
          <w:p w14:paraId="2C220A9C" w14:textId="77777777" w:rsidR="00D25516" w:rsidRPr="00340B0D" w:rsidRDefault="00D25516" w:rsidP="00D25516">
            <w:pPr>
              <w:rPr>
                <w:ins w:id="5610" w:author="jonathan pritchard" w:date="2025-01-23T13:43:00Z" w16du:dateUtc="2025-01-23T13:43:00Z"/>
                <w:rFonts w:cs="Arial"/>
                <w:sz w:val="18"/>
                <w:szCs w:val="18"/>
              </w:rPr>
            </w:pPr>
            <w:ins w:id="5611"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30FDD22C" w14:textId="77777777" w:rsidR="00D25516" w:rsidRPr="00340B0D" w:rsidRDefault="00D25516" w:rsidP="00D25516">
            <w:pPr>
              <w:jc w:val="center"/>
              <w:rPr>
                <w:ins w:id="5612" w:author="jonathan pritchard" w:date="2025-01-23T13:43:00Z" w16du:dateUtc="2025-01-23T13:43:00Z"/>
                <w:rFonts w:cs="Arial"/>
                <w:sz w:val="18"/>
                <w:szCs w:val="18"/>
              </w:rPr>
            </w:pPr>
          </w:p>
        </w:tc>
      </w:tr>
      <w:tr w:rsidR="00D25516" w:rsidRPr="00340B0D" w14:paraId="52A76BB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BB51D1" w14:textId="77777777" w:rsidR="00D25516" w:rsidRPr="00340B0D" w:rsidRDefault="00D25516" w:rsidP="00D25516">
            <w:pPr>
              <w:rPr>
                <w:ins w:id="5613" w:author="jonathan pritchard" w:date="2025-01-23T13:43:00Z" w16du:dateUtc="2025-01-23T13:43:00Z"/>
                <w:rFonts w:cs="Arial"/>
                <w:sz w:val="18"/>
                <w:szCs w:val="18"/>
              </w:rPr>
            </w:pPr>
            <w:ins w:id="5614"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3EA62D" w14:textId="77777777" w:rsidR="00D25516" w:rsidRPr="00340B0D" w:rsidRDefault="00D25516" w:rsidP="00D25516">
            <w:pPr>
              <w:rPr>
                <w:ins w:id="5615" w:author="jonathan pritchard" w:date="2025-01-23T13:43:00Z" w16du:dateUtc="2025-01-23T13:43:00Z"/>
                <w:rFonts w:cs="Arial"/>
                <w:sz w:val="18"/>
                <w:szCs w:val="18"/>
              </w:rPr>
            </w:pPr>
          </w:p>
        </w:tc>
        <w:tc>
          <w:tcPr>
            <w:tcW w:w="3871" w:type="dxa"/>
            <w:gridSpan w:val="5"/>
            <w:tcBorders>
              <w:left w:val="single" w:sz="12" w:space="0" w:color="auto"/>
            </w:tcBorders>
          </w:tcPr>
          <w:p w14:paraId="4A79F1BA" w14:textId="77777777" w:rsidR="00D25516" w:rsidRPr="00340B0D" w:rsidRDefault="00D25516" w:rsidP="00D25516">
            <w:pPr>
              <w:rPr>
                <w:ins w:id="5616" w:author="jonathan pritchard" w:date="2025-01-23T13:43:00Z" w16du:dateUtc="2025-01-23T13:43:00Z"/>
                <w:rFonts w:cs="Arial"/>
                <w:sz w:val="18"/>
                <w:szCs w:val="18"/>
              </w:rPr>
            </w:pPr>
            <w:ins w:id="5617"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433B3D31" w14:textId="77777777" w:rsidR="00D25516" w:rsidRPr="00340B0D" w:rsidRDefault="00D25516" w:rsidP="00D25516">
            <w:pPr>
              <w:jc w:val="center"/>
              <w:rPr>
                <w:ins w:id="5618" w:author="jonathan pritchard" w:date="2025-01-23T13:43:00Z" w16du:dateUtc="2025-01-23T13:43:00Z"/>
                <w:rFonts w:cs="Arial"/>
                <w:sz w:val="18"/>
                <w:szCs w:val="18"/>
              </w:rPr>
            </w:pPr>
          </w:p>
        </w:tc>
      </w:tr>
      <w:tr w:rsidR="00D25516" w:rsidRPr="00340B0D" w14:paraId="71AD4F6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DC79C3" w14:textId="77777777" w:rsidR="00D25516" w:rsidRPr="00340B0D" w:rsidRDefault="00D25516" w:rsidP="00D25516">
            <w:pPr>
              <w:rPr>
                <w:ins w:id="5619" w:author="jonathan pritchard" w:date="2025-01-23T13:43:00Z" w16du:dateUtc="2025-01-23T13:43:00Z"/>
                <w:rFonts w:cs="Arial"/>
                <w:sz w:val="18"/>
                <w:szCs w:val="18"/>
              </w:rPr>
            </w:pPr>
            <w:ins w:id="5620"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381AB6" w14:textId="77777777" w:rsidR="00D25516" w:rsidRPr="00340B0D" w:rsidRDefault="00D25516" w:rsidP="00D25516">
            <w:pPr>
              <w:rPr>
                <w:ins w:id="5621" w:author="jonathan pritchard" w:date="2025-01-23T13:43:00Z" w16du:dateUtc="2025-01-23T13:43:00Z"/>
                <w:rFonts w:cs="Arial"/>
                <w:sz w:val="18"/>
                <w:szCs w:val="18"/>
              </w:rPr>
            </w:pPr>
          </w:p>
        </w:tc>
        <w:tc>
          <w:tcPr>
            <w:tcW w:w="3871" w:type="dxa"/>
            <w:gridSpan w:val="5"/>
            <w:tcBorders>
              <w:left w:val="single" w:sz="12" w:space="0" w:color="auto"/>
            </w:tcBorders>
          </w:tcPr>
          <w:p w14:paraId="07658F1D" w14:textId="77777777" w:rsidR="00D25516" w:rsidRPr="00340B0D" w:rsidRDefault="00D25516" w:rsidP="00D25516">
            <w:pPr>
              <w:rPr>
                <w:ins w:id="5622" w:author="jonathan pritchard" w:date="2025-01-23T13:43:00Z" w16du:dateUtc="2025-01-23T13:43:00Z"/>
                <w:rFonts w:cs="Arial"/>
                <w:sz w:val="18"/>
                <w:szCs w:val="18"/>
              </w:rPr>
            </w:pPr>
            <w:ins w:id="5623"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5E2FFA97" w14:textId="77777777" w:rsidR="00D25516" w:rsidRPr="00340B0D" w:rsidRDefault="00D25516" w:rsidP="00D25516">
            <w:pPr>
              <w:jc w:val="center"/>
              <w:rPr>
                <w:ins w:id="5624" w:author="jonathan pritchard" w:date="2025-01-23T13:43:00Z" w16du:dateUtc="2025-01-23T13:43:00Z"/>
                <w:rFonts w:cs="Arial"/>
                <w:sz w:val="18"/>
                <w:szCs w:val="18"/>
              </w:rPr>
            </w:pPr>
          </w:p>
        </w:tc>
      </w:tr>
      <w:tr w:rsidR="00D25516" w:rsidRPr="00340B0D" w14:paraId="6714B6E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CB95AF" w14:textId="77777777" w:rsidR="00D25516" w:rsidRPr="00340B0D" w:rsidRDefault="00D25516" w:rsidP="00D25516">
            <w:pPr>
              <w:rPr>
                <w:ins w:id="5625" w:author="jonathan pritchard" w:date="2025-01-23T13:43:00Z" w16du:dateUtc="2025-01-23T13:43:00Z"/>
                <w:rFonts w:cs="Arial"/>
                <w:sz w:val="18"/>
                <w:szCs w:val="18"/>
              </w:rPr>
            </w:pPr>
            <w:ins w:id="5626"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A12D9" w14:textId="77777777" w:rsidR="00D25516" w:rsidRPr="00340B0D" w:rsidRDefault="00D25516" w:rsidP="00D25516">
            <w:pPr>
              <w:rPr>
                <w:ins w:id="5627" w:author="jonathan pritchard" w:date="2025-01-23T13:43:00Z" w16du:dateUtc="2025-01-23T13:43:00Z"/>
                <w:rFonts w:cs="Arial"/>
                <w:sz w:val="18"/>
                <w:szCs w:val="18"/>
              </w:rPr>
            </w:pPr>
          </w:p>
        </w:tc>
        <w:tc>
          <w:tcPr>
            <w:tcW w:w="3871" w:type="dxa"/>
            <w:gridSpan w:val="5"/>
            <w:tcBorders>
              <w:left w:val="single" w:sz="12" w:space="0" w:color="auto"/>
            </w:tcBorders>
          </w:tcPr>
          <w:p w14:paraId="77F1D21D" w14:textId="77777777" w:rsidR="00D25516" w:rsidRPr="00340B0D" w:rsidRDefault="00D25516" w:rsidP="00D25516">
            <w:pPr>
              <w:rPr>
                <w:ins w:id="5628" w:author="jonathan pritchard" w:date="2025-01-23T13:43:00Z" w16du:dateUtc="2025-01-23T13:43:00Z"/>
                <w:rFonts w:cs="Arial"/>
                <w:b/>
                <w:bCs/>
                <w:sz w:val="18"/>
                <w:szCs w:val="18"/>
              </w:rPr>
            </w:pPr>
            <w:ins w:id="5629"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1316A716" w14:textId="77777777" w:rsidR="00D25516" w:rsidRPr="00340B0D" w:rsidRDefault="00D25516" w:rsidP="00D25516">
            <w:pPr>
              <w:jc w:val="center"/>
              <w:rPr>
                <w:ins w:id="5630" w:author="jonathan pritchard" w:date="2025-01-23T13:43:00Z" w16du:dateUtc="2025-01-23T13:43:00Z"/>
                <w:rFonts w:cs="Arial"/>
                <w:sz w:val="18"/>
                <w:szCs w:val="18"/>
              </w:rPr>
            </w:pPr>
          </w:p>
        </w:tc>
      </w:tr>
      <w:tr w:rsidR="00D25516" w:rsidRPr="00340B0D" w14:paraId="408D489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B9B9CD" w14:textId="77777777" w:rsidR="00D25516" w:rsidRPr="00340B0D" w:rsidRDefault="00D25516" w:rsidP="00D25516">
            <w:pPr>
              <w:rPr>
                <w:ins w:id="5631" w:author="jonathan pritchard" w:date="2025-01-23T13:43:00Z" w16du:dateUtc="2025-01-23T13:43:00Z"/>
                <w:rFonts w:cs="Arial"/>
                <w:sz w:val="18"/>
                <w:szCs w:val="18"/>
              </w:rPr>
            </w:pPr>
            <w:ins w:id="5632"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019A6F2" w14:textId="77777777" w:rsidR="00D25516" w:rsidRPr="00340B0D" w:rsidRDefault="00D25516" w:rsidP="00D25516">
            <w:pPr>
              <w:rPr>
                <w:ins w:id="5633" w:author="jonathan pritchard" w:date="2025-01-23T13:43:00Z" w16du:dateUtc="2025-01-23T13:43:00Z"/>
                <w:rFonts w:cs="Arial"/>
                <w:sz w:val="18"/>
                <w:szCs w:val="18"/>
              </w:rPr>
            </w:pPr>
          </w:p>
        </w:tc>
        <w:tc>
          <w:tcPr>
            <w:tcW w:w="3871" w:type="dxa"/>
            <w:gridSpan w:val="5"/>
            <w:tcBorders>
              <w:left w:val="single" w:sz="12" w:space="0" w:color="auto"/>
            </w:tcBorders>
          </w:tcPr>
          <w:p w14:paraId="4326519A" w14:textId="77777777" w:rsidR="00D25516" w:rsidRPr="00340B0D" w:rsidRDefault="00D25516" w:rsidP="00D25516">
            <w:pPr>
              <w:rPr>
                <w:ins w:id="5634" w:author="jonathan pritchard" w:date="2025-01-23T13:43:00Z" w16du:dateUtc="2025-01-23T13:43:00Z"/>
                <w:rFonts w:cs="Arial"/>
                <w:sz w:val="18"/>
                <w:szCs w:val="18"/>
              </w:rPr>
            </w:pPr>
            <w:ins w:id="5635"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301569EC" w14:textId="77777777" w:rsidR="00D25516" w:rsidRPr="00340B0D" w:rsidRDefault="00D25516" w:rsidP="00D25516">
            <w:pPr>
              <w:jc w:val="center"/>
              <w:rPr>
                <w:ins w:id="5636" w:author="jonathan pritchard" w:date="2025-01-23T13:43:00Z" w16du:dateUtc="2025-01-23T13:43:00Z"/>
                <w:rFonts w:cs="Arial"/>
                <w:sz w:val="18"/>
                <w:szCs w:val="18"/>
              </w:rPr>
            </w:pPr>
          </w:p>
        </w:tc>
      </w:tr>
      <w:tr w:rsidR="00D25516" w:rsidRPr="00340B0D" w14:paraId="6E1B682F"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25C79C" w14:textId="77777777" w:rsidR="00D25516" w:rsidRPr="00340B0D" w:rsidRDefault="00D25516" w:rsidP="00D25516">
            <w:pPr>
              <w:jc w:val="center"/>
              <w:rPr>
                <w:ins w:id="5637" w:author="jonathan pritchard" w:date="2025-01-23T13:43:00Z" w16du:dateUtc="2025-01-23T13:43:00Z"/>
                <w:rFonts w:cs="Arial"/>
                <w:b/>
                <w:bCs/>
                <w:sz w:val="18"/>
                <w:szCs w:val="18"/>
              </w:rPr>
            </w:pPr>
            <w:ins w:id="5638"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4F67527C" w14:textId="77777777" w:rsidR="00D25516" w:rsidRPr="00340B0D" w:rsidRDefault="00D25516" w:rsidP="00D25516">
            <w:pPr>
              <w:rPr>
                <w:ins w:id="5639" w:author="jonathan pritchard" w:date="2025-01-23T13:43:00Z" w16du:dateUtc="2025-01-23T13:43:00Z"/>
                <w:rFonts w:cs="Arial"/>
                <w:b/>
                <w:bCs/>
                <w:sz w:val="18"/>
                <w:szCs w:val="18"/>
              </w:rPr>
            </w:pPr>
            <w:ins w:id="5640"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49D43C55" w14:textId="77777777" w:rsidR="00D25516" w:rsidRPr="00340B0D" w:rsidRDefault="00D25516" w:rsidP="00D25516">
            <w:pPr>
              <w:jc w:val="center"/>
              <w:rPr>
                <w:ins w:id="5641" w:author="jonathan pritchard" w:date="2025-01-23T13:43:00Z" w16du:dateUtc="2025-01-23T13:43:00Z"/>
                <w:rFonts w:cs="Arial"/>
                <w:sz w:val="18"/>
                <w:szCs w:val="18"/>
              </w:rPr>
            </w:pPr>
          </w:p>
        </w:tc>
      </w:tr>
      <w:tr w:rsidR="00D25516" w:rsidRPr="00340B0D" w14:paraId="4E8BC2BE" w14:textId="77777777" w:rsidTr="00087740">
        <w:customXmlInsRangeStart w:id="5642" w:author="jonathan pritchard" w:date="2025-01-23T13:43:00Z"/>
        <w:sdt>
          <w:sdtPr>
            <w:rPr>
              <w:rFonts w:cs="Arial"/>
              <w:sz w:val="18"/>
              <w:szCs w:val="18"/>
            </w:rPr>
            <w:alias w:val="Palette"/>
            <w:tag w:val="Palette"/>
            <w:id w:val="-1897266602"/>
            <w:placeholder>
              <w:docPart w:val="3984FC0E1B4C46EAA2BDF8288D0BCC6C"/>
            </w:placeholder>
            <w:comboBox>
              <w:listItem w:displayText="Day" w:value="Day"/>
              <w:listItem w:displayText="Dusk" w:value="Dusk"/>
              <w:listItem w:displayText="Night" w:value="Night"/>
            </w:comboBox>
          </w:sdtPr>
          <w:sdtContent>
            <w:customXmlInsRangeEnd w:id="5642"/>
            <w:tc>
              <w:tcPr>
                <w:tcW w:w="4656" w:type="dxa"/>
                <w:gridSpan w:val="5"/>
                <w:tcBorders>
                  <w:left w:val="single" w:sz="12" w:space="0" w:color="auto"/>
                  <w:bottom w:val="single" w:sz="12" w:space="0" w:color="auto"/>
                  <w:right w:val="single" w:sz="12" w:space="0" w:color="auto"/>
                </w:tcBorders>
              </w:tcPr>
              <w:p w14:paraId="2C78D514" w14:textId="77777777" w:rsidR="00D25516" w:rsidRPr="00340B0D" w:rsidRDefault="00D25516" w:rsidP="00D25516">
                <w:pPr>
                  <w:rPr>
                    <w:ins w:id="5643" w:author="jonathan pritchard" w:date="2025-01-23T13:43:00Z" w16du:dateUtc="2025-01-23T13:43:00Z"/>
                    <w:rFonts w:cs="Arial"/>
                    <w:sz w:val="18"/>
                    <w:szCs w:val="18"/>
                  </w:rPr>
                </w:pPr>
                <w:ins w:id="5644" w:author="jonathan pritchard" w:date="2025-01-23T13:43:00Z" w16du:dateUtc="2025-01-23T13:43:00Z">
                  <w:r w:rsidRPr="00340B0D">
                    <w:rPr>
                      <w:rFonts w:cs="Arial"/>
                      <w:sz w:val="18"/>
                      <w:szCs w:val="18"/>
                    </w:rPr>
                    <w:t>Day</w:t>
                  </w:r>
                </w:ins>
              </w:p>
            </w:tc>
            <w:customXmlInsRangeStart w:id="5645" w:author="jonathan pritchard" w:date="2025-01-23T13:43:00Z"/>
          </w:sdtContent>
        </w:sdt>
        <w:customXmlInsRangeEnd w:id="5645"/>
        <w:tc>
          <w:tcPr>
            <w:tcW w:w="3871" w:type="dxa"/>
            <w:gridSpan w:val="5"/>
            <w:tcBorders>
              <w:left w:val="single" w:sz="12" w:space="0" w:color="auto"/>
            </w:tcBorders>
          </w:tcPr>
          <w:p w14:paraId="32931970" w14:textId="77777777" w:rsidR="00D25516" w:rsidRPr="00340B0D" w:rsidRDefault="00D25516" w:rsidP="00D25516">
            <w:pPr>
              <w:rPr>
                <w:ins w:id="5646" w:author="jonathan pritchard" w:date="2025-01-23T13:43:00Z" w16du:dateUtc="2025-01-23T13:43:00Z"/>
                <w:rFonts w:cs="Arial"/>
                <w:b/>
                <w:bCs/>
                <w:sz w:val="18"/>
                <w:szCs w:val="18"/>
              </w:rPr>
            </w:pPr>
            <w:ins w:id="5647"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5043A7DE" w14:textId="77777777" w:rsidR="00D25516" w:rsidRPr="00340B0D" w:rsidRDefault="00D25516" w:rsidP="00D25516">
            <w:pPr>
              <w:jc w:val="center"/>
              <w:rPr>
                <w:ins w:id="5648" w:author="jonathan pritchard" w:date="2025-01-23T13:43:00Z" w16du:dateUtc="2025-01-23T13:43:00Z"/>
                <w:rFonts w:cs="Arial"/>
                <w:sz w:val="18"/>
                <w:szCs w:val="18"/>
              </w:rPr>
            </w:pPr>
          </w:p>
        </w:tc>
      </w:tr>
      <w:tr w:rsidR="00D25516" w:rsidRPr="00340B0D" w14:paraId="5019618A"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BADDB8" w14:textId="77777777" w:rsidR="00D25516" w:rsidRPr="00340B0D" w:rsidRDefault="00D25516" w:rsidP="00D25516">
            <w:pPr>
              <w:jc w:val="center"/>
              <w:rPr>
                <w:ins w:id="5649" w:author="jonathan pritchard" w:date="2025-01-23T13:43:00Z" w16du:dateUtc="2025-01-23T13:43:00Z"/>
                <w:rFonts w:cs="Arial"/>
                <w:b/>
                <w:bCs/>
                <w:sz w:val="18"/>
                <w:szCs w:val="18"/>
              </w:rPr>
            </w:pPr>
          </w:p>
        </w:tc>
        <w:tc>
          <w:tcPr>
            <w:tcW w:w="3871" w:type="dxa"/>
            <w:gridSpan w:val="5"/>
            <w:tcBorders>
              <w:left w:val="single" w:sz="12" w:space="0" w:color="auto"/>
            </w:tcBorders>
          </w:tcPr>
          <w:p w14:paraId="35D8CEDC" w14:textId="77777777" w:rsidR="00D25516" w:rsidRPr="00340B0D" w:rsidRDefault="00D25516" w:rsidP="00D25516">
            <w:pPr>
              <w:rPr>
                <w:ins w:id="5650" w:author="jonathan pritchard" w:date="2025-01-23T13:43:00Z" w16du:dateUtc="2025-01-23T13:43:00Z"/>
                <w:rFonts w:cs="Arial"/>
                <w:sz w:val="18"/>
                <w:szCs w:val="18"/>
              </w:rPr>
            </w:pPr>
          </w:p>
        </w:tc>
        <w:tc>
          <w:tcPr>
            <w:tcW w:w="672" w:type="dxa"/>
            <w:tcBorders>
              <w:right w:val="single" w:sz="12" w:space="0" w:color="auto"/>
            </w:tcBorders>
            <w:vAlign w:val="center"/>
          </w:tcPr>
          <w:p w14:paraId="5984A0CB" w14:textId="77777777" w:rsidR="00D25516" w:rsidRPr="00340B0D" w:rsidRDefault="00D25516" w:rsidP="00D25516">
            <w:pPr>
              <w:jc w:val="center"/>
              <w:rPr>
                <w:ins w:id="5651" w:author="jonathan pritchard" w:date="2025-01-23T13:43:00Z" w16du:dateUtc="2025-01-23T13:43:00Z"/>
                <w:rFonts w:cs="Arial"/>
                <w:sz w:val="18"/>
                <w:szCs w:val="18"/>
              </w:rPr>
            </w:pPr>
          </w:p>
        </w:tc>
      </w:tr>
      <w:tr w:rsidR="00D25516" w:rsidRPr="00340B0D" w14:paraId="64C50A2D"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78BFC425" w14:textId="77777777" w:rsidR="00D25516" w:rsidRPr="00340B0D" w:rsidRDefault="00D25516" w:rsidP="00D25516">
            <w:pPr>
              <w:rPr>
                <w:ins w:id="5652"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6FD4B78D" w14:textId="77777777" w:rsidR="00D25516" w:rsidRPr="00340B0D" w:rsidRDefault="00D25516" w:rsidP="00D25516">
            <w:pPr>
              <w:jc w:val="center"/>
              <w:rPr>
                <w:ins w:id="5653"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4E927CA8" w14:textId="77777777" w:rsidR="00D25516" w:rsidRPr="00340B0D" w:rsidRDefault="00D25516" w:rsidP="00D25516">
            <w:pPr>
              <w:jc w:val="center"/>
              <w:rPr>
                <w:ins w:id="5654" w:author="jonathan pritchard" w:date="2025-01-23T13:43:00Z" w16du:dateUtc="2025-01-23T13:43:00Z"/>
                <w:rFonts w:cs="Arial"/>
                <w:sz w:val="18"/>
                <w:szCs w:val="18"/>
              </w:rPr>
            </w:pPr>
          </w:p>
        </w:tc>
      </w:tr>
      <w:tr w:rsidR="00D25516" w:rsidRPr="00340B0D" w14:paraId="47FD7A82"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2455AF" w14:textId="77777777" w:rsidR="00D25516" w:rsidRPr="00340B0D" w:rsidRDefault="00D25516" w:rsidP="00D25516">
            <w:pPr>
              <w:jc w:val="center"/>
              <w:rPr>
                <w:ins w:id="5655" w:author="jonathan pritchard" w:date="2025-01-23T13:43:00Z" w16du:dateUtc="2025-01-23T13:43:00Z"/>
                <w:rFonts w:cs="Arial"/>
                <w:b/>
                <w:bCs/>
                <w:sz w:val="18"/>
                <w:szCs w:val="18"/>
              </w:rPr>
            </w:pPr>
            <w:ins w:id="5656"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805A5" w14:textId="77777777" w:rsidR="00D25516" w:rsidRPr="00340B0D" w:rsidRDefault="00D25516" w:rsidP="00D25516">
            <w:pPr>
              <w:jc w:val="center"/>
              <w:rPr>
                <w:ins w:id="5657" w:author="jonathan pritchard" w:date="2025-01-23T13:43:00Z" w16du:dateUtc="2025-01-23T13:43:00Z"/>
                <w:rFonts w:cs="Arial"/>
                <w:sz w:val="18"/>
                <w:szCs w:val="18"/>
              </w:rPr>
            </w:pPr>
            <w:ins w:id="5658" w:author="jonathan pritchard" w:date="2025-01-23T13:43:00Z" w16du:dateUtc="2025-01-23T13:43:00Z">
              <w:r w:rsidRPr="00340B0D">
                <w:rPr>
                  <w:rFonts w:cs="Arial"/>
                  <w:b/>
                  <w:bCs/>
                  <w:sz w:val="18"/>
                  <w:szCs w:val="18"/>
                </w:rPr>
                <w:t>Display</w:t>
              </w:r>
            </w:ins>
          </w:p>
        </w:tc>
      </w:tr>
      <w:tr w:rsidR="00D25516" w:rsidRPr="00C87169" w14:paraId="6B60A444" w14:textId="77777777" w:rsidTr="00087740">
        <w:trPr>
          <w:trHeight w:val="287"/>
        </w:trPr>
        <w:tc>
          <w:tcPr>
            <w:tcW w:w="1789" w:type="dxa"/>
            <w:tcBorders>
              <w:left w:val="single" w:sz="12" w:space="0" w:color="auto"/>
              <w:bottom w:val="single" w:sz="4" w:space="0" w:color="auto"/>
            </w:tcBorders>
          </w:tcPr>
          <w:p w14:paraId="6251B8E6" w14:textId="77777777" w:rsidR="00D25516" w:rsidRPr="00340B0D" w:rsidRDefault="00D25516" w:rsidP="00D25516">
            <w:pPr>
              <w:rPr>
                <w:ins w:id="5659" w:author="jonathan pritchard" w:date="2025-01-23T13:43:00Z" w16du:dateUtc="2025-01-23T13:43:00Z"/>
                <w:rFonts w:cs="Arial"/>
                <w:sz w:val="18"/>
                <w:szCs w:val="18"/>
              </w:rPr>
            </w:pPr>
            <w:ins w:id="5660"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742F2A11" w14:textId="77777777" w:rsidR="00D25516" w:rsidRPr="00340B0D" w:rsidRDefault="00D25516" w:rsidP="00D25516">
            <w:pPr>
              <w:rPr>
                <w:ins w:id="5661"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06DB833" w14:textId="77777777" w:rsidR="00D25516" w:rsidRPr="00340B0D" w:rsidRDefault="00D25516" w:rsidP="00D25516">
            <w:pPr>
              <w:rPr>
                <w:ins w:id="5662" w:author="jonathan pritchard" w:date="2025-01-23T13:43:00Z" w16du:dateUtc="2025-01-23T13:43:00Z"/>
                <w:rFonts w:cs="Arial"/>
                <w:sz w:val="18"/>
                <w:szCs w:val="18"/>
              </w:rPr>
            </w:pPr>
            <w:ins w:id="5663"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1C405745" w14:textId="77777777" w:rsidR="00D25516" w:rsidRPr="00C87169" w:rsidRDefault="00D25516" w:rsidP="00D25516">
            <w:pPr>
              <w:rPr>
                <w:ins w:id="5664" w:author="jonathan pritchard" w:date="2025-01-23T13:43:00Z" w16du:dateUtc="2025-01-23T13:43:00Z"/>
                <w:rFonts w:cs="Arial"/>
              </w:rPr>
            </w:pPr>
          </w:p>
        </w:tc>
      </w:tr>
      <w:tr w:rsidR="00D25516" w:rsidRPr="00340B0D" w14:paraId="31A99360" w14:textId="77777777" w:rsidTr="00087740">
        <w:tc>
          <w:tcPr>
            <w:tcW w:w="1789" w:type="dxa"/>
            <w:tcBorders>
              <w:left w:val="single" w:sz="12" w:space="0" w:color="auto"/>
              <w:bottom w:val="single" w:sz="4" w:space="0" w:color="auto"/>
            </w:tcBorders>
          </w:tcPr>
          <w:p w14:paraId="758AB95D" w14:textId="77777777" w:rsidR="00D25516" w:rsidRPr="00340B0D" w:rsidRDefault="00D25516" w:rsidP="00D25516">
            <w:pPr>
              <w:rPr>
                <w:ins w:id="5665" w:author="jonathan pritchard" w:date="2025-01-23T13:43:00Z" w16du:dateUtc="2025-01-23T13:43:00Z"/>
                <w:rFonts w:cs="Arial"/>
                <w:sz w:val="18"/>
                <w:szCs w:val="18"/>
              </w:rPr>
            </w:pPr>
            <w:ins w:id="5666"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5F61DF1" w14:textId="77777777" w:rsidR="00D25516" w:rsidRPr="00340B0D" w:rsidRDefault="00D25516" w:rsidP="00D25516">
            <w:pPr>
              <w:rPr>
                <w:ins w:id="5667"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DE79BD1" w14:textId="77777777" w:rsidR="00D25516" w:rsidRPr="00340B0D" w:rsidRDefault="00D25516" w:rsidP="00D25516">
            <w:pPr>
              <w:rPr>
                <w:ins w:id="5668" w:author="jonathan pritchard" w:date="2025-01-23T13:43:00Z" w16du:dateUtc="2025-01-23T13:43:00Z"/>
                <w:rFonts w:cs="Arial"/>
                <w:sz w:val="18"/>
                <w:szCs w:val="18"/>
              </w:rPr>
            </w:pPr>
            <w:ins w:id="5669"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9515EAB" w14:textId="77777777" w:rsidR="00D25516" w:rsidRPr="00340B0D" w:rsidRDefault="00D25516" w:rsidP="00D25516">
            <w:pPr>
              <w:rPr>
                <w:ins w:id="5670" w:author="jonathan pritchard" w:date="2025-01-23T13:43:00Z" w16du:dateUtc="2025-01-23T13:43:00Z"/>
                <w:rFonts w:cs="Arial"/>
                <w:sz w:val="18"/>
                <w:szCs w:val="18"/>
              </w:rPr>
            </w:pPr>
            <w:ins w:id="5671"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1B5E8A8C"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18787C4" w14:textId="77777777" w:rsidR="00D25516" w:rsidRPr="00340B0D" w:rsidRDefault="00D25516" w:rsidP="00D25516">
            <w:pPr>
              <w:jc w:val="center"/>
              <w:rPr>
                <w:ins w:id="5672"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7704564" w14:textId="77777777" w:rsidR="00D25516" w:rsidRPr="00340B0D" w:rsidRDefault="00D25516" w:rsidP="00D25516">
            <w:pPr>
              <w:rPr>
                <w:ins w:id="5673" w:author="jonathan pritchard" w:date="2025-01-23T13:43:00Z" w16du:dateUtc="2025-01-23T13:43:00Z"/>
                <w:rFonts w:cs="Arial"/>
                <w:sz w:val="18"/>
                <w:szCs w:val="18"/>
              </w:rPr>
            </w:pPr>
            <w:ins w:id="5674"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922E958" w14:textId="77777777" w:rsidR="00D25516" w:rsidRPr="00340B0D" w:rsidRDefault="00D25516" w:rsidP="00D25516">
            <w:pPr>
              <w:rPr>
                <w:ins w:id="5675" w:author="jonathan pritchard" w:date="2025-01-23T13:43:00Z" w16du:dateUtc="2025-01-23T13:43:00Z"/>
                <w:rFonts w:cs="Arial"/>
                <w:sz w:val="18"/>
                <w:szCs w:val="18"/>
              </w:rPr>
            </w:pPr>
          </w:p>
        </w:tc>
      </w:tr>
      <w:tr w:rsidR="00D25516" w:rsidRPr="00340B0D" w14:paraId="348B6D52"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14F5CB78" w14:textId="77777777" w:rsidR="00D25516" w:rsidRPr="00340B0D" w:rsidRDefault="00D25516" w:rsidP="00D25516">
            <w:pPr>
              <w:rPr>
                <w:ins w:id="5676" w:author="jonathan pritchard" w:date="2025-01-23T13:43:00Z" w16du:dateUtc="2025-01-23T13:43:00Z"/>
                <w:rFonts w:cs="Arial"/>
                <w:sz w:val="18"/>
                <w:szCs w:val="18"/>
              </w:rPr>
            </w:pPr>
          </w:p>
        </w:tc>
      </w:tr>
      <w:tr w:rsidR="00D25516" w:rsidRPr="00340B0D" w14:paraId="323F201A"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EDBB81" w14:textId="77777777" w:rsidR="00D25516" w:rsidRPr="00340B0D" w:rsidRDefault="00D25516" w:rsidP="00D25516">
            <w:pPr>
              <w:jc w:val="center"/>
              <w:rPr>
                <w:ins w:id="5677" w:author="jonathan pritchard" w:date="2025-01-23T13:43:00Z" w16du:dateUtc="2025-01-23T13:43:00Z"/>
                <w:rFonts w:cs="Arial"/>
                <w:b/>
                <w:bCs/>
                <w:sz w:val="18"/>
                <w:szCs w:val="18"/>
              </w:rPr>
            </w:pPr>
            <w:ins w:id="5678"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7583769A"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BF4FED" w14:textId="77777777" w:rsidR="00D25516" w:rsidRPr="00340B0D" w:rsidRDefault="00D25516" w:rsidP="00D25516">
            <w:pPr>
              <w:jc w:val="center"/>
              <w:rPr>
                <w:ins w:id="5679" w:author="jonathan pritchard" w:date="2025-01-23T13:43:00Z" w16du:dateUtc="2025-01-23T13:43:00Z"/>
                <w:rFonts w:cs="Arial"/>
                <w:b/>
                <w:bCs/>
                <w:sz w:val="18"/>
                <w:szCs w:val="18"/>
              </w:rPr>
            </w:pPr>
            <w:ins w:id="5680"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9FFB4" w14:textId="77777777" w:rsidR="00D25516" w:rsidRPr="00340B0D" w:rsidRDefault="00D25516" w:rsidP="00D25516">
            <w:pPr>
              <w:jc w:val="center"/>
              <w:rPr>
                <w:ins w:id="5681" w:author="jonathan pritchard" w:date="2025-01-23T13:43:00Z" w16du:dateUtc="2025-01-23T13:43:00Z"/>
                <w:rFonts w:cs="Arial"/>
                <w:b/>
                <w:bCs/>
                <w:sz w:val="18"/>
                <w:szCs w:val="18"/>
              </w:rPr>
            </w:pPr>
            <w:ins w:id="5682" w:author="jonathan pritchard" w:date="2025-01-23T13:43:00Z" w16du:dateUtc="2025-01-23T13:43:00Z">
              <w:r w:rsidRPr="00340B0D">
                <w:rPr>
                  <w:rFonts w:cs="Arial"/>
                  <w:b/>
                  <w:bCs/>
                  <w:sz w:val="18"/>
                  <w:szCs w:val="18"/>
                </w:rPr>
                <w:t>Other</w:t>
              </w:r>
            </w:ins>
          </w:p>
        </w:tc>
      </w:tr>
      <w:tr w:rsidR="00D25516" w:rsidRPr="00340B0D" w14:paraId="77495C5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69E675" w14:textId="77777777" w:rsidR="00D25516" w:rsidRPr="00340B0D" w:rsidRDefault="00D25516" w:rsidP="00D25516">
            <w:pPr>
              <w:rPr>
                <w:ins w:id="5683" w:author="jonathan pritchard" w:date="2025-01-23T13:43:00Z" w16du:dateUtc="2025-01-23T13:43:00Z"/>
                <w:rFonts w:cs="Arial"/>
                <w:sz w:val="18"/>
                <w:szCs w:val="18"/>
              </w:rPr>
            </w:pPr>
            <w:ins w:id="5684"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2CBB01BA" w14:textId="77777777" w:rsidR="00D25516" w:rsidRPr="00340B0D" w:rsidRDefault="00D25516" w:rsidP="00D25516">
            <w:pPr>
              <w:jc w:val="center"/>
              <w:rPr>
                <w:ins w:id="568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D3E13A4" w14:textId="77777777" w:rsidR="00D25516" w:rsidRPr="00340B0D" w:rsidRDefault="00D25516" w:rsidP="00D25516">
            <w:pPr>
              <w:pStyle w:val="Default"/>
              <w:rPr>
                <w:ins w:id="5686" w:author="jonathan pritchard" w:date="2025-01-23T13:43:00Z" w16du:dateUtc="2025-01-23T13:43:00Z"/>
                <w:sz w:val="18"/>
                <w:szCs w:val="18"/>
              </w:rPr>
            </w:pPr>
            <w:ins w:id="5687"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1843099" w14:textId="77777777" w:rsidR="00D25516" w:rsidRPr="00340B0D" w:rsidRDefault="00D25516" w:rsidP="00D25516">
            <w:pPr>
              <w:rPr>
                <w:ins w:id="5688" w:author="jonathan pritchard" w:date="2025-01-23T13:43:00Z" w16du:dateUtc="2025-01-23T13:43:00Z"/>
                <w:rFonts w:cs="Arial"/>
                <w:sz w:val="18"/>
                <w:szCs w:val="18"/>
              </w:rPr>
            </w:pPr>
          </w:p>
        </w:tc>
      </w:tr>
      <w:tr w:rsidR="00D25516" w:rsidRPr="00340B0D" w14:paraId="187ABD2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691C26" w14:textId="77777777" w:rsidR="00D25516" w:rsidRPr="00340B0D" w:rsidRDefault="00D25516" w:rsidP="00D25516">
            <w:pPr>
              <w:pStyle w:val="Default"/>
              <w:rPr>
                <w:ins w:id="5689" w:author="jonathan pritchard" w:date="2025-01-23T13:43:00Z" w16du:dateUtc="2025-01-23T13:43:00Z"/>
                <w:sz w:val="18"/>
                <w:szCs w:val="18"/>
              </w:rPr>
            </w:pPr>
            <w:ins w:id="5690"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F69B8D7" w14:textId="77777777" w:rsidR="00D25516" w:rsidRPr="00340B0D" w:rsidRDefault="00D25516" w:rsidP="00D25516">
            <w:pPr>
              <w:jc w:val="center"/>
              <w:rPr>
                <w:ins w:id="569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5E5048B" w14:textId="77777777" w:rsidR="00D25516" w:rsidRPr="00340B0D" w:rsidRDefault="00D25516" w:rsidP="00D25516">
            <w:pPr>
              <w:pStyle w:val="Default"/>
              <w:rPr>
                <w:ins w:id="5692" w:author="jonathan pritchard" w:date="2025-01-23T13:43:00Z" w16du:dateUtc="2025-01-23T13:43:00Z"/>
                <w:sz w:val="18"/>
                <w:szCs w:val="18"/>
              </w:rPr>
            </w:pPr>
            <w:ins w:id="5693"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6DEC2CAC" w14:textId="77777777" w:rsidR="00D25516" w:rsidRPr="00340B0D" w:rsidRDefault="00D25516" w:rsidP="00D25516">
            <w:pPr>
              <w:rPr>
                <w:ins w:id="5694" w:author="jonathan pritchard" w:date="2025-01-23T13:43:00Z" w16du:dateUtc="2025-01-23T13:43:00Z"/>
                <w:rFonts w:cs="Arial"/>
                <w:sz w:val="18"/>
                <w:szCs w:val="18"/>
              </w:rPr>
            </w:pPr>
          </w:p>
        </w:tc>
      </w:tr>
      <w:tr w:rsidR="00D25516" w:rsidRPr="00340B0D" w14:paraId="4AACFDB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7B6F541" w14:textId="77777777" w:rsidR="00D25516" w:rsidRPr="00340B0D" w:rsidRDefault="00D25516" w:rsidP="00D25516">
            <w:pPr>
              <w:pStyle w:val="Default"/>
              <w:ind w:left="720"/>
              <w:rPr>
                <w:ins w:id="5695" w:author="jonathan pritchard" w:date="2025-01-23T13:43:00Z" w16du:dateUtc="2025-01-23T13:43:00Z"/>
                <w:sz w:val="18"/>
                <w:szCs w:val="18"/>
              </w:rPr>
            </w:pPr>
            <w:ins w:id="5696"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0EB9D07" w14:textId="77777777" w:rsidR="00D25516" w:rsidRPr="00340B0D" w:rsidRDefault="00D25516" w:rsidP="00D25516">
            <w:pPr>
              <w:jc w:val="center"/>
              <w:rPr>
                <w:ins w:id="569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9F3C3EC" w14:textId="77777777" w:rsidR="00D25516" w:rsidRPr="00340B0D" w:rsidRDefault="00D25516" w:rsidP="00D25516">
            <w:pPr>
              <w:pStyle w:val="Default"/>
              <w:rPr>
                <w:ins w:id="5698" w:author="jonathan pritchard" w:date="2025-01-23T13:43:00Z" w16du:dateUtc="2025-01-23T13:43:00Z"/>
                <w:sz w:val="18"/>
                <w:szCs w:val="18"/>
              </w:rPr>
            </w:pPr>
            <w:ins w:id="5699"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7B01F49" w14:textId="77777777" w:rsidR="00D25516" w:rsidRPr="00340B0D" w:rsidRDefault="00D25516" w:rsidP="00D25516">
            <w:pPr>
              <w:rPr>
                <w:ins w:id="5700" w:author="jonathan pritchard" w:date="2025-01-23T13:43:00Z" w16du:dateUtc="2025-01-23T13:43:00Z"/>
                <w:rFonts w:cs="Arial"/>
                <w:sz w:val="18"/>
                <w:szCs w:val="18"/>
              </w:rPr>
            </w:pPr>
          </w:p>
        </w:tc>
      </w:tr>
      <w:tr w:rsidR="00D25516" w:rsidRPr="00340B0D" w14:paraId="6A6F239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98D8F1F" w14:textId="77777777" w:rsidR="00D25516" w:rsidRPr="00340B0D" w:rsidRDefault="00D25516" w:rsidP="00D25516">
            <w:pPr>
              <w:pStyle w:val="Default"/>
              <w:ind w:left="720"/>
              <w:rPr>
                <w:ins w:id="5701" w:author="jonathan pritchard" w:date="2025-01-23T13:43:00Z" w16du:dateUtc="2025-01-23T13:43:00Z"/>
                <w:sz w:val="18"/>
                <w:szCs w:val="18"/>
              </w:rPr>
            </w:pPr>
            <w:ins w:id="5702"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6B882F5" w14:textId="77777777" w:rsidR="00D25516" w:rsidRPr="00340B0D" w:rsidRDefault="00D25516" w:rsidP="00D25516">
            <w:pPr>
              <w:jc w:val="center"/>
              <w:rPr>
                <w:ins w:id="570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F84E405" w14:textId="77777777" w:rsidR="00D25516" w:rsidRPr="00340B0D" w:rsidRDefault="00D25516" w:rsidP="00D25516">
            <w:pPr>
              <w:pStyle w:val="Default"/>
              <w:rPr>
                <w:ins w:id="5704" w:author="jonathan pritchard" w:date="2025-01-23T13:43:00Z" w16du:dateUtc="2025-01-23T13:43:00Z"/>
                <w:sz w:val="18"/>
                <w:szCs w:val="18"/>
              </w:rPr>
            </w:pPr>
            <w:ins w:id="5705"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82C66C3" w14:textId="77777777" w:rsidR="00D25516" w:rsidRPr="00340B0D" w:rsidRDefault="00D25516" w:rsidP="00D25516">
            <w:pPr>
              <w:rPr>
                <w:ins w:id="5706" w:author="jonathan pritchard" w:date="2025-01-23T13:43:00Z" w16du:dateUtc="2025-01-23T13:43:00Z"/>
                <w:rFonts w:cs="Arial"/>
                <w:sz w:val="18"/>
                <w:szCs w:val="18"/>
              </w:rPr>
            </w:pPr>
          </w:p>
        </w:tc>
      </w:tr>
      <w:tr w:rsidR="00D25516" w:rsidRPr="00340B0D" w14:paraId="6E152F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4B59FD7" w14:textId="77777777" w:rsidR="00D25516" w:rsidRPr="00340B0D" w:rsidRDefault="00D25516" w:rsidP="00D25516">
            <w:pPr>
              <w:pStyle w:val="Default"/>
              <w:rPr>
                <w:ins w:id="5707" w:author="jonathan pritchard" w:date="2025-01-23T13:43:00Z" w16du:dateUtc="2025-01-23T13:43:00Z"/>
                <w:sz w:val="18"/>
                <w:szCs w:val="18"/>
              </w:rPr>
            </w:pPr>
            <w:ins w:id="5708"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6C1CD3B" w14:textId="77777777" w:rsidR="00D25516" w:rsidRPr="00340B0D" w:rsidRDefault="00D25516" w:rsidP="00D25516">
            <w:pPr>
              <w:jc w:val="center"/>
              <w:rPr>
                <w:ins w:id="5709"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3EB06E8" w14:textId="77777777" w:rsidR="00D25516" w:rsidRPr="00340B0D" w:rsidRDefault="00D25516" w:rsidP="00D25516">
            <w:pPr>
              <w:pStyle w:val="Default"/>
              <w:rPr>
                <w:ins w:id="5710" w:author="jonathan pritchard" w:date="2025-01-23T13:43:00Z" w16du:dateUtc="2025-01-23T13:43:00Z"/>
                <w:sz w:val="18"/>
                <w:szCs w:val="18"/>
              </w:rPr>
            </w:pPr>
            <w:ins w:id="5711"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A74CE24" w14:textId="77777777" w:rsidR="00D25516" w:rsidRPr="00340B0D" w:rsidRDefault="00D25516" w:rsidP="00D25516">
            <w:pPr>
              <w:rPr>
                <w:ins w:id="5712" w:author="jonathan pritchard" w:date="2025-01-23T13:43:00Z" w16du:dateUtc="2025-01-23T13:43:00Z"/>
                <w:rFonts w:cs="Arial"/>
                <w:sz w:val="18"/>
                <w:szCs w:val="18"/>
              </w:rPr>
            </w:pPr>
          </w:p>
        </w:tc>
      </w:tr>
      <w:tr w:rsidR="00D25516" w:rsidRPr="00340B0D" w14:paraId="4C4C930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DC9DF56" w14:textId="77777777" w:rsidR="00D25516" w:rsidRPr="00340B0D" w:rsidRDefault="00D25516" w:rsidP="00D25516">
            <w:pPr>
              <w:pStyle w:val="Default"/>
              <w:rPr>
                <w:ins w:id="5713" w:author="jonathan pritchard" w:date="2025-01-23T13:43:00Z" w16du:dateUtc="2025-01-23T13:43:00Z"/>
                <w:sz w:val="18"/>
                <w:szCs w:val="18"/>
              </w:rPr>
            </w:pPr>
            <w:ins w:id="5714"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489C5A1" w14:textId="77777777" w:rsidR="00D25516" w:rsidRPr="00340B0D" w:rsidRDefault="00D25516" w:rsidP="00D25516">
            <w:pPr>
              <w:jc w:val="center"/>
              <w:rPr>
                <w:ins w:id="5715"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46F6DBB" w14:textId="77777777" w:rsidR="00D25516" w:rsidRPr="00340B0D" w:rsidRDefault="00D25516" w:rsidP="00D25516">
            <w:pPr>
              <w:pStyle w:val="Default"/>
              <w:rPr>
                <w:ins w:id="5716" w:author="jonathan pritchard" w:date="2025-01-23T13:43:00Z" w16du:dateUtc="2025-01-23T13:43:00Z"/>
                <w:sz w:val="18"/>
                <w:szCs w:val="18"/>
              </w:rPr>
            </w:pPr>
            <w:ins w:id="5717"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D17A46" w14:textId="77777777" w:rsidR="00D25516" w:rsidRPr="00340B0D" w:rsidRDefault="00D25516" w:rsidP="00D25516">
            <w:pPr>
              <w:rPr>
                <w:ins w:id="5718" w:author="jonathan pritchard" w:date="2025-01-23T13:43:00Z" w16du:dateUtc="2025-01-23T13:43:00Z"/>
                <w:rFonts w:cs="Arial"/>
                <w:sz w:val="18"/>
                <w:szCs w:val="18"/>
              </w:rPr>
            </w:pPr>
          </w:p>
        </w:tc>
      </w:tr>
      <w:tr w:rsidR="00D25516" w:rsidRPr="00340B0D" w14:paraId="5FE5B6A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B0D426" w14:textId="77777777" w:rsidR="00D25516" w:rsidRPr="00340B0D" w:rsidRDefault="00D25516" w:rsidP="00D25516">
            <w:pPr>
              <w:pStyle w:val="Default"/>
              <w:rPr>
                <w:ins w:id="5719" w:author="jonathan pritchard" w:date="2025-01-23T13:43:00Z" w16du:dateUtc="2025-01-23T13:43:00Z"/>
                <w:sz w:val="18"/>
                <w:szCs w:val="18"/>
              </w:rPr>
            </w:pPr>
            <w:ins w:id="5720"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0AC78B87" w14:textId="219AE263" w:rsidR="00D25516" w:rsidRPr="00D25516" w:rsidRDefault="00D25516" w:rsidP="00D25516">
            <w:pPr>
              <w:jc w:val="center"/>
              <w:rPr>
                <w:ins w:id="5721"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244065BA" w14:textId="77777777" w:rsidR="00D25516" w:rsidRPr="00340B0D" w:rsidRDefault="00D25516" w:rsidP="00D25516">
            <w:pPr>
              <w:pStyle w:val="Default"/>
              <w:rPr>
                <w:ins w:id="5722" w:author="jonathan pritchard" w:date="2025-01-23T13:43:00Z" w16du:dateUtc="2025-01-23T13:43:00Z"/>
                <w:sz w:val="18"/>
                <w:szCs w:val="18"/>
              </w:rPr>
            </w:pPr>
            <w:ins w:id="5723"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58B6670" w14:textId="77777777" w:rsidR="00D25516" w:rsidRPr="00340B0D" w:rsidRDefault="00D25516" w:rsidP="00D25516">
            <w:pPr>
              <w:rPr>
                <w:ins w:id="5724" w:author="jonathan pritchard" w:date="2025-01-23T13:43:00Z" w16du:dateUtc="2025-01-23T13:43:00Z"/>
                <w:rFonts w:cs="Arial"/>
                <w:sz w:val="18"/>
                <w:szCs w:val="18"/>
              </w:rPr>
            </w:pPr>
          </w:p>
        </w:tc>
      </w:tr>
      <w:tr w:rsidR="00D25516" w:rsidRPr="00340B0D" w14:paraId="4626F45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A9DB21D" w14:textId="77777777" w:rsidR="00D25516" w:rsidRPr="00340B0D" w:rsidRDefault="00D25516" w:rsidP="00D25516">
            <w:pPr>
              <w:pStyle w:val="Default"/>
              <w:rPr>
                <w:ins w:id="5725" w:author="jonathan pritchard" w:date="2025-01-23T13:43:00Z" w16du:dateUtc="2025-01-23T13:43:00Z"/>
                <w:sz w:val="18"/>
                <w:szCs w:val="18"/>
              </w:rPr>
            </w:pPr>
            <w:ins w:id="5726"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EC6BCE7" w14:textId="77777777" w:rsidR="00D25516" w:rsidRPr="00340B0D" w:rsidRDefault="00D25516" w:rsidP="00D25516">
            <w:pPr>
              <w:jc w:val="center"/>
              <w:rPr>
                <w:ins w:id="5727"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949D6DE" w14:textId="77777777" w:rsidR="00D25516" w:rsidRPr="00340B0D" w:rsidRDefault="00D25516" w:rsidP="00D25516">
            <w:pPr>
              <w:pStyle w:val="Default"/>
              <w:rPr>
                <w:ins w:id="5728" w:author="jonathan pritchard" w:date="2025-01-23T13:43:00Z" w16du:dateUtc="2025-01-23T13:43:00Z"/>
                <w:sz w:val="18"/>
                <w:szCs w:val="18"/>
              </w:rPr>
            </w:pPr>
            <w:ins w:id="5729"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70C4BA2B" w14:textId="77777777" w:rsidR="00D25516" w:rsidRPr="00340B0D" w:rsidRDefault="00D25516" w:rsidP="00D25516">
            <w:pPr>
              <w:rPr>
                <w:ins w:id="5730" w:author="jonathan pritchard" w:date="2025-01-23T13:43:00Z" w16du:dateUtc="2025-01-23T13:43:00Z"/>
                <w:rFonts w:cs="Arial"/>
                <w:sz w:val="18"/>
                <w:szCs w:val="18"/>
              </w:rPr>
            </w:pPr>
          </w:p>
        </w:tc>
      </w:tr>
      <w:tr w:rsidR="00D25516" w:rsidRPr="00340B0D" w14:paraId="180359B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F778218" w14:textId="77777777" w:rsidR="00D25516" w:rsidRPr="00340B0D" w:rsidRDefault="00D25516" w:rsidP="00D25516">
            <w:pPr>
              <w:pStyle w:val="Default"/>
              <w:rPr>
                <w:ins w:id="5731" w:author="jonathan pritchard" w:date="2025-01-23T13:43:00Z" w16du:dateUtc="2025-01-23T13:43:00Z"/>
                <w:sz w:val="18"/>
                <w:szCs w:val="18"/>
              </w:rPr>
            </w:pPr>
            <w:ins w:id="5732"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06C6B52E" w14:textId="77777777" w:rsidR="00D25516" w:rsidRPr="00340B0D" w:rsidRDefault="00D25516" w:rsidP="00D25516">
            <w:pPr>
              <w:jc w:val="center"/>
              <w:rPr>
                <w:ins w:id="573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0214CC0" w14:textId="77777777" w:rsidR="00D25516" w:rsidRPr="00340B0D" w:rsidRDefault="00D25516" w:rsidP="00D25516">
            <w:pPr>
              <w:rPr>
                <w:ins w:id="573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8A2D93" w14:textId="77777777" w:rsidR="00D25516" w:rsidRPr="00340B0D" w:rsidRDefault="00D25516" w:rsidP="00D25516">
            <w:pPr>
              <w:rPr>
                <w:ins w:id="5735" w:author="jonathan pritchard" w:date="2025-01-23T13:43:00Z" w16du:dateUtc="2025-01-23T13:43:00Z"/>
                <w:rFonts w:cs="Arial"/>
                <w:sz w:val="18"/>
                <w:szCs w:val="18"/>
              </w:rPr>
            </w:pPr>
          </w:p>
        </w:tc>
      </w:tr>
      <w:tr w:rsidR="00D25516" w:rsidRPr="00340B0D" w14:paraId="13082D1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39577E1" w14:textId="77777777" w:rsidR="00D25516" w:rsidRPr="00340B0D" w:rsidRDefault="00D25516" w:rsidP="00D25516">
            <w:pPr>
              <w:pStyle w:val="Default"/>
              <w:rPr>
                <w:ins w:id="5736" w:author="jonathan pritchard" w:date="2025-01-23T13:43:00Z" w16du:dateUtc="2025-01-23T13:43:00Z"/>
                <w:sz w:val="18"/>
                <w:szCs w:val="18"/>
              </w:rPr>
            </w:pPr>
            <w:ins w:id="5737"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824C7A2" w14:textId="77777777" w:rsidR="00D25516" w:rsidRPr="00340B0D" w:rsidRDefault="00D25516" w:rsidP="00D25516">
            <w:pPr>
              <w:jc w:val="center"/>
              <w:rPr>
                <w:ins w:id="573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60B63FA" w14:textId="77777777" w:rsidR="00D25516" w:rsidRPr="00340B0D" w:rsidRDefault="00D25516" w:rsidP="00D25516">
            <w:pPr>
              <w:rPr>
                <w:ins w:id="573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244C" w14:textId="77777777" w:rsidR="00D25516" w:rsidRPr="00340B0D" w:rsidRDefault="00D25516" w:rsidP="00D25516">
            <w:pPr>
              <w:rPr>
                <w:ins w:id="5740" w:author="jonathan pritchard" w:date="2025-01-23T13:43:00Z" w16du:dateUtc="2025-01-23T13:43:00Z"/>
                <w:rFonts w:cs="Arial"/>
                <w:sz w:val="18"/>
                <w:szCs w:val="18"/>
              </w:rPr>
            </w:pPr>
          </w:p>
        </w:tc>
      </w:tr>
      <w:tr w:rsidR="00D25516" w:rsidRPr="00340B0D" w14:paraId="7D4D0EF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BB7592C" w14:textId="77777777" w:rsidR="00D25516" w:rsidRPr="00340B0D" w:rsidRDefault="00D25516" w:rsidP="00D25516">
            <w:pPr>
              <w:pStyle w:val="Default"/>
              <w:rPr>
                <w:ins w:id="5741" w:author="jonathan pritchard" w:date="2025-01-23T13:43:00Z" w16du:dateUtc="2025-01-23T13:43:00Z"/>
                <w:sz w:val="18"/>
                <w:szCs w:val="18"/>
              </w:rPr>
            </w:pPr>
            <w:ins w:id="5742"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3E4CA33" w14:textId="77777777" w:rsidR="00D25516" w:rsidRPr="00340B0D" w:rsidRDefault="00D25516" w:rsidP="00D25516">
            <w:pPr>
              <w:jc w:val="center"/>
              <w:rPr>
                <w:ins w:id="574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2DB880" w14:textId="77777777" w:rsidR="00D25516" w:rsidRPr="00340B0D" w:rsidRDefault="00D25516" w:rsidP="00D25516">
            <w:pPr>
              <w:rPr>
                <w:ins w:id="574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240C0CA0" w14:textId="77777777" w:rsidR="00D25516" w:rsidRPr="00340B0D" w:rsidRDefault="00D25516" w:rsidP="00D25516">
            <w:pPr>
              <w:rPr>
                <w:ins w:id="5745" w:author="jonathan pritchard" w:date="2025-01-23T13:43:00Z" w16du:dateUtc="2025-01-23T13:43:00Z"/>
                <w:rFonts w:cs="Arial"/>
                <w:sz w:val="18"/>
                <w:szCs w:val="18"/>
              </w:rPr>
            </w:pPr>
          </w:p>
        </w:tc>
      </w:tr>
      <w:tr w:rsidR="00D25516" w:rsidRPr="00340B0D" w14:paraId="74C2623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045214F" w14:textId="77777777" w:rsidR="00D25516" w:rsidRPr="00340B0D" w:rsidRDefault="00D25516" w:rsidP="00D25516">
            <w:pPr>
              <w:pStyle w:val="Default"/>
              <w:ind w:left="720"/>
              <w:rPr>
                <w:ins w:id="5746" w:author="jonathan pritchard" w:date="2025-01-23T13:43:00Z" w16du:dateUtc="2025-01-23T13:43:00Z"/>
                <w:sz w:val="18"/>
                <w:szCs w:val="18"/>
              </w:rPr>
            </w:pPr>
            <w:ins w:id="5747"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71B9111" w14:textId="77777777" w:rsidR="00D25516" w:rsidRPr="00340B0D" w:rsidRDefault="00D25516" w:rsidP="00D25516">
            <w:pPr>
              <w:jc w:val="center"/>
              <w:rPr>
                <w:ins w:id="574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79909F4" w14:textId="77777777" w:rsidR="00D25516" w:rsidRPr="00340B0D" w:rsidRDefault="00D25516" w:rsidP="00D25516">
            <w:pPr>
              <w:rPr>
                <w:ins w:id="5749"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51F81C7" w14:textId="77777777" w:rsidR="00D25516" w:rsidRPr="00340B0D" w:rsidRDefault="00D25516" w:rsidP="00D25516">
            <w:pPr>
              <w:rPr>
                <w:ins w:id="5750" w:author="jonathan pritchard" w:date="2025-01-23T13:43:00Z" w16du:dateUtc="2025-01-23T13:43:00Z"/>
                <w:rFonts w:cs="Arial"/>
                <w:sz w:val="18"/>
                <w:szCs w:val="18"/>
              </w:rPr>
            </w:pPr>
          </w:p>
        </w:tc>
      </w:tr>
      <w:tr w:rsidR="00D25516" w:rsidRPr="00340B0D" w14:paraId="65408D3D"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03FD224" w14:textId="77777777" w:rsidR="00D25516" w:rsidRPr="00340B0D" w:rsidRDefault="00D25516" w:rsidP="00D25516">
            <w:pPr>
              <w:pStyle w:val="Default"/>
              <w:ind w:left="720"/>
              <w:rPr>
                <w:ins w:id="5751" w:author="jonathan pritchard" w:date="2025-01-23T13:43:00Z" w16du:dateUtc="2025-01-23T13:43:00Z"/>
                <w:sz w:val="18"/>
                <w:szCs w:val="18"/>
              </w:rPr>
            </w:pPr>
            <w:ins w:id="5752"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0B6DA565" w14:textId="77777777" w:rsidR="00D25516" w:rsidRPr="00340B0D" w:rsidRDefault="00D25516" w:rsidP="00D25516">
            <w:pPr>
              <w:jc w:val="center"/>
              <w:rPr>
                <w:ins w:id="5753"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086EBFE7" w14:textId="77777777" w:rsidR="00D25516" w:rsidRPr="00340B0D" w:rsidRDefault="00D25516" w:rsidP="00D25516">
            <w:pPr>
              <w:rPr>
                <w:ins w:id="5754"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1BC4BAD7" w14:textId="77777777" w:rsidR="00D25516" w:rsidRPr="00340B0D" w:rsidRDefault="00D25516" w:rsidP="00D25516">
            <w:pPr>
              <w:rPr>
                <w:ins w:id="5755" w:author="jonathan pritchard" w:date="2025-01-23T13:43:00Z" w16du:dateUtc="2025-01-23T13:43:00Z"/>
                <w:rFonts w:cs="Arial"/>
                <w:sz w:val="18"/>
                <w:szCs w:val="18"/>
              </w:rPr>
            </w:pPr>
          </w:p>
        </w:tc>
      </w:tr>
      <w:tr w:rsidR="00D25516" w:rsidRPr="00EF63B4" w14:paraId="14D59B0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87753C5" w14:textId="77777777" w:rsidR="00D25516" w:rsidRPr="00EF63B4" w:rsidRDefault="00D25516" w:rsidP="00D25516">
            <w:pPr>
              <w:jc w:val="center"/>
              <w:rPr>
                <w:ins w:id="5756" w:author="jonathan pritchard" w:date="2025-01-23T13:43:00Z" w16du:dateUtc="2025-01-23T13:43:00Z"/>
                <w:rFonts w:cs="Arial"/>
                <w:sz w:val="18"/>
                <w:szCs w:val="18"/>
              </w:rPr>
            </w:pPr>
            <w:ins w:id="5757" w:author="jonathan pritchard" w:date="2025-01-23T13:43:00Z" w16du:dateUtc="2025-01-23T13:43:00Z">
              <w:r>
                <w:rPr>
                  <w:rFonts w:cs="Arial"/>
                  <w:b/>
                  <w:bCs/>
                  <w:sz w:val="18"/>
                  <w:szCs w:val="18"/>
                </w:rPr>
                <w:t>Additional</w:t>
              </w:r>
            </w:ins>
          </w:p>
        </w:tc>
      </w:tr>
      <w:tr w:rsidR="00D25516" w:rsidRPr="00340B0D" w14:paraId="0B89514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1A89209" w14:textId="77777777" w:rsidR="00D25516" w:rsidRPr="00340B0D" w:rsidRDefault="00D25516" w:rsidP="00D25516">
            <w:pPr>
              <w:pStyle w:val="Default"/>
              <w:ind w:left="720"/>
              <w:rPr>
                <w:ins w:id="5758"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F75C35" w14:textId="77777777" w:rsidR="00D25516" w:rsidRPr="00340B0D" w:rsidRDefault="00D25516" w:rsidP="00D25516">
            <w:pPr>
              <w:jc w:val="center"/>
              <w:rPr>
                <w:ins w:id="5759"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1E99172D" w14:textId="77777777" w:rsidR="00D25516" w:rsidRPr="00340B0D" w:rsidRDefault="00D25516" w:rsidP="00D25516">
            <w:pPr>
              <w:rPr>
                <w:ins w:id="5760"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721ADC7B" w14:textId="77777777" w:rsidR="00D25516" w:rsidRPr="00340B0D" w:rsidRDefault="00D25516" w:rsidP="00D25516">
            <w:pPr>
              <w:rPr>
                <w:ins w:id="5761" w:author="jonathan pritchard" w:date="2025-01-23T13:43:00Z" w16du:dateUtc="2025-01-23T13:43:00Z"/>
                <w:rFonts w:cs="Arial"/>
                <w:sz w:val="18"/>
                <w:szCs w:val="18"/>
              </w:rPr>
            </w:pPr>
          </w:p>
        </w:tc>
      </w:tr>
      <w:tr w:rsidR="00D25516" w:rsidRPr="00340B0D" w14:paraId="270D308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E0098C4" w14:textId="77777777" w:rsidR="00D25516" w:rsidRPr="00340B0D" w:rsidRDefault="00D25516" w:rsidP="00D25516">
            <w:pPr>
              <w:pStyle w:val="Default"/>
              <w:ind w:left="720"/>
              <w:rPr>
                <w:ins w:id="5762"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7F16DF8" w14:textId="77777777" w:rsidR="00D25516" w:rsidRPr="00340B0D" w:rsidRDefault="00D25516" w:rsidP="00D25516">
            <w:pPr>
              <w:jc w:val="center"/>
              <w:rPr>
                <w:ins w:id="5763"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3414A9F9" w14:textId="77777777" w:rsidR="00D25516" w:rsidRPr="00340B0D" w:rsidRDefault="00D25516" w:rsidP="00D25516">
            <w:pPr>
              <w:rPr>
                <w:ins w:id="5764"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7C977FF" w14:textId="77777777" w:rsidR="00D25516" w:rsidRPr="00340B0D" w:rsidRDefault="00D25516" w:rsidP="00D25516">
            <w:pPr>
              <w:rPr>
                <w:ins w:id="5765" w:author="jonathan pritchard" w:date="2025-01-23T13:43:00Z" w16du:dateUtc="2025-01-23T13:43:00Z"/>
                <w:rFonts w:cs="Arial"/>
                <w:sz w:val="18"/>
                <w:szCs w:val="18"/>
              </w:rPr>
            </w:pPr>
          </w:p>
        </w:tc>
      </w:tr>
      <w:tr w:rsidR="00D25516" w:rsidRPr="00340B0D" w14:paraId="6EFEF90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0A878D" w14:textId="77777777" w:rsidR="00D25516" w:rsidRPr="00340B0D" w:rsidRDefault="00D25516" w:rsidP="00D25516">
            <w:pPr>
              <w:jc w:val="center"/>
              <w:rPr>
                <w:ins w:id="5766" w:author="jonathan pritchard" w:date="2025-01-23T13:43:00Z" w16du:dateUtc="2025-01-23T13:43:00Z"/>
                <w:rFonts w:cs="Arial"/>
                <w:b/>
                <w:bCs/>
                <w:sz w:val="18"/>
                <w:szCs w:val="18"/>
              </w:rPr>
            </w:pPr>
            <w:ins w:id="5767" w:author="jonathan pritchard" w:date="2025-01-23T13:43:00Z" w16du:dateUtc="2025-01-23T13:43:00Z">
              <w:r w:rsidRPr="00340B0D">
                <w:rPr>
                  <w:rFonts w:cs="Arial"/>
                  <w:b/>
                  <w:bCs/>
                  <w:sz w:val="18"/>
                  <w:szCs w:val="18"/>
                </w:rPr>
                <w:t>Setup</w:t>
              </w:r>
            </w:ins>
          </w:p>
        </w:tc>
      </w:tr>
      <w:tr w:rsidR="00D25516" w:rsidRPr="00340B0D" w14:paraId="6146D818"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46A43BFD" w14:textId="77777777" w:rsidR="00D25516" w:rsidRDefault="00D25516" w:rsidP="00D25516">
            <w:pPr>
              <w:rPr>
                <w:ins w:id="5768" w:author="jonathan pritchard" w:date="2025-01-23T13:43:00Z" w16du:dateUtc="2025-01-23T13:43:00Z"/>
                <w:rFonts w:cs="Arial"/>
                <w:sz w:val="18"/>
                <w:szCs w:val="18"/>
              </w:rPr>
            </w:pPr>
          </w:p>
          <w:p w14:paraId="67F2CA1A" w14:textId="3D258D16" w:rsidR="00D25516" w:rsidRPr="00E32E24" w:rsidRDefault="00D25516" w:rsidP="00D25516">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w:t>
            </w:r>
            <w:r w:rsidRPr="00D25516">
              <w:rPr>
                <w:rFonts w:cs="Arial"/>
                <w:b/>
                <w:bCs/>
                <w:i/>
              </w:rPr>
              <w:t>101AA002J4X0001</w:t>
            </w:r>
            <w:r w:rsidRPr="00E32E24">
              <w:rPr>
                <w:rFonts w:cs="Arial"/>
                <w:i/>
              </w:rPr>
              <w:t>.</w:t>
            </w:r>
            <w:r w:rsidRPr="00D25516">
              <w:rPr>
                <w:rFonts w:cs="Arial"/>
                <w:b/>
                <w:bCs/>
                <w:i/>
              </w:rPr>
              <w:t>000</w:t>
            </w:r>
            <w:r w:rsidRPr="00E32E24">
              <w:rPr>
                <w:rFonts w:cs="Arial"/>
                <w:i/>
              </w:rPr>
              <w:t xml:space="preserve">, contained in exchange set </w:t>
            </w:r>
            <w:proofErr w:type="spellStart"/>
            <w:r w:rsidRPr="00E32E24">
              <w:rPr>
                <w:rFonts w:cs="Arial"/>
                <w:b/>
                <w:bCs/>
                <w:i/>
              </w:rPr>
              <w:t>DisplayPrioriti</w:t>
            </w:r>
            <w:r>
              <w:rPr>
                <w:rFonts w:cs="Arial"/>
                <w:b/>
                <w:bCs/>
                <w:i/>
              </w:rPr>
              <w:t>es</w:t>
            </w:r>
            <w:proofErr w:type="spellEnd"/>
            <w:r>
              <w:rPr>
                <w:rFonts w:cs="Arial"/>
                <w:b/>
                <w:bCs/>
                <w:i/>
              </w:rPr>
              <w:t>.</w:t>
            </w:r>
          </w:p>
          <w:p w14:paraId="22A64F8F" w14:textId="77777777" w:rsidR="00D25516" w:rsidRPr="00340B0D" w:rsidRDefault="00D25516" w:rsidP="00D25516">
            <w:pPr>
              <w:rPr>
                <w:ins w:id="5769" w:author="jonathan pritchard" w:date="2025-01-23T13:43:00Z" w16du:dateUtc="2025-01-23T13:43:00Z"/>
                <w:rFonts w:cs="Arial"/>
                <w:sz w:val="18"/>
                <w:szCs w:val="18"/>
              </w:rPr>
            </w:pPr>
          </w:p>
        </w:tc>
      </w:tr>
    </w:tbl>
    <w:p w14:paraId="0EDAFAED" w14:textId="77777777" w:rsidR="00D25516" w:rsidRDefault="00D25516" w:rsidP="006C7785">
      <w:pPr>
        <w:spacing w:line="240" w:lineRule="auto"/>
        <w:rPr>
          <w:rFonts w:cs="Arial"/>
        </w:rPr>
      </w:pPr>
    </w:p>
    <w:p w14:paraId="7DE6C2DB" w14:textId="77777777" w:rsidR="00D25516" w:rsidRPr="007B7669" w:rsidRDefault="00D25516" w:rsidP="006C7785">
      <w:pPr>
        <w:spacing w:line="240" w:lineRule="auto"/>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4F754A4" w14:textId="77777777" w:rsidTr="00D25516">
        <w:trPr>
          <w:trHeight w:val="356"/>
          <w:tblHeader/>
        </w:trPr>
        <w:tc>
          <w:tcPr>
            <w:tcW w:w="9696" w:type="dxa"/>
            <w:shd w:val="clear" w:color="auto" w:fill="BFBFBF" w:themeFill="background1" w:themeFillShade="BF"/>
            <w:vAlign w:val="center"/>
          </w:tcPr>
          <w:p w14:paraId="72342188" w14:textId="77777777" w:rsidR="006C7785" w:rsidRPr="00E32E24" w:rsidRDefault="006C7785" w:rsidP="00D25516">
            <w:pPr>
              <w:jc w:val="center"/>
              <w:rPr>
                <w:rFonts w:cs="Arial"/>
              </w:rPr>
            </w:pPr>
            <w:r w:rsidRPr="00E32E24">
              <w:rPr>
                <w:rFonts w:cs="Arial"/>
                <w:b/>
              </w:rPr>
              <w:t>Action</w:t>
            </w:r>
          </w:p>
        </w:tc>
      </w:tr>
      <w:tr w:rsidR="006C7785" w14:paraId="04BBBDA5" w14:textId="77777777" w:rsidTr="00380FCD">
        <w:trPr>
          <w:tblHeader/>
        </w:trPr>
        <w:tc>
          <w:tcPr>
            <w:tcW w:w="9696" w:type="dxa"/>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D25516">
        <w:trPr>
          <w:tblHeader/>
        </w:trPr>
        <w:tc>
          <w:tcPr>
            <w:tcW w:w="9696" w:type="dxa"/>
            <w:tcBorders>
              <w:bottom w:val="single" w:sz="4" w:space="0" w:color="auto"/>
            </w:tcBorders>
            <w:shd w:val="clear" w:color="auto" w:fill="BFBFBF" w:themeFill="background1" w:themeFillShade="BF"/>
            <w:vAlign w:val="center"/>
          </w:tcPr>
          <w:p w14:paraId="31671D76" w14:textId="77777777" w:rsidR="006C7785" w:rsidRPr="00E32E24" w:rsidRDefault="006C7785" w:rsidP="00D25516">
            <w:pPr>
              <w:jc w:val="center"/>
              <w:rPr>
                <w:rFonts w:cs="Arial"/>
              </w:rPr>
            </w:pPr>
            <w:r w:rsidRPr="00E32E24">
              <w:rPr>
                <w:rFonts w:cs="Arial"/>
                <w:b/>
              </w:rPr>
              <w:t>Results</w:t>
            </w:r>
          </w:p>
        </w:tc>
      </w:tr>
      <w:tr w:rsidR="006C7785" w14:paraId="0AEAB6C1" w14:textId="77777777" w:rsidTr="00380FCD">
        <w:trPr>
          <w:tblHeader/>
        </w:trPr>
        <w:tc>
          <w:tcPr>
            <w:tcW w:w="9696" w:type="dxa"/>
            <w:tcBorders>
              <w:bottom w:val="nil"/>
            </w:tcBorders>
            <w:vAlign w:val="center"/>
          </w:tcPr>
          <w:p w14:paraId="306F4866" w14:textId="77777777" w:rsidR="00D25516" w:rsidRDefault="00D25516" w:rsidP="00380FCD">
            <w:pPr>
              <w:rPr>
                <w:rFonts w:cs="Arial"/>
                <w:i/>
              </w:rPr>
            </w:pPr>
          </w:p>
          <w:p w14:paraId="53F2D6DE" w14:textId="2629E628" w:rsidR="006C7785" w:rsidRDefault="006C7785" w:rsidP="00380FCD">
            <w:pPr>
              <w:rPr>
                <w:rFonts w:cs="Arial"/>
                <w:i/>
              </w:rPr>
            </w:pPr>
            <w:r w:rsidRPr="00E32E24">
              <w:rPr>
                <w:rFonts w:cs="Arial"/>
                <w:i/>
              </w:rPr>
              <w:t>Confirm that items 1 and 2 display as shown in the graphic below:</w:t>
            </w:r>
          </w:p>
          <w:p w14:paraId="0A02079D" w14:textId="77777777" w:rsidR="00D25516" w:rsidRPr="00E32E24" w:rsidRDefault="00D25516" w:rsidP="00380FCD">
            <w:pPr>
              <w:rPr>
                <w:rFonts w:cs="Arial"/>
                <w:i/>
              </w:rPr>
            </w:pPr>
          </w:p>
        </w:tc>
      </w:tr>
      <w:tr w:rsidR="006C7785" w14:paraId="4B88DB45" w14:textId="77777777" w:rsidTr="00380FCD">
        <w:trPr>
          <w:tblHeader/>
        </w:trPr>
        <w:tc>
          <w:tcPr>
            <w:tcW w:w="9696" w:type="dxa"/>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4CC427D6" w:rsidR="00D25516" w:rsidRDefault="00D25516">
      <w:pPr>
        <w:widowControl/>
        <w:spacing w:line="240" w:lineRule="auto"/>
        <w:jc w:val="left"/>
      </w:pPr>
      <w:r>
        <w:br w:type="page"/>
      </w:r>
    </w:p>
    <w:p w14:paraId="1C3914C9" w14:textId="77777777" w:rsidR="006C7785" w:rsidRDefault="006C7785" w:rsidP="006C778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76EBE516"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F2A806" w14:textId="77777777" w:rsidR="00D25516" w:rsidRPr="00340B0D" w:rsidRDefault="00D25516" w:rsidP="00087740">
            <w:pPr>
              <w:jc w:val="center"/>
              <w:rPr>
                <w:ins w:id="5770" w:author="jonathan pritchard" w:date="2025-01-23T13:43:00Z" w16du:dateUtc="2025-01-23T13:43:00Z"/>
                <w:rFonts w:cs="Arial"/>
                <w:b/>
                <w:bCs/>
                <w:sz w:val="18"/>
                <w:szCs w:val="18"/>
              </w:rPr>
            </w:pPr>
            <w:ins w:id="5771" w:author="jonathan pritchard" w:date="2025-01-23T13:43:00Z" w16du:dateUtc="2025-01-23T13:4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F24A4F3" w14:textId="773699BB" w:rsidR="00D25516" w:rsidRPr="00C87169" w:rsidRDefault="00D25516" w:rsidP="00087740">
            <w:pPr>
              <w:jc w:val="center"/>
              <w:rPr>
                <w:ins w:id="5772" w:author="jonathan pritchard" w:date="2025-01-23T13:43:00Z" w16du:dateUtc="2025-01-23T13:43:00Z"/>
                <w:rFonts w:cs="Arial"/>
                <w:bCs/>
              </w:rPr>
            </w:pPr>
            <w:r>
              <w:rPr>
                <w:rFonts w:cs="Arial"/>
              </w:rPr>
              <w:t>OverscalePattern1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BD8F604" w14:textId="77777777" w:rsidR="00D25516" w:rsidRPr="00340B0D" w:rsidRDefault="00D25516" w:rsidP="00087740">
            <w:pPr>
              <w:jc w:val="center"/>
              <w:rPr>
                <w:ins w:id="5773" w:author="jonathan pritchard" w:date="2025-01-23T13:43:00Z" w16du:dateUtc="2025-01-23T13:43:00Z"/>
                <w:rFonts w:cs="Arial"/>
                <w:b/>
                <w:bCs/>
                <w:sz w:val="18"/>
                <w:szCs w:val="18"/>
              </w:rPr>
            </w:pPr>
            <w:ins w:id="5774" w:author="jonathan pritchard" w:date="2025-01-23T13:43:00Z" w16du:dateUtc="2025-01-23T13:4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62B4F8" w14:textId="7CEB6F31" w:rsidR="00D25516" w:rsidRPr="00E32E24" w:rsidRDefault="00D25516" w:rsidP="00087740">
            <w:pPr>
              <w:spacing w:line="240" w:lineRule="auto"/>
              <w:rPr>
                <w:rFonts w:cs="Arial"/>
                <w:color w:val="000000"/>
              </w:rPr>
            </w:pPr>
            <w:r w:rsidRPr="00E32E24">
              <w:rPr>
                <w:rFonts w:cs="Arial"/>
                <w:color w:val="000000"/>
              </w:rPr>
              <w:t xml:space="preserve">S-98 </w:t>
            </w:r>
            <w:r w:rsidR="00547B35">
              <w:rPr>
                <w:rFonts w:cs="Arial"/>
                <w:color w:val="000000"/>
              </w:rPr>
              <w:t>12.3.2</w:t>
            </w:r>
          </w:p>
          <w:p w14:paraId="7EC56CCD" w14:textId="77777777" w:rsidR="00D25516" w:rsidRPr="00F95BCA" w:rsidRDefault="00D25516" w:rsidP="00087740">
            <w:pPr>
              <w:spacing w:line="240" w:lineRule="auto"/>
              <w:rPr>
                <w:ins w:id="5775" w:author="jonathan pritchard" w:date="2025-01-23T13:43:00Z" w16du:dateUtc="2025-01-23T13:43:00Z"/>
                <w:rFonts w:ascii="Calibri" w:hAnsi="Calibri" w:cs="Calibri"/>
                <w:color w:val="000000"/>
              </w:rPr>
            </w:pPr>
          </w:p>
        </w:tc>
      </w:tr>
      <w:tr w:rsidR="00D25516" w:rsidRPr="00340B0D" w14:paraId="3D9B3865"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C07D7E" w14:textId="77777777" w:rsidR="00D25516" w:rsidRPr="00340B0D" w:rsidRDefault="00D25516" w:rsidP="00087740">
            <w:pPr>
              <w:rPr>
                <w:ins w:id="5776" w:author="jonathan pritchard" w:date="2025-01-23T13:43:00Z" w16du:dateUtc="2025-01-23T13:43:00Z"/>
                <w:rFonts w:cs="Arial"/>
                <w:b/>
                <w:bCs/>
                <w:sz w:val="18"/>
                <w:szCs w:val="18"/>
              </w:rPr>
            </w:pPr>
            <w:ins w:id="5777" w:author="jonathan pritchard" w:date="2025-01-23T13:43:00Z" w16du:dateUtc="2025-01-23T13:43:00Z">
              <w:r w:rsidRPr="00340B0D">
                <w:rPr>
                  <w:rFonts w:cs="Arial"/>
                  <w:b/>
                  <w:bCs/>
                  <w:sz w:val="18"/>
                  <w:szCs w:val="18"/>
                </w:rPr>
                <w:t>Test Description</w:t>
              </w:r>
            </w:ins>
          </w:p>
        </w:tc>
      </w:tr>
      <w:tr w:rsidR="00D25516" w:rsidRPr="009C22F4" w14:paraId="47B6774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6CF4A92" w14:textId="77777777" w:rsidR="00D25516" w:rsidRDefault="00D25516" w:rsidP="00087740">
            <w:pPr>
              <w:rPr>
                <w:rFonts w:cs="Arial"/>
                <w:i/>
              </w:rPr>
            </w:pPr>
          </w:p>
          <w:p w14:paraId="5FFD9433" w14:textId="77777777" w:rsidR="00D25516" w:rsidRDefault="00D25516" w:rsidP="00087740">
            <w:pPr>
              <w:rPr>
                <w:rFonts w:cs="Arial"/>
                <w:i/>
              </w:rPr>
            </w:pPr>
            <w:r w:rsidRPr="00373F25">
              <w:rPr>
                <w:rFonts w:cs="Arial"/>
                <w:i/>
              </w:rPr>
              <w:t>Overscale pattern display</w:t>
            </w:r>
            <w:r w:rsidRPr="009C22F4">
              <w:rPr>
                <w:rFonts w:cs="Arial"/>
                <w:i/>
              </w:rPr>
              <w:t xml:space="preserve"> </w:t>
            </w:r>
          </w:p>
          <w:p w14:paraId="2EE95033" w14:textId="10A04E41" w:rsidR="00D25516" w:rsidRPr="009C22F4" w:rsidRDefault="00D25516" w:rsidP="00087740">
            <w:pPr>
              <w:rPr>
                <w:ins w:id="5778" w:author="jonathan pritchard" w:date="2025-01-23T13:43:00Z" w16du:dateUtc="2025-01-23T13:43:00Z"/>
                <w:rFonts w:cs="Arial"/>
                <w:i/>
              </w:rPr>
            </w:pPr>
          </w:p>
        </w:tc>
      </w:tr>
      <w:tr w:rsidR="00D25516" w:rsidRPr="00340B0D" w14:paraId="4CB0545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0B25A7" w14:textId="77777777" w:rsidR="00D25516" w:rsidRPr="00340B0D" w:rsidRDefault="00D25516" w:rsidP="00087740">
            <w:pPr>
              <w:jc w:val="center"/>
              <w:rPr>
                <w:ins w:id="5779" w:author="jonathan pritchard" w:date="2025-01-23T13:43:00Z" w16du:dateUtc="2025-01-23T13:43:00Z"/>
                <w:rFonts w:cs="Arial"/>
                <w:b/>
                <w:bCs/>
                <w:sz w:val="18"/>
                <w:szCs w:val="18"/>
              </w:rPr>
            </w:pPr>
            <w:ins w:id="5780" w:author="jonathan pritchard" w:date="2025-01-23T13:43:00Z" w16du:dateUtc="2025-01-23T13:43:00Z">
              <w:r w:rsidRPr="00340B0D">
                <w:rPr>
                  <w:rFonts w:cs="Arial"/>
                  <w:b/>
                  <w:bCs/>
                  <w:sz w:val="18"/>
                  <w:szCs w:val="18"/>
                </w:rPr>
                <w:t>Loaded Data</w:t>
              </w:r>
            </w:ins>
          </w:p>
        </w:tc>
      </w:tr>
      <w:tr w:rsidR="00D25516" w:rsidRPr="00340B0D" w14:paraId="58C64AD8"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0F4FC" w14:textId="77777777" w:rsidR="00D25516" w:rsidRPr="00340B0D" w:rsidRDefault="00D25516" w:rsidP="00087740">
            <w:pPr>
              <w:jc w:val="center"/>
              <w:rPr>
                <w:ins w:id="5781" w:author="jonathan pritchard" w:date="2025-01-23T13:43:00Z" w16du:dateUtc="2025-01-23T13:43:00Z"/>
                <w:rFonts w:cs="Arial"/>
                <w:b/>
                <w:bCs/>
                <w:sz w:val="18"/>
                <w:szCs w:val="18"/>
              </w:rPr>
            </w:pPr>
            <w:ins w:id="5782" w:author="jonathan pritchard" w:date="2025-01-23T13:43:00Z" w16du:dateUtc="2025-01-23T13:4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0E33DC9" w14:textId="77777777" w:rsidR="00D25516" w:rsidRPr="00340B0D" w:rsidRDefault="00D25516" w:rsidP="00087740">
            <w:pPr>
              <w:jc w:val="center"/>
              <w:rPr>
                <w:ins w:id="5783" w:author="jonathan pritchard" w:date="2025-01-23T13:43:00Z" w16du:dateUtc="2025-01-23T13:43:00Z"/>
                <w:rFonts w:cs="Arial"/>
                <w:b/>
                <w:bCs/>
                <w:sz w:val="18"/>
                <w:szCs w:val="18"/>
              </w:rPr>
            </w:pPr>
          </w:p>
        </w:tc>
      </w:tr>
      <w:tr w:rsidR="00D25516" w:rsidRPr="00340B0D" w14:paraId="7D6FF79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322001" w14:textId="77777777" w:rsidR="00D25516" w:rsidRPr="00340B0D" w:rsidRDefault="00D25516" w:rsidP="00087740">
            <w:pPr>
              <w:rPr>
                <w:ins w:id="5784"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002908C" w14:textId="77777777" w:rsidR="00D25516" w:rsidRPr="00340B0D" w:rsidRDefault="00D25516" w:rsidP="00087740">
            <w:pPr>
              <w:rPr>
                <w:ins w:id="5785" w:author="jonathan pritchard" w:date="2025-01-23T13:43:00Z" w16du:dateUtc="2025-01-23T13:43:00Z"/>
                <w:rFonts w:cs="Arial"/>
                <w:sz w:val="18"/>
                <w:szCs w:val="18"/>
              </w:rPr>
            </w:pPr>
          </w:p>
        </w:tc>
      </w:tr>
      <w:tr w:rsidR="00D25516" w:rsidRPr="00340B0D" w14:paraId="4A34D8FA"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7A468E" w14:textId="77777777" w:rsidR="00D25516" w:rsidRPr="00340B0D" w:rsidRDefault="00D25516" w:rsidP="00087740">
            <w:pPr>
              <w:rPr>
                <w:ins w:id="5786" w:author="jonathan pritchard" w:date="2025-01-23T13:43:00Z" w16du:dateUtc="2025-01-23T13:4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CF1902D" w14:textId="77777777" w:rsidR="00D25516" w:rsidRPr="00340B0D" w:rsidRDefault="00D25516" w:rsidP="00087740">
            <w:pPr>
              <w:rPr>
                <w:ins w:id="5787" w:author="jonathan pritchard" w:date="2025-01-23T13:43:00Z" w16du:dateUtc="2025-01-23T13:43:00Z"/>
                <w:rFonts w:cs="Arial"/>
                <w:sz w:val="18"/>
                <w:szCs w:val="18"/>
              </w:rPr>
            </w:pPr>
          </w:p>
        </w:tc>
      </w:tr>
      <w:tr w:rsidR="00D25516" w:rsidRPr="00340B0D" w14:paraId="20A7AB61"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74C55C" w14:textId="77777777" w:rsidR="00D25516" w:rsidRPr="00340B0D" w:rsidRDefault="00D25516" w:rsidP="00087740">
            <w:pPr>
              <w:jc w:val="center"/>
              <w:rPr>
                <w:ins w:id="5788" w:author="jonathan pritchard" w:date="2025-01-23T13:43:00Z" w16du:dateUtc="2025-01-23T13:43:00Z"/>
                <w:rFonts w:cs="Arial"/>
                <w:b/>
                <w:bCs/>
                <w:sz w:val="18"/>
                <w:szCs w:val="18"/>
              </w:rPr>
            </w:pPr>
            <w:ins w:id="5789" w:author="jonathan pritchard" w:date="2025-01-23T13:43:00Z" w16du:dateUtc="2025-01-23T13:4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C452C1" w14:textId="77777777" w:rsidR="00D25516" w:rsidRPr="00340B0D" w:rsidRDefault="00D25516" w:rsidP="00087740">
            <w:pPr>
              <w:jc w:val="center"/>
              <w:rPr>
                <w:ins w:id="5790" w:author="jonathan pritchard" w:date="2025-01-23T13:43:00Z" w16du:dateUtc="2025-01-23T13:43:00Z"/>
                <w:rFonts w:cs="Arial"/>
                <w:b/>
                <w:bCs/>
                <w:sz w:val="18"/>
                <w:szCs w:val="18"/>
              </w:rPr>
            </w:pPr>
            <w:ins w:id="5791" w:author="jonathan pritchard" w:date="2025-01-23T13:43:00Z" w16du:dateUtc="2025-01-23T13:43:00Z">
              <w:r w:rsidRPr="00340B0D">
                <w:rPr>
                  <w:rFonts w:cs="Arial"/>
                  <w:b/>
                  <w:bCs/>
                  <w:sz w:val="18"/>
                  <w:szCs w:val="18"/>
                </w:rPr>
                <w:t>Independent Mariner’s Selections</w:t>
              </w:r>
              <w:r>
                <w:rPr>
                  <w:rFonts w:cs="Arial"/>
                  <w:b/>
                  <w:bCs/>
                  <w:sz w:val="18"/>
                  <w:szCs w:val="18"/>
                </w:rPr>
                <w:t xml:space="preserve"> (default=On)</w:t>
              </w:r>
            </w:ins>
          </w:p>
        </w:tc>
      </w:tr>
      <w:tr w:rsidR="00D25516" w:rsidRPr="00340B0D" w14:paraId="067FE9F6" w14:textId="77777777" w:rsidTr="00087740">
        <w:customXmlInsRangeStart w:id="5792" w:author="jonathan pritchard" w:date="2025-01-23T13:43:00Z"/>
        <w:sdt>
          <w:sdtPr>
            <w:rPr>
              <w:rFonts w:cs="Arial"/>
              <w:sz w:val="18"/>
              <w:szCs w:val="18"/>
            </w:rPr>
            <w:alias w:val="Diplay Category"/>
            <w:tag w:val="Diplay Categor"/>
            <w:id w:val="-1628079508"/>
            <w:placeholder>
              <w:docPart w:val="15322FAE49764ECD83A2989A7355D5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579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B6665FA" w14:textId="77777777" w:rsidR="00D25516" w:rsidRPr="00340B0D" w:rsidRDefault="00D25516" w:rsidP="00087740">
                <w:pPr>
                  <w:rPr>
                    <w:ins w:id="5793" w:author="jonathan pritchard" w:date="2025-01-23T13:43:00Z" w16du:dateUtc="2025-01-23T13:43:00Z"/>
                    <w:rFonts w:cs="Arial"/>
                    <w:sz w:val="18"/>
                    <w:szCs w:val="18"/>
                  </w:rPr>
                </w:pPr>
                <w:ins w:id="5794" w:author="jonathan pritchard" w:date="2025-01-23T13:43:00Z" w16du:dateUtc="2025-01-23T13:43:00Z">
                  <w:r>
                    <w:rPr>
                      <w:rFonts w:cs="Arial"/>
                      <w:sz w:val="18"/>
                      <w:szCs w:val="18"/>
                    </w:rPr>
                    <w:t>Other</w:t>
                  </w:r>
                </w:ins>
              </w:p>
            </w:tc>
            <w:customXmlInsRangeStart w:id="5795" w:author="jonathan pritchard" w:date="2025-01-23T13:43:00Z"/>
          </w:sdtContent>
        </w:sdt>
        <w:customXmlInsRangeEnd w:id="5795"/>
        <w:tc>
          <w:tcPr>
            <w:tcW w:w="3871" w:type="dxa"/>
            <w:gridSpan w:val="5"/>
            <w:tcBorders>
              <w:left w:val="single" w:sz="12" w:space="0" w:color="auto"/>
              <w:bottom w:val="single" w:sz="4" w:space="0" w:color="auto"/>
              <w:right w:val="single" w:sz="4" w:space="0" w:color="auto"/>
            </w:tcBorders>
            <w:shd w:val="clear" w:color="auto" w:fill="auto"/>
          </w:tcPr>
          <w:p w14:paraId="02631B70" w14:textId="77777777" w:rsidR="00D25516" w:rsidRPr="00340B0D" w:rsidRDefault="00D25516" w:rsidP="00087740">
            <w:pPr>
              <w:rPr>
                <w:ins w:id="5796" w:author="jonathan pritchard" w:date="2025-01-23T13:43:00Z" w16du:dateUtc="2025-01-23T13:43:00Z"/>
                <w:rFonts w:cs="Arial"/>
                <w:sz w:val="18"/>
                <w:szCs w:val="18"/>
              </w:rPr>
            </w:pPr>
            <w:ins w:id="5797" w:author="jonathan pritchard" w:date="2025-01-23T13:43:00Z" w16du:dateUtc="2025-01-23T13:4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2F205594" w14:textId="77777777" w:rsidR="00D25516" w:rsidRPr="00340B0D" w:rsidRDefault="00D25516" w:rsidP="00087740">
            <w:pPr>
              <w:jc w:val="center"/>
              <w:rPr>
                <w:ins w:id="5798" w:author="jonathan pritchard" w:date="2025-01-23T13:43:00Z" w16du:dateUtc="2025-01-23T13:43:00Z"/>
                <w:rFonts w:cs="Arial"/>
                <w:sz w:val="18"/>
                <w:szCs w:val="18"/>
              </w:rPr>
            </w:pPr>
          </w:p>
        </w:tc>
      </w:tr>
      <w:tr w:rsidR="00D25516" w:rsidRPr="00340B0D" w14:paraId="3A10A4E0"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43F28A7" w14:textId="77777777" w:rsidR="00D25516" w:rsidRPr="00340B0D" w:rsidRDefault="00D25516" w:rsidP="00087740">
            <w:pPr>
              <w:jc w:val="center"/>
              <w:rPr>
                <w:ins w:id="5799" w:author="jonathan pritchard" w:date="2025-01-23T13:43:00Z" w16du:dateUtc="2025-01-23T13:43:00Z"/>
                <w:rFonts w:cs="Arial"/>
                <w:b/>
                <w:bCs/>
                <w:sz w:val="18"/>
                <w:szCs w:val="18"/>
              </w:rPr>
            </w:pPr>
            <w:ins w:id="5800" w:author="jonathan pritchard" w:date="2025-01-23T13:43:00Z" w16du:dateUtc="2025-01-23T13:4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60787E7" w14:textId="77777777" w:rsidR="00D25516" w:rsidRPr="00340B0D" w:rsidRDefault="00D25516" w:rsidP="00087740">
            <w:pPr>
              <w:rPr>
                <w:ins w:id="5801" w:author="jonathan pritchard" w:date="2025-01-23T13:43:00Z" w16du:dateUtc="2025-01-23T13:43:00Z"/>
                <w:rFonts w:cs="Arial"/>
                <w:sz w:val="18"/>
                <w:szCs w:val="18"/>
              </w:rPr>
            </w:pPr>
            <w:ins w:id="5802" w:author="jonathan pritchard" w:date="2025-01-23T13:43:00Z" w16du:dateUtc="2025-01-23T13:4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9F57EDC" w14:textId="77777777" w:rsidR="00D25516" w:rsidRPr="00340B0D" w:rsidRDefault="00D25516" w:rsidP="00087740">
            <w:pPr>
              <w:jc w:val="center"/>
              <w:rPr>
                <w:ins w:id="5803" w:author="jonathan pritchard" w:date="2025-01-23T13:43:00Z" w16du:dateUtc="2025-01-23T13:43:00Z"/>
                <w:rFonts w:cs="Arial"/>
                <w:sz w:val="18"/>
                <w:szCs w:val="18"/>
              </w:rPr>
            </w:pPr>
          </w:p>
        </w:tc>
      </w:tr>
      <w:tr w:rsidR="00D25516" w:rsidRPr="00340B0D" w14:paraId="759D652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91EEE2" w14:textId="77777777" w:rsidR="00D25516" w:rsidRPr="00340B0D" w:rsidRDefault="00D25516" w:rsidP="00087740">
            <w:pPr>
              <w:rPr>
                <w:ins w:id="5804" w:author="jonathan pritchard" w:date="2025-01-23T13:43:00Z" w16du:dateUtc="2025-01-23T13:43:00Z"/>
                <w:rFonts w:cs="Arial"/>
                <w:sz w:val="18"/>
                <w:szCs w:val="18"/>
              </w:rPr>
            </w:pPr>
            <w:ins w:id="5805" w:author="jonathan pritchard" w:date="2025-01-23T13:43:00Z" w16du:dateUtc="2025-01-23T13:4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60ED9" w14:textId="77777777" w:rsidR="00D25516" w:rsidRPr="00340B0D" w:rsidRDefault="00D25516" w:rsidP="00087740">
            <w:pPr>
              <w:rPr>
                <w:ins w:id="5806" w:author="jonathan pritchard" w:date="2025-01-23T13:43:00Z" w16du:dateUtc="2025-01-23T13:43:00Z"/>
                <w:rFonts w:cs="Arial"/>
                <w:sz w:val="18"/>
                <w:szCs w:val="18"/>
              </w:rPr>
            </w:pPr>
          </w:p>
        </w:tc>
        <w:tc>
          <w:tcPr>
            <w:tcW w:w="3871" w:type="dxa"/>
            <w:gridSpan w:val="5"/>
            <w:tcBorders>
              <w:left w:val="single" w:sz="12" w:space="0" w:color="auto"/>
            </w:tcBorders>
          </w:tcPr>
          <w:p w14:paraId="69F45DE4" w14:textId="77777777" w:rsidR="00D25516" w:rsidRPr="00340B0D" w:rsidRDefault="00D25516" w:rsidP="00087740">
            <w:pPr>
              <w:rPr>
                <w:ins w:id="5807" w:author="jonathan pritchard" w:date="2025-01-23T13:43:00Z" w16du:dateUtc="2025-01-23T13:43:00Z"/>
                <w:rFonts w:cs="Arial"/>
                <w:sz w:val="18"/>
                <w:szCs w:val="18"/>
              </w:rPr>
            </w:pPr>
            <w:ins w:id="5808" w:author="jonathan pritchard" w:date="2025-01-23T13:43:00Z" w16du:dateUtc="2025-01-23T13:43:00Z">
              <w:r w:rsidRPr="00340B0D">
                <w:rPr>
                  <w:rFonts w:cs="Arial"/>
                  <w:sz w:val="18"/>
                  <w:szCs w:val="18"/>
                </w:rPr>
                <w:t>Highlight date dependent</w:t>
              </w:r>
            </w:ins>
          </w:p>
        </w:tc>
        <w:tc>
          <w:tcPr>
            <w:tcW w:w="672" w:type="dxa"/>
            <w:tcBorders>
              <w:right w:val="single" w:sz="12" w:space="0" w:color="auto"/>
            </w:tcBorders>
          </w:tcPr>
          <w:p w14:paraId="5EC2E378" w14:textId="77777777" w:rsidR="00D25516" w:rsidRPr="00340B0D" w:rsidRDefault="00D25516" w:rsidP="00087740">
            <w:pPr>
              <w:jc w:val="center"/>
              <w:rPr>
                <w:ins w:id="5809" w:author="jonathan pritchard" w:date="2025-01-23T13:43:00Z" w16du:dateUtc="2025-01-23T13:43:00Z"/>
                <w:rFonts w:cs="Arial"/>
                <w:sz w:val="18"/>
                <w:szCs w:val="18"/>
              </w:rPr>
            </w:pPr>
          </w:p>
        </w:tc>
      </w:tr>
      <w:tr w:rsidR="00D25516" w:rsidRPr="00340B0D" w14:paraId="3A617AF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EA552" w14:textId="77777777" w:rsidR="00D25516" w:rsidRPr="00340B0D" w:rsidRDefault="00D25516" w:rsidP="00087740">
            <w:pPr>
              <w:rPr>
                <w:ins w:id="5810" w:author="jonathan pritchard" w:date="2025-01-23T13:43:00Z" w16du:dateUtc="2025-01-23T13:43:00Z"/>
                <w:rFonts w:cs="Arial"/>
                <w:sz w:val="18"/>
                <w:szCs w:val="18"/>
              </w:rPr>
            </w:pPr>
            <w:ins w:id="5811" w:author="jonathan pritchard" w:date="2025-01-23T13:43:00Z" w16du:dateUtc="2025-01-23T13:4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5902F2" w14:textId="77777777" w:rsidR="00D25516" w:rsidRPr="00340B0D" w:rsidRDefault="00D25516" w:rsidP="00087740">
            <w:pPr>
              <w:rPr>
                <w:ins w:id="5812" w:author="jonathan pritchard" w:date="2025-01-23T13:43:00Z" w16du:dateUtc="2025-01-23T13:43:00Z"/>
                <w:rFonts w:cs="Arial"/>
                <w:sz w:val="18"/>
                <w:szCs w:val="18"/>
              </w:rPr>
            </w:pPr>
          </w:p>
        </w:tc>
        <w:tc>
          <w:tcPr>
            <w:tcW w:w="3871" w:type="dxa"/>
            <w:gridSpan w:val="5"/>
            <w:tcBorders>
              <w:left w:val="single" w:sz="12" w:space="0" w:color="auto"/>
            </w:tcBorders>
          </w:tcPr>
          <w:p w14:paraId="79D2D4AE" w14:textId="77777777" w:rsidR="00D25516" w:rsidRPr="00340B0D" w:rsidRDefault="00D25516" w:rsidP="00087740">
            <w:pPr>
              <w:rPr>
                <w:ins w:id="5813" w:author="jonathan pritchard" w:date="2025-01-23T13:43:00Z" w16du:dateUtc="2025-01-23T13:43:00Z"/>
                <w:rFonts w:cs="Arial"/>
                <w:sz w:val="18"/>
                <w:szCs w:val="18"/>
              </w:rPr>
            </w:pPr>
            <w:ins w:id="5814" w:author="jonathan pritchard" w:date="2025-01-23T13:43:00Z" w16du:dateUtc="2025-01-23T13:43:00Z">
              <w:r w:rsidRPr="00340B0D">
                <w:rPr>
                  <w:rFonts w:cs="Arial"/>
                  <w:sz w:val="18"/>
                  <w:szCs w:val="18"/>
                </w:rPr>
                <w:t>Highlight document</w:t>
              </w:r>
            </w:ins>
          </w:p>
        </w:tc>
        <w:tc>
          <w:tcPr>
            <w:tcW w:w="672" w:type="dxa"/>
            <w:tcBorders>
              <w:right w:val="single" w:sz="12" w:space="0" w:color="auto"/>
            </w:tcBorders>
          </w:tcPr>
          <w:p w14:paraId="2835FE17" w14:textId="77777777" w:rsidR="00D25516" w:rsidRPr="00340B0D" w:rsidRDefault="00D25516" w:rsidP="00087740">
            <w:pPr>
              <w:jc w:val="center"/>
              <w:rPr>
                <w:ins w:id="5815" w:author="jonathan pritchard" w:date="2025-01-23T13:43:00Z" w16du:dateUtc="2025-01-23T13:43:00Z"/>
                <w:rFonts w:cs="Arial"/>
                <w:sz w:val="18"/>
                <w:szCs w:val="18"/>
              </w:rPr>
            </w:pPr>
          </w:p>
        </w:tc>
      </w:tr>
      <w:tr w:rsidR="00D25516" w:rsidRPr="00340B0D" w14:paraId="7534004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8B741ED" w14:textId="77777777" w:rsidR="00D25516" w:rsidRPr="00340B0D" w:rsidRDefault="00D25516" w:rsidP="00087740">
            <w:pPr>
              <w:rPr>
                <w:ins w:id="5816" w:author="jonathan pritchard" w:date="2025-01-23T13:43:00Z" w16du:dateUtc="2025-01-23T13:43:00Z"/>
                <w:rFonts w:cs="Arial"/>
                <w:sz w:val="18"/>
                <w:szCs w:val="18"/>
              </w:rPr>
            </w:pPr>
            <w:ins w:id="5817" w:author="jonathan pritchard" w:date="2025-01-23T13:43:00Z" w16du:dateUtc="2025-01-23T13:4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690607" w14:textId="77777777" w:rsidR="00D25516" w:rsidRPr="00340B0D" w:rsidRDefault="00D25516" w:rsidP="00087740">
            <w:pPr>
              <w:rPr>
                <w:ins w:id="5818" w:author="jonathan pritchard" w:date="2025-01-23T13:43:00Z" w16du:dateUtc="2025-01-23T13:43:00Z"/>
                <w:rFonts w:cs="Arial"/>
                <w:sz w:val="18"/>
                <w:szCs w:val="18"/>
              </w:rPr>
            </w:pPr>
          </w:p>
        </w:tc>
        <w:tc>
          <w:tcPr>
            <w:tcW w:w="3871" w:type="dxa"/>
            <w:gridSpan w:val="5"/>
            <w:tcBorders>
              <w:left w:val="single" w:sz="12" w:space="0" w:color="auto"/>
            </w:tcBorders>
          </w:tcPr>
          <w:p w14:paraId="0D1907B9" w14:textId="77777777" w:rsidR="00D25516" w:rsidRPr="00340B0D" w:rsidRDefault="00D25516" w:rsidP="00087740">
            <w:pPr>
              <w:rPr>
                <w:ins w:id="5819" w:author="jonathan pritchard" w:date="2025-01-23T13:43:00Z" w16du:dateUtc="2025-01-23T13:43:00Z"/>
                <w:rFonts w:cs="Arial"/>
                <w:b/>
                <w:bCs/>
                <w:sz w:val="18"/>
                <w:szCs w:val="18"/>
              </w:rPr>
            </w:pPr>
            <w:ins w:id="5820" w:author="jonathan pritchard" w:date="2025-01-23T13:43:00Z" w16du:dateUtc="2025-01-23T13:43:00Z">
              <w:r w:rsidRPr="00340B0D">
                <w:rPr>
                  <w:rFonts w:cs="Arial"/>
                  <w:sz w:val="18"/>
                  <w:szCs w:val="18"/>
                </w:rPr>
                <w:t>Highlight info</w:t>
              </w:r>
            </w:ins>
          </w:p>
        </w:tc>
        <w:tc>
          <w:tcPr>
            <w:tcW w:w="672" w:type="dxa"/>
            <w:tcBorders>
              <w:right w:val="single" w:sz="12" w:space="0" w:color="auto"/>
            </w:tcBorders>
          </w:tcPr>
          <w:p w14:paraId="1449FB22" w14:textId="77777777" w:rsidR="00D25516" w:rsidRPr="00340B0D" w:rsidRDefault="00D25516" w:rsidP="00087740">
            <w:pPr>
              <w:jc w:val="center"/>
              <w:rPr>
                <w:ins w:id="5821" w:author="jonathan pritchard" w:date="2025-01-23T13:43:00Z" w16du:dateUtc="2025-01-23T13:43:00Z"/>
                <w:rFonts w:cs="Arial"/>
                <w:sz w:val="18"/>
                <w:szCs w:val="18"/>
              </w:rPr>
            </w:pPr>
          </w:p>
        </w:tc>
      </w:tr>
      <w:tr w:rsidR="00D25516" w:rsidRPr="00340B0D" w14:paraId="0341FF63"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C3F3F" w14:textId="77777777" w:rsidR="00D25516" w:rsidRPr="00340B0D" w:rsidRDefault="00D25516" w:rsidP="00087740">
            <w:pPr>
              <w:rPr>
                <w:ins w:id="5822" w:author="jonathan pritchard" w:date="2025-01-23T13:43:00Z" w16du:dateUtc="2025-01-23T13:43:00Z"/>
                <w:rFonts w:cs="Arial"/>
                <w:sz w:val="18"/>
                <w:szCs w:val="18"/>
              </w:rPr>
            </w:pPr>
            <w:ins w:id="5823" w:author="jonathan pritchard" w:date="2025-01-23T13:43:00Z" w16du:dateUtc="2025-01-23T13:4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336B" w14:textId="77777777" w:rsidR="00D25516" w:rsidRPr="00340B0D" w:rsidRDefault="00D25516" w:rsidP="00087740">
            <w:pPr>
              <w:rPr>
                <w:ins w:id="5824" w:author="jonathan pritchard" w:date="2025-01-23T13:43:00Z" w16du:dateUtc="2025-01-23T13:43:00Z"/>
                <w:rFonts w:cs="Arial"/>
                <w:sz w:val="18"/>
                <w:szCs w:val="18"/>
              </w:rPr>
            </w:pPr>
          </w:p>
        </w:tc>
        <w:tc>
          <w:tcPr>
            <w:tcW w:w="3871" w:type="dxa"/>
            <w:gridSpan w:val="5"/>
            <w:tcBorders>
              <w:left w:val="single" w:sz="12" w:space="0" w:color="auto"/>
            </w:tcBorders>
          </w:tcPr>
          <w:p w14:paraId="59A8806A" w14:textId="77777777" w:rsidR="00D25516" w:rsidRPr="00340B0D" w:rsidRDefault="00D25516" w:rsidP="00087740">
            <w:pPr>
              <w:rPr>
                <w:ins w:id="5825" w:author="jonathan pritchard" w:date="2025-01-23T13:43:00Z" w16du:dateUtc="2025-01-23T13:43:00Z"/>
                <w:rFonts w:cs="Arial"/>
                <w:sz w:val="18"/>
                <w:szCs w:val="18"/>
              </w:rPr>
            </w:pPr>
            <w:ins w:id="5826" w:author="jonathan pritchard" w:date="2025-01-23T13:43:00Z" w16du:dateUtc="2025-01-23T13:43:00Z">
              <w:r w:rsidRPr="00340B0D">
                <w:rPr>
                  <w:rFonts w:cs="Arial"/>
                  <w:sz w:val="18"/>
                  <w:szCs w:val="18"/>
                </w:rPr>
                <w:t>Shallow Pattern</w:t>
              </w:r>
            </w:ins>
          </w:p>
        </w:tc>
        <w:tc>
          <w:tcPr>
            <w:tcW w:w="672" w:type="dxa"/>
            <w:tcBorders>
              <w:right w:val="single" w:sz="12" w:space="0" w:color="auto"/>
            </w:tcBorders>
          </w:tcPr>
          <w:p w14:paraId="305335C1" w14:textId="77777777" w:rsidR="00D25516" w:rsidRPr="00340B0D" w:rsidRDefault="00D25516" w:rsidP="00087740">
            <w:pPr>
              <w:jc w:val="center"/>
              <w:rPr>
                <w:ins w:id="5827" w:author="jonathan pritchard" w:date="2025-01-23T13:43:00Z" w16du:dateUtc="2025-01-23T13:43:00Z"/>
                <w:rFonts w:cs="Arial"/>
                <w:sz w:val="18"/>
                <w:szCs w:val="18"/>
              </w:rPr>
            </w:pPr>
          </w:p>
        </w:tc>
      </w:tr>
      <w:tr w:rsidR="00D25516" w:rsidRPr="00340B0D" w14:paraId="3A882BC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EF3D61" w14:textId="77777777" w:rsidR="00D25516" w:rsidRPr="00340B0D" w:rsidRDefault="00D25516" w:rsidP="00087740">
            <w:pPr>
              <w:rPr>
                <w:ins w:id="5828" w:author="jonathan pritchard" w:date="2025-01-23T13:43:00Z" w16du:dateUtc="2025-01-23T13:43:00Z"/>
                <w:rFonts w:cs="Arial"/>
                <w:sz w:val="18"/>
                <w:szCs w:val="18"/>
              </w:rPr>
            </w:pPr>
            <w:ins w:id="5829" w:author="jonathan pritchard" w:date="2025-01-23T13:43:00Z" w16du:dateUtc="2025-01-23T13:4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25F80" w14:textId="77777777" w:rsidR="00D25516" w:rsidRPr="00340B0D" w:rsidRDefault="00D25516" w:rsidP="00087740">
            <w:pPr>
              <w:rPr>
                <w:ins w:id="5830" w:author="jonathan pritchard" w:date="2025-01-23T13:43:00Z" w16du:dateUtc="2025-01-23T13:43:00Z"/>
                <w:rFonts w:cs="Arial"/>
                <w:sz w:val="18"/>
                <w:szCs w:val="18"/>
              </w:rPr>
            </w:pPr>
          </w:p>
        </w:tc>
        <w:tc>
          <w:tcPr>
            <w:tcW w:w="3871" w:type="dxa"/>
            <w:gridSpan w:val="5"/>
            <w:tcBorders>
              <w:left w:val="single" w:sz="12" w:space="0" w:color="auto"/>
            </w:tcBorders>
          </w:tcPr>
          <w:p w14:paraId="59E670E3" w14:textId="77777777" w:rsidR="00D25516" w:rsidRPr="00340B0D" w:rsidRDefault="00D25516" w:rsidP="00087740">
            <w:pPr>
              <w:rPr>
                <w:ins w:id="5831" w:author="jonathan pritchard" w:date="2025-01-23T13:43:00Z" w16du:dateUtc="2025-01-23T13:43:00Z"/>
                <w:rFonts w:cs="Arial"/>
                <w:sz w:val="18"/>
                <w:szCs w:val="18"/>
              </w:rPr>
            </w:pPr>
            <w:ins w:id="5832" w:author="jonathan pritchard" w:date="2025-01-23T13:43:00Z" w16du:dateUtc="2025-01-23T13:43:00Z">
              <w:r w:rsidRPr="00340B0D">
                <w:rPr>
                  <w:rFonts w:cs="Arial"/>
                  <w:sz w:val="18"/>
                  <w:szCs w:val="18"/>
                </w:rPr>
                <w:t>Unknown</w:t>
              </w:r>
            </w:ins>
          </w:p>
        </w:tc>
        <w:tc>
          <w:tcPr>
            <w:tcW w:w="672" w:type="dxa"/>
            <w:tcBorders>
              <w:right w:val="single" w:sz="12" w:space="0" w:color="auto"/>
            </w:tcBorders>
          </w:tcPr>
          <w:p w14:paraId="7885A7ED" w14:textId="77777777" w:rsidR="00D25516" w:rsidRPr="00340B0D" w:rsidRDefault="00D25516" w:rsidP="00087740">
            <w:pPr>
              <w:jc w:val="center"/>
              <w:rPr>
                <w:ins w:id="5833" w:author="jonathan pritchard" w:date="2025-01-23T13:43:00Z" w16du:dateUtc="2025-01-23T13:43:00Z"/>
                <w:rFonts w:cs="Arial"/>
                <w:sz w:val="18"/>
                <w:szCs w:val="18"/>
              </w:rPr>
            </w:pPr>
          </w:p>
        </w:tc>
      </w:tr>
      <w:tr w:rsidR="00D25516" w:rsidRPr="00340B0D" w14:paraId="78BC02A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0454BA" w14:textId="77777777" w:rsidR="00D25516" w:rsidRPr="00340B0D" w:rsidRDefault="00D25516" w:rsidP="00087740">
            <w:pPr>
              <w:rPr>
                <w:ins w:id="5834" w:author="jonathan pritchard" w:date="2025-01-23T13:43:00Z" w16du:dateUtc="2025-01-23T13:43:00Z"/>
                <w:rFonts w:cs="Arial"/>
                <w:sz w:val="18"/>
                <w:szCs w:val="18"/>
              </w:rPr>
            </w:pPr>
            <w:ins w:id="5835" w:author="jonathan pritchard" w:date="2025-01-23T13:43:00Z" w16du:dateUtc="2025-01-23T13:4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31878" w14:textId="77777777" w:rsidR="00D25516" w:rsidRPr="00340B0D" w:rsidRDefault="00D25516" w:rsidP="00087740">
            <w:pPr>
              <w:rPr>
                <w:ins w:id="5836" w:author="jonathan pritchard" w:date="2025-01-23T13:43:00Z" w16du:dateUtc="2025-01-23T13:43:00Z"/>
                <w:rFonts w:cs="Arial"/>
                <w:sz w:val="18"/>
                <w:szCs w:val="18"/>
              </w:rPr>
            </w:pPr>
          </w:p>
        </w:tc>
        <w:tc>
          <w:tcPr>
            <w:tcW w:w="3871" w:type="dxa"/>
            <w:gridSpan w:val="5"/>
            <w:tcBorders>
              <w:left w:val="single" w:sz="12" w:space="0" w:color="auto"/>
            </w:tcBorders>
          </w:tcPr>
          <w:p w14:paraId="5D3E9693" w14:textId="77777777" w:rsidR="00D25516" w:rsidRPr="00340B0D" w:rsidRDefault="00D25516" w:rsidP="00087740">
            <w:pPr>
              <w:rPr>
                <w:ins w:id="5837" w:author="jonathan pritchard" w:date="2025-01-23T13:43:00Z" w16du:dateUtc="2025-01-23T13:43:00Z"/>
                <w:rFonts w:cs="Arial"/>
                <w:sz w:val="18"/>
                <w:szCs w:val="18"/>
              </w:rPr>
            </w:pPr>
            <w:ins w:id="5838" w:author="jonathan pritchard" w:date="2025-01-23T13:43:00Z" w16du:dateUtc="2025-01-23T13:43:00Z">
              <w:r w:rsidRPr="00340B0D">
                <w:rPr>
                  <w:rFonts w:cs="Arial"/>
                  <w:sz w:val="18"/>
                  <w:szCs w:val="18"/>
                </w:rPr>
                <w:t>Update Review</w:t>
              </w:r>
            </w:ins>
          </w:p>
        </w:tc>
        <w:tc>
          <w:tcPr>
            <w:tcW w:w="672" w:type="dxa"/>
            <w:tcBorders>
              <w:right w:val="single" w:sz="12" w:space="0" w:color="auto"/>
            </w:tcBorders>
          </w:tcPr>
          <w:p w14:paraId="45235D38" w14:textId="77777777" w:rsidR="00D25516" w:rsidRPr="00340B0D" w:rsidRDefault="00D25516" w:rsidP="00087740">
            <w:pPr>
              <w:jc w:val="center"/>
              <w:rPr>
                <w:ins w:id="5839" w:author="jonathan pritchard" w:date="2025-01-23T13:43:00Z" w16du:dateUtc="2025-01-23T13:43:00Z"/>
                <w:rFonts w:cs="Arial"/>
                <w:sz w:val="18"/>
                <w:szCs w:val="18"/>
              </w:rPr>
            </w:pPr>
          </w:p>
        </w:tc>
      </w:tr>
      <w:tr w:rsidR="00D25516" w:rsidRPr="00340B0D" w14:paraId="1848119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BFEF81" w14:textId="77777777" w:rsidR="00D25516" w:rsidRPr="00340B0D" w:rsidRDefault="00D25516" w:rsidP="00087740">
            <w:pPr>
              <w:rPr>
                <w:ins w:id="5840" w:author="jonathan pritchard" w:date="2025-01-23T13:43:00Z" w16du:dateUtc="2025-01-23T13:43:00Z"/>
                <w:rFonts w:cs="Arial"/>
                <w:sz w:val="18"/>
                <w:szCs w:val="18"/>
              </w:rPr>
            </w:pPr>
            <w:ins w:id="5841" w:author="jonathan pritchard" w:date="2025-01-23T13:43:00Z" w16du:dateUtc="2025-01-23T13:4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54127C" w14:textId="77777777" w:rsidR="00D25516" w:rsidRPr="00340B0D" w:rsidRDefault="00D25516" w:rsidP="00087740">
            <w:pPr>
              <w:rPr>
                <w:ins w:id="5842" w:author="jonathan pritchard" w:date="2025-01-23T13:43:00Z" w16du:dateUtc="2025-01-23T13:43:00Z"/>
                <w:rFonts w:cs="Arial"/>
                <w:sz w:val="18"/>
                <w:szCs w:val="18"/>
              </w:rPr>
            </w:pPr>
          </w:p>
        </w:tc>
        <w:tc>
          <w:tcPr>
            <w:tcW w:w="3871" w:type="dxa"/>
            <w:gridSpan w:val="5"/>
            <w:tcBorders>
              <w:left w:val="single" w:sz="12" w:space="0" w:color="auto"/>
            </w:tcBorders>
          </w:tcPr>
          <w:p w14:paraId="71560B17" w14:textId="77777777" w:rsidR="00D25516" w:rsidRPr="00340B0D" w:rsidRDefault="00D25516" w:rsidP="00087740">
            <w:pPr>
              <w:rPr>
                <w:ins w:id="5843" w:author="jonathan pritchard" w:date="2025-01-23T13:43:00Z" w16du:dateUtc="2025-01-23T13:43:00Z"/>
                <w:rFonts w:cs="Arial"/>
                <w:sz w:val="18"/>
                <w:szCs w:val="18"/>
              </w:rPr>
            </w:pPr>
            <w:ins w:id="5844" w:author="jonathan pritchard" w:date="2025-01-23T13:43:00Z" w16du:dateUtc="2025-01-23T13:43:00Z">
              <w:r w:rsidRPr="00340B0D">
                <w:rPr>
                  <w:rFonts w:cs="Arial"/>
                  <w:b/>
                  <w:bCs/>
                  <w:sz w:val="18"/>
                  <w:szCs w:val="18"/>
                </w:rPr>
                <w:t>Text Groups</w:t>
              </w:r>
            </w:ins>
          </w:p>
        </w:tc>
        <w:tc>
          <w:tcPr>
            <w:tcW w:w="672" w:type="dxa"/>
            <w:tcBorders>
              <w:right w:val="single" w:sz="12" w:space="0" w:color="auto"/>
            </w:tcBorders>
          </w:tcPr>
          <w:p w14:paraId="0CF46EB7" w14:textId="77777777" w:rsidR="00D25516" w:rsidRPr="00340B0D" w:rsidRDefault="00D25516" w:rsidP="00087740">
            <w:pPr>
              <w:jc w:val="center"/>
              <w:rPr>
                <w:ins w:id="5845" w:author="jonathan pritchard" w:date="2025-01-23T13:43:00Z" w16du:dateUtc="2025-01-23T13:43:00Z"/>
                <w:rFonts w:cs="Arial"/>
                <w:sz w:val="18"/>
                <w:szCs w:val="18"/>
              </w:rPr>
            </w:pPr>
          </w:p>
        </w:tc>
      </w:tr>
      <w:tr w:rsidR="00D25516" w:rsidRPr="00340B0D" w14:paraId="02930C5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8712E" w14:textId="77777777" w:rsidR="00D25516" w:rsidRPr="00340B0D" w:rsidRDefault="00D25516" w:rsidP="00087740">
            <w:pPr>
              <w:rPr>
                <w:ins w:id="5846" w:author="jonathan pritchard" w:date="2025-01-23T13:43:00Z" w16du:dateUtc="2025-01-23T13:43:00Z"/>
                <w:rFonts w:cs="Arial"/>
                <w:sz w:val="18"/>
                <w:szCs w:val="18"/>
              </w:rPr>
            </w:pPr>
            <w:ins w:id="5847" w:author="jonathan pritchard" w:date="2025-01-23T13:43:00Z" w16du:dateUtc="2025-01-23T13:4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AAD94" w14:textId="77777777" w:rsidR="00D25516" w:rsidRPr="00340B0D" w:rsidRDefault="00D25516" w:rsidP="00087740">
            <w:pPr>
              <w:rPr>
                <w:ins w:id="5848" w:author="jonathan pritchard" w:date="2025-01-23T13:43:00Z" w16du:dateUtc="2025-01-23T13:43:00Z"/>
                <w:rFonts w:cs="Arial"/>
                <w:sz w:val="18"/>
                <w:szCs w:val="18"/>
              </w:rPr>
            </w:pPr>
          </w:p>
        </w:tc>
        <w:tc>
          <w:tcPr>
            <w:tcW w:w="3871" w:type="dxa"/>
            <w:gridSpan w:val="5"/>
            <w:tcBorders>
              <w:left w:val="single" w:sz="12" w:space="0" w:color="auto"/>
            </w:tcBorders>
          </w:tcPr>
          <w:p w14:paraId="7661E59F" w14:textId="77777777" w:rsidR="00D25516" w:rsidRPr="00340B0D" w:rsidRDefault="00D25516" w:rsidP="00087740">
            <w:pPr>
              <w:rPr>
                <w:ins w:id="5849" w:author="jonathan pritchard" w:date="2025-01-23T13:43:00Z" w16du:dateUtc="2025-01-23T13:43:00Z"/>
                <w:rFonts w:cs="Arial"/>
                <w:sz w:val="18"/>
                <w:szCs w:val="18"/>
              </w:rPr>
            </w:pPr>
            <w:ins w:id="5850" w:author="jonathan pritchard" w:date="2025-01-23T13:43:00Z" w16du:dateUtc="2025-01-23T13:43:00Z">
              <w:r w:rsidRPr="00340B0D">
                <w:rPr>
                  <w:rFonts w:cs="Arial"/>
                  <w:sz w:val="18"/>
                  <w:szCs w:val="18"/>
                </w:rPr>
                <w:t>Chart Text</w:t>
              </w:r>
            </w:ins>
          </w:p>
        </w:tc>
        <w:tc>
          <w:tcPr>
            <w:tcW w:w="672" w:type="dxa"/>
            <w:tcBorders>
              <w:right w:val="single" w:sz="12" w:space="0" w:color="auto"/>
            </w:tcBorders>
          </w:tcPr>
          <w:p w14:paraId="24B30351" w14:textId="77777777" w:rsidR="00D25516" w:rsidRPr="00340B0D" w:rsidRDefault="00D25516" w:rsidP="00087740">
            <w:pPr>
              <w:jc w:val="center"/>
              <w:rPr>
                <w:ins w:id="5851" w:author="jonathan pritchard" w:date="2025-01-23T13:43:00Z" w16du:dateUtc="2025-01-23T13:43:00Z"/>
                <w:rFonts w:cs="Arial"/>
                <w:sz w:val="18"/>
                <w:szCs w:val="18"/>
              </w:rPr>
            </w:pPr>
          </w:p>
        </w:tc>
      </w:tr>
      <w:tr w:rsidR="00D25516" w:rsidRPr="00340B0D" w14:paraId="10B8F05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4C9415" w14:textId="77777777" w:rsidR="00D25516" w:rsidRPr="00340B0D" w:rsidRDefault="00D25516" w:rsidP="00087740">
            <w:pPr>
              <w:rPr>
                <w:ins w:id="5852" w:author="jonathan pritchard" w:date="2025-01-23T13:43:00Z" w16du:dateUtc="2025-01-23T13:43:00Z"/>
                <w:rFonts w:cs="Arial"/>
                <w:sz w:val="18"/>
                <w:szCs w:val="18"/>
              </w:rPr>
            </w:pPr>
            <w:ins w:id="5853" w:author="jonathan pritchard" w:date="2025-01-23T13:43:00Z" w16du:dateUtc="2025-01-23T13:4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9D1DB" w14:textId="77777777" w:rsidR="00D25516" w:rsidRPr="00340B0D" w:rsidRDefault="00D25516" w:rsidP="00087740">
            <w:pPr>
              <w:rPr>
                <w:ins w:id="5854" w:author="jonathan pritchard" w:date="2025-01-23T13:43:00Z" w16du:dateUtc="2025-01-23T13:43:00Z"/>
                <w:rFonts w:cs="Arial"/>
                <w:sz w:val="18"/>
                <w:szCs w:val="18"/>
              </w:rPr>
            </w:pPr>
          </w:p>
        </w:tc>
        <w:tc>
          <w:tcPr>
            <w:tcW w:w="3871" w:type="dxa"/>
            <w:gridSpan w:val="5"/>
            <w:tcBorders>
              <w:left w:val="single" w:sz="12" w:space="0" w:color="auto"/>
            </w:tcBorders>
          </w:tcPr>
          <w:p w14:paraId="5154A270" w14:textId="77777777" w:rsidR="00D25516" w:rsidRPr="00340B0D" w:rsidRDefault="00D25516" w:rsidP="00087740">
            <w:pPr>
              <w:rPr>
                <w:ins w:id="5855" w:author="jonathan pritchard" w:date="2025-01-23T13:43:00Z" w16du:dateUtc="2025-01-23T13:43:00Z"/>
                <w:rFonts w:cs="Arial"/>
                <w:sz w:val="18"/>
                <w:szCs w:val="18"/>
              </w:rPr>
            </w:pPr>
            <w:ins w:id="5856" w:author="jonathan pritchard" w:date="2025-01-23T13:43:00Z" w16du:dateUtc="2025-01-23T13:43:00Z">
              <w:r w:rsidRPr="00340B0D">
                <w:rPr>
                  <w:rFonts w:cs="Arial"/>
                  <w:sz w:val="18"/>
                  <w:szCs w:val="18"/>
                </w:rPr>
                <w:t xml:space="preserve">    Important text</w:t>
              </w:r>
            </w:ins>
          </w:p>
        </w:tc>
        <w:tc>
          <w:tcPr>
            <w:tcW w:w="672" w:type="dxa"/>
            <w:tcBorders>
              <w:right w:val="single" w:sz="12" w:space="0" w:color="auto"/>
            </w:tcBorders>
          </w:tcPr>
          <w:p w14:paraId="36E88166" w14:textId="77777777" w:rsidR="00D25516" w:rsidRPr="00340B0D" w:rsidRDefault="00D25516" w:rsidP="00087740">
            <w:pPr>
              <w:jc w:val="center"/>
              <w:rPr>
                <w:ins w:id="5857" w:author="jonathan pritchard" w:date="2025-01-23T13:43:00Z" w16du:dateUtc="2025-01-23T13:43:00Z"/>
                <w:rFonts w:cs="Arial"/>
                <w:sz w:val="18"/>
                <w:szCs w:val="18"/>
              </w:rPr>
            </w:pPr>
          </w:p>
        </w:tc>
      </w:tr>
      <w:tr w:rsidR="00D25516" w:rsidRPr="00340B0D" w14:paraId="741CAB7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E7E0C4" w14:textId="77777777" w:rsidR="00D25516" w:rsidRPr="00340B0D" w:rsidRDefault="00D25516" w:rsidP="00087740">
            <w:pPr>
              <w:rPr>
                <w:ins w:id="5858" w:author="jonathan pritchard" w:date="2025-01-23T13:43:00Z" w16du:dateUtc="2025-01-23T13:43:00Z"/>
                <w:rFonts w:cs="Arial"/>
                <w:sz w:val="18"/>
                <w:szCs w:val="18"/>
              </w:rPr>
            </w:pPr>
            <w:ins w:id="5859" w:author="jonathan pritchard" w:date="2025-01-23T13:43:00Z" w16du:dateUtc="2025-01-23T13:4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A67F6A" w14:textId="77777777" w:rsidR="00D25516" w:rsidRPr="00340B0D" w:rsidRDefault="00D25516" w:rsidP="00087740">
            <w:pPr>
              <w:rPr>
                <w:ins w:id="5860" w:author="jonathan pritchard" w:date="2025-01-23T13:43:00Z" w16du:dateUtc="2025-01-23T13:43:00Z"/>
                <w:rFonts w:cs="Arial"/>
                <w:sz w:val="18"/>
                <w:szCs w:val="18"/>
              </w:rPr>
            </w:pPr>
          </w:p>
        </w:tc>
        <w:tc>
          <w:tcPr>
            <w:tcW w:w="3871" w:type="dxa"/>
            <w:gridSpan w:val="5"/>
            <w:tcBorders>
              <w:left w:val="single" w:sz="12" w:space="0" w:color="auto"/>
            </w:tcBorders>
          </w:tcPr>
          <w:p w14:paraId="2972F8E6" w14:textId="77777777" w:rsidR="00D25516" w:rsidRPr="00340B0D" w:rsidRDefault="00D25516" w:rsidP="00087740">
            <w:pPr>
              <w:rPr>
                <w:ins w:id="5861" w:author="jonathan pritchard" w:date="2025-01-23T13:43:00Z" w16du:dateUtc="2025-01-23T13:43:00Z"/>
                <w:rFonts w:cs="Arial"/>
                <w:b/>
                <w:bCs/>
                <w:sz w:val="18"/>
                <w:szCs w:val="18"/>
              </w:rPr>
            </w:pPr>
            <w:ins w:id="5862" w:author="jonathan pritchard" w:date="2025-01-23T13:43:00Z" w16du:dateUtc="2025-01-23T13:43:00Z">
              <w:r w:rsidRPr="00340B0D">
                <w:rPr>
                  <w:rFonts w:cs="Arial"/>
                  <w:b/>
                  <w:bCs/>
                  <w:sz w:val="18"/>
                  <w:szCs w:val="18"/>
                </w:rPr>
                <w:t xml:space="preserve">    Other Text</w:t>
              </w:r>
            </w:ins>
          </w:p>
        </w:tc>
        <w:tc>
          <w:tcPr>
            <w:tcW w:w="672" w:type="dxa"/>
            <w:tcBorders>
              <w:right w:val="single" w:sz="12" w:space="0" w:color="auto"/>
            </w:tcBorders>
          </w:tcPr>
          <w:p w14:paraId="3AC35EE8" w14:textId="77777777" w:rsidR="00D25516" w:rsidRPr="00340B0D" w:rsidRDefault="00D25516" w:rsidP="00087740">
            <w:pPr>
              <w:jc w:val="center"/>
              <w:rPr>
                <w:ins w:id="5863" w:author="jonathan pritchard" w:date="2025-01-23T13:43:00Z" w16du:dateUtc="2025-01-23T13:43:00Z"/>
                <w:rFonts w:cs="Arial"/>
                <w:sz w:val="18"/>
                <w:szCs w:val="18"/>
              </w:rPr>
            </w:pPr>
          </w:p>
        </w:tc>
      </w:tr>
      <w:tr w:rsidR="00D25516" w:rsidRPr="00340B0D" w14:paraId="1FF69DC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EAF57C" w14:textId="77777777" w:rsidR="00D25516" w:rsidRPr="00340B0D" w:rsidRDefault="00D25516" w:rsidP="00087740">
            <w:pPr>
              <w:rPr>
                <w:ins w:id="5864" w:author="jonathan pritchard" w:date="2025-01-23T13:43:00Z" w16du:dateUtc="2025-01-23T13:43:00Z"/>
                <w:rFonts w:cs="Arial"/>
                <w:sz w:val="18"/>
                <w:szCs w:val="18"/>
              </w:rPr>
            </w:pPr>
            <w:ins w:id="5865" w:author="jonathan pritchard" w:date="2025-01-23T13:43:00Z" w16du:dateUtc="2025-01-23T13:4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85642" w14:textId="77777777" w:rsidR="00D25516" w:rsidRPr="00340B0D" w:rsidRDefault="00D25516" w:rsidP="00087740">
            <w:pPr>
              <w:rPr>
                <w:ins w:id="5866" w:author="jonathan pritchard" w:date="2025-01-23T13:43:00Z" w16du:dateUtc="2025-01-23T13:43:00Z"/>
                <w:rFonts w:cs="Arial"/>
                <w:sz w:val="18"/>
                <w:szCs w:val="18"/>
              </w:rPr>
            </w:pPr>
          </w:p>
        </w:tc>
        <w:tc>
          <w:tcPr>
            <w:tcW w:w="3871" w:type="dxa"/>
            <w:gridSpan w:val="5"/>
            <w:tcBorders>
              <w:left w:val="single" w:sz="12" w:space="0" w:color="auto"/>
            </w:tcBorders>
          </w:tcPr>
          <w:p w14:paraId="7072155D" w14:textId="77777777" w:rsidR="00D25516" w:rsidRPr="00340B0D" w:rsidRDefault="00D25516" w:rsidP="00087740">
            <w:pPr>
              <w:rPr>
                <w:ins w:id="5867" w:author="jonathan pritchard" w:date="2025-01-23T13:43:00Z" w16du:dateUtc="2025-01-23T13:43:00Z"/>
                <w:rFonts w:cs="Arial"/>
                <w:sz w:val="18"/>
                <w:szCs w:val="18"/>
              </w:rPr>
            </w:pPr>
            <w:ins w:id="5868" w:author="jonathan pritchard" w:date="2025-01-23T13:43:00Z" w16du:dateUtc="2025-01-23T13:43:00Z">
              <w:r w:rsidRPr="00340B0D">
                <w:rPr>
                  <w:rFonts w:cs="Arial"/>
                  <w:sz w:val="18"/>
                  <w:szCs w:val="18"/>
                </w:rPr>
                <w:t xml:space="preserve">        Names</w:t>
              </w:r>
            </w:ins>
          </w:p>
        </w:tc>
        <w:tc>
          <w:tcPr>
            <w:tcW w:w="672" w:type="dxa"/>
            <w:tcBorders>
              <w:right w:val="single" w:sz="12" w:space="0" w:color="auto"/>
            </w:tcBorders>
          </w:tcPr>
          <w:p w14:paraId="63AA867F" w14:textId="77777777" w:rsidR="00D25516" w:rsidRPr="00340B0D" w:rsidRDefault="00D25516" w:rsidP="00087740">
            <w:pPr>
              <w:jc w:val="center"/>
              <w:rPr>
                <w:ins w:id="5869" w:author="jonathan pritchard" w:date="2025-01-23T13:43:00Z" w16du:dateUtc="2025-01-23T13:43:00Z"/>
                <w:rFonts w:cs="Arial"/>
                <w:sz w:val="18"/>
                <w:szCs w:val="18"/>
              </w:rPr>
            </w:pPr>
          </w:p>
        </w:tc>
      </w:tr>
      <w:tr w:rsidR="00D25516" w:rsidRPr="00340B0D" w14:paraId="1C683BB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30F23B2" w14:textId="77777777" w:rsidR="00D25516" w:rsidRPr="00340B0D" w:rsidRDefault="00D25516" w:rsidP="00087740">
            <w:pPr>
              <w:jc w:val="center"/>
              <w:rPr>
                <w:ins w:id="5870" w:author="jonathan pritchard" w:date="2025-01-23T13:43:00Z" w16du:dateUtc="2025-01-23T13:43:00Z"/>
                <w:rFonts w:cs="Arial"/>
                <w:b/>
                <w:bCs/>
                <w:sz w:val="18"/>
                <w:szCs w:val="18"/>
              </w:rPr>
            </w:pPr>
            <w:ins w:id="5871" w:author="jonathan pritchard" w:date="2025-01-23T13:43:00Z" w16du:dateUtc="2025-01-23T13:43:00Z">
              <w:r w:rsidRPr="00340B0D">
                <w:rPr>
                  <w:rFonts w:cs="Arial"/>
                  <w:b/>
                  <w:bCs/>
                  <w:sz w:val="18"/>
                  <w:szCs w:val="18"/>
                </w:rPr>
                <w:t>Palette</w:t>
              </w:r>
            </w:ins>
          </w:p>
        </w:tc>
        <w:tc>
          <w:tcPr>
            <w:tcW w:w="3871" w:type="dxa"/>
            <w:gridSpan w:val="5"/>
            <w:tcBorders>
              <w:left w:val="single" w:sz="12" w:space="0" w:color="auto"/>
            </w:tcBorders>
          </w:tcPr>
          <w:p w14:paraId="06D9460C" w14:textId="77777777" w:rsidR="00D25516" w:rsidRPr="00340B0D" w:rsidRDefault="00D25516" w:rsidP="00087740">
            <w:pPr>
              <w:rPr>
                <w:ins w:id="5872" w:author="jonathan pritchard" w:date="2025-01-23T13:43:00Z" w16du:dateUtc="2025-01-23T13:43:00Z"/>
                <w:rFonts w:cs="Arial"/>
                <w:b/>
                <w:bCs/>
                <w:sz w:val="18"/>
                <w:szCs w:val="18"/>
              </w:rPr>
            </w:pPr>
            <w:ins w:id="5873" w:author="jonathan pritchard" w:date="2025-01-23T13:43:00Z" w16du:dateUtc="2025-01-23T13:43:00Z">
              <w:r w:rsidRPr="00340B0D">
                <w:rPr>
                  <w:rFonts w:cs="Arial"/>
                  <w:sz w:val="18"/>
                  <w:szCs w:val="18"/>
                </w:rPr>
                <w:t xml:space="preserve">        Light description</w:t>
              </w:r>
            </w:ins>
          </w:p>
        </w:tc>
        <w:tc>
          <w:tcPr>
            <w:tcW w:w="672" w:type="dxa"/>
            <w:tcBorders>
              <w:right w:val="single" w:sz="12" w:space="0" w:color="auto"/>
            </w:tcBorders>
          </w:tcPr>
          <w:p w14:paraId="586100CA" w14:textId="77777777" w:rsidR="00D25516" w:rsidRPr="00340B0D" w:rsidRDefault="00D25516" w:rsidP="00087740">
            <w:pPr>
              <w:jc w:val="center"/>
              <w:rPr>
                <w:ins w:id="5874" w:author="jonathan pritchard" w:date="2025-01-23T13:43:00Z" w16du:dateUtc="2025-01-23T13:43:00Z"/>
                <w:rFonts w:cs="Arial"/>
                <w:sz w:val="18"/>
                <w:szCs w:val="18"/>
              </w:rPr>
            </w:pPr>
          </w:p>
        </w:tc>
      </w:tr>
      <w:tr w:rsidR="00D25516" w:rsidRPr="00340B0D" w14:paraId="68456B73" w14:textId="77777777" w:rsidTr="00087740">
        <w:customXmlInsRangeStart w:id="5875" w:author="jonathan pritchard" w:date="2025-01-23T13:43:00Z"/>
        <w:sdt>
          <w:sdtPr>
            <w:rPr>
              <w:rFonts w:cs="Arial"/>
              <w:sz w:val="18"/>
              <w:szCs w:val="18"/>
            </w:rPr>
            <w:alias w:val="Palette"/>
            <w:tag w:val="Palette"/>
            <w:id w:val="-851645907"/>
            <w:placeholder>
              <w:docPart w:val="DF9E2A90ECD146ED95A2CD9E59EE6933"/>
            </w:placeholder>
            <w:comboBox>
              <w:listItem w:displayText="Day" w:value="Day"/>
              <w:listItem w:displayText="Dusk" w:value="Dusk"/>
              <w:listItem w:displayText="Night" w:value="Night"/>
            </w:comboBox>
          </w:sdtPr>
          <w:sdtContent>
            <w:customXmlInsRangeEnd w:id="5875"/>
            <w:tc>
              <w:tcPr>
                <w:tcW w:w="4656" w:type="dxa"/>
                <w:gridSpan w:val="5"/>
                <w:tcBorders>
                  <w:left w:val="single" w:sz="12" w:space="0" w:color="auto"/>
                  <w:bottom w:val="single" w:sz="12" w:space="0" w:color="auto"/>
                  <w:right w:val="single" w:sz="12" w:space="0" w:color="auto"/>
                </w:tcBorders>
              </w:tcPr>
              <w:p w14:paraId="65C6EE3C" w14:textId="77777777" w:rsidR="00D25516" w:rsidRPr="00340B0D" w:rsidRDefault="00D25516" w:rsidP="00087740">
                <w:pPr>
                  <w:rPr>
                    <w:ins w:id="5876" w:author="jonathan pritchard" w:date="2025-01-23T13:43:00Z" w16du:dateUtc="2025-01-23T13:43:00Z"/>
                    <w:rFonts w:cs="Arial"/>
                    <w:sz w:val="18"/>
                    <w:szCs w:val="18"/>
                  </w:rPr>
                </w:pPr>
                <w:ins w:id="5877" w:author="jonathan pritchard" w:date="2025-01-23T13:43:00Z" w16du:dateUtc="2025-01-23T13:43:00Z">
                  <w:r w:rsidRPr="00340B0D">
                    <w:rPr>
                      <w:rFonts w:cs="Arial"/>
                      <w:sz w:val="18"/>
                      <w:szCs w:val="18"/>
                    </w:rPr>
                    <w:t>Day</w:t>
                  </w:r>
                </w:ins>
              </w:p>
            </w:tc>
            <w:customXmlInsRangeStart w:id="5878" w:author="jonathan pritchard" w:date="2025-01-23T13:43:00Z"/>
          </w:sdtContent>
        </w:sdt>
        <w:customXmlInsRangeEnd w:id="5878"/>
        <w:tc>
          <w:tcPr>
            <w:tcW w:w="3871" w:type="dxa"/>
            <w:gridSpan w:val="5"/>
            <w:tcBorders>
              <w:left w:val="single" w:sz="12" w:space="0" w:color="auto"/>
            </w:tcBorders>
          </w:tcPr>
          <w:p w14:paraId="1BAE5415" w14:textId="77777777" w:rsidR="00D25516" w:rsidRPr="00340B0D" w:rsidRDefault="00D25516" w:rsidP="00087740">
            <w:pPr>
              <w:rPr>
                <w:ins w:id="5879" w:author="jonathan pritchard" w:date="2025-01-23T13:43:00Z" w16du:dateUtc="2025-01-23T13:43:00Z"/>
                <w:rFonts w:cs="Arial"/>
                <w:b/>
                <w:bCs/>
                <w:sz w:val="18"/>
                <w:szCs w:val="18"/>
              </w:rPr>
            </w:pPr>
            <w:ins w:id="5880" w:author="jonathan pritchard" w:date="2025-01-23T13:43:00Z" w16du:dateUtc="2025-01-23T13:43:00Z">
              <w:r w:rsidRPr="00340B0D">
                <w:rPr>
                  <w:rFonts w:cs="Arial"/>
                  <w:sz w:val="18"/>
                  <w:szCs w:val="18"/>
                </w:rPr>
                <w:t xml:space="preserve">        All other chart text</w:t>
              </w:r>
            </w:ins>
          </w:p>
        </w:tc>
        <w:tc>
          <w:tcPr>
            <w:tcW w:w="672" w:type="dxa"/>
            <w:tcBorders>
              <w:right w:val="single" w:sz="12" w:space="0" w:color="auto"/>
            </w:tcBorders>
          </w:tcPr>
          <w:p w14:paraId="09DC6CC5" w14:textId="77777777" w:rsidR="00D25516" w:rsidRPr="00340B0D" w:rsidRDefault="00D25516" w:rsidP="00087740">
            <w:pPr>
              <w:jc w:val="center"/>
              <w:rPr>
                <w:ins w:id="5881" w:author="jonathan pritchard" w:date="2025-01-23T13:43:00Z" w16du:dateUtc="2025-01-23T13:43:00Z"/>
                <w:rFonts w:cs="Arial"/>
                <w:sz w:val="18"/>
                <w:szCs w:val="18"/>
              </w:rPr>
            </w:pPr>
          </w:p>
        </w:tc>
      </w:tr>
      <w:tr w:rsidR="00D25516" w:rsidRPr="00340B0D" w14:paraId="11949A73"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A380939" w14:textId="77777777" w:rsidR="00D25516" w:rsidRPr="00340B0D" w:rsidRDefault="00D25516" w:rsidP="00087740">
            <w:pPr>
              <w:jc w:val="center"/>
              <w:rPr>
                <w:ins w:id="5882" w:author="jonathan pritchard" w:date="2025-01-23T13:43:00Z" w16du:dateUtc="2025-01-23T13:43:00Z"/>
                <w:rFonts w:cs="Arial"/>
                <w:b/>
                <w:bCs/>
                <w:sz w:val="18"/>
                <w:szCs w:val="18"/>
              </w:rPr>
            </w:pPr>
          </w:p>
        </w:tc>
        <w:tc>
          <w:tcPr>
            <w:tcW w:w="3871" w:type="dxa"/>
            <w:gridSpan w:val="5"/>
            <w:tcBorders>
              <w:left w:val="single" w:sz="12" w:space="0" w:color="auto"/>
            </w:tcBorders>
          </w:tcPr>
          <w:p w14:paraId="62C69F81" w14:textId="77777777" w:rsidR="00D25516" w:rsidRPr="00340B0D" w:rsidRDefault="00D25516" w:rsidP="00087740">
            <w:pPr>
              <w:rPr>
                <w:ins w:id="5883" w:author="jonathan pritchard" w:date="2025-01-23T13:43:00Z" w16du:dateUtc="2025-01-23T13:43:00Z"/>
                <w:rFonts w:cs="Arial"/>
                <w:sz w:val="18"/>
                <w:szCs w:val="18"/>
              </w:rPr>
            </w:pPr>
          </w:p>
        </w:tc>
        <w:tc>
          <w:tcPr>
            <w:tcW w:w="672" w:type="dxa"/>
            <w:tcBorders>
              <w:right w:val="single" w:sz="12" w:space="0" w:color="auto"/>
            </w:tcBorders>
            <w:vAlign w:val="center"/>
          </w:tcPr>
          <w:p w14:paraId="78E202DC" w14:textId="77777777" w:rsidR="00D25516" w:rsidRPr="00340B0D" w:rsidRDefault="00D25516" w:rsidP="00087740">
            <w:pPr>
              <w:jc w:val="center"/>
              <w:rPr>
                <w:ins w:id="5884" w:author="jonathan pritchard" w:date="2025-01-23T13:43:00Z" w16du:dateUtc="2025-01-23T13:43:00Z"/>
                <w:rFonts w:cs="Arial"/>
                <w:sz w:val="18"/>
                <w:szCs w:val="18"/>
              </w:rPr>
            </w:pPr>
          </w:p>
        </w:tc>
      </w:tr>
      <w:tr w:rsidR="00D25516" w:rsidRPr="00340B0D" w14:paraId="7727126B"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0CF5F03E" w14:textId="77777777" w:rsidR="00D25516" w:rsidRPr="00340B0D" w:rsidRDefault="00D25516" w:rsidP="00087740">
            <w:pPr>
              <w:rPr>
                <w:ins w:id="5885" w:author="jonathan pritchard" w:date="2025-01-23T13:43:00Z" w16du:dateUtc="2025-01-23T13:43:00Z"/>
                <w:rFonts w:cs="Arial"/>
                <w:sz w:val="18"/>
                <w:szCs w:val="18"/>
              </w:rPr>
            </w:pPr>
          </w:p>
        </w:tc>
        <w:tc>
          <w:tcPr>
            <w:tcW w:w="3871" w:type="dxa"/>
            <w:gridSpan w:val="5"/>
            <w:tcBorders>
              <w:left w:val="single" w:sz="12" w:space="0" w:color="auto"/>
              <w:bottom w:val="single" w:sz="12" w:space="0" w:color="auto"/>
            </w:tcBorders>
          </w:tcPr>
          <w:p w14:paraId="520E326B" w14:textId="77777777" w:rsidR="00D25516" w:rsidRPr="00340B0D" w:rsidRDefault="00D25516" w:rsidP="00087740">
            <w:pPr>
              <w:jc w:val="center"/>
              <w:rPr>
                <w:ins w:id="5886" w:author="jonathan pritchard" w:date="2025-01-23T13:43:00Z" w16du:dateUtc="2025-01-23T13:43:00Z"/>
                <w:rFonts w:cs="Arial"/>
                <w:sz w:val="18"/>
                <w:szCs w:val="18"/>
              </w:rPr>
            </w:pPr>
          </w:p>
        </w:tc>
        <w:tc>
          <w:tcPr>
            <w:tcW w:w="672" w:type="dxa"/>
            <w:tcBorders>
              <w:bottom w:val="single" w:sz="12" w:space="0" w:color="auto"/>
              <w:right w:val="single" w:sz="12" w:space="0" w:color="auto"/>
            </w:tcBorders>
            <w:vAlign w:val="center"/>
          </w:tcPr>
          <w:p w14:paraId="05B1200C" w14:textId="77777777" w:rsidR="00D25516" w:rsidRPr="00340B0D" w:rsidRDefault="00D25516" w:rsidP="00087740">
            <w:pPr>
              <w:jc w:val="center"/>
              <w:rPr>
                <w:ins w:id="5887" w:author="jonathan pritchard" w:date="2025-01-23T13:43:00Z" w16du:dateUtc="2025-01-23T13:43:00Z"/>
                <w:rFonts w:cs="Arial"/>
                <w:sz w:val="18"/>
                <w:szCs w:val="18"/>
              </w:rPr>
            </w:pPr>
          </w:p>
        </w:tc>
      </w:tr>
      <w:tr w:rsidR="00D25516" w:rsidRPr="00340B0D" w14:paraId="31D8D65B"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0FA9D91" w14:textId="77777777" w:rsidR="00D25516" w:rsidRPr="00340B0D" w:rsidRDefault="00D25516" w:rsidP="00087740">
            <w:pPr>
              <w:jc w:val="center"/>
              <w:rPr>
                <w:ins w:id="5888" w:author="jonathan pritchard" w:date="2025-01-23T13:43:00Z" w16du:dateUtc="2025-01-23T13:43:00Z"/>
                <w:rFonts w:cs="Arial"/>
                <w:b/>
                <w:bCs/>
                <w:sz w:val="18"/>
                <w:szCs w:val="18"/>
              </w:rPr>
            </w:pPr>
            <w:ins w:id="5889" w:author="jonathan pritchard" w:date="2025-01-23T13:43:00Z" w16du:dateUtc="2025-01-23T13:4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B7F8C" w14:textId="77777777" w:rsidR="00D25516" w:rsidRPr="00340B0D" w:rsidRDefault="00D25516" w:rsidP="00087740">
            <w:pPr>
              <w:jc w:val="center"/>
              <w:rPr>
                <w:ins w:id="5890" w:author="jonathan pritchard" w:date="2025-01-23T13:43:00Z" w16du:dateUtc="2025-01-23T13:43:00Z"/>
                <w:rFonts w:cs="Arial"/>
                <w:sz w:val="18"/>
                <w:szCs w:val="18"/>
              </w:rPr>
            </w:pPr>
            <w:ins w:id="5891" w:author="jonathan pritchard" w:date="2025-01-23T13:43:00Z" w16du:dateUtc="2025-01-23T13:43:00Z">
              <w:r w:rsidRPr="00340B0D">
                <w:rPr>
                  <w:rFonts w:cs="Arial"/>
                  <w:b/>
                  <w:bCs/>
                  <w:sz w:val="18"/>
                  <w:szCs w:val="18"/>
                </w:rPr>
                <w:t>Display</w:t>
              </w:r>
            </w:ins>
          </w:p>
        </w:tc>
      </w:tr>
      <w:tr w:rsidR="00D25516" w:rsidRPr="00C87169" w14:paraId="4E086C5A" w14:textId="77777777" w:rsidTr="00087740">
        <w:trPr>
          <w:trHeight w:val="287"/>
        </w:trPr>
        <w:tc>
          <w:tcPr>
            <w:tcW w:w="1789" w:type="dxa"/>
            <w:tcBorders>
              <w:left w:val="single" w:sz="12" w:space="0" w:color="auto"/>
              <w:bottom w:val="single" w:sz="4" w:space="0" w:color="auto"/>
            </w:tcBorders>
          </w:tcPr>
          <w:p w14:paraId="66A4393F" w14:textId="77777777" w:rsidR="00D25516" w:rsidRPr="00340B0D" w:rsidRDefault="00D25516" w:rsidP="00087740">
            <w:pPr>
              <w:rPr>
                <w:ins w:id="5892" w:author="jonathan pritchard" w:date="2025-01-23T13:43:00Z" w16du:dateUtc="2025-01-23T13:43:00Z"/>
                <w:rFonts w:cs="Arial"/>
                <w:sz w:val="18"/>
                <w:szCs w:val="18"/>
              </w:rPr>
            </w:pPr>
            <w:ins w:id="5893" w:author="jonathan pritchard" w:date="2025-01-23T13:43:00Z" w16du:dateUtc="2025-01-23T13:4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5351E12" w14:textId="77777777" w:rsidR="00D25516" w:rsidRPr="00340B0D" w:rsidRDefault="00D25516" w:rsidP="00087740">
            <w:pPr>
              <w:rPr>
                <w:ins w:id="5894" w:author="jonathan pritchard" w:date="2025-01-23T13:43:00Z" w16du:dateUtc="2025-01-23T13:4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1CF7FDE" w14:textId="77777777" w:rsidR="00D25516" w:rsidRPr="00340B0D" w:rsidRDefault="00D25516" w:rsidP="00087740">
            <w:pPr>
              <w:rPr>
                <w:ins w:id="5895" w:author="jonathan pritchard" w:date="2025-01-23T13:43:00Z" w16du:dateUtc="2025-01-23T13:43:00Z"/>
                <w:rFonts w:cs="Arial"/>
                <w:sz w:val="18"/>
                <w:szCs w:val="18"/>
              </w:rPr>
            </w:pPr>
            <w:ins w:id="5896" w:author="jonathan pritchard" w:date="2025-01-23T13:43:00Z" w16du:dateUtc="2025-01-23T13:4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0692DA2" w14:textId="77777777" w:rsidR="00D25516" w:rsidRPr="00C87169" w:rsidRDefault="00D25516" w:rsidP="00087740">
            <w:pPr>
              <w:rPr>
                <w:ins w:id="5897" w:author="jonathan pritchard" w:date="2025-01-23T13:43:00Z" w16du:dateUtc="2025-01-23T13:43:00Z"/>
                <w:rFonts w:cs="Arial"/>
              </w:rPr>
            </w:pPr>
          </w:p>
        </w:tc>
      </w:tr>
      <w:tr w:rsidR="00D25516" w:rsidRPr="00340B0D" w14:paraId="24CBD444" w14:textId="77777777" w:rsidTr="00087740">
        <w:tc>
          <w:tcPr>
            <w:tcW w:w="1789" w:type="dxa"/>
            <w:tcBorders>
              <w:left w:val="single" w:sz="12" w:space="0" w:color="auto"/>
              <w:bottom w:val="single" w:sz="4" w:space="0" w:color="auto"/>
            </w:tcBorders>
          </w:tcPr>
          <w:p w14:paraId="3431A3FE" w14:textId="77777777" w:rsidR="00D25516" w:rsidRPr="00340B0D" w:rsidRDefault="00D25516" w:rsidP="00087740">
            <w:pPr>
              <w:rPr>
                <w:ins w:id="5898" w:author="jonathan pritchard" w:date="2025-01-23T13:43:00Z" w16du:dateUtc="2025-01-23T13:43:00Z"/>
                <w:rFonts w:cs="Arial"/>
                <w:sz w:val="18"/>
                <w:szCs w:val="18"/>
              </w:rPr>
            </w:pPr>
            <w:ins w:id="5899" w:author="jonathan pritchard" w:date="2025-01-23T13:43:00Z" w16du:dateUtc="2025-01-23T13:4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6F6D254E" w14:textId="77777777" w:rsidR="00D25516" w:rsidRPr="00340B0D" w:rsidRDefault="00D25516" w:rsidP="00087740">
            <w:pPr>
              <w:rPr>
                <w:ins w:id="5900" w:author="jonathan pritchard" w:date="2025-01-23T13:43:00Z" w16du:dateUtc="2025-01-23T13:4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3D1FF7" w14:textId="77777777" w:rsidR="00D25516" w:rsidRPr="00340B0D" w:rsidRDefault="00D25516" w:rsidP="00087740">
            <w:pPr>
              <w:rPr>
                <w:ins w:id="5901" w:author="jonathan pritchard" w:date="2025-01-23T13:43:00Z" w16du:dateUtc="2025-01-23T13:43:00Z"/>
                <w:rFonts w:cs="Arial"/>
                <w:sz w:val="18"/>
                <w:szCs w:val="18"/>
              </w:rPr>
            </w:pPr>
            <w:ins w:id="5902" w:author="jonathan pritchard" w:date="2025-01-23T13:43:00Z" w16du:dateUtc="2025-01-23T13:4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001FAC" w14:textId="77777777" w:rsidR="00D25516" w:rsidRPr="00340B0D" w:rsidRDefault="00D25516" w:rsidP="00087740">
            <w:pPr>
              <w:rPr>
                <w:ins w:id="5903" w:author="jonathan pritchard" w:date="2025-01-23T13:43:00Z" w16du:dateUtc="2025-01-23T13:43:00Z"/>
                <w:rFonts w:cs="Arial"/>
                <w:sz w:val="18"/>
                <w:szCs w:val="18"/>
              </w:rPr>
            </w:pPr>
            <w:ins w:id="5904" w:author="jonathan pritchard" w:date="2025-01-23T13:43:00Z" w16du:dateUtc="2025-01-23T13:43:00Z">
              <w:r w:rsidRPr="00340B0D">
                <w:rPr>
                  <w:rFonts w:cs="Arial"/>
                  <w:sz w:val="18"/>
                  <w:szCs w:val="18"/>
                </w:rPr>
                <w:t>1:</w:t>
              </w:r>
              <w:r>
                <w:rPr>
                  <w:rFonts w:cs="Arial"/>
                  <w:sz w:val="18"/>
                  <w:szCs w:val="18"/>
                </w:rPr>
                <w:t>60000</w:t>
              </w:r>
            </w:ins>
          </w:p>
        </w:tc>
      </w:tr>
      <w:tr w:rsidR="00D25516" w:rsidRPr="00340B0D" w14:paraId="5AD6314A"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9AF2D2" w14:textId="77777777" w:rsidR="00D25516" w:rsidRPr="00340B0D" w:rsidRDefault="00D25516" w:rsidP="00087740">
            <w:pPr>
              <w:jc w:val="center"/>
              <w:rPr>
                <w:ins w:id="5905" w:author="jonathan pritchard" w:date="2025-01-23T13:43:00Z" w16du:dateUtc="2025-01-23T13:4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622C04" w14:textId="77777777" w:rsidR="00D25516" w:rsidRPr="00340B0D" w:rsidRDefault="00D25516" w:rsidP="00087740">
            <w:pPr>
              <w:rPr>
                <w:ins w:id="5906" w:author="jonathan pritchard" w:date="2025-01-23T13:43:00Z" w16du:dateUtc="2025-01-23T13:43:00Z"/>
                <w:rFonts w:cs="Arial"/>
                <w:sz w:val="18"/>
                <w:szCs w:val="18"/>
              </w:rPr>
            </w:pPr>
            <w:ins w:id="5907" w:author="jonathan pritchard" w:date="2025-01-23T13:43:00Z" w16du:dateUtc="2025-01-23T13:4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23F8B78" w14:textId="77777777" w:rsidR="00D25516" w:rsidRPr="00340B0D" w:rsidRDefault="00D25516" w:rsidP="00087740">
            <w:pPr>
              <w:rPr>
                <w:ins w:id="5908" w:author="jonathan pritchard" w:date="2025-01-23T13:43:00Z" w16du:dateUtc="2025-01-23T13:43:00Z"/>
                <w:rFonts w:cs="Arial"/>
                <w:sz w:val="18"/>
                <w:szCs w:val="18"/>
              </w:rPr>
            </w:pPr>
          </w:p>
        </w:tc>
      </w:tr>
      <w:tr w:rsidR="00D25516" w:rsidRPr="00340B0D" w14:paraId="0743E350"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662DD4A6" w14:textId="77777777" w:rsidR="00D25516" w:rsidRPr="00340B0D" w:rsidRDefault="00D25516" w:rsidP="00087740">
            <w:pPr>
              <w:rPr>
                <w:ins w:id="5909" w:author="jonathan pritchard" w:date="2025-01-23T13:43:00Z" w16du:dateUtc="2025-01-23T13:43:00Z"/>
                <w:rFonts w:cs="Arial"/>
                <w:sz w:val="18"/>
                <w:szCs w:val="18"/>
              </w:rPr>
            </w:pPr>
          </w:p>
        </w:tc>
      </w:tr>
      <w:tr w:rsidR="00D25516" w:rsidRPr="00340B0D" w14:paraId="4C6E52B1"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422F8" w14:textId="77777777" w:rsidR="00D25516" w:rsidRPr="00340B0D" w:rsidRDefault="00D25516" w:rsidP="00087740">
            <w:pPr>
              <w:jc w:val="center"/>
              <w:rPr>
                <w:ins w:id="5910" w:author="jonathan pritchard" w:date="2025-01-23T13:43:00Z" w16du:dateUtc="2025-01-23T13:43:00Z"/>
                <w:rFonts w:cs="Arial"/>
                <w:b/>
                <w:bCs/>
                <w:sz w:val="18"/>
                <w:szCs w:val="18"/>
              </w:rPr>
            </w:pPr>
            <w:ins w:id="5911" w:author="jonathan pritchard" w:date="2025-01-23T13:43:00Z" w16du:dateUtc="2025-01-23T13:43:00Z">
              <w:r w:rsidRPr="00340B0D">
                <w:rPr>
                  <w:rFonts w:cs="Arial"/>
                  <w:b/>
                  <w:bCs/>
                  <w:sz w:val="18"/>
                  <w:szCs w:val="18"/>
                </w:rPr>
                <w:t>Viewing Group</w:t>
              </w:r>
              <w:r>
                <w:rPr>
                  <w:rFonts w:cs="Arial"/>
                  <w:b/>
                  <w:bCs/>
                  <w:sz w:val="18"/>
                  <w:szCs w:val="18"/>
                </w:rPr>
                <w:t>s (Default = On)</w:t>
              </w:r>
            </w:ins>
          </w:p>
        </w:tc>
      </w:tr>
      <w:tr w:rsidR="00D25516" w:rsidRPr="00340B0D" w14:paraId="3EFDCADB"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673EE5" w14:textId="77777777" w:rsidR="00D25516" w:rsidRPr="00340B0D" w:rsidRDefault="00D25516" w:rsidP="00087740">
            <w:pPr>
              <w:jc w:val="center"/>
              <w:rPr>
                <w:ins w:id="5912" w:author="jonathan pritchard" w:date="2025-01-23T13:43:00Z" w16du:dateUtc="2025-01-23T13:43:00Z"/>
                <w:rFonts w:cs="Arial"/>
                <w:b/>
                <w:bCs/>
                <w:sz w:val="18"/>
                <w:szCs w:val="18"/>
              </w:rPr>
            </w:pPr>
            <w:ins w:id="5913" w:author="jonathan pritchard" w:date="2025-01-23T13:43:00Z" w16du:dateUtc="2025-01-23T13:4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4B4EC" w14:textId="77777777" w:rsidR="00D25516" w:rsidRPr="00340B0D" w:rsidRDefault="00D25516" w:rsidP="00087740">
            <w:pPr>
              <w:jc w:val="center"/>
              <w:rPr>
                <w:ins w:id="5914" w:author="jonathan pritchard" w:date="2025-01-23T13:43:00Z" w16du:dateUtc="2025-01-23T13:43:00Z"/>
                <w:rFonts w:cs="Arial"/>
                <w:b/>
                <w:bCs/>
                <w:sz w:val="18"/>
                <w:szCs w:val="18"/>
              </w:rPr>
            </w:pPr>
            <w:ins w:id="5915" w:author="jonathan pritchard" w:date="2025-01-23T13:43:00Z" w16du:dateUtc="2025-01-23T13:43:00Z">
              <w:r w:rsidRPr="00340B0D">
                <w:rPr>
                  <w:rFonts w:cs="Arial"/>
                  <w:b/>
                  <w:bCs/>
                  <w:sz w:val="18"/>
                  <w:szCs w:val="18"/>
                </w:rPr>
                <w:t>Other</w:t>
              </w:r>
            </w:ins>
          </w:p>
        </w:tc>
      </w:tr>
      <w:tr w:rsidR="00D25516" w:rsidRPr="00340B0D" w14:paraId="7E9F88C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BF69F" w14:textId="77777777" w:rsidR="00D25516" w:rsidRPr="00340B0D" w:rsidRDefault="00D25516" w:rsidP="00087740">
            <w:pPr>
              <w:rPr>
                <w:ins w:id="5916" w:author="jonathan pritchard" w:date="2025-01-23T13:43:00Z" w16du:dateUtc="2025-01-23T13:43:00Z"/>
                <w:rFonts w:cs="Arial"/>
                <w:sz w:val="18"/>
                <w:szCs w:val="18"/>
              </w:rPr>
            </w:pPr>
            <w:ins w:id="5917" w:author="jonathan pritchard" w:date="2025-01-23T13:43:00Z" w16du:dateUtc="2025-01-23T13:4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810FB0B" w14:textId="77777777" w:rsidR="00D25516" w:rsidRPr="00340B0D" w:rsidRDefault="00D25516" w:rsidP="00087740">
            <w:pPr>
              <w:jc w:val="center"/>
              <w:rPr>
                <w:ins w:id="591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E7BA133" w14:textId="77777777" w:rsidR="00D25516" w:rsidRPr="00340B0D" w:rsidRDefault="00D25516" w:rsidP="00087740">
            <w:pPr>
              <w:pStyle w:val="Default"/>
              <w:rPr>
                <w:ins w:id="5919" w:author="jonathan pritchard" w:date="2025-01-23T13:43:00Z" w16du:dateUtc="2025-01-23T13:43:00Z"/>
                <w:sz w:val="18"/>
                <w:szCs w:val="18"/>
              </w:rPr>
            </w:pPr>
            <w:ins w:id="5920" w:author="jonathan pritchard" w:date="2025-01-23T13:43:00Z" w16du:dateUtc="2025-01-23T13:4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E3F0F3" w14:textId="77777777" w:rsidR="00D25516" w:rsidRPr="00340B0D" w:rsidRDefault="00D25516" w:rsidP="00087740">
            <w:pPr>
              <w:rPr>
                <w:ins w:id="5921" w:author="jonathan pritchard" w:date="2025-01-23T13:43:00Z" w16du:dateUtc="2025-01-23T13:43:00Z"/>
                <w:rFonts w:cs="Arial"/>
                <w:sz w:val="18"/>
                <w:szCs w:val="18"/>
              </w:rPr>
            </w:pPr>
          </w:p>
        </w:tc>
      </w:tr>
      <w:tr w:rsidR="00D25516" w:rsidRPr="00340B0D" w14:paraId="52D1C6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94FD0F3" w14:textId="77777777" w:rsidR="00D25516" w:rsidRPr="00340B0D" w:rsidRDefault="00D25516" w:rsidP="00087740">
            <w:pPr>
              <w:pStyle w:val="Default"/>
              <w:rPr>
                <w:ins w:id="5922" w:author="jonathan pritchard" w:date="2025-01-23T13:43:00Z" w16du:dateUtc="2025-01-23T13:43:00Z"/>
                <w:sz w:val="18"/>
                <w:szCs w:val="18"/>
              </w:rPr>
            </w:pPr>
            <w:ins w:id="5923" w:author="jonathan pritchard" w:date="2025-01-23T13:43:00Z" w16du:dateUtc="2025-01-23T13:4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60FE833" w14:textId="77777777" w:rsidR="00D25516" w:rsidRPr="00340B0D" w:rsidRDefault="00D25516" w:rsidP="00087740">
            <w:pPr>
              <w:jc w:val="center"/>
              <w:rPr>
                <w:ins w:id="5924"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7B4BB1E8" w14:textId="77777777" w:rsidR="00D25516" w:rsidRPr="00340B0D" w:rsidRDefault="00D25516" w:rsidP="00087740">
            <w:pPr>
              <w:pStyle w:val="Default"/>
              <w:rPr>
                <w:ins w:id="5925" w:author="jonathan pritchard" w:date="2025-01-23T13:43:00Z" w16du:dateUtc="2025-01-23T13:43:00Z"/>
                <w:sz w:val="18"/>
                <w:szCs w:val="18"/>
              </w:rPr>
            </w:pPr>
            <w:ins w:id="5926" w:author="jonathan pritchard" w:date="2025-01-23T13:43:00Z" w16du:dateUtc="2025-01-23T13:4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21F51921" w14:textId="77777777" w:rsidR="00D25516" w:rsidRPr="00340B0D" w:rsidRDefault="00D25516" w:rsidP="00087740">
            <w:pPr>
              <w:rPr>
                <w:ins w:id="5927" w:author="jonathan pritchard" w:date="2025-01-23T13:43:00Z" w16du:dateUtc="2025-01-23T13:43:00Z"/>
                <w:rFonts w:cs="Arial"/>
                <w:sz w:val="18"/>
                <w:szCs w:val="18"/>
              </w:rPr>
            </w:pPr>
          </w:p>
        </w:tc>
      </w:tr>
      <w:tr w:rsidR="00D25516" w:rsidRPr="00340B0D" w14:paraId="53130FC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BCE3F3" w14:textId="77777777" w:rsidR="00D25516" w:rsidRPr="00340B0D" w:rsidRDefault="00D25516" w:rsidP="00087740">
            <w:pPr>
              <w:pStyle w:val="Default"/>
              <w:ind w:left="720"/>
              <w:rPr>
                <w:ins w:id="5928" w:author="jonathan pritchard" w:date="2025-01-23T13:43:00Z" w16du:dateUtc="2025-01-23T13:43:00Z"/>
                <w:sz w:val="18"/>
                <w:szCs w:val="18"/>
              </w:rPr>
            </w:pPr>
            <w:ins w:id="5929" w:author="jonathan pritchard" w:date="2025-01-23T13:43:00Z" w16du:dateUtc="2025-01-23T13:4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81D198" w14:textId="77777777" w:rsidR="00D25516" w:rsidRPr="00340B0D" w:rsidRDefault="00D25516" w:rsidP="00087740">
            <w:pPr>
              <w:jc w:val="center"/>
              <w:rPr>
                <w:ins w:id="593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85298C6" w14:textId="77777777" w:rsidR="00D25516" w:rsidRPr="00340B0D" w:rsidRDefault="00D25516" w:rsidP="00087740">
            <w:pPr>
              <w:pStyle w:val="Default"/>
              <w:rPr>
                <w:ins w:id="5931" w:author="jonathan pritchard" w:date="2025-01-23T13:43:00Z" w16du:dateUtc="2025-01-23T13:43:00Z"/>
                <w:sz w:val="18"/>
                <w:szCs w:val="18"/>
              </w:rPr>
            </w:pPr>
            <w:ins w:id="5932" w:author="jonathan pritchard" w:date="2025-01-23T13:43:00Z" w16du:dateUtc="2025-01-23T13:4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BBB4C8" w14:textId="77777777" w:rsidR="00D25516" w:rsidRPr="00340B0D" w:rsidRDefault="00D25516" w:rsidP="00087740">
            <w:pPr>
              <w:rPr>
                <w:ins w:id="5933" w:author="jonathan pritchard" w:date="2025-01-23T13:43:00Z" w16du:dateUtc="2025-01-23T13:43:00Z"/>
                <w:rFonts w:cs="Arial"/>
                <w:sz w:val="18"/>
                <w:szCs w:val="18"/>
              </w:rPr>
            </w:pPr>
          </w:p>
        </w:tc>
      </w:tr>
      <w:tr w:rsidR="00D25516" w:rsidRPr="00340B0D" w14:paraId="74F78DF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D505AAC" w14:textId="77777777" w:rsidR="00D25516" w:rsidRPr="00340B0D" w:rsidRDefault="00D25516" w:rsidP="00087740">
            <w:pPr>
              <w:pStyle w:val="Default"/>
              <w:ind w:left="720"/>
              <w:rPr>
                <w:ins w:id="5934" w:author="jonathan pritchard" w:date="2025-01-23T13:43:00Z" w16du:dateUtc="2025-01-23T13:43:00Z"/>
                <w:sz w:val="18"/>
                <w:szCs w:val="18"/>
              </w:rPr>
            </w:pPr>
            <w:ins w:id="5935" w:author="jonathan pritchard" w:date="2025-01-23T13:43:00Z" w16du:dateUtc="2025-01-23T13:4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EB3401E" w14:textId="77777777" w:rsidR="00D25516" w:rsidRPr="00340B0D" w:rsidRDefault="00D25516" w:rsidP="00087740">
            <w:pPr>
              <w:jc w:val="center"/>
              <w:rPr>
                <w:ins w:id="593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2DAF8B40" w14:textId="77777777" w:rsidR="00D25516" w:rsidRPr="00340B0D" w:rsidRDefault="00D25516" w:rsidP="00087740">
            <w:pPr>
              <w:pStyle w:val="Default"/>
              <w:rPr>
                <w:ins w:id="5937" w:author="jonathan pritchard" w:date="2025-01-23T13:43:00Z" w16du:dateUtc="2025-01-23T13:43:00Z"/>
                <w:sz w:val="18"/>
                <w:szCs w:val="18"/>
              </w:rPr>
            </w:pPr>
            <w:ins w:id="5938" w:author="jonathan pritchard" w:date="2025-01-23T13:43:00Z" w16du:dateUtc="2025-01-23T13:4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27DF39C" w14:textId="77777777" w:rsidR="00D25516" w:rsidRPr="00340B0D" w:rsidRDefault="00D25516" w:rsidP="00087740">
            <w:pPr>
              <w:rPr>
                <w:ins w:id="5939" w:author="jonathan pritchard" w:date="2025-01-23T13:43:00Z" w16du:dateUtc="2025-01-23T13:43:00Z"/>
                <w:rFonts w:cs="Arial"/>
                <w:sz w:val="18"/>
                <w:szCs w:val="18"/>
              </w:rPr>
            </w:pPr>
          </w:p>
        </w:tc>
      </w:tr>
      <w:tr w:rsidR="00D25516" w:rsidRPr="00340B0D" w14:paraId="25F471C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0D7ACB" w14:textId="77777777" w:rsidR="00D25516" w:rsidRPr="00340B0D" w:rsidRDefault="00D25516" w:rsidP="00087740">
            <w:pPr>
              <w:pStyle w:val="Default"/>
              <w:rPr>
                <w:ins w:id="5940" w:author="jonathan pritchard" w:date="2025-01-23T13:43:00Z" w16du:dateUtc="2025-01-23T13:43:00Z"/>
                <w:sz w:val="18"/>
                <w:szCs w:val="18"/>
              </w:rPr>
            </w:pPr>
            <w:ins w:id="5941" w:author="jonathan pritchard" w:date="2025-01-23T13:43:00Z" w16du:dateUtc="2025-01-23T13:4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82C9D95" w14:textId="77777777" w:rsidR="00D25516" w:rsidRPr="00340B0D" w:rsidRDefault="00D25516" w:rsidP="00087740">
            <w:pPr>
              <w:jc w:val="center"/>
              <w:rPr>
                <w:ins w:id="5942"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02A61CD2" w14:textId="77777777" w:rsidR="00D25516" w:rsidRPr="00340B0D" w:rsidRDefault="00D25516" w:rsidP="00087740">
            <w:pPr>
              <w:pStyle w:val="Default"/>
              <w:rPr>
                <w:ins w:id="5943" w:author="jonathan pritchard" w:date="2025-01-23T13:43:00Z" w16du:dateUtc="2025-01-23T13:43:00Z"/>
                <w:sz w:val="18"/>
                <w:szCs w:val="18"/>
              </w:rPr>
            </w:pPr>
            <w:ins w:id="5944" w:author="jonathan pritchard" w:date="2025-01-23T13:43:00Z" w16du:dateUtc="2025-01-23T13:4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9AC66E7" w14:textId="77777777" w:rsidR="00D25516" w:rsidRPr="00340B0D" w:rsidRDefault="00D25516" w:rsidP="00087740">
            <w:pPr>
              <w:rPr>
                <w:ins w:id="5945" w:author="jonathan pritchard" w:date="2025-01-23T13:43:00Z" w16du:dateUtc="2025-01-23T13:43:00Z"/>
                <w:rFonts w:cs="Arial"/>
                <w:sz w:val="18"/>
                <w:szCs w:val="18"/>
              </w:rPr>
            </w:pPr>
          </w:p>
        </w:tc>
      </w:tr>
      <w:tr w:rsidR="00D25516" w:rsidRPr="00340B0D" w14:paraId="2F0CBFD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DBCCEAF" w14:textId="77777777" w:rsidR="00D25516" w:rsidRPr="00340B0D" w:rsidRDefault="00D25516" w:rsidP="00087740">
            <w:pPr>
              <w:pStyle w:val="Default"/>
              <w:rPr>
                <w:ins w:id="5946" w:author="jonathan pritchard" w:date="2025-01-23T13:43:00Z" w16du:dateUtc="2025-01-23T13:43:00Z"/>
                <w:sz w:val="18"/>
                <w:szCs w:val="18"/>
              </w:rPr>
            </w:pPr>
            <w:ins w:id="5947" w:author="jonathan pritchard" w:date="2025-01-23T13:43:00Z" w16du:dateUtc="2025-01-23T13:4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F51D3AF" w14:textId="77777777" w:rsidR="00D25516" w:rsidRPr="00340B0D" w:rsidRDefault="00D25516" w:rsidP="00087740">
            <w:pPr>
              <w:jc w:val="center"/>
              <w:rPr>
                <w:ins w:id="5948"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4132BEAF" w14:textId="77777777" w:rsidR="00D25516" w:rsidRPr="00340B0D" w:rsidRDefault="00D25516" w:rsidP="00087740">
            <w:pPr>
              <w:pStyle w:val="Default"/>
              <w:rPr>
                <w:ins w:id="5949" w:author="jonathan pritchard" w:date="2025-01-23T13:43:00Z" w16du:dateUtc="2025-01-23T13:43:00Z"/>
                <w:sz w:val="18"/>
                <w:szCs w:val="18"/>
              </w:rPr>
            </w:pPr>
            <w:ins w:id="5950" w:author="jonathan pritchard" w:date="2025-01-23T13:43:00Z" w16du:dateUtc="2025-01-23T13:4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2CA1ECF" w14:textId="77777777" w:rsidR="00D25516" w:rsidRPr="00340B0D" w:rsidRDefault="00D25516" w:rsidP="00087740">
            <w:pPr>
              <w:rPr>
                <w:ins w:id="5951" w:author="jonathan pritchard" w:date="2025-01-23T13:43:00Z" w16du:dateUtc="2025-01-23T13:43:00Z"/>
                <w:rFonts w:cs="Arial"/>
                <w:sz w:val="18"/>
                <w:szCs w:val="18"/>
              </w:rPr>
            </w:pPr>
          </w:p>
        </w:tc>
      </w:tr>
      <w:tr w:rsidR="00D25516" w:rsidRPr="00340B0D" w14:paraId="401DA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7298B3B" w14:textId="77777777" w:rsidR="00D25516" w:rsidRPr="00340B0D" w:rsidRDefault="00D25516" w:rsidP="00087740">
            <w:pPr>
              <w:pStyle w:val="Default"/>
              <w:rPr>
                <w:ins w:id="5952" w:author="jonathan pritchard" w:date="2025-01-23T13:43:00Z" w16du:dateUtc="2025-01-23T13:43:00Z"/>
                <w:sz w:val="18"/>
                <w:szCs w:val="18"/>
              </w:rPr>
            </w:pPr>
            <w:ins w:id="5953" w:author="jonathan pritchard" w:date="2025-01-23T13:43:00Z" w16du:dateUtc="2025-01-23T13:4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FCF1945" w14:textId="77777777" w:rsidR="00D25516" w:rsidRPr="00D25516" w:rsidRDefault="00D25516" w:rsidP="00087740">
            <w:pPr>
              <w:jc w:val="center"/>
              <w:rPr>
                <w:ins w:id="5954" w:author="jonathan pritchard" w:date="2025-01-23T13:43:00Z" w16du:dateUtc="2025-01-23T13:43:00Z"/>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370946CE" w14:textId="77777777" w:rsidR="00D25516" w:rsidRPr="00340B0D" w:rsidRDefault="00D25516" w:rsidP="00087740">
            <w:pPr>
              <w:pStyle w:val="Default"/>
              <w:rPr>
                <w:ins w:id="5955" w:author="jonathan pritchard" w:date="2025-01-23T13:43:00Z" w16du:dateUtc="2025-01-23T13:43:00Z"/>
                <w:sz w:val="18"/>
                <w:szCs w:val="18"/>
              </w:rPr>
            </w:pPr>
            <w:ins w:id="5956" w:author="jonathan pritchard" w:date="2025-01-23T13:43:00Z" w16du:dateUtc="2025-01-23T13:4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9EE2566" w14:textId="77777777" w:rsidR="00D25516" w:rsidRPr="00340B0D" w:rsidRDefault="00D25516" w:rsidP="00087740">
            <w:pPr>
              <w:rPr>
                <w:ins w:id="5957" w:author="jonathan pritchard" w:date="2025-01-23T13:43:00Z" w16du:dateUtc="2025-01-23T13:43:00Z"/>
                <w:rFonts w:cs="Arial"/>
                <w:sz w:val="18"/>
                <w:szCs w:val="18"/>
              </w:rPr>
            </w:pPr>
          </w:p>
        </w:tc>
      </w:tr>
      <w:tr w:rsidR="00D25516" w:rsidRPr="00340B0D" w14:paraId="61A273E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DC49BA4" w14:textId="77777777" w:rsidR="00D25516" w:rsidRPr="00340B0D" w:rsidRDefault="00D25516" w:rsidP="00087740">
            <w:pPr>
              <w:pStyle w:val="Default"/>
              <w:rPr>
                <w:ins w:id="5958" w:author="jonathan pritchard" w:date="2025-01-23T13:43:00Z" w16du:dateUtc="2025-01-23T13:43:00Z"/>
                <w:sz w:val="18"/>
                <w:szCs w:val="18"/>
              </w:rPr>
            </w:pPr>
            <w:ins w:id="5959" w:author="jonathan pritchard" w:date="2025-01-23T13:43:00Z" w16du:dateUtc="2025-01-23T13:4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A93B168" w14:textId="77777777" w:rsidR="00D25516" w:rsidRPr="00340B0D" w:rsidRDefault="00D25516" w:rsidP="00087740">
            <w:pPr>
              <w:jc w:val="center"/>
              <w:rPr>
                <w:ins w:id="5960"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F09998D" w14:textId="77777777" w:rsidR="00D25516" w:rsidRPr="00340B0D" w:rsidRDefault="00D25516" w:rsidP="00087740">
            <w:pPr>
              <w:pStyle w:val="Default"/>
              <w:rPr>
                <w:ins w:id="5961" w:author="jonathan pritchard" w:date="2025-01-23T13:43:00Z" w16du:dateUtc="2025-01-23T13:43:00Z"/>
                <w:sz w:val="18"/>
                <w:szCs w:val="18"/>
              </w:rPr>
            </w:pPr>
            <w:ins w:id="5962" w:author="jonathan pritchard" w:date="2025-01-23T13:43:00Z" w16du:dateUtc="2025-01-23T13:4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54ADF6" w14:textId="77777777" w:rsidR="00D25516" w:rsidRPr="00340B0D" w:rsidRDefault="00D25516" w:rsidP="00087740">
            <w:pPr>
              <w:rPr>
                <w:ins w:id="5963" w:author="jonathan pritchard" w:date="2025-01-23T13:43:00Z" w16du:dateUtc="2025-01-23T13:43:00Z"/>
                <w:rFonts w:cs="Arial"/>
                <w:sz w:val="18"/>
                <w:szCs w:val="18"/>
              </w:rPr>
            </w:pPr>
          </w:p>
        </w:tc>
      </w:tr>
      <w:tr w:rsidR="00D25516" w:rsidRPr="00340B0D" w14:paraId="34C997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4483D0" w14:textId="77777777" w:rsidR="00D25516" w:rsidRPr="00340B0D" w:rsidRDefault="00D25516" w:rsidP="00087740">
            <w:pPr>
              <w:pStyle w:val="Default"/>
              <w:rPr>
                <w:ins w:id="5964" w:author="jonathan pritchard" w:date="2025-01-23T13:43:00Z" w16du:dateUtc="2025-01-23T13:43:00Z"/>
                <w:sz w:val="18"/>
                <w:szCs w:val="18"/>
              </w:rPr>
            </w:pPr>
            <w:ins w:id="5965" w:author="jonathan pritchard" w:date="2025-01-23T13:43:00Z" w16du:dateUtc="2025-01-23T13:4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F818CD1" w14:textId="77777777" w:rsidR="00D25516" w:rsidRPr="00340B0D" w:rsidRDefault="00D25516" w:rsidP="00087740">
            <w:pPr>
              <w:jc w:val="center"/>
              <w:rPr>
                <w:ins w:id="596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380407FE" w14:textId="77777777" w:rsidR="00D25516" w:rsidRPr="00340B0D" w:rsidRDefault="00D25516" w:rsidP="00087740">
            <w:pPr>
              <w:rPr>
                <w:ins w:id="596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0DB35B7E" w14:textId="77777777" w:rsidR="00D25516" w:rsidRPr="00340B0D" w:rsidRDefault="00D25516" w:rsidP="00087740">
            <w:pPr>
              <w:rPr>
                <w:ins w:id="5968" w:author="jonathan pritchard" w:date="2025-01-23T13:43:00Z" w16du:dateUtc="2025-01-23T13:43:00Z"/>
                <w:rFonts w:cs="Arial"/>
                <w:sz w:val="18"/>
                <w:szCs w:val="18"/>
              </w:rPr>
            </w:pPr>
          </w:p>
        </w:tc>
      </w:tr>
      <w:tr w:rsidR="00D25516" w:rsidRPr="00340B0D" w14:paraId="57D9534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4C3730A" w14:textId="77777777" w:rsidR="00D25516" w:rsidRPr="00340B0D" w:rsidRDefault="00D25516" w:rsidP="00087740">
            <w:pPr>
              <w:pStyle w:val="Default"/>
              <w:rPr>
                <w:ins w:id="5969" w:author="jonathan pritchard" w:date="2025-01-23T13:43:00Z" w16du:dateUtc="2025-01-23T13:43:00Z"/>
                <w:sz w:val="18"/>
                <w:szCs w:val="18"/>
              </w:rPr>
            </w:pPr>
            <w:ins w:id="5970" w:author="jonathan pritchard" w:date="2025-01-23T13:43:00Z" w16du:dateUtc="2025-01-23T13:4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92107D2" w14:textId="77777777" w:rsidR="00D25516" w:rsidRPr="00340B0D" w:rsidRDefault="00D25516" w:rsidP="00087740">
            <w:pPr>
              <w:jc w:val="center"/>
              <w:rPr>
                <w:ins w:id="597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1335DE2E" w14:textId="77777777" w:rsidR="00D25516" w:rsidRPr="00340B0D" w:rsidRDefault="00D25516" w:rsidP="00087740">
            <w:pPr>
              <w:rPr>
                <w:ins w:id="597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4994ADA" w14:textId="77777777" w:rsidR="00D25516" w:rsidRPr="00340B0D" w:rsidRDefault="00D25516" w:rsidP="00087740">
            <w:pPr>
              <w:rPr>
                <w:ins w:id="5973" w:author="jonathan pritchard" w:date="2025-01-23T13:43:00Z" w16du:dateUtc="2025-01-23T13:43:00Z"/>
                <w:rFonts w:cs="Arial"/>
                <w:sz w:val="18"/>
                <w:szCs w:val="18"/>
              </w:rPr>
            </w:pPr>
          </w:p>
        </w:tc>
      </w:tr>
      <w:tr w:rsidR="00D25516" w:rsidRPr="00340B0D" w14:paraId="00F3F50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75BB815" w14:textId="77777777" w:rsidR="00D25516" w:rsidRPr="00340B0D" w:rsidRDefault="00D25516" w:rsidP="00087740">
            <w:pPr>
              <w:pStyle w:val="Default"/>
              <w:rPr>
                <w:ins w:id="5974" w:author="jonathan pritchard" w:date="2025-01-23T13:43:00Z" w16du:dateUtc="2025-01-23T13:43:00Z"/>
                <w:sz w:val="18"/>
                <w:szCs w:val="18"/>
              </w:rPr>
            </w:pPr>
            <w:ins w:id="5975" w:author="jonathan pritchard" w:date="2025-01-23T13:43:00Z" w16du:dateUtc="2025-01-23T13:4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4B1E4CF" w14:textId="77777777" w:rsidR="00D25516" w:rsidRPr="00340B0D" w:rsidRDefault="00D25516" w:rsidP="00087740">
            <w:pPr>
              <w:jc w:val="center"/>
              <w:rPr>
                <w:ins w:id="597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57A3913F" w14:textId="77777777" w:rsidR="00D25516" w:rsidRPr="00340B0D" w:rsidRDefault="00D25516" w:rsidP="00087740">
            <w:pPr>
              <w:rPr>
                <w:ins w:id="597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3907F2A2" w14:textId="77777777" w:rsidR="00D25516" w:rsidRPr="00340B0D" w:rsidRDefault="00D25516" w:rsidP="00087740">
            <w:pPr>
              <w:rPr>
                <w:ins w:id="5978" w:author="jonathan pritchard" w:date="2025-01-23T13:43:00Z" w16du:dateUtc="2025-01-23T13:43:00Z"/>
                <w:rFonts w:cs="Arial"/>
                <w:sz w:val="18"/>
                <w:szCs w:val="18"/>
              </w:rPr>
            </w:pPr>
          </w:p>
        </w:tc>
      </w:tr>
      <w:tr w:rsidR="00D25516" w:rsidRPr="00340B0D" w14:paraId="1038CD1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A0C3F59" w14:textId="77777777" w:rsidR="00D25516" w:rsidRPr="00340B0D" w:rsidRDefault="00D25516" w:rsidP="00087740">
            <w:pPr>
              <w:pStyle w:val="Default"/>
              <w:ind w:left="720"/>
              <w:rPr>
                <w:ins w:id="5979" w:author="jonathan pritchard" w:date="2025-01-23T13:43:00Z" w16du:dateUtc="2025-01-23T13:43:00Z"/>
                <w:sz w:val="18"/>
                <w:szCs w:val="18"/>
              </w:rPr>
            </w:pPr>
            <w:ins w:id="5980" w:author="jonathan pritchard" w:date="2025-01-23T13:43:00Z" w16du:dateUtc="2025-01-23T13:4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E71472" w14:textId="77777777" w:rsidR="00D25516" w:rsidRPr="00340B0D" w:rsidRDefault="00D25516" w:rsidP="00087740">
            <w:pPr>
              <w:jc w:val="center"/>
              <w:rPr>
                <w:ins w:id="5981"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4" w:space="0" w:color="auto"/>
            </w:tcBorders>
          </w:tcPr>
          <w:p w14:paraId="660839F5" w14:textId="77777777" w:rsidR="00D25516" w:rsidRPr="00340B0D" w:rsidRDefault="00D25516" w:rsidP="00087740">
            <w:pPr>
              <w:rPr>
                <w:ins w:id="5982"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64A45AB5" w14:textId="77777777" w:rsidR="00D25516" w:rsidRPr="00340B0D" w:rsidRDefault="00D25516" w:rsidP="00087740">
            <w:pPr>
              <w:rPr>
                <w:ins w:id="5983" w:author="jonathan pritchard" w:date="2025-01-23T13:43:00Z" w16du:dateUtc="2025-01-23T13:43:00Z"/>
                <w:rFonts w:cs="Arial"/>
                <w:sz w:val="18"/>
                <w:szCs w:val="18"/>
              </w:rPr>
            </w:pPr>
          </w:p>
        </w:tc>
      </w:tr>
      <w:tr w:rsidR="00D25516" w:rsidRPr="00340B0D" w14:paraId="23B823C6"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E209E14" w14:textId="77777777" w:rsidR="00D25516" w:rsidRPr="00340B0D" w:rsidRDefault="00D25516" w:rsidP="00087740">
            <w:pPr>
              <w:pStyle w:val="Default"/>
              <w:ind w:left="720"/>
              <w:rPr>
                <w:ins w:id="5984" w:author="jonathan pritchard" w:date="2025-01-23T13:43:00Z" w16du:dateUtc="2025-01-23T13:43:00Z"/>
                <w:sz w:val="18"/>
                <w:szCs w:val="18"/>
              </w:rPr>
            </w:pPr>
            <w:ins w:id="5985" w:author="jonathan pritchard" w:date="2025-01-23T13:43:00Z" w16du:dateUtc="2025-01-23T13:4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45D6457" w14:textId="77777777" w:rsidR="00D25516" w:rsidRPr="00340B0D" w:rsidRDefault="00D25516" w:rsidP="00087740">
            <w:pPr>
              <w:jc w:val="center"/>
              <w:rPr>
                <w:ins w:id="5986" w:author="jonathan pritchard" w:date="2025-01-23T13:43:00Z" w16du:dateUtc="2025-01-23T13:43:00Z"/>
                <w:rFonts w:cs="Arial"/>
                <w:sz w:val="18"/>
                <w:szCs w:val="18"/>
              </w:rPr>
            </w:pPr>
          </w:p>
        </w:tc>
        <w:tc>
          <w:tcPr>
            <w:tcW w:w="3598" w:type="dxa"/>
            <w:gridSpan w:val="4"/>
            <w:tcBorders>
              <w:top w:val="single" w:sz="4" w:space="0" w:color="auto"/>
              <w:left w:val="single" w:sz="12" w:space="0" w:color="auto"/>
              <w:bottom w:val="single" w:sz="12" w:space="0" w:color="auto"/>
            </w:tcBorders>
          </w:tcPr>
          <w:p w14:paraId="3DDF6035" w14:textId="77777777" w:rsidR="00D25516" w:rsidRPr="00340B0D" w:rsidRDefault="00D25516" w:rsidP="00087740">
            <w:pPr>
              <w:rPr>
                <w:ins w:id="5987" w:author="jonathan pritchard" w:date="2025-01-23T13:43:00Z" w16du:dateUtc="2025-01-23T13:4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D7A9BCF" w14:textId="77777777" w:rsidR="00D25516" w:rsidRPr="00340B0D" w:rsidRDefault="00D25516" w:rsidP="00087740">
            <w:pPr>
              <w:rPr>
                <w:ins w:id="5988" w:author="jonathan pritchard" w:date="2025-01-23T13:43:00Z" w16du:dateUtc="2025-01-23T13:43:00Z"/>
                <w:rFonts w:cs="Arial"/>
                <w:sz w:val="18"/>
                <w:szCs w:val="18"/>
              </w:rPr>
            </w:pPr>
          </w:p>
        </w:tc>
      </w:tr>
      <w:tr w:rsidR="00D25516" w:rsidRPr="00EF63B4" w14:paraId="633569B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A413905" w14:textId="77777777" w:rsidR="00D25516" w:rsidRPr="00EF63B4" w:rsidRDefault="00D25516" w:rsidP="00087740">
            <w:pPr>
              <w:jc w:val="center"/>
              <w:rPr>
                <w:ins w:id="5989" w:author="jonathan pritchard" w:date="2025-01-23T13:43:00Z" w16du:dateUtc="2025-01-23T13:43:00Z"/>
                <w:rFonts w:cs="Arial"/>
                <w:sz w:val="18"/>
                <w:szCs w:val="18"/>
              </w:rPr>
            </w:pPr>
            <w:ins w:id="5990" w:author="jonathan pritchard" w:date="2025-01-23T13:43:00Z" w16du:dateUtc="2025-01-23T13:43:00Z">
              <w:r>
                <w:rPr>
                  <w:rFonts w:cs="Arial"/>
                  <w:b/>
                  <w:bCs/>
                  <w:sz w:val="18"/>
                  <w:szCs w:val="18"/>
                </w:rPr>
                <w:t>Additional</w:t>
              </w:r>
            </w:ins>
          </w:p>
        </w:tc>
      </w:tr>
      <w:tr w:rsidR="00D25516" w:rsidRPr="00340B0D" w14:paraId="11DD7FC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3250605" w14:textId="77777777" w:rsidR="00D25516" w:rsidRPr="00340B0D" w:rsidRDefault="00D25516" w:rsidP="00087740">
            <w:pPr>
              <w:pStyle w:val="Default"/>
              <w:ind w:left="720"/>
              <w:rPr>
                <w:ins w:id="5991"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64A950" w14:textId="77777777" w:rsidR="00D25516" w:rsidRPr="00340B0D" w:rsidRDefault="00D25516" w:rsidP="00087740">
            <w:pPr>
              <w:jc w:val="center"/>
              <w:rPr>
                <w:ins w:id="5992"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46C01E14" w14:textId="77777777" w:rsidR="00D25516" w:rsidRPr="00340B0D" w:rsidRDefault="00D25516" w:rsidP="00087740">
            <w:pPr>
              <w:rPr>
                <w:ins w:id="5993"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534ED210" w14:textId="77777777" w:rsidR="00D25516" w:rsidRPr="00340B0D" w:rsidRDefault="00D25516" w:rsidP="00087740">
            <w:pPr>
              <w:rPr>
                <w:ins w:id="5994" w:author="jonathan pritchard" w:date="2025-01-23T13:43:00Z" w16du:dateUtc="2025-01-23T13:43:00Z"/>
                <w:rFonts w:cs="Arial"/>
                <w:sz w:val="18"/>
                <w:szCs w:val="18"/>
              </w:rPr>
            </w:pPr>
          </w:p>
        </w:tc>
      </w:tr>
      <w:tr w:rsidR="00D25516" w:rsidRPr="00340B0D" w14:paraId="2898F2D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97B2E68" w14:textId="77777777" w:rsidR="00D25516" w:rsidRPr="00340B0D" w:rsidRDefault="00D25516" w:rsidP="00087740">
            <w:pPr>
              <w:pStyle w:val="Default"/>
              <w:ind w:left="720"/>
              <w:rPr>
                <w:ins w:id="5995" w:author="jonathan pritchard" w:date="2025-01-23T13:43:00Z" w16du:dateUtc="2025-01-23T13:4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5B0526E" w14:textId="77777777" w:rsidR="00D25516" w:rsidRPr="00340B0D" w:rsidRDefault="00D25516" w:rsidP="00087740">
            <w:pPr>
              <w:jc w:val="center"/>
              <w:rPr>
                <w:ins w:id="5996" w:author="jonathan pritchard" w:date="2025-01-23T13:43:00Z" w16du:dateUtc="2025-01-23T13:43:00Z"/>
                <w:rFonts w:cs="Arial"/>
                <w:sz w:val="18"/>
                <w:szCs w:val="18"/>
              </w:rPr>
            </w:pPr>
          </w:p>
        </w:tc>
        <w:tc>
          <w:tcPr>
            <w:tcW w:w="3598" w:type="dxa"/>
            <w:gridSpan w:val="4"/>
            <w:tcBorders>
              <w:top w:val="single" w:sz="4" w:space="0" w:color="auto"/>
              <w:left w:val="double" w:sz="4" w:space="0" w:color="auto"/>
              <w:bottom w:val="single" w:sz="4" w:space="0" w:color="auto"/>
            </w:tcBorders>
          </w:tcPr>
          <w:p w14:paraId="5857092C" w14:textId="77777777" w:rsidR="00D25516" w:rsidRPr="00340B0D" w:rsidRDefault="00D25516" w:rsidP="00087740">
            <w:pPr>
              <w:rPr>
                <w:ins w:id="5997" w:author="jonathan pritchard" w:date="2025-01-23T13:43:00Z" w16du:dateUtc="2025-01-23T13:43:00Z"/>
                <w:rFonts w:cs="Arial"/>
                <w:sz w:val="18"/>
                <w:szCs w:val="18"/>
              </w:rPr>
            </w:pPr>
          </w:p>
        </w:tc>
        <w:tc>
          <w:tcPr>
            <w:tcW w:w="672" w:type="dxa"/>
            <w:tcBorders>
              <w:top w:val="single" w:sz="4" w:space="0" w:color="auto"/>
              <w:bottom w:val="single" w:sz="4" w:space="0" w:color="auto"/>
              <w:right w:val="single" w:sz="12" w:space="0" w:color="auto"/>
            </w:tcBorders>
            <w:vAlign w:val="center"/>
          </w:tcPr>
          <w:p w14:paraId="1E07B434" w14:textId="77777777" w:rsidR="00D25516" w:rsidRPr="00340B0D" w:rsidRDefault="00D25516" w:rsidP="00087740">
            <w:pPr>
              <w:rPr>
                <w:ins w:id="5998" w:author="jonathan pritchard" w:date="2025-01-23T13:43:00Z" w16du:dateUtc="2025-01-23T13:43:00Z"/>
                <w:rFonts w:cs="Arial"/>
                <w:sz w:val="18"/>
                <w:szCs w:val="18"/>
              </w:rPr>
            </w:pPr>
          </w:p>
        </w:tc>
      </w:tr>
    </w:tbl>
    <w:p w14:paraId="0FE45B7D" w14:textId="77777777" w:rsidR="00D25516" w:rsidRDefault="00D25516" w:rsidP="006C7785"/>
    <w:p w14:paraId="1911807D" w14:textId="77777777" w:rsidR="00D25516" w:rsidRDefault="00D25516"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10BB30E" w14:textId="77777777" w:rsidTr="00D25516">
        <w:trPr>
          <w:tblHeader/>
        </w:trPr>
        <w:tc>
          <w:tcPr>
            <w:tcW w:w="9526" w:type="dxa"/>
            <w:shd w:val="clear" w:color="auto" w:fill="BFBFBF" w:themeFill="background1" w:themeFillShade="BF"/>
            <w:vAlign w:val="center"/>
          </w:tcPr>
          <w:p w14:paraId="47DF6AA9" w14:textId="77777777" w:rsidR="006C7785" w:rsidRPr="00373F25" w:rsidRDefault="006C7785" w:rsidP="00D25516">
            <w:pPr>
              <w:jc w:val="center"/>
              <w:rPr>
                <w:rFonts w:cs="Arial"/>
              </w:rPr>
            </w:pPr>
            <w:r w:rsidRPr="00373F25">
              <w:rPr>
                <w:rFonts w:cs="Arial"/>
                <w:b/>
              </w:rPr>
              <w:lastRenderedPageBreak/>
              <w:t>Setup</w:t>
            </w:r>
          </w:p>
        </w:tc>
      </w:tr>
      <w:tr w:rsidR="006C7785" w14:paraId="0A2B8769" w14:textId="77777777" w:rsidTr="00380FCD">
        <w:trPr>
          <w:tblHeader/>
        </w:trPr>
        <w:tc>
          <w:tcPr>
            <w:tcW w:w="9526" w:type="dxa"/>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D25516">
        <w:trPr>
          <w:tblHeader/>
        </w:trPr>
        <w:tc>
          <w:tcPr>
            <w:tcW w:w="9526" w:type="dxa"/>
            <w:shd w:val="clear" w:color="auto" w:fill="BFBFBF" w:themeFill="background1" w:themeFillShade="BF"/>
            <w:vAlign w:val="center"/>
          </w:tcPr>
          <w:p w14:paraId="42F6821D" w14:textId="77777777" w:rsidR="006C7785" w:rsidRPr="00373F25" w:rsidRDefault="006C7785" w:rsidP="00D25516">
            <w:pPr>
              <w:jc w:val="center"/>
              <w:rPr>
                <w:rFonts w:cs="Arial"/>
              </w:rPr>
            </w:pPr>
            <w:r w:rsidRPr="00373F25">
              <w:rPr>
                <w:rFonts w:cs="Arial"/>
                <w:b/>
              </w:rPr>
              <w:t>Action</w:t>
            </w:r>
          </w:p>
        </w:tc>
      </w:tr>
      <w:tr w:rsidR="006C7785" w14:paraId="03A62CFC" w14:textId="77777777" w:rsidTr="00380FCD">
        <w:trPr>
          <w:tblHeader/>
        </w:trPr>
        <w:tc>
          <w:tcPr>
            <w:tcW w:w="9526" w:type="dxa"/>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D25516">
        <w:trPr>
          <w:tblHeader/>
        </w:trPr>
        <w:tc>
          <w:tcPr>
            <w:tcW w:w="9526" w:type="dxa"/>
            <w:tcBorders>
              <w:bottom w:val="single" w:sz="4" w:space="0" w:color="auto"/>
            </w:tcBorders>
            <w:shd w:val="clear" w:color="auto" w:fill="BFBFBF" w:themeFill="background1" w:themeFillShade="BF"/>
            <w:vAlign w:val="center"/>
          </w:tcPr>
          <w:p w14:paraId="19188469" w14:textId="77777777" w:rsidR="006C7785" w:rsidRPr="00373F25" w:rsidRDefault="006C7785" w:rsidP="00D25516">
            <w:pPr>
              <w:jc w:val="center"/>
              <w:rPr>
                <w:rFonts w:cs="Arial"/>
              </w:rPr>
            </w:pPr>
            <w:r w:rsidRPr="00373F25">
              <w:rPr>
                <w:rFonts w:cs="Arial"/>
                <w:b/>
              </w:rPr>
              <w:t>Results</w:t>
            </w:r>
          </w:p>
        </w:tc>
      </w:tr>
      <w:tr w:rsidR="006C7785" w14:paraId="009ED9C3" w14:textId="77777777" w:rsidTr="00380FCD">
        <w:trPr>
          <w:tblHeader/>
        </w:trPr>
        <w:tc>
          <w:tcPr>
            <w:tcW w:w="9526" w:type="dxa"/>
            <w:tcBorders>
              <w:bottom w:val="nil"/>
            </w:tcBorders>
            <w:vAlign w:val="center"/>
          </w:tcPr>
          <w:p w14:paraId="7E474EAD" w14:textId="77777777" w:rsidR="00D25516" w:rsidRDefault="00D25516" w:rsidP="00380FCD">
            <w:pPr>
              <w:rPr>
                <w:rFonts w:cs="Arial"/>
                <w:i/>
              </w:rPr>
            </w:pPr>
          </w:p>
          <w:p w14:paraId="763C4137" w14:textId="1E2B4D75"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tcBorders>
              <w:top w:val="nil"/>
            </w:tcBorders>
            <w:vAlign w:val="center"/>
          </w:tcPr>
          <w:p w14:paraId="3C775585" w14:textId="77777777" w:rsidR="00D25516" w:rsidRDefault="00D25516" w:rsidP="00380FCD">
            <w:pPr>
              <w:jc w:val="center"/>
              <w:rPr>
                <w:rFonts w:cs="Arial"/>
              </w:rPr>
            </w:pPr>
          </w:p>
          <w:p w14:paraId="6914CE33" w14:textId="10A24680"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33D57179" w14:textId="5BD55C2E" w:rsidR="00D25516" w:rsidRDefault="00D25516" w:rsidP="00D25516">
      <w:pPr>
        <w:pStyle w:val="Heading3"/>
        <w:rPr>
          <w:ins w:id="5999" w:author="jonathan pritchard" w:date="2024-10-23T10:50:00Z" w16du:dateUtc="2024-10-23T09:50:00Z"/>
        </w:rPr>
      </w:pPr>
      <w:r>
        <w:t>Overscale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25516" w:rsidRPr="004065B1" w14:paraId="566647F6" w14:textId="77777777" w:rsidTr="00547B35">
        <w:trPr>
          <w:trHeight w:val="454"/>
          <w:tblHeader/>
          <w:ins w:id="6000" w:author="jonathan pritchard" w:date="2024-10-23T10:50:00Z"/>
        </w:trPr>
        <w:tc>
          <w:tcPr>
            <w:tcW w:w="2381" w:type="dxa"/>
            <w:shd w:val="clear" w:color="auto" w:fill="E5B8B7" w:themeFill="accent2" w:themeFillTint="66"/>
            <w:vAlign w:val="center"/>
          </w:tcPr>
          <w:p w14:paraId="1E6F061A" w14:textId="77777777" w:rsidR="00D25516" w:rsidRPr="004065B1" w:rsidRDefault="00D25516" w:rsidP="00087740">
            <w:pPr>
              <w:rPr>
                <w:ins w:id="6001" w:author="jonathan pritchard" w:date="2024-10-23T10:50:00Z" w16du:dateUtc="2024-10-23T09:50:00Z"/>
              </w:rPr>
            </w:pPr>
            <w:ins w:id="6002" w:author="jonathan pritchard" w:date="2024-10-23T10:50:00Z" w16du:dateUtc="2024-10-23T09:50:00Z">
              <w:r w:rsidRPr="000A066E">
                <w:rPr>
                  <w:b/>
                </w:rPr>
                <w:t>Test Reference</w:t>
              </w:r>
            </w:ins>
          </w:p>
        </w:tc>
        <w:tc>
          <w:tcPr>
            <w:tcW w:w="2381" w:type="dxa"/>
            <w:shd w:val="clear" w:color="auto" w:fill="FFFFFF" w:themeFill="background1"/>
            <w:vAlign w:val="center"/>
          </w:tcPr>
          <w:p w14:paraId="2449D070" w14:textId="59ADAF9A" w:rsidR="00D25516" w:rsidRPr="004065B1" w:rsidRDefault="00D25516" w:rsidP="00087740">
            <w:pPr>
              <w:rPr>
                <w:ins w:id="6003" w:author="jonathan pritchard" w:date="2024-10-23T10:50:00Z" w16du:dateUtc="2024-10-23T09:50:00Z"/>
              </w:rPr>
            </w:pPr>
            <w:r>
              <w:t>OversclePattern2</w:t>
            </w:r>
          </w:p>
        </w:tc>
        <w:tc>
          <w:tcPr>
            <w:tcW w:w="2382" w:type="dxa"/>
            <w:shd w:val="clear" w:color="auto" w:fill="E5B8B7" w:themeFill="accent2" w:themeFillTint="66"/>
            <w:vAlign w:val="center"/>
          </w:tcPr>
          <w:p w14:paraId="3ECE2CFB" w14:textId="77777777" w:rsidR="00D25516" w:rsidRPr="004065B1" w:rsidRDefault="00D25516" w:rsidP="00087740">
            <w:pPr>
              <w:rPr>
                <w:ins w:id="6004" w:author="jonathan pritchard" w:date="2024-10-23T10:50:00Z" w16du:dateUtc="2024-10-23T09:50:00Z"/>
              </w:rPr>
            </w:pPr>
            <w:ins w:id="6005" w:author="jonathan pritchard" w:date="2024-10-23T10:50:00Z" w16du:dateUtc="2024-10-23T09:50:00Z">
              <w:r w:rsidRPr="000A066E">
                <w:rPr>
                  <w:b/>
                </w:rPr>
                <w:t>IHO Reference</w:t>
              </w:r>
            </w:ins>
          </w:p>
        </w:tc>
        <w:tc>
          <w:tcPr>
            <w:tcW w:w="2382" w:type="dxa"/>
            <w:shd w:val="clear" w:color="auto" w:fill="FFFFFF" w:themeFill="background1"/>
            <w:vAlign w:val="center"/>
          </w:tcPr>
          <w:p w14:paraId="06A0804A" w14:textId="2B5A02A4" w:rsidR="00D25516" w:rsidRPr="004065B1" w:rsidRDefault="00547B35" w:rsidP="00087740">
            <w:pPr>
              <w:jc w:val="left"/>
              <w:rPr>
                <w:ins w:id="6006" w:author="jonathan pritchard" w:date="2024-10-23T10:50:00Z" w16du:dateUtc="2024-10-23T09:50:00Z"/>
              </w:rPr>
            </w:pPr>
            <w:r>
              <w:t>S-98 12.3.2</w:t>
            </w:r>
          </w:p>
        </w:tc>
      </w:tr>
      <w:tr w:rsidR="00D25516" w14:paraId="2EE19E9C" w14:textId="77777777" w:rsidTr="00087740">
        <w:trPr>
          <w:tblHeader/>
          <w:ins w:id="6007" w:author="jonathan pritchard" w:date="2024-10-23T10:50:00Z"/>
        </w:trPr>
        <w:tc>
          <w:tcPr>
            <w:tcW w:w="9526" w:type="dxa"/>
            <w:gridSpan w:val="4"/>
            <w:shd w:val="clear" w:color="auto" w:fill="E5B8B7" w:themeFill="accent2" w:themeFillTint="66"/>
            <w:vAlign w:val="center"/>
          </w:tcPr>
          <w:p w14:paraId="2CE3813C" w14:textId="77777777" w:rsidR="00D25516" w:rsidRDefault="00D25516" w:rsidP="00087740">
            <w:pPr>
              <w:rPr>
                <w:ins w:id="6008" w:author="jonathan pritchard" w:date="2024-10-23T10:50:00Z" w16du:dateUtc="2024-10-23T09:50:00Z"/>
              </w:rPr>
            </w:pPr>
            <w:ins w:id="6009" w:author="jonathan pritchard" w:date="2024-10-23T10:50:00Z" w16du:dateUtc="2024-10-23T09:50:00Z">
              <w:r w:rsidRPr="000A066E">
                <w:rPr>
                  <w:b/>
                </w:rPr>
                <w:t>Test description</w:t>
              </w:r>
            </w:ins>
          </w:p>
        </w:tc>
      </w:tr>
      <w:tr w:rsidR="00D25516" w:rsidRPr="005D2431" w14:paraId="057C6EC2" w14:textId="77777777" w:rsidTr="00087740">
        <w:trPr>
          <w:tblHeader/>
          <w:ins w:id="6010" w:author="jonathan pritchard" w:date="2024-10-23T10:50:00Z"/>
        </w:trPr>
        <w:tc>
          <w:tcPr>
            <w:tcW w:w="9526" w:type="dxa"/>
            <w:gridSpan w:val="4"/>
            <w:vAlign w:val="center"/>
          </w:tcPr>
          <w:p w14:paraId="208E88E9" w14:textId="77777777" w:rsidR="00D25516" w:rsidRDefault="00D25516" w:rsidP="00087740">
            <w:pPr>
              <w:pStyle w:val="ListParagraph"/>
              <w:rPr>
                <w:ins w:id="6011" w:author="jonathan pritchard" w:date="2024-10-23T10:50:00Z" w16du:dateUtc="2024-10-23T09:50:00Z"/>
                <w:i/>
              </w:rPr>
              <w:pPrChange w:id="6012" w:author="jonathan pritchard" w:date="2024-10-23T10:50:00Z" w16du:dateUtc="2024-10-23T09:50:00Z">
                <w:pPr>
                  <w:pStyle w:val="ListParagraph"/>
                  <w:numPr>
                    <w:numId w:val="84"/>
                  </w:numPr>
                  <w:ind w:hanging="360"/>
                </w:pPr>
              </w:pPrChange>
            </w:pPr>
          </w:p>
          <w:p w14:paraId="476F064A" w14:textId="08F8D5FA" w:rsidR="00D25516" w:rsidRDefault="00D25516" w:rsidP="00087740">
            <w:pPr>
              <w:pStyle w:val="ListParagraph"/>
              <w:numPr>
                <w:ilvl w:val="0"/>
                <w:numId w:val="84"/>
              </w:numPr>
              <w:rPr>
                <w:ins w:id="6013" w:author="jonathan pritchard" w:date="2024-10-23T10:50:00Z" w16du:dateUtc="2024-10-23T09:50:00Z"/>
                <w:i/>
              </w:rPr>
            </w:pPr>
            <w:r>
              <w:rPr>
                <w:i/>
              </w:rPr>
              <w:t xml:space="preserve">Test portrayal of overscale pattern where MSVS &gt; </w:t>
            </w:r>
            <w:proofErr w:type="spellStart"/>
            <w:r>
              <w:rPr>
                <w:i/>
              </w:rPr>
              <w:t>maximumDisplayScale</w:t>
            </w:r>
            <w:proofErr w:type="spellEnd"/>
          </w:p>
          <w:p w14:paraId="09510D6B" w14:textId="77777777" w:rsidR="00D25516" w:rsidRPr="00A81079" w:rsidRDefault="00D25516" w:rsidP="00087740">
            <w:pPr>
              <w:pStyle w:val="ListParagraph"/>
              <w:rPr>
                <w:ins w:id="6014" w:author="jonathan pritchard" w:date="2024-10-23T10:50:00Z" w16du:dateUtc="2024-10-23T09:50:00Z"/>
                <w:i/>
              </w:rPr>
              <w:pPrChange w:id="6015" w:author="jonathan pritchard" w:date="2024-10-23T10:50:00Z" w16du:dateUtc="2024-10-23T09:50:00Z">
                <w:pPr>
                  <w:pStyle w:val="ListParagraph"/>
                  <w:numPr>
                    <w:numId w:val="84"/>
                  </w:numPr>
                  <w:ind w:hanging="360"/>
                </w:pPr>
              </w:pPrChange>
            </w:pPr>
          </w:p>
        </w:tc>
      </w:tr>
    </w:tbl>
    <w:p w14:paraId="76E94BEC" w14:textId="77777777" w:rsidR="006C7785" w:rsidRDefault="006C7785" w:rsidP="006C7785"/>
    <w:p w14:paraId="6F128B2D" w14:textId="77777777" w:rsidR="006C7785" w:rsidRPr="00547B35" w:rsidRDefault="006C7785" w:rsidP="006C7785">
      <w:pPr>
        <w:pStyle w:val="Heading1"/>
        <w:numPr>
          <w:ilvl w:val="2"/>
          <w:numId w:val="73"/>
        </w:numPr>
        <w:tabs>
          <w:tab w:val="left" w:pos="567"/>
        </w:tabs>
        <w:spacing w:after="120"/>
        <w:ind w:left="284" w:hanging="284"/>
        <w:rPr>
          <w:ins w:id="6016" w:author="jonathan pritchard" w:date="2025-01-23T13:44:00Z" w16du:dateUtc="2025-01-23T13:44:00Z"/>
          <w:rFonts w:cs="Arial"/>
          <w:color w:val="000000" w:themeColor="text1"/>
          <w:rPrChange w:id="6017" w:author="jonathan pritchard" w:date="2025-01-23T13:44:00Z" w16du:dateUtc="2025-01-23T13:44:00Z">
            <w:rPr>
              <w:ins w:id="6018" w:author="jonathan pritchard" w:date="2025-01-23T13:44:00Z" w16du:dateUtc="2025-01-23T13:44:00Z"/>
              <w:rFonts w:cs="Arial"/>
              <w:color w:val="000000" w:themeColor="text1"/>
            </w:rPr>
          </w:rPrChange>
        </w:rPr>
      </w:pPr>
      <w:r>
        <w:br w:type="page"/>
      </w:r>
      <w:bookmarkStart w:id="6019" w:name="_Toc189491290"/>
      <w:r w:rsidRPr="00547B35">
        <w:rPr>
          <w:rFonts w:cs="Arial"/>
          <w:color w:val="000000" w:themeColor="text1"/>
          <w:rPrChange w:id="6020" w:author="jonathan pritchard" w:date="2025-01-23T13:44:00Z" w16du:dateUtc="2025-01-23T13:44:00Z">
            <w:rPr>
              <w:rFonts w:cs="Arial"/>
              <w:color w:val="000000" w:themeColor="text1"/>
            </w:rPr>
          </w:rPrChange>
        </w:rPr>
        <w:lastRenderedPageBreak/>
        <w:t>Display of features affected by Complex Portrayal Procedures</w:t>
      </w:r>
      <w:bookmarkEnd w:id="601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A512E8D" w14:textId="77777777" w:rsidTr="00541D1A">
        <w:trPr>
          <w:trHeight w:val="416"/>
          <w:ins w:id="6021"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C73DE91" w14:textId="77777777" w:rsidR="00980629" w:rsidRPr="00340B0D" w:rsidRDefault="00980629" w:rsidP="00541D1A">
            <w:pPr>
              <w:jc w:val="center"/>
              <w:rPr>
                <w:ins w:id="6022" w:author="jonathan pritchard" w:date="2025-01-23T13:44:00Z" w16du:dateUtc="2025-01-23T13:44:00Z"/>
                <w:rFonts w:cs="Arial"/>
                <w:b/>
                <w:bCs/>
                <w:sz w:val="18"/>
                <w:szCs w:val="18"/>
              </w:rPr>
            </w:pPr>
            <w:ins w:id="6023"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42E224F" w14:textId="2142CD5C" w:rsidR="00980629" w:rsidRPr="00C87169" w:rsidRDefault="00D25516" w:rsidP="00541D1A">
            <w:pPr>
              <w:jc w:val="center"/>
              <w:rPr>
                <w:ins w:id="6024" w:author="jonathan pritchard" w:date="2025-01-23T13:44:00Z" w16du:dateUtc="2025-01-23T13:44:00Z"/>
                <w:rFonts w:cs="Arial"/>
                <w:bCs/>
              </w:rPr>
            </w:pPr>
            <w:proofErr w:type="spellStart"/>
            <w:r w:rsidRPr="00373F25">
              <w:rPr>
                <w:rFonts w:cs="Arial"/>
              </w:rPr>
              <w:t>ComplexPortrayal</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E73566" w14:textId="77777777" w:rsidR="00980629" w:rsidRPr="00340B0D" w:rsidRDefault="00980629" w:rsidP="00541D1A">
            <w:pPr>
              <w:jc w:val="center"/>
              <w:rPr>
                <w:ins w:id="6025" w:author="jonathan pritchard" w:date="2025-01-23T13:44:00Z" w16du:dateUtc="2025-01-23T13:44:00Z"/>
                <w:rFonts w:cs="Arial"/>
                <w:b/>
                <w:bCs/>
                <w:sz w:val="18"/>
                <w:szCs w:val="18"/>
              </w:rPr>
            </w:pPr>
            <w:ins w:id="6026"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8F857E8" w14:textId="7BBBC680" w:rsidR="00980629" w:rsidRPr="00D25516" w:rsidRDefault="00D25516" w:rsidP="00D25516">
            <w:pPr>
              <w:spacing w:line="240" w:lineRule="auto"/>
              <w:rPr>
                <w:ins w:id="6027" w:author="jonathan pritchard" w:date="2025-01-23T13:44:00Z" w16du:dateUtc="2025-01-23T13:44:00Z"/>
                <w:rFonts w:cs="Arial"/>
                <w:color w:val="000000"/>
              </w:rPr>
            </w:pPr>
            <w:r w:rsidRPr="00373F25">
              <w:rPr>
                <w:rFonts w:cs="Arial"/>
                <w:color w:val="000000"/>
              </w:rPr>
              <w:t>S-</w:t>
            </w:r>
            <w:r w:rsidR="00547B35">
              <w:rPr>
                <w:rFonts w:cs="Arial"/>
                <w:color w:val="000000"/>
              </w:rPr>
              <w:t>101PC</w:t>
            </w:r>
          </w:p>
        </w:tc>
      </w:tr>
      <w:tr w:rsidR="00980629" w:rsidRPr="00340B0D" w14:paraId="531EF6B4" w14:textId="77777777" w:rsidTr="00541D1A">
        <w:trPr>
          <w:ins w:id="6028"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3DE2C" w14:textId="77777777" w:rsidR="00980629" w:rsidRPr="00340B0D" w:rsidRDefault="00980629" w:rsidP="00541D1A">
            <w:pPr>
              <w:rPr>
                <w:ins w:id="6029" w:author="jonathan pritchard" w:date="2025-01-23T13:44:00Z" w16du:dateUtc="2025-01-23T13:44:00Z"/>
                <w:rFonts w:cs="Arial"/>
                <w:b/>
                <w:bCs/>
                <w:sz w:val="18"/>
                <w:szCs w:val="18"/>
              </w:rPr>
            </w:pPr>
            <w:ins w:id="6030" w:author="jonathan pritchard" w:date="2025-01-23T13:44:00Z" w16du:dateUtc="2025-01-23T13:44:00Z">
              <w:r w:rsidRPr="00340B0D">
                <w:rPr>
                  <w:rFonts w:cs="Arial"/>
                  <w:b/>
                  <w:bCs/>
                  <w:sz w:val="18"/>
                  <w:szCs w:val="18"/>
                </w:rPr>
                <w:t>Test Description</w:t>
              </w:r>
            </w:ins>
          </w:p>
        </w:tc>
      </w:tr>
      <w:tr w:rsidR="00980629" w:rsidRPr="00340B0D" w14:paraId="158C111A" w14:textId="77777777" w:rsidTr="00541D1A">
        <w:trPr>
          <w:ins w:id="6031"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5EB447C" w14:textId="77777777" w:rsidR="00980629" w:rsidRDefault="00980629" w:rsidP="00541D1A">
            <w:pPr>
              <w:rPr>
                <w:rFonts w:cs="Arial"/>
                <w:i/>
              </w:rPr>
            </w:pPr>
          </w:p>
          <w:p w14:paraId="792D918D" w14:textId="6435CCC6" w:rsidR="00D25516" w:rsidRPr="009C22F4" w:rsidRDefault="00D25516" w:rsidP="00541D1A">
            <w:pPr>
              <w:rPr>
                <w:ins w:id="6032" w:author="jonathan pritchard" w:date="2025-01-23T13:44:00Z" w16du:dateUtc="2025-01-23T13:44:00Z"/>
                <w:rFonts w:cs="Arial"/>
                <w:i/>
              </w:rPr>
            </w:pPr>
            <w:r w:rsidRPr="00373F25">
              <w:rPr>
                <w:rFonts w:cs="Arial"/>
                <w:i/>
              </w:rPr>
              <w:t>Display of features with priority affected by complex portrayal algorithms</w:t>
            </w:r>
          </w:p>
          <w:p w14:paraId="0DAF34DF" w14:textId="77777777" w:rsidR="00980629" w:rsidRPr="009C22F4" w:rsidRDefault="00980629" w:rsidP="00541D1A">
            <w:pPr>
              <w:rPr>
                <w:ins w:id="6033" w:author="jonathan pritchard" w:date="2025-01-23T13:44:00Z" w16du:dateUtc="2025-01-23T13:44:00Z"/>
                <w:rFonts w:cs="Arial"/>
                <w:i/>
              </w:rPr>
            </w:pPr>
          </w:p>
        </w:tc>
      </w:tr>
      <w:tr w:rsidR="00980629" w:rsidRPr="00340B0D" w14:paraId="6A7E72B2" w14:textId="77777777" w:rsidTr="00541D1A">
        <w:trPr>
          <w:ins w:id="6034"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8CDDD" w14:textId="77777777" w:rsidR="00980629" w:rsidRPr="00340B0D" w:rsidRDefault="00980629" w:rsidP="00541D1A">
            <w:pPr>
              <w:jc w:val="center"/>
              <w:rPr>
                <w:ins w:id="6035" w:author="jonathan pritchard" w:date="2025-01-23T13:44:00Z" w16du:dateUtc="2025-01-23T13:44:00Z"/>
                <w:rFonts w:cs="Arial"/>
                <w:b/>
                <w:bCs/>
                <w:sz w:val="18"/>
                <w:szCs w:val="18"/>
              </w:rPr>
            </w:pPr>
            <w:ins w:id="6036" w:author="jonathan pritchard" w:date="2025-01-23T13:44:00Z" w16du:dateUtc="2025-01-23T13:44:00Z">
              <w:r w:rsidRPr="00340B0D">
                <w:rPr>
                  <w:rFonts w:cs="Arial"/>
                  <w:b/>
                  <w:bCs/>
                  <w:sz w:val="18"/>
                  <w:szCs w:val="18"/>
                </w:rPr>
                <w:t>Loaded Data</w:t>
              </w:r>
            </w:ins>
          </w:p>
        </w:tc>
      </w:tr>
      <w:tr w:rsidR="00980629" w:rsidRPr="00340B0D" w14:paraId="35A9057C" w14:textId="77777777" w:rsidTr="00541D1A">
        <w:trPr>
          <w:ins w:id="6037"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0030796" w14:textId="77777777" w:rsidR="00980629" w:rsidRPr="00340B0D" w:rsidRDefault="00980629" w:rsidP="00541D1A">
            <w:pPr>
              <w:jc w:val="center"/>
              <w:rPr>
                <w:ins w:id="6038" w:author="jonathan pritchard" w:date="2025-01-23T13:44:00Z" w16du:dateUtc="2025-01-23T13:44:00Z"/>
                <w:rFonts w:cs="Arial"/>
                <w:b/>
                <w:bCs/>
                <w:sz w:val="18"/>
                <w:szCs w:val="18"/>
              </w:rPr>
            </w:pPr>
            <w:ins w:id="6039"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46AEB3" w14:textId="77777777" w:rsidR="00980629" w:rsidRPr="00340B0D" w:rsidRDefault="00980629" w:rsidP="00541D1A">
            <w:pPr>
              <w:jc w:val="center"/>
              <w:rPr>
                <w:ins w:id="6040" w:author="jonathan pritchard" w:date="2025-01-23T13:44:00Z" w16du:dateUtc="2025-01-23T13:44:00Z"/>
                <w:rFonts w:cs="Arial"/>
                <w:b/>
                <w:bCs/>
                <w:sz w:val="18"/>
                <w:szCs w:val="18"/>
              </w:rPr>
            </w:pPr>
          </w:p>
        </w:tc>
      </w:tr>
      <w:tr w:rsidR="00980629" w:rsidRPr="00340B0D" w14:paraId="2C69D79E" w14:textId="77777777" w:rsidTr="00541D1A">
        <w:trPr>
          <w:ins w:id="6041"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0443493" w14:textId="77777777" w:rsidR="00980629" w:rsidRPr="00340B0D" w:rsidRDefault="00980629" w:rsidP="00541D1A">
            <w:pPr>
              <w:rPr>
                <w:ins w:id="6042"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3A1ACAA" w14:textId="77777777" w:rsidR="00980629" w:rsidRPr="00340B0D" w:rsidRDefault="00980629" w:rsidP="00541D1A">
            <w:pPr>
              <w:rPr>
                <w:ins w:id="6043" w:author="jonathan pritchard" w:date="2025-01-23T13:44:00Z" w16du:dateUtc="2025-01-23T13:44:00Z"/>
                <w:rFonts w:cs="Arial"/>
                <w:sz w:val="18"/>
                <w:szCs w:val="18"/>
              </w:rPr>
            </w:pPr>
          </w:p>
        </w:tc>
      </w:tr>
      <w:tr w:rsidR="00980629" w:rsidRPr="00340B0D" w14:paraId="066E574A" w14:textId="77777777" w:rsidTr="00541D1A">
        <w:trPr>
          <w:ins w:id="6044"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381846A" w14:textId="77777777" w:rsidR="00980629" w:rsidRPr="00340B0D" w:rsidRDefault="00980629" w:rsidP="00541D1A">
            <w:pPr>
              <w:rPr>
                <w:ins w:id="6045"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AC1C34E" w14:textId="77777777" w:rsidR="00980629" w:rsidRPr="00340B0D" w:rsidRDefault="00980629" w:rsidP="00541D1A">
            <w:pPr>
              <w:rPr>
                <w:ins w:id="6046" w:author="jonathan pritchard" w:date="2025-01-23T13:44:00Z" w16du:dateUtc="2025-01-23T13:44:00Z"/>
                <w:rFonts w:cs="Arial"/>
                <w:sz w:val="18"/>
                <w:szCs w:val="18"/>
              </w:rPr>
            </w:pPr>
          </w:p>
        </w:tc>
      </w:tr>
      <w:tr w:rsidR="00980629" w:rsidRPr="00340B0D" w14:paraId="32FDEEB7" w14:textId="77777777" w:rsidTr="00541D1A">
        <w:trPr>
          <w:ins w:id="6047"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2175E17" w14:textId="77777777" w:rsidR="00980629" w:rsidRPr="00340B0D" w:rsidRDefault="00980629" w:rsidP="00541D1A">
            <w:pPr>
              <w:jc w:val="center"/>
              <w:rPr>
                <w:ins w:id="6048" w:author="jonathan pritchard" w:date="2025-01-23T13:44:00Z" w16du:dateUtc="2025-01-23T13:44:00Z"/>
                <w:rFonts w:cs="Arial"/>
                <w:b/>
                <w:bCs/>
                <w:sz w:val="18"/>
                <w:szCs w:val="18"/>
              </w:rPr>
            </w:pPr>
            <w:ins w:id="6049"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8178A3" w14:textId="77777777" w:rsidR="00980629" w:rsidRPr="00340B0D" w:rsidRDefault="00980629" w:rsidP="00541D1A">
            <w:pPr>
              <w:jc w:val="center"/>
              <w:rPr>
                <w:ins w:id="6050" w:author="jonathan pritchard" w:date="2025-01-23T13:44:00Z" w16du:dateUtc="2025-01-23T13:44:00Z"/>
                <w:rFonts w:cs="Arial"/>
                <w:b/>
                <w:bCs/>
                <w:sz w:val="18"/>
                <w:szCs w:val="18"/>
              </w:rPr>
            </w:pPr>
            <w:ins w:id="6051"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65DF40" w14:textId="77777777" w:rsidTr="00541D1A">
        <w:trPr>
          <w:ins w:id="6052" w:author="jonathan pritchard" w:date="2025-01-23T13:44:00Z"/>
        </w:trPr>
        <w:customXmlInsRangeStart w:id="6053" w:author="jonathan pritchard" w:date="2025-01-23T13:44:00Z"/>
        <w:sdt>
          <w:sdtPr>
            <w:rPr>
              <w:rFonts w:cs="Arial"/>
              <w:sz w:val="18"/>
              <w:szCs w:val="18"/>
            </w:rPr>
            <w:alias w:val="Diplay Category"/>
            <w:tag w:val="Diplay Categor"/>
            <w:id w:val="-1110978831"/>
            <w:placeholder>
              <w:docPart w:val="65088C58D5554E9B984ACF31792DFFA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05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2BBB2BA" w14:textId="77777777" w:rsidR="00980629" w:rsidRPr="00340B0D" w:rsidRDefault="00980629" w:rsidP="00541D1A">
                <w:pPr>
                  <w:rPr>
                    <w:ins w:id="6054" w:author="jonathan pritchard" w:date="2025-01-23T13:44:00Z" w16du:dateUtc="2025-01-23T13:44:00Z"/>
                    <w:rFonts w:cs="Arial"/>
                    <w:sz w:val="18"/>
                    <w:szCs w:val="18"/>
                  </w:rPr>
                </w:pPr>
                <w:ins w:id="6055" w:author="jonathan pritchard" w:date="2025-01-23T13:44:00Z" w16du:dateUtc="2025-01-23T13:44:00Z">
                  <w:r>
                    <w:rPr>
                      <w:rFonts w:cs="Arial"/>
                      <w:sz w:val="18"/>
                      <w:szCs w:val="18"/>
                    </w:rPr>
                    <w:t>Other</w:t>
                  </w:r>
                </w:ins>
              </w:p>
            </w:tc>
            <w:customXmlInsRangeStart w:id="6056" w:author="jonathan pritchard" w:date="2025-01-23T13:44:00Z"/>
          </w:sdtContent>
        </w:sdt>
        <w:customXmlInsRangeEnd w:id="6056"/>
        <w:tc>
          <w:tcPr>
            <w:tcW w:w="3871" w:type="dxa"/>
            <w:gridSpan w:val="5"/>
            <w:tcBorders>
              <w:left w:val="single" w:sz="12" w:space="0" w:color="auto"/>
              <w:bottom w:val="single" w:sz="4" w:space="0" w:color="auto"/>
              <w:right w:val="single" w:sz="4" w:space="0" w:color="auto"/>
            </w:tcBorders>
            <w:shd w:val="clear" w:color="auto" w:fill="auto"/>
          </w:tcPr>
          <w:p w14:paraId="05C47805" w14:textId="77777777" w:rsidR="00980629" w:rsidRPr="00340B0D" w:rsidRDefault="00980629" w:rsidP="00541D1A">
            <w:pPr>
              <w:rPr>
                <w:ins w:id="6057" w:author="jonathan pritchard" w:date="2025-01-23T13:44:00Z" w16du:dateUtc="2025-01-23T13:44:00Z"/>
                <w:rFonts w:cs="Arial"/>
                <w:sz w:val="18"/>
                <w:szCs w:val="18"/>
              </w:rPr>
            </w:pPr>
            <w:ins w:id="6058"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D3D0140" w14:textId="77777777" w:rsidR="00980629" w:rsidRPr="00340B0D" w:rsidRDefault="00980629" w:rsidP="00541D1A">
            <w:pPr>
              <w:jc w:val="center"/>
              <w:rPr>
                <w:ins w:id="6059" w:author="jonathan pritchard" w:date="2025-01-23T13:44:00Z" w16du:dateUtc="2025-01-23T13:44:00Z"/>
                <w:rFonts w:cs="Arial"/>
                <w:sz w:val="18"/>
                <w:szCs w:val="18"/>
              </w:rPr>
            </w:pPr>
          </w:p>
        </w:tc>
      </w:tr>
      <w:tr w:rsidR="00980629" w:rsidRPr="00340B0D" w14:paraId="559D780D" w14:textId="77777777" w:rsidTr="00541D1A">
        <w:trPr>
          <w:ins w:id="6060"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7325C69" w14:textId="77777777" w:rsidR="00980629" w:rsidRPr="00340B0D" w:rsidRDefault="00980629" w:rsidP="00541D1A">
            <w:pPr>
              <w:jc w:val="center"/>
              <w:rPr>
                <w:ins w:id="6061" w:author="jonathan pritchard" w:date="2025-01-23T13:44:00Z" w16du:dateUtc="2025-01-23T13:44:00Z"/>
                <w:rFonts w:cs="Arial"/>
                <w:b/>
                <w:bCs/>
                <w:sz w:val="18"/>
                <w:szCs w:val="18"/>
              </w:rPr>
            </w:pPr>
            <w:ins w:id="6062"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21010E4" w14:textId="77777777" w:rsidR="00980629" w:rsidRPr="00340B0D" w:rsidRDefault="00980629" w:rsidP="00541D1A">
            <w:pPr>
              <w:rPr>
                <w:ins w:id="6063" w:author="jonathan pritchard" w:date="2025-01-23T13:44:00Z" w16du:dateUtc="2025-01-23T13:44:00Z"/>
                <w:rFonts w:cs="Arial"/>
                <w:sz w:val="18"/>
                <w:szCs w:val="18"/>
              </w:rPr>
            </w:pPr>
            <w:ins w:id="6064"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6D64F87B" w14:textId="77777777" w:rsidR="00980629" w:rsidRPr="00340B0D" w:rsidRDefault="00980629" w:rsidP="00541D1A">
            <w:pPr>
              <w:jc w:val="center"/>
              <w:rPr>
                <w:ins w:id="6065" w:author="jonathan pritchard" w:date="2025-01-23T13:44:00Z" w16du:dateUtc="2025-01-23T13:44:00Z"/>
                <w:rFonts w:cs="Arial"/>
                <w:sz w:val="18"/>
                <w:szCs w:val="18"/>
              </w:rPr>
            </w:pPr>
          </w:p>
        </w:tc>
      </w:tr>
      <w:tr w:rsidR="00980629" w:rsidRPr="00340B0D" w14:paraId="2813A10D" w14:textId="77777777" w:rsidTr="00541D1A">
        <w:trPr>
          <w:ins w:id="606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135DD2" w14:textId="77777777" w:rsidR="00980629" w:rsidRPr="00340B0D" w:rsidRDefault="00980629" w:rsidP="00541D1A">
            <w:pPr>
              <w:rPr>
                <w:ins w:id="6067" w:author="jonathan pritchard" w:date="2025-01-23T13:44:00Z" w16du:dateUtc="2025-01-23T13:44:00Z"/>
                <w:rFonts w:cs="Arial"/>
                <w:sz w:val="18"/>
                <w:szCs w:val="18"/>
              </w:rPr>
            </w:pPr>
            <w:ins w:id="6068"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0305A0" w14:textId="77777777" w:rsidR="00980629" w:rsidRPr="00340B0D" w:rsidRDefault="00980629" w:rsidP="00541D1A">
            <w:pPr>
              <w:rPr>
                <w:ins w:id="6069" w:author="jonathan pritchard" w:date="2025-01-23T13:44:00Z" w16du:dateUtc="2025-01-23T13:44:00Z"/>
                <w:rFonts w:cs="Arial"/>
                <w:sz w:val="18"/>
                <w:szCs w:val="18"/>
              </w:rPr>
            </w:pPr>
          </w:p>
        </w:tc>
        <w:tc>
          <w:tcPr>
            <w:tcW w:w="3871" w:type="dxa"/>
            <w:gridSpan w:val="5"/>
            <w:tcBorders>
              <w:left w:val="single" w:sz="12" w:space="0" w:color="auto"/>
            </w:tcBorders>
          </w:tcPr>
          <w:p w14:paraId="45FB97C7" w14:textId="77777777" w:rsidR="00980629" w:rsidRPr="00340B0D" w:rsidRDefault="00980629" w:rsidP="00541D1A">
            <w:pPr>
              <w:rPr>
                <w:ins w:id="6070" w:author="jonathan pritchard" w:date="2025-01-23T13:44:00Z" w16du:dateUtc="2025-01-23T13:44:00Z"/>
                <w:rFonts w:cs="Arial"/>
                <w:sz w:val="18"/>
                <w:szCs w:val="18"/>
              </w:rPr>
            </w:pPr>
            <w:ins w:id="6071"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5FFA8029" w14:textId="77777777" w:rsidR="00980629" w:rsidRPr="00340B0D" w:rsidRDefault="00980629" w:rsidP="00541D1A">
            <w:pPr>
              <w:jc w:val="center"/>
              <w:rPr>
                <w:ins w:id="6072" w:author="jonathan pritchard" w:date="2025-01-23T13:44:00Z" w16du:dateUtc="2025-01-23T13:44:00Z"/>
                <w:rFonts w:cs="Arial"/>
                <w:sz w:val="18"/>
                <w:szCs w:val="18"/>
              </w:rPr>
            </w:pPr>
          </w:p>
        </w:tc>
      </w:tr>
      <w:tr w:rsidR="00980629" w:rsidRPr="00340B0D" w14:paraId="2F360C34" w14:textId="77777777" w:rsidTr="00541D1A">
        <w:trPr>
          <w:ins w:id="607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1648BE" w14:textId="77777777" w:rsidR="00980629" w:rsidRPr="00340B0D" w:rsidRDefault="00980629" w:rsidP="00541D1A">
            <w:pPr>
              <w:rPr>
                <w:ins w:id="6074" w:author="jonathan pritchard" w:date="2025-01-23T13:44:00Z" w16du:dateUtc="2025-01-23T13:44:00Z"/>
                <w:rFonts w:cs="Arial"/>
                <w:sz w:val="18"/>
                <w:szCs w:val="18"/>
              </w:rPr>
            </w:pPr>
            <w:ins w:id="6075"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14C68" w14:textId="77777777" w:rsidR="00980629" w:rsidRPr="00340B0D" w:rsidRDefault="00980629" w:rsidP="00541D1A">
            <w:pPr>
              <w:rPr>
                <w:ins w:id="6076" w:author="jonathan pritchard" w:date="2025-01-23T13:44:00Z" w16du:dateUtc="2025-01-23T13:44:00Z"/>
                <w:rFonts w:cs="Arial"/>
                <w:sz w:val="18"/>
                <w:szCs w:val="18"/>
              </w:rPr>
            </w:pPr>
          </w:p>
        </w:tc>
        <w:tc>
          <w:tcPr>
            <w:tcW w:w="3871" w:type="dxa"/>
            <w:gridSpan w:val="5"/>
            <w:tcBorders>
              <w:left w:val="single" w:sz="12" w:space="0" w:color="auto"/>
            </w:tcBorders>
          </w:tcPr>
          <w:p w14:paraId="050D1225" w14:textId="77777777" w:rsidR="00980629" w:rsidRPr="00340B0D" w:rsidRDefault="00980629" w:rsidP="00541D1A">
            <w:pPr>
              <w:rPr>
                <w:ins w:id="6077" w:author="jonathan pritchard" w:date="2025-01-23T13:44:00Z" w16du:dateUtc="2025-01-23T13:44:00Z"/>
                <w:rFonts w:cs="Arial"/>
                <w:sz w:val="18"/>
                <w:szCs w:val="18"/>
              </w:rPr>
            </w:pPr>
            <w:ins w:id="6078"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617DB92E" w14:textId="77777777" w:rsidR="00980629" w:rsidRPr="00340B0D" w:rsidRDefault="00980629" w:rsidP="00541D1A">
            <w:pPr>
              <w:jc w:val="center"/>
              <w:rPr>
                <w:ins w:id="6079" w:author="jonathan pritchard" w:date="2025-01-23T13:44:00Z" w16du:dateUtc="2025-01-23T13:44:00Z"/>
                <w:rFonts w:cs="Arial"/>
                <w:sz w:val="18"/>
                <w:szCs w:val="18"/>
              </w:rPr>
            </w:pPr>
          </w:p>
        </w:tc>
      </w:tr>
      <w:tr w:rsidR="00980629" w:rsidRPr="00340B0D" w14:paraId="136ED6B5" w14:textId="77777777" w:rsidTr="00541D1A">
        <w:trPr>
          <w:ins w:id="608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EEF59" w14:textId="77777777" w:rsidR="00980629" w:rsidRPr="00340B0D" w:rsidRDefault="00980629" w:rsidP="00541D1A">
            <w:pPr>
              <w:rPr>
                <w:ins w:id="6081" w:author="jonathan pritchard" w:date="2025-01-23T13:44:00Z" w16du:dateUtc="2025-01-23T13:44:00Z"/>
                <w:rFonts w:cs="Arial"/>
                <w:sz w:val="18"/>
                <w:szCs w:val="18"/>
              </w:rPr>
            </w:pPr>
            <w:ins w:id="6082"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B0F59B" w14:textId="77777777" w:rsidR="00980629" w:rsidRPr="00340B0D" w:rsidRDefault="00980629" w:rsidP="00541D1A">
            <w:pPr>
              <w:rPr>
                <w:ins w:id="6083" w:author="jonathan pritchard" w:date="2025-01-23T13:44:00Z" w16du:dateUtc="2025-01-23T13:44:00Z"/>
                <w:rFonts w:cs="Arial"/>
                <w:sz w:val="18"/>
                <w:szCs w:val="18"/>
              </w:rPr>
            </w:pPr>
          </w:p>
        </w:tc>
        <w:tc>
          <w:tcPr>
            <w:tcW w:w="3871" w:type="dxa"/>
            <w:gridSpan w:val="5"/>
            <w:tcBorders>
              <w:left w:val="single" w:sz="12" w:space="0" w:color="auto"/>
            </w:tcBorders>
          </w:tcPr>
          <w:p w14:paraId="7ECB3810" w14:textId="77777777" w:rsidR="00980629" w:rsidRPr="00340B0D" w:rsidRDefault="00980629" w:rsidP="00541D1A">
            <w:pPr>
              <w:rPr>
                <w:ins w:id="6084" w:author="jonathan pritchard" w:date="2025-01-23T13:44:00Z" w16du:dateUtc="2025-01-23T13:44:00Z"/>
                <w:rFonts w:cs="Arial"/>
                <w:b/>
                <w:bCs/>
                <w:sz w:val="18"/>
                <w:szCs w:val="18"/>
              </w:rPr>
            </w:pPr>
            <w:ins w:id="6085"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532A849" w14:textId="77777777" w:rsidR="00980629" w:rsidRPr="00340B0D" w:rsidRDefault="00980629" w:rsidP="00541D1A">
            <w:pPr>
              <w:jc w:val="center"/>
              <w:rPr>
                <w:ins w:id="6086" w:author="jonathan pritchard" w:date="2025-01-23T13:44:00Z" w16du:dateUtc="2025-01-23T13:44:00Z"/>
                <w:rFonts w:cs="Arial"/>
                <w:sz w:val="18"/>
                <w:szCs w:val="18"/>
              </w:rPr>
            </w:pPr>
          </w:p>
        </w:tc>
      </w:tr>
      <w:tr w:rsidR="00980629" w:rsidRPr="00340B0D" w14:paraId="7B236CBF" w14:textId="77777777" w:rsidTr="00541D1A">
        <w:trPr>
          <w:ins w:id="608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F9D98" w14:textId="77777777" w:rsidR="00980629" w:rsidRPr="00340B0D" w:rsidRDefault="00980629" w:rsidP="00541D1A">
            <w:pPr>
              <w:rPr>
                <w:ins w:id="6088" w:author="jonathan pritchard" w:date="2025-01-23T13:44:00Z" w16du:dateUtc="2025-01-23T13:44:00Z"/>
                <w:rFonts w:cs="Arial"/>
                <w:sz w:val="18"/>
                <w:szCs w:val="18"/>
              </w:rPr>
            </w:pPr>
            <w:ins w:id="6089"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BDA0C5" w14:textId="77777777" w:rsidR="00980629" w:rsidRPr="00340B0D" w:rsidRDefault="00980629" w:rsidP="00541D1A">
            <w:pPr>
              <w:rPr>
                <w:ins w:id="6090" w:author="jonathan pritchard" w:date="2025-01-23T13:44:00Z" w16du:dateUtc="2025-01-23T13:44:00Z"/>
                <w:rFonts w:cs="Arial"/>
                <w:sz w:val="18"/>
                <w:szCs w:val="18"/>
              </w:rPr>
            </w:pPr>
          </w:p>
        </w:tc>
        <w:tc>
          <w:tcPr>
            <w:tcW w:w="3871" w:type="dxa"/>
            <w:gridSpan w:val="5"/>
            <w:tcBorders>
              <w:left w:val="single" w:sz="12" w:space="0" w:color="auto"/>
            </w:tcBorders>
          </w:tcPr>
          <w:p w14:paraId="3CCD6328" w14:textId="77777777" w:rsidR="00980629" w:rsidRPr="00340B0D" w:rsidRDefault="00980629" w:rsidP="00541D1A">
            <w:pPr>
              <w:rPr>
                <w:ins w:id="6091" w:author="jonathan pritchard" w:date="2025-01-23T13:44:00Z" w16du:dateUtc="2025-01-23T13:44:00Z"/>
                <w:rFonts w:cs="Arial"/>
                <w:sz w:val="18"/>
                <w:szCs w:val="18"/>
              </w:rPr>
            </w:pPr>
            <w:ins w:id="6092"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E61DB36" w14:textId="77777777" w:rsidR="00980629" w:rsidRPr="00340B0D" w:rsidRDefault="00980629" w:rsidP="00541D1A">
            <w:pPr>
              <w:jc w:val="center"/>
              <w:rPr>
                <w:ins w:id="6093" w:author="jonathan pritchard" w:date="2025-01-23T13:44:00Z" w16du:dateUtc="2025-01-23T13:44:00Z"/>
                <w:rFonts w:cs="Arial"/>
                <w:sz w:val="18"/>
                <w:szCs w:val="18"/>
              </w:rPr>
            </w:pPr>
          </w:p>
        </w:tc>
      </w:tr>
      <w:tr w:rsidR="00980629" w:rsidRPr="00340B0D" w14:paraId="16536135" w14:textId="77777777" w:rsidTr="00541D1A">
        <w:trPr>
          <w:ins w:id="609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0FDC31" w14:textId="77777777" w:rsidR="00980629" w:rsidRPr="00340B0D" w:rsidRDefault="00980629" w:rsidP="00541D1A">
            <w:pPr>
              <w:rPr>
                <w:ins w:id="6095" w:author="jonathan pritchard" w:date="2025-01-23T13:44:00Z" w16du:dateUtc="2025-01-23T13:44:00Z"/>
                <w:rFonts w:cs="Arial"/>
                <w:sz w:val="18"/>
                <w:szCs w:val="18"/>
              </w:rPr>
            </w:pPr>
            <w:ins w:id="6096"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F0092" w14:textId="77777777" w:rsidR="00980629" w:rsidRPr="00340B0D" w:rsidRDefault="00980629" w:rsidP="00541D1A">
            <w:pPr>
              <w:rPr>
                <w:ins w:id="6097" w:author="jonathan pritchard" w:date="2025-01-23T13:44:00Z" w16du:dateUtc="2025-01-23T13:44:00Z"/>
                <w:rFonts w:cs="Arial"/>
                <w:sz w:val="18"/>
                <w:szCs w:val="18"/>
              </w:rPr>
            </w:pPr>
          </w:p>
        </w:tc>
        <w:tc>
          <w:tcPr>
            <w:tcW w:w="3871" w:type="dxa"/>
            <w:gridSpan w:val="5"/>
            <w:tcBorders>
              <w:left w:val="single" w:sz="12" w:space="0" w:color="auto"/>
            </w:tcBorders>
          </w:tcPr>
          <w:p w14:paraId="7345A06D" w14:textId="77777777" w:rsidR="00980629" w:rsidRPr="00340B0D" w:rsidRDefault="00980629" w:rsidP="00541D1A">
            <w:pPr>
              <w:rPr>
                <w:ins w:id="6098" w:author="jonathan pritchard" w:date="2025-01-23T13:44:00Z" w16du:dateUtc="2025-01-23T13:44:00Z"/>
                <w:rFonts w:cs="Arial"/>
                <w:sz w:val="18"/>
                <w:szCs w:val="18"/>
              </w:rPr>
            </w:pPr>
            <w:ins w:id="6099"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1286910" w14:textId="77777777" w:rsidR="00980629" w:rsidRPr="00340B0D" w:rsidRDefault="00980629" w:rsidP="00541D1A">
            <w:pPr>
              <w:jc w:val="center"/>
              <w:rPr>
                <w:ins w:id="6100" w:author="jonathan pritchard" w:date="2025-01-23T13:44:00Z" w16du:dateUtc="2025-01-23T13:44:00Z"/>
                <w:rFonts w:cs="Arial"/>
                <w:sz w:val="18"/>
                <w:szCs w:val="18"/>
              </w:rPr>
            </w:pPr>
          </w:p>
        </w:tc>
      </w:tr>
      <w:tr w:rsidR="00980629" w:rsidRPr="00340B0D" w14:paraId="14A281A8" w14:textId="77777777" w:rsidTr="00541D1A">
        <w:trPr>
          <w:ins w:id="610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C4F24B" w14:textId="77777777" w:rsidR="00980629" w:rsidRPr="00340B0D" w:rsidRDefault="00980629" w:rsidP="00541D1A">
            <w:pPr>
              <w:rPr>
                <w:ins w:id="6102" w:author="jonathan pritchard" w:date="2025-01-23T13:44:00Z" w16du:dateUtc="2025-01-23T13:44:00Z"/>
                <w:rFonts w:cs="Arial"/>
                <w:sz w:val="18"/>
                <w:szCs w:val="18"/>
              </w:rPr>
            </w:pPr>
            <w:ins w:id="6103"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8FD805" w14:textId="77777777" w:rsidR="00980629" w:rsidRPr="00340B0D" w:rsidRDefault="00980629" w:rsidP="00541D1A">
            <w:pPr>
              <w:rPr>
                <w:ins w:id="6104" w:author="jonathan pritchard" w:date="2025-01-23T13:44:00Z" w16du:dateUtc="2025-01-23T13:44:00Z"/>
                <w:rFonts w:cs="Arial"/>
                <w:sz w:val="18"/>
                <w:szCs w:val="18"/>
              </w:rPr>
            </w:pPr>
          </w:p>
        </w:tc>
        <w:tc>
          <w:tcPr>
            <w:tcW w:w="3871" w:type="dxa"/>
            <w:gridSpan w:val="5"/>
            <w:tcBorders>
              <w:left w:val="single" w:sz="12" w:space="0" w:color="auto"/>
            </w:tcBorders>
          </w:tcPr>
          <w:p w14:paraId="1E5F4189" w14:textId="77777777" w:rsidR="00980629" w:rsidRPr="00340B0D" w:rsidRDefault="00980629" w:rsidP="00541D1A">
            <w:pPr>
              <w:rPr>
                <w:ins w:id="6105" w:author="jonathan pritchard" w:date="2025-01-23T13:44:00Z" w16du:dateUtc="2025-01-23T13:44:00Z"/>
                <w:rFonts w:cs="Arial"/>
                <w:sz w:val="18"/>
                <w:szCs w:val="18"/>
              </w:rPr>
            </w:pPr>
            <w:ins w:id="6106"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4761F937" w14:textId="77777777" w:rsidR="00980629" w:rsidRPr="00340B0D" w:rsidRDefault="00980629" w:rsidP="00541D1A">
            <w:pPr>
              <w:jc w:val="center"/>
              <w:rPr>
                <w:ins w:id="6107" w:author="jonathan pritchard" w:date="2025-01-23T13:44:00Z" w16du:dateUtc="2025-01-23T13:44:00Z"/>
                <w:rFonts w:cs="Arial"/>
                <w:sz w:val="18"/>
                <w:szCs w:val="18"/>
              </w:rPr>
            </w:pPr>
          </w:p>
        </w:tc>
      </w:tr>
      <w:tr w:rsidR="00980629" w:rsidRPr="00340B0D" w14:paraId="3C799A5C" w14:textId="77777777" w:rsidTr="00541D1A">
        <w:trPr>
          <w:ins w:id="610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54D93B" w14:textId="77777777" w:rsidR="00980629" w:rsidRPr="00340B0D" w:rsidRDefault="00980629" w:rsidP="00541D1A">
            <w:pPr>
              <w:rPr>
                <w:ins w:id="6109" w:author="jonathan pritchard" w:date="2025-01-23T13:44:00Z" w16du:dateUtc="2025-01-23T13:44:00Z"/>
                <w:rFonts w:cs="Arial"/>
                <w:sz w:val="18"/>
                <w:szCs w:val="18"/>
              </w:rPr>
            </w:pPr>
            <w:ins w:id="6110"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1E860D" w14:textId="77777777" w:rsidR="00980629" w:rsidRPr="00340B0D" w:rsidRDefault="00980629" w:rsidP="00541D1A">
            <w:pPr>
              <w:rPr>
                <w:ins w:id="6111" w:author="jonathan pritchard" w:date="2025-01-23T13:44:00Z" w16du:dateUtc="2025-01-23T13:44:00Z"/>
                <w:rFonts w:cs="Arial"/>
                <w:sz w:val="18"/>
                <w:szCs w:val="18"/>
              </w:rPr>
            </w:pPr>
          </w:p>
        </w:tc>
        <w:tc>
          <w:tcPr>
            <w:tcW w:w="3871" w:type="dxa"/>
            <w:gridSpan w:val="5"/>
            <w:tcBorders>
              <w:left w:val="single" w:sz="12" w:space="0" w:color="auto"/>
            </w:tcBorders>
          </w:tcPr>
          <w:p w14:paraId="39095D7E" w14:textId="77777777" w:rsidR="00980629" w:rsidRPr="00340B0D" w:rsidRDefault="00980629" w:rsidP="00541D1A">
            <w:pPr>
              <w:rPr>
                <w:ins w:id="6112" w:author="jonathan pritchard" w:date="2025-01-23T13:44:00Z" w16du:dateUtc="2025-01-23T13:44:00Z"/>
                <w:rFonts w:cs="Arial"/>
                <w:sz w:val="18"/>
                <w:szCs w:val="18"/>
              </w:rPr>
            </w:pPr>
            <w:ins w:id="6113"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37546A2A" w14:textId="77777777" w:rsidR="00980629" w:rsidRPr="00340B0D" w:rsidRDefault="00980629" w:rsidP="00541D1A">
            <w:pPr>
              <w:jc w:val="center"/>
              <w:rPr>
                <w:ins w:id="6114" w:author="jonathan pritchard" w:date="2025-01-23T13:44:00Z" w16du:dateUtc="2025-01-23T13:44:00Z"/>
                <w:rFonts w:cs="Arial"/>
                <w:sz w:val="18"/>
                <w:szCs w:val="18"/>
              </w:rPr>
            </w:pPr>
          </w:p>
        </w:tc>
      </w:tr>
      <w:tr w:rsidR="00980629" w:rsidRPr="00340B0D" w14:paraId="08C7950F" w14:textId="77777777" w:rsidTr="00541D1A">
        <w:trPr>
          <w:ins w:id="611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2391BE" w14:textId="77777777" w:rsidR="00980629" w:rsidRPr="00340B0D" w:rsidRDefault="00980629" w:rsidP="00541D1A">
            <w:pPr>
              <w:rPr>
                <w:ins w:id="6116" w:author="jonathan pritchard" w:date="2025-01-23T13:44:00Z" w16du:dateUtc="2025-01-23T13:44:00Z"/>
                <w:rFonts w:cs="Arial"/>
                <w:sz w:val="18"/>
                <w:szCs w:val="18"/>
              </w:rPr>
            </w:pPr>
            <w:ins w:id="6117"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AE318" w14:textId="77777777" w:rsidR="00980629" w:rsidRPr="00340B0D" w:rsidRDefault="00980629" w:rsidP="00541D1A">
            <w:pPr>
              <w:rPr>
                <w:ins w:id="6118" w:author="jonathan pritchard" w:date="2025-01-23T13:44:00Z" w16du:dateUtc="2025-01-23T13:44:00Z"/>
                <w:rFonts w:cs="Arial"/>
                <w:sz w:val="18"/>
                <w:szCs w:val="18"/>
              </w:rPr>
            </w:pPr>
          </w:p>
        </w:tc>
        <w:tc>
          <w:tcPr>
            <w:tcW w:w="3871" w:type="dxa"/>
            <w:gridSpan w:val="5"/>
            <w:tcBorders>
              <w:left w:val="single" w:sz="12" w:space="0" w:color="auto"/>
            </w:tcBorders>
          </w:tcPr>
          <w:p w14:paraId="4406C49E" w14:textId="77777777" w:rsidR="00980629" w:rsidRPr="00340B0D" w:rsidRDefault="00980629" w:rsidP="00541D1A">
            <w:pPr>
              <w:rPr>
                <w:ins w:id="6119" w:author="jonathan pritchard" w:date="2025-01-23T13:44:00Z" w16du:dateUtc="2025-01-23T13:44:00Z"/>
                <w:rFonts w:cs="Arial"/>
                <w:sz w:val="18"/>
                <w:szCs w:val="18"/>
              </w:rPr>
            </w:pPr>
            <w:ins w:id="6120"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52B1C461" w14:textId="77777777" w:rsidR="00980629" w:rsidRPr="00340B0D" w:rsidRDefault="00980629" w:rsidP="00541D1A">
            <w:pPr>
              <w:jc w:val="center"/>
              <w:rPr>
                <w:ins w:id="6121" w:author="jonathan pritchard" w:date="2025-01-23T13:44:00Z" w16du:dateUtc="2025-01-23T13:44:00Z"/>
                <w:rFonts w:cs="Arial"/>
                <w:sz w:val="18"/>
                <w:szCs w:val="18"/>
              </w:rPr>
            </w:pPr>
          </w:p>
        </w:tc>
      </w:tr>
      <w:tr w:rsidR="00980629" w:rsidRPr="00340B0D" w14:paraId="0E7147D5" w14:textId="77777777" w:rsidTr="00541D1A">
        <w:trPr>
          <w:ins w:id="612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AE0F6D" w14:textId="77777777" w:rsidR="00980629" w:rsidRPr="00340B0D" w:rsidRDefault="00980629" w:rsidP="00541D1A">
            <w:pPr>
              <w:rPr>
                <w:ins w:id="6123" w:author="jonathan pritchard" w:date="2025-01-23T13:44:00Z" w16du:dateUtc="2025-01-23T13:44:00Z"/>
                <w:rFonts w:cs="Arial"/>
                <w:sz w:val="18"/>
                <w:szCs w:val="18"/>
              </w:rPr>
            </w:pPr>
            <w:ins w:id="6124"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2C488" w14:textId="77777777" w:rsidR="00980629" w:rsidRPr="00340B0D" w:rsidRDefault="00980629" w:rsidP="00541D1A">
            <w:pPr>
              <w:rPr>
                <w:ins w:id="6125" w:author="jonathan pritchard" w:date="2025-01-23T13:44:00Z" w16du:dateUtc="2025-01-23T13:44:00Z"/>
                <w:rFonts w:cs="Arial"/>
                <w:sz w:val="18"/>
                <w:szCs w:val="18"/>
              </w:rPr>
            </w:pPr>
          </w:p>
        </w:tc>
        <w:tc>
          <w:tcPr>
            <w:tcW w:w="3871" w:type="dxa"/>
            <w:gridSpan w:val="5"/>
            <w:tcBorders>
              <w:left w:val="single" w:sz="12" w:space="0" w:color="auto"/>
            </w:tcBorders>
          </w:tcPr>
          <w:p w14:paraId="0C8A59AB" w14:textId="77777777" w:rsidR="00980629" w:rsidRPr="00340B0D" w:rsidRDefault="00980629" w:rsidP="00541D1A">
            <w:pPr>
              <w:rPr>
                <w:ins w:id="6126" w:author="jonathan pritchard" w:date="2025-01-23T13:44:00Z" w16du:dateUtc="2025-01-23T13:44:00Z"/>
                <w:rFonts w:cs="Arial"/>
                <w:sz w:val="18"/>
                <w:szCs w:val="18"/>
              </w:rPr>
            </w:pPr>
            <w:ins w:id="6127"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29EBACE" w14:textId="77777777" w:rsidR="00980629" w:rsidRPr="00340B0D" w:rsidRDefault="00980629" w:rsidP="00541D1A">
            <w:pPr>
              <w:jc w:val="center"/>
              <w:rPr>
                <w:ins w:id="6128" w:author="jonathan pritchard" w:date="2025-01-23T13:44:00Z" w16du:dateUtc="2025-01-23T13:44:00Z"/>
                <w:rFonts w:cs="Arial"/>
                <w:sz w:val="18"/>
                <w:szCs w:val="18"/>
              </w:rPr>
            </w:pPr>
          </w:p>
        </w:tc>
      </w:tr>
      <w:tr w:rsidR="00980629" w:rsidRPr="00340B0D" w14:paraId="5E7D34B8" w14:textId="77777777" w:rsidTr="00541D1A">
        <w:trPr>
          <w:ins w:id="612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DD656F" w14:textId="77777777" w:rsidR="00980629" w:rsidRPr="00340B0D" w:rsidRDefault="00980629" w:rsidP="00541D1A">
            <w:pPr>
              <w:rPr>
                <w:ins w:id="6130" w:author="jonathan pritchard" w:date="2025-01-23T13:44:00Z" w16du:dateUtc="2025-01-23T13:44:00Z"/>
                <w:rFonts w:cs="Arial"/>
                <w:sz w:val="18"/>
                <w:szCs w:val="18"/>
              </w:rPr>
            </w:pPr>
            <w:ins w:id="6131"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92FDD" w14:textId="77777777" w:rsidR="00980629" w:rsidRPr="00340B0D" w:rsidRDefault="00980629" w:rsidP="00541D1A">
            <w:pPr>
              <w:rPr>
                <w:ins w:id="6132" w:author="jonathan pritchard" w:date="2025-01-23T13:44:00Z" w16du:dateUtc="2025-01-23T13:44:00Z"/>
                <w:rFonts w:cs="Arial"/>
                <w:sz w:val="18"/>
                <w:szCs w:val="18"/>
              </w:rPr>
            </w:pPr>
          </w:p>
        </w:tc>
        <w:tc>
          <w:tcPr>
            <w:tcW w:w="3871" w:type="dxa"/>
            <w:gridSpan w:val="5"/>
            <w:tcBorders>
              <w:left w:val="single" w:sz="12" w:space="0" w:color="auto"/>
            </w:tcBorders>
          </w:tcPr>
          <w:p w14:paraId="4BFDF146" w14:textId="77777777" w:rsidR="00980629" w:rsidRPr="00340B0D" w:rsidRDefault="00980629" w:rsidP="00541D1A">
            <w:pPr>
              <w:rPr>
                <w:ins w:id="6133" w:author="jonathan pritchard" w:date="2025-01-23T13:44:00Z" w16du:dateUtc="2025-01-23T13:44:00Z"/>
                <w:rFonts w:cs="Arial"/>
                <w:b/>
                <w:bCs/>
                <w:sz w:val="18"/>
                <w:szCs w:val="18"/>
              </w:rPr>
            </w:pPr>
            <w:ins w:id="6134"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681DE8EA" w14:textId="77777777" w:rsidR="00980629" w:rsidRPr="00340B0D" w:rsidRDefault="00980629" w:rsidP="00541D1A">
            <w:pPr>
              <w:jc w:val="center"/>
              <w:rPr>
                <w:ins w:id="6135" w:author="jonathan pritchard" w:date="2025-01-23T13:44:00Z" w16du:dateUtc="2025-01-23T13:44:00Z"/>
                <w:rFonts w:cs="Arial"/>
                <w:sz w:val="18"/>
                <w:szCs w:val="18"/>
              </w:rPr>
            </w:pPr>
          </w:p>
        </w:tc>
      </w:tr>
      <w:tr w:rsidR="00980629" w:rsidRPr="00340B0D" w14:paraId="0315EC90" w14:textId="77777777" w:rsidTr="00541D1A">
        <w:trPr>
          <w:ins w:id="613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5C5D46" w14:textId="77777777" w:rsidR="00980629" w:rsidRPr="00340B0D" w:rsidRDefault="00980629" w:rsidP="00541D1A">
            <w:pPr>
              <w:rPr>
                <w:ins w:id="6137" w:author="jonathan pritchard" w:date="2025-01-23T13:44:00Z" w16du:dateUtc="2025-01-23T13:44:00Z"/>
                <w:rFonts w:cs="Arial"/>
                <w:sz w:val="18"/>
                <w:szCs w:val="18"/>
              </w:rPr>
            </w:pPr>
            <w:ins w:id="6138"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6730584" w14:textId="77777777" w:rsidR="00980629" w:rsidRPr="00340B0D" w:rsidRDefault="00980629" w:rsidP="00541D1A">
            <w:pPr>
              <w:rPr>
                <w:ins w:id="6139" w:author="jonathan pritchard" w:date="2025-01-23T13:44:00Z" w16du:dateUtc="2025-01-23T13:44:00Z"/>
                <w:rFonts w:cs="Arial"/>
                <w:sz w:val="18"/>
                <w:szCs w:val="18"/>
              </w:rPr>
            </w:pPr>
          </w:p>
        </w:tc>
        <w:tc>
          <w:tcPr>
            <w:tcW w:w="3871" w:type="dxa"/>
            <w:gridSpan w:val="5"/>
            <w:tcBorders>
              <w:left w:val="single" w:sz="12" w:space="0" w:color="auto"/>
            </w:tcBorders>
          </w:tcPr>
          <w:p w14:paraId="65A796E8" w14:textId="77777777" w:rsidR="00980629" w:rsidRPr="00340B0D" w:rsidRDefault="00980629" w:rsidP="00541D1A">
            <w:pPr>
              <w:rPr>
                <w:ins w:id="6140" w:author="jonathan pritchard" w:date="2025-01-23T13:44:00Z" w16du:dateUtc="2025-01-23T13:44:00Z"/>
                <w:rFonts w:cs="Arial"/>
                <w:sz w:val="18"/>
                <w:szCs w:val="18"/>
              </w:rPr>
            </w:pPr>
            <w:ins w:id="6141"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69552915" w14:textId="77777777" w:rsidR="00980629" w:rsidRPr="00340B0D" w:rsidRDefault="00980629" w:rsidP="00541D1A">
            <w:pPr>
              <w:jc w:val="center"/>
              <w:rPr>
                <w:ins w:id="6142" w:author="jonathan pritchard" w:date="2025-01-23T13:44:00Z" w16du:dateUtc="2025-01-23T13:44:00Z"/>
                <w:rFonts w:cs="Arial"/>
                <w:sz w:val="18"/>
                <w:szCs w:val="18"/>
              </w:rPr>
            </w:pPr>
          </w:p>
        </w:tc>
      </w:tr>
      <w:tr w:rsidR="00980629" w:rsidRPr="00340B0D" w14:paraId="4E6D70D1" w14:textId="77777777" w:rsidTr="00541D1A">
        <w:trPr>
          <w:ins w:id="6143"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B21134C" w14:textId="77777777" w:rsidR="00980629" w:rsidRPr="00340B0D" w:rsidRDefault="00980629" w:rsidP="00541D1A">
            <w:pPr>
              <w:jc w:val="center"/>
              <w:rPr>
                <w:ins w:id="6144" w:author="jonathan pritchard" w:date="2025-01-23T13:44:00Z" w16du:dateUtc="2025-01-23T13:44:00Z"/>
                <w:rFonts w:cs="Arial"/>
                <w:b/>
                <w:bCs/>
                <w:sz w:val="18"/>
                <w:szCs w:val="18"/>
              </w:rPr>
            </w:pPr>
            <w:ins w:id="6145"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3EEE3349" w14:textId="77777777" w:rsidR="00980629" w:rsidRPr="00340B0D" w:rsidRDefault="00980629" w:rsidP="00541D1A">
            <w:pPr>
              <w:rPr>
                <w:ins w:id="6146" w:author="jonathan pritchard" w:date="2025-01-23T13:44:00Z" w16du:dateUtc="2025-01-23T13:44:00Z"/>
                <w:rFonts w:cs="Arial"/>
                <w:b/>
                <w:bCs/>
                <w:sz w:val="18"/>
                <w:szCs w:val="18"/>
              </w:rPr>
            </w:pPr>
            <w:ins w:id="6147"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53325ED8" w14:textId="77777777" w:rsidR="00980629" w:rsidRPr="00340B0D" w:rsidRDefault="00980629" w:rsidP="00541D1A">
            <w:pPr>
              <w:jc w:val="center"/>
              <w:rPr>
                <w:ins w:id="6148" w:author="jonathan pritchard" w:date="2025-01-23T13:44:00Z" w16du:dateUtc="2025-01-23T13:44:00Z"/>
                <w:rFonts w:cs="Arial"/>
                <w:sz w:val="18"/>
                <w:szCs w:val="18"/>
              </w:rPr>
            </w:pPr>
          </w:p>
        </w:tc>
      </w:tr>
      <w:tr w:rsidR="00980629" w:rsidRPr="00340B0D" w14:paraId="671FE269" w14:textId="77777777" w:rsidTr="00541D1A">
        <w:trPr>
          <w:ins w:id="6149" w:author="jonathan pritchard" w:date="2025-01-23T13:44:00Z"/>
        </w:trPr>
        <w:customXmlInsRangeStart w:id="6150" w:author="jonathan pritchard" w:date="2025-01-23T13:44:00Z"/>
        <w:sdt>
          <w:sdtPr>
            <w:rPr>
              <w:rFonts w:cs="Arial"/>
              <w:sz w:val="18"/>
              <w:szCs w:val="18"/>
            </w:rPr>
            <w:alias w:val="Palette"/>
            <w:tag w:val="Palette"/>
            <w:id w:val="1686326829"/>
            <w:placeholder>
              <w:docPart w:val="52A0B19FC813460FB5125E2C19A9F206"/>
            </w:placeholder>
            <w:comboBox>
              <w:listItem w:displayText="Day" w:value="Day"/>
              <w:listItem w:displayText="Dusk" w:value="Dusk"/>
              <w:listItem w:displayText="Night" w:value="Night"/>
            </w:comboBox>
          </w:sdtPr>
          <w:sdtContent>
            <w:customXmlInsRangeEnd w:id="6150"/>
            <w:tc>
              <w:tcPr>
                <w:tcW w:w="4656" w:type="dxa"/>
                <w:gridSpan w:val="5"/>
                <w:tcBorders>
                  <w:left w:val="single" w:sz="12" w:space="0" w:color="auto"/>
                  <w:bottom w:val="single" w:sz="12" w:space="0" w:color="auto"/>
                  <w:right w:val="single" w:sz="12" w:space="0" w:color="auto"/>
                </w:tcBorders>
              </w:tcPr>
              <w:p w14:paraId="578DCE6D" w14:textId="77777777" w:rsidR="00980629" w:rsidRPr="00340B0D" w:rsidRDefault="00980629" w:rsidP="00541D1A">
                <w:pPr>
                  <w:rPr>
                    <w:ins w:id="6151" w:author="jonathan pritchard" w:date="2025-01-23T13:44:00Z" w16du:dateUtc="2025-01-23T13:44:00Z"/>
                    <w:rFonts w:cs="Arial"/>
                    <w:sz w:val="18"/>
                    <w:szCs w:val="18"/>
                  </w:rPr>
                </w:pPr>
                <w:ins w:id="6152" w:author="jonathan pritchard" w:date="2025-01-23T13:44:00Z" w16du:dateUtc="2025-01-23T13:44:00Z">
                  <w:r w:rsidRPr="00340B0D">
                    <w:rPr>
                      <w:rFonts w:cs="Arial"/>
                      <w:sz w:val="18"/>
                      <w:szCs w:val="18"/>
                    </w:rPr>
                    <w:t>Day</w:t>
                  </w:r>
                </w:ins>
              </w:p>
            </w:tc>
            <w:customXmlInsRangeStart w:id="6153" w:author="jonathan pritchard" w:date="2025-01-23T13:44:00Z"/>
          </w:sdtContent>
        </w:sdt>
        <w:customXmlInsRangeEnd w:id="6153"/>
        <w:tc>
          <w:tcPr>
            <w:tcW w:w="3871" w:type="dxa"/>
            <w:gridSpan w:val="5"/>
            <w:tcBorders>
              <w:left w:val="single" w:sz="12" w:space="0" w:color="auto"/>
            </w:tcBorders>
          </w:tcPr>
          <w:p w14:paraId="763516E4" w14:textId="77777777" w:rsidR="00980629" w:rsidRPr="00340B0D" w:rsidRDefault="00980629" w:rsidP="00541D1A">
            <w:pPr>
              <w:rPr>
                <w:ins w:id="6154" w:author="jonathan pritchard" w:date="2025-01-23T13:44:00Z" w16du:dateUtc="2025-01-23T13:44:00Z"/>
                <w:rFonts w:cs="Arial"/>
                <w:b/>
                <w:bCs/>
                <w:sz w:val="18"/>
                <w:szCs w:val="18"/>
              </w:rPr>
            </w:pPr>
            <w:ins w:id="6155"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6DBC2D39" w14:textId="77777777" w:rsidR="00980629" w:rsidRPr="00340B0D" w:rsidRDefault="00980629" w:rsidP="00541D1A">
            <w:pPr>
              <w:jc w:val="center"/>
              <w:rPr>
                <w:ins w:id="6156" w:author="jonathan pritchard" w:date="2025-01-23T13:44:00Z" w16du:dateUtc="2025-01-23T13:44:00Z"/>
                <w:rFonts w:cs="Arial"/>
                <w:sz w:val="18"/>
                <w:szCs w:val="18"/>
              </w:rPr>
            </w:pPr>
          </w:p>
        </w:tc>
      </w:tr>
      <w:tr w:rsidR="00980629" w:rsidRPr="00340B0D" w14:paraId="6E6B9BBE" w14:textId="77777777" w:rsidTr="00541D1A">
        <w:trPr>
          <w:ins w:id="6157"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D3DB5FA" w14:textId="77777777" w:rsidR="00980629" w:rsidRPr="00340B0D" w:rsidRDefault="00980629" w:rsidP="00541D1A">
            <w:pPr>
              <w:jc w:val="center"/>
              <w:rPr>
                <w:ins w:id="6158" w:author="jonathan pritchard" w:date="2025-01-23T13:44:00Z" w16du:dateUtc="2025-01-23T13:44:00Z"/>
                <w:rFonts w:cs="Arial"/>
                <w:b/>
                <w:bCs/>
                <w:sz w:val="18"/>
                <w:szCs w:val="18"/>
              </w:rPr>
            </w:pPr>
          </w:p>
        </w:tc>
        <w:tc>
          <w:tcPr>
            <w:tcW w:w="3871" w:type="dxa"/>
            <w:gridSpan w:val="5"/>
            <w:tcBorders>
              <w:left w:val="single" w:sz="12" w:space="0" w:color="auto"/>
            </w:tcBorders>
          </w:tcPr>
          <w:p w14:paraId="537B1DDF" w14:textId="77777777" w:rsidR="00980629" w:rsidRPr="00340B0D" w:rsidRDefault="00980629" w:rsidP="00541D1A">
            <w:pPr>
              <w:rPr>
                <w:ins w:id="6159" w:author="jonathan pritchard" w:date="2025-01-23T13:44:00Z" w16du:dateUtc="2025-01-23T13:44:00Z"/>
                <w:rFonts w:cs="Arial"/>
                <w:sz w:val="18"/>
                <w:szCs w:val="18"/>
              </w:rPr>
            </w:pPr>
          </w:p>
        </w:tc>
        <w:tc>
          <w:tcPr>
            <w:tcW w:w="672" w:type="dxa"/>
            <w:tcBorders>
              <w:right w:val="single" w:sz="12" w:space="0" w:color="auto"/>
            </w:tcBorders>
            <w:vAlign w:val="center"/>
          </w:tcPr>
          <w:p w14:paraId="3535DCFD" w14:textId="77777777" w:rsidR="00980629" w:rsidRPr="00340B0D" w:rsidRDefault="00980629" w:rsidP="00541D1A">
            <w:pPr>
              <w:jc w:val="center"/>
              <w:rPr>
                <w:ins w:id="6160" w:author="jonathan pritchard" w:date="2025-01-23T13:44:00Z" w16du:dateUtc="2025-01-23T13:44:00Z"/>
                <w:rFonts w:cs="Arial"/>
                <w:sz w:val="18"/>
                <w:szCs w:val="18"/>
              </w:rPr>
            </w:pPr>
          </w:p>
        </w:tc>
      </w:tr>
      <w:tr w:rsidR="00980629" w:rsidRPr="00340B0D" w14:paraId="767AD4D0" w14:textId="77777777" w:rsidTr="00541D1A">
        <w:trPr>
          <w:ins w:id="6161"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142ACF4" w14:textId="77777777" w:rsidR="00980629" w:rsidRPr="00340B0D" w:rsidRDefault="00980629" w:rsidP="00541D1A">
            <w:pPr>
              <w:rPr>
                <w:ins w:id="6162"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65F1D9E4" w14:textId="77777777" w:rsidR="00980629" w:rsidRPr="00340B0D" w:rsidRDefault="00980629" w:rsidP="00541D1A">
            <w:pPr>
              <w:jc w:val="center"/>
              <w:rPr>
                <w:ins w:id="6163"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0A40E416" w14:textId="77777777" w:rsidR="00980629" w:rsidRPr="00340B0D" w:rsidRDefault="00980629" w:rsidP="00541D1A">
            <w:pPr>
              <w:jc w:val="center"/>
              <w:rPr>
                <w:ins w:id="6164" w:author="jonathan pritchard" w:date="2025-01-23T13:44:00Z" w16du:dateUtc="2025-01-23T13:44:00Z"/>
                <w:rFonts w:cs="Arial"/>
                <w:sz w:val="18"/>
                <w:szCs w:val="18"/>
              </w:rPr>
            </w:pPr>
          </w:p>
        </w:tc>
      </w:tr>
      <w:tr w:rsidR="00980629" w:rsidRPr="00340B0D" w14:paraId="430EC098" w14:textId="77777777" w:rsidTr="00541D1A">
        <w:trPr>
          <w:ins w:id="6165"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14331F0" w14:textId="77777777" w:rsidR="00980629" w:rsidRPr="00340B0D" w:rsidRDefault="00980629" w:rsidP="00541D1A">
            <w:pPr>
              <w:jc w:val="center"/>
              <w:rPr>
                <w:ins w:id="6166" w:author="jonathan pritchard" w:date="2025-01-23T13:44:00Z" w16du:dateUtc="2025-01-23T13:44:00Z"/>
                <w:rFonts w:cs="Arial"/>
                <w:b/>
                <w:bCs/>
                <w:sz w:val="18"/>
                <w:szCs w:val="18"/>
              </w:rPr>
            </w:pPr>
            <w:ins w:id="6167"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DFA01F" w14:textId="77777777" w:rsidR="00980629" w:rsidRPr="00340B0D" w:rsidRDefault="00980629" w:rsidP="00541D1A">
            <w:pPr>
              <w:jc w:val="center"/>
              <w:rPr>
                <w:ins w:id="6168" w:author="jonathan pritchard" w:date="2025-01-23T13:44:00Z" w16du:dateUtc="2025-01-23T13:44:00Z"/>
                <w:rFonts w:cs="Arial"/>
                <w:sz w:val="18"/>
                <w:szCs w:val="18"/>
              </w:rPr>
            </w:pPr>
            <w:ins w:id="6169" w:author="jonathan pritchard" w:date="2025-01-23T13:44:00Z" w16du:dateUtc="2025-01-23T13:44:00Z">
              <w:r w:rsidRPr="00340B0D">
                <w:rPr>
                  <w:rFonts w:cs="Arial"/>
                  <w:b/>
                  <w:bCs/>
                  <w:sz w:val="18"/>
                  <w:szCs w:val="18"/>
                </w:rPr>
                <w:t>Display</w:t>
              </w:r>
            </w:ins>
          </w:p>
        </w:tc>
      </w:tr>
      <w:tr w:rsidR="00980629" w:rsidRPr="00340B0D" w14:paraId="56F72B41" w14:textId="77777777" w:rsidTr="00541D1A">
        <w:trPr>
          <w:trHeight w:val="287"/>
          <w:ins w:id="6170" w:author="jonathan pritchard" w:date="2025-01-23T13:44:00Z"/>
        </w:trPr>
        <w:tc>
          <w:tcPr>
            <w:tcW w:w="1789" w:type="dxa"/>
            <w:tcBorders>
              <w:left w:val="single" w:sz="12" w:space="0" w:color="auto"/>
              <w:bottom w:val="single" w:sz="4" w:space="0" w:color="auto"/>
            </w:tcBorders>
          </w:tcPr>
          <w:p w14:paraId="27FF604F" w14:textId="77777777" w:rsidR="00980629" w:rsidRPr="00340B0D" w:rsidRDefault="00980629" w:rsidP="00541D1A">
            <w:pPr>
              <w:rPr>
                <w:ins w:id="6171" w:author="jonathan pritchard" w:date="2025-01-23T13:44:00Z" w16du:dateUtc="2025-01-23T13:44:00Z"/>
                <w:rFonts w:cs="Arial"/>
                <w:sz w:val="18"/>
                <w:szCs w:val="18"/>
              </w:rPr>
            </w:pPr>
            <w:ins w:id="6172"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0B1E8F6B" w14:textId="77777777" w:rsidR="00980629" w:rsidRPr="00340B0D" w:rsidRDefault="00980629" w:rsidP="00541D1A">
            <w:pPr>
              <w:rPr>
                <w:ins w:id="6173"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70B1BF" w14:textId="77777777" w:rsidR="00980629" w:rsidRPr="00340B0D" w:rsidRDefault="00980629" w:rsidP="00541D1A">
            <w:pPr>
              <w:rPr>
                <w:ins w:id="6174" w:author="jonathan pritchard" w:date="2025-01-23T13:44:00Z" w16du:dateUtc="2025-01-23T13:44:00Z"/>
                <w:rFonts w:cs="Arial"/>
                <w:sz w:val="18"/>
                <w:szCs w:val="18"/>
              </w:rPr>
            </w:pPr>
            <w:ins w:id="6175"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45FB6DE" w14:textId="77777777" w:rsidR="00980629" w:rsidRPr="00C87169" w:rsidRDefault="00980629" w:rsidP="00541D1A">
            <w:pPr>
              <w:rPr>
                <w:ins w:id="6176" w:author="jonathan pritchard" w:date="2025-01-23T13:44:00Z" w16du:dateUtc="2025-01-23T13:44:00Z"/>
                <w:rFonts w:cs="Arial"/>
              </w:rPr>
            </w:pPr>
          </w:p>
        </w:tc>
      </w:tr>
      <w:tr w:rsidR="00980629" w:rsidRPr="00340B0D" w14:paraId="3EC0A452" w14:textId="77777777" w:rsidTr="00541D1A">
        <w:trPr>
          <w:ins w:id="6177" w:author="jonathan pritchard" w:date="2025-01-23T13:44:00Z"/>
        </w:trPr>
        <w:tc>
          <w:tcPr>
            <w:tcW w:w="1789" w:type="dxa"/>
            <w:tcBorders>
              <w:left w:val="single" w:sz="12" w:space="0" w:color="auto"/>
              <w:bottom w:val="single" w:sz="4" w:space="0" w:color="auto"/>
            </w:tcBorders>
          </w:tcPr>
          <w:p w14:paraId="634336D3" w14:textId="77777777" w:rsidR="00980629" w:rsidRPr="00340B0D" w:rsidRDefault="00980629" w:rsidP="00541D1A">
            <w:pPr>
              <w:rPr>
                <w:ins w:id="6178" w:author="jonathan pritchard" w:date="2025-01-23T13:44:00Z" w16du:dateUtc="2025-01-23T13:44:00Z"/>
                <w:rFonts w:cs="Arial"/>
                <w:sz w:val="18"/>
                <w:szCs w:val="18"/>
              </w:rPr>
            </w:pPr>
            <w:ins w:id="6179"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49B312B" w14:textId="77777777" w:rsidR="00980629" w:rsidRPr="00340B0D" w:rsidRDefault="00980629" w:rsidP="00541D1A">
            <w:pPr>
              <w:rPr>
                <w:ins w:id="6180"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0BA0367" w14:textId="77777777" w:rsidR="00980629" w:rsidRPr="00340B0D" w:rsidRDefault="00980629" w:rsidP="00541D1A">
            <w:pPr>
              <w:rPr>
                <w:ins w:id="6181" w:author="jonathan pritchard" w:date="2025-01-23T13:44:00Z" w16du:dateUtc="2025-01-23T13:44:00Z"/>
                <w:rFonts w:cs="Arial"/>
                <w:sz w:val="18"/>
                <w:szCs w:val="18"/>
              </w:rPr>
            </w:pPr>
            <w:ins w:id="6182"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B217CE2" w14:textId="77777777" w:rsidR="00980629" w:rsidRPr="00340B0D" w:rsidRDefault="00980629" w:rsidP="00541D1A">
            <w:pPr>
              <w:rPr>
                <w:ins w:id="6183" w:author="jonathan pritchard" w:date="2025-01-23T13:44:00Z" w16du:dateUtc="2025-01-23T13:44:00Z"/>
                <w:rFonts w:cs="Arial"/>
                <w:sz w:val="18"/>
                <w:szCs w:val="18"/>
              </w:rPr>
            </w:pPr>
            <w:ins w:id="6184"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0C0A179C" w14:textId="77777777" w:rsidTr="00541D1A">
        <w:trPr>
          <w:ins w:id="6185"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F6CBCCB" w14:textId="77777777" w:rsidR="00980629" w:rsidRPr="00340B0D" w:rsidRDefault="00980629" w:rsidP="00541D1A">
            <w:pPr>
              <w:jc w:val="center"/>
              <w:rPr>
                <w:ins w:id="6186"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993C43E" w14:textId="77777777" w:rsidR="00980629" w:rsidRPr="00340B0D" w:rsidRDefault="00980629" w:rsidP="00541D1A">
            <w:pPr>
              <w:rPr>
                <w:ins w:id="6187" w:author="jonathan pritchard" w:date="2025-01-23T13:44:00Z" w16du:dateUtc="2025-01-23T13:44:00Z"/>
                <w:rFonts w:cs="Arial"/>
                <w:sz w:val="18"/>
                <w:szCs w:val="18"/>
              </w:rPr>
            </w:pPr>
            <w:ins w:id="6188"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4DC21D2" w14:textId="77777777" w:rsidR="00980629" w:rsidRPr="00340B0D" w:rsidRDefault="00980629" w:rsidP="00541D1A">
            <w:pPr>
              <w:rPr>
                <w:ins w:id="6189" w:author="jonathan pritchard" w:date="2025-01-23T13:44:00Z" w16du:dateUtc="2025-01-23T13:44:00Z"/>
                <w:rFonts w:cs="Arial"/>
                <w:sz w:val="18"/>
                <w:szCs w:val="18"/>
              </w:rPr>
            </w:pPr>
          </w:p>
        </w:tc>
      </w:tr>
      <w:tr w:rsidR="00980629" w:rsidRPr="00340B0D" w14:paraId="632689CD" w14:textId="77777777" w:rsidTr="00541D1A">
        <w:trPr>
          <w:ins w:id="6190"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7A38767D" w14:textId="77777777" w:rsidR="00980629" w:rsidRPr="00340B0D" w:rsidRDefault="00980629" w:rsidP="00541D1A">
            <w:pPr>
              <w:rPr>
                <w:ins w:id="6191" w:author="jonathan pritchard" w:date="2025-01-23T13:44:00Z" w16du:dateUtc="2025-01-23T13:44:00Z"/>
                <w:rFonts w:cs="Arial"/>
                <w:sz w:val="18"/>
                <w:szCs w:val="18"/>
              </w:rPr>
            </w:pPr>
          </w:p>
        </w:tc>
      </w:tr>
      <w:tr w:rsidR="00980629" w:rsidRPr="00340B0D" w14:paraId="77A5CB36" w14:textId="77777777" w:rsidTr="00541D1A">
        <w:trPr>
          <w:ins w:id="6192"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8168FE" w14:textId="77777777" w:rsidR="00980629" w:rsidRPr="00340B0D" w:rsidRDefault="00980629" w:rsidP="00541D1A">
            <w:pPr>
              <w:jc w:val="center"/>
              <w:rPr>
                <w:ins w:id="6193" w:author="jonathan pritchard" w:date="2025-01-23T13:44:00Z" w16du:dateUtc="2025-01-23T13:44:00Z"/>
                <w:rFonts w:cs="Arial"/>
                <w:b/>
                <w:bCs/>
                <w:sz w:val="18"/>
                <w:szCs w:val="18"/>
              </w:rPr>
            </w:pPr>
            <w:ins w:id="6194"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1A5731F7" w14:textId="77777777" w:rsidTr="00541D1A">
        <w:trPr>
          <w:ins w:id="6195"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71C8E2" w14:textId="77777777" w:rsidR="00980629" w:rsidRPr="00340B0D" w:rsidRDefault="00980629" w:rsidP="00541D1A">
            <w:pPr>
              <w:jc w:val="center"/>
              <w:rPr>
                <w:ins w:id="6196" w:author="jonathan pritchard" w:date="2025-01-23T13:44:00Z" w16du:dateUtc="2025-01-23T13:44:00Z"/>
                <w:rFonts w:cs="Arial"/>
                <w:b/>
                <w:bCs/>
                <w:sz w:val="18"/>
                <w:szCs w:val="18"/>
              </w:rPr>
            </w:pPr>
            <w:ins w:id="6197"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46017" w14:textId="77777777" w:rsidR="00980629" w:rsidRPr="00340B0D" w:rsidRDefault="00980629" w:rsidP="00541D1A">
            <w:pPr>
              <w:jc w:val="center"/>
              <w:rPr>
                <w:ins w:id="6198" w:author="jonathan pritchard" w:date="2025-01-23T13:44:00Z" w16du:dateUtc="2025-01-23T13:44:00Z"/>
                <w:rFonts w:cs="Arial"/>
                <w:b/>
                <w:bCs/>
                <w:sz w:val="18"/>
                <w:szCs w:val="18"/>
              </w:rPr>
            </w:pPr>
            <w:ins w:id="6199" w:author="jonathan pritchard" w:date="2025-01-23T13:44:00Z" w16du:dateUtc="2025-01-23T13:44:00Z">
              <w:r w:rsidRPr="00340B0D">
                <w:rPr>
                  <w:rFonts w:cs="Arial"/>
                  <w:b/>
                  <w:bCs/>
                  <w:sz w:val="18"/>
                  <w:szCs w:val="18"/>
                </w:rPr>
                <w:t>Other</w:t>
              </w:r>
            </w:ins>
          </w:p>
        </w:tc>
      </w:tr>
      <w:tr w:rsidR="00980629" w:rsidRPr="00340B0D" w14:paraId="474596F6" w14:textId="77777777" w:rsidTr="00541D1A">
        <w:trPr>
          <w:ins w:id="620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E24A1E1" w14:textId="77777777" w:rsidR="00980629" w:rsidRPr="00340B0D" w:rsidRDefault="00980629" w:rsidP="00541D1A">
            <w:pPr>
              <w:rPr>
                <w:ins w:id="6201" w:author="jonathan pritchard" w:date="2025-01-23T13:44:00Z" w16du:dateUtc="2025-01-23T13:44:00Z"/>
                <w:rFonts w:cs="Arial"/>
                <w:sz w:val="18"/>
                <w:szCs w:val="18"/>
              </w:rPr>
            </w:pPr>
            <w:ins w:id="6202"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7E6303B6" w14:textId="77777777" w:rsidR="00980629" w:rsidRPr="00340B0D" w:rsidRDefault="00980629" w:rsidP="00541D1A">
            <w:pPr>
              <w:jc w:val="center"/>
              <w:rPr>
                <w:ins w:id="620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37924831" w14:textId="77777777" w:rsidR="00980629" w:rsidRPr="00340B0D" w:rsidRDefault="00980629" w:rsidP="00541D1A">
            <w:pPr>
              <w:pStyle w:val="Default"/>
              <w:rPr>
                <w:ins w:id="6204" w:author="jonathan pritchard" w:date="2025-01-23T13:44:00Z" w16du:dateUtc="2025-01-23T13:44:00Z"/>
                <w:sz w:val="18"/>
                <w:szCs w:val="18"/>
              </w:rPr>
            </w:pPr>
            <w:ins w:id="6205"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1E84903" w14:textId="77777777" w:rsidR="00980629" w:rsidRPr="00340B0D" w:rsidRDefault="00980629" w:rsidP="00541D1A">
            <w:pPr>
              <w:rPr>
                <w:ins w:id="6206" w:author="jonathan pritchard" w:date="2025-01-23T13:44:00Z" w16du:dateUtc="2025-01-23T13:44:00Z"/>
                <w:rFonts w:cs="Arial"/>
                <w:sz w:val="18"/>
                <w:szCs w:val="18"/>
              </w:rPr>
            </w:pPr>
          </w:p>
        </w:tc>
      </w:tr>
      <w:tr w:rsidR="00980629" w:rsidRPr="00340B0D" w14:paraId="1F129539" w14:textId="77777777" w:rsidTr="00541D1A">
        <w:trPr>
          <w:ins w:id="620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3BD2EEA" w14:textId="77777777" w:rsidR="00980629" w:rsidRPr="00340B0D" w:rsidRDefault="00980629" w:rsidP="00541D1A">
            <w:pPr>
              <w:pStyle w:val="Default"/>
              <w:rPr>
                <w:ins w:id="6208" w:author="jonathan pritchard" w:date="2025-01-23T13:44:00Z" w16du:dateUtc="2025-01-23T13:44:00Z"/>
                <w:sz w:val="18"/>
                <w:szCs w:val="18"/>
              </w:rPr>
            </w:pPr>
            <w:ins w:id="6209"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1BBDA5CB" w14:textId="77777777" w:rsidR="00980629" w:rsidRPr="00340B0D" w:rsidRDefault="00980629" w:rsidP="00541D1A">
            <w:pPr>
              <w:jc w:val="center"/>
              <w:rPr>
                <w:ins w:id="621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58E2DF8" w14:textId="77777777" w:rsidR="00980629" w:rsidRPr="00340B0D" w:rsidRDefault="00980629" w:rsidP="00541D1A">
            <w:pPr>
              <w:pStyle w:val="Default"/>
              <w:rPr>
                <w:ins w:id="6211" w:author="jonathan pritchard" w:date="2025-01-23T13:44:00Z" w16du:dateUtc="2025-01-23T13:44:00Z"/>
                <w:sz w:val="18"/>
                <w:szCs w:val="18"/>
              </w:rPr>
            </w:pPr>
            <w:ins w:id="6212"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A865909" w14:textId="77777777" w:rsidR="00980629" w:rsidRPr="00340B0D" w:rsidRDefault="00980629" w:rsidP="00541D1A">
            <w:pPr>
              <w:rPr>
                <w:ins w:id="6213" w:author="jonathan pritchard" w:date="2025-01-23T13:44:00Z" w16du:dateUtc="2025-01-23T13:44:00Z"/>
                <w:rFonts w:cs="Arial"/>
                <w:sz w:val="18"/>
                <w:szCs w:val="18"/>
              </w:rPr>
            </w:pPr>
          </w:p>
        </w:tc>
      </w:tr>
      <w:tr w:rsidR="00980629" w:rsidRPr="00340B0D" w14:paraId="5A68438D" w14:textId="77777777" w:rsidTr="00541D1A">
        <w:trPr>
          <w:ins w:id="621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F37537" w14:textId="77777777" w:rsidR="00980629" w:rsidRPr="00340B0D" w:rsidRDefault="00980629" w:rsidP="00541D1A">
            <w:pPr>
              <w:pStyle w:val="Default"/>
              <w:ind w:left="720"/>
              <w:rPr>
                <w:ins w:id="6215" w:author="jonathan pritchard" w:date="2025-01-23T13:44:00Z" w16du:dateUtc="2025-01-23T13:44:00Z"/>
                <w:sz w:val="18"/>
                <w:szCs w:val="18"/>
              </w:rPr>
            </w:pPr>
            <w:ins w:id="6216"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4E479B9" w14:textId="77777777" w:rsidR="00980629" w:rsidRPr="00340B0D" w:rsidRDefault="00980629" w:rsidP="00541D1A">
            <w:pPr>
              <w:jc w:val="center"/>
              <w:rPr>
                <w:ins w:id="621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2C1E97A2" w14:textId="77777777" w:rsidR="00980629" w:rsidRPr="00340B0D" w:rsidRDefault="00980629" w:rsidP="00541D1A">
            <w:pPr>
              <w:pStyle w:val="Default"/>
              <w:rPr>
                <w:ins w:id="6218" w:author="jonathan pritchard" w:date="2025-01-23T13:44:00Z" w16du:dateUtc="2025-01-23T13:44:00Z"/>
                <w:sz w:val="18"/>
                <w:szCs w:val="18"/>
              </w:rPr>
            </w:pPr>
            <w:ins w:id="6219"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ABEB22" w14:textId="77777777" w:rsidR="00980629" w:rsidRPr="00340B0D" w:rsidRDefault="00980629" w:rsidP="00541D1A">
            <w:pPr>
              <w:rPr>
                <w:ins w:id="6220" w:author="jonathan pritchard" w:date="2025-01-23T13:44:00Z" w16du:dateUtc="2025-01-23T13:44:00Z"/>
                <w:rFonts w:cs="Arial"/>
                <w:sz w:val="18"/>
                <w:szCs w:val="18"/>
              </w:rPr>
            </w:pPr>
          </w:p>
        </w:tc>
      </w:tr>
      <w:tr w:rsidR="00980629" w:rsidRPr="00340B0D" w14:paraId="4172D43B" w14:textId="77777777" w:rsidTr="00541D1A">
        <w:trPr>
          <w:ins w:id="622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F46E02" w14:textId="77777777" w:rsidR="00980629" w:rsidRPr="00340B0D" w:rsidRDefault="00980629" w:rsidP="00541D1A">
            <w:pPr>
              <w:pStyle w:val="Default"/>
              <w:ind w:left="720"/>
              <w:rPr>
                <w:ins w:id="6222" w:author="jonathan pritchard" w:date="2025-01-23T13:44:00Z" w16du:dateUtc="2025-01-23T13:44:00Z"/>
                <w:sz w:val="18"/>
                <w:szCs w:val="18"/>
              </w:rPr>
            </w:pPr>
            <w:ins w:id="6223"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82D313E" w14:textId="77777777" w:rsidR="00980629" w:rsidRPr="00340B0D" w:rsidRDefault="00980629" w:rsidP="00541D1A">
            <w:pPr>
              <w:jc w:val="center"/>
              <w:rPr>
                <w:ins w:id="622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8C714BA" w14:textId="77777777" w:rsidR="00980629" w:rsidRPr="00340B0D" w:rsidRDefault="00980629" w:rsidP="00541D1A">
            <w:pPr>
              <w:pStyle w:val="Default"/>
              <w:rPr>
                <w:ins w:id="6225" w:author="jonathan pritchard" w:date="2025-01-23T13:44:00Z" w16du:dateUtc="2025-01-23T13:44:00Z"/>
                <w:sz w:val="18"/>
                <w:szCs w:val="18"/>
              </w:rPr>
            </w:pPr>
            <w:ins w:id="6226"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873117E" w14:textId="77777777" w:rsidR="00980629" w:rsidRPr="00340B0D" w:rsidRDefault="00980629" w:rsidP="00541D1A">
            <w:pPr>
              <w:rPr>
                <w:ins w:id="6227" w:author="jonathan pritchard" w:date="2025-01-23T13:44:00Z" w16du:dateUtc="2025-01-23T13:44:00Z"/>
                <w:rFonts w:cs="Arial"/>
                <w:sz w:val="18"/>
                <w:szCs w:val="18"/>
              </w:rPr>
            </w:pPr>
          </w:p>
        </w:tc>
      </w:tr>
      <w:tr w:rsidR="00980629" w:rsidRPr="00340B0D" w14:paraId="50E604C5" w14:textId="77777777" w:rsidTr="00541D1A">
        <w:trPr>
          <w:ins w:id="622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D44C3E2" w14:textId="77777777" w:rsidR="00980629" w:rsidRPr="00340B0D" w:rsidRDefault="00980629" w:rsidP="00541D1A">
            <w:pPr>
              <w:pStyle w:val="Default"/>
              <w:rPr>
                <w:ins w:id="6229" w:author="jonathan pritchard" w:date="2025-01-23T13:44:00Z" w16du:dateUtc="2025-01-23T13:44:00Z"/>
                <w:sz w:val="18"/>
                <w:szCs w:val="18"/>
              </w:rPr>
            </w:pPr>
            <w:ins w:id="6230"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21B96E3" w14:textId="77777777" w:rsidR="00980629" w:rsidRPr="00340B0D" w:rsidRDefault="00980629" w:rsidP="00541D1A">
            <w:pPr>
              <w:jc w:val="center"/>
              <w:rPr>
                <w:ins w:id="623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7783796" w14:textId="77777777" w:rsidR="00980629" w:rsidRPr="00340B0D" w:rsidRDefault="00980629" w:rsidP="00541D1A">
            <w:pPr>
              <w:pStyle w:val="Default"/>
              <w:rPr>
                <w:ins w:id="6232" w:author="jonathan pritchard" w:date="2025-01-23T13:44:00Z" w16du:dateUtc="2025-01-23T13:44:00Z"/>
                <w:sz w:val="18"/>
                <w:szCs w:val="18"/>
              </w:rPr>
            </w:pPr>
            <w:ins w:id="6233"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9F96D61" w14:textId="77777777" w:rsidR="00980629" w:rsidRPr="00340B0D" w:rsidRDefault="00980629" w:rsidP="00541D1A">
            <w:pPr>
              <w:rPr>
                <w:ins w:id="6234" w:author="jonathan pritchard" w:date="2025-01-23T13:44:00Z" w16du:dateUtc="2025-01-23T13:44:00Z"/>
                <w:rFonts w:cs="Arial"/>
                <w:sz w:val="18"/>
                <w:szCs w:val="18"/>
              </w:rPr>
            </w:pPr>
          </w:p>
        </w:tc>
      </w:tr>
      <w:tr w:rsidR="00980629" w:rsidRPr="00340B0D" w14:paraId="5F5354AA" w14:textId="77777777" w:rsidTr="00541D1A">
        <w:trPr>
          <w:ins w:id="623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351CDF0" w14:textId="77777777" w:rsidR="00980629" w:rsidRPr="00340B0D" w:rsidRDefault="00980629" w:rsidP="00541D1A">
            <w:pPr>
              <w:pStyle w:val="Default"/>
              <w:rPr>
                <w:ins w:id="6236" w:author="jonathan pritchard" w:date="2025-01-23T13:44:00Z" w16du:dateUtc="2025-01-23T13:44:00Z"/>
                <w:sz w:val="18"/>
                <w:szCs w:val="18"/>
              </w:rPr>
            </w:pPr>
            <w:ins w:id="6237"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45637E6" w14:textId="77777777" w:rsidR="00980629" w:rsidRPr="00340B0D" w:rsidRDefault="00980629" w:rsidP="00541D1A">
            <w:pPr>
              <w:jc w:val="center"/>
              <w:rPr>
                <w:ins w:id="623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AAB1F83" w14:textId="77777777" w:rsidR="00980629" w:rsidRPr="00340B0D" w:rsidRDefault="00980629" w:rsidP="00541D1A">
            <w:pPr>
              <w:pStyle w:val="Default"/>
              <w:rPr>
                <w:ins w:id="6239" w:author="jonathan pritchard" w:date="2025-01-23T13:44:00Z" w16du:dateUtc="2025-01-23T13:44:00Z"/>
                <w:sz w:val="18"/>
                <w:szCs w:val="18"/>
              </w:rPr>
            </w:pPr>
            <w:ins w:id="6240"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1E4BDD5" w14:textId="77777777" w:rsidR="00980629" w:rsidRPr="00340B0D" w:rsidRDefault="00980629" w:rsidP="00541D1A">
            <w:pPr>
              <w:rPr>
                <w:ins w:id="6241" w:author="jonathan pritchard" w:date="2025-01-23T13:44:00Z" w16du:dateUtc="2025-01-23T13:44:00Z"/>
                <w:rFonts w:cs="Arial"/>
                <w:sz w:val="18"/>
                <w:szCs w:val="18"/>
              </w:rPr>
            </w:pPr>
          </w:p>
        </w:tc>
      </w:tr>
      <w:tr w:rsidR="00980629" w:rsidRPr="00340B0D" w14:paraId="1462FFE8" w14:textId="77777777" w:rsidTr="00541D1A">
        <w:trPr>
          <w:ins w:id="6242"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AE3F81E" w14:textId="77777777" w:rsidR="00980629" w:rsidRPr="00340B0D" w:rsidRDefault="00980629" w:rsidP="00541D1A">
            <w:pPr>
              <w:pStyle w:val="Default"/>
              <w:rPr>
                <w:ins w:id="6243" w:author="jonathan pritchard" w:date="2025-01-23T13:44:00Z" w16du:dateUtc="2025-01-23T13:44:00Z"/>
                <w:sz w:val="18"/>
                <w:szCs w:val="18"/>
              </w:rPr>
            </w:pPr>
            <w:ins w:id="6244"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6B26221" w14:textId="77777777" w:rsidR="00980629" w:rsidRPr="00340B0D" w:rsidRDefault="00980629" w:rsidP="00541D1A">
            <w:pPr>
              <w:jc w:val="center"/>
              <w:rPr>
                <w:ins w:id="6245"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46B4D8C" w14:textId="77777777" w:rsidR="00980629" w:rsidRPr="00340B0D" w:rsidRDefault="00980629" w:rsidP="00541D1A">
            <w:pPr>
              <w:pStyle w:val="Default"/>
              <w:rPr>
                <w:ins w:id="6246" w:author="jonathan pritchard" w:date="2025-01-23T13:44:00Z" w16du:dateUtc="2025-01-23T13:44:00Z"/>
                <w:sz w:val="18"/>
                <w:szCs w:val="18"/>
              </w:rPr>
            </w:pPr>
            <w:ins w:id="6247"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8AF197" w14:textId="77777777" w:rsidR="00980629" w:rsidRPr="00340B0D" w:rsidRDefault="00980629" w:rsidP="00541D1A">
            <w:pPr>
              <w:rPr>
                <w:ins w:id="6248" w:author="jonathan pritchard" w:date="2025-01-23T13:44:00Z" w16du:dateUtc="2025-01-23T13:44:00Z"/>
                <w:rFonts w:cs="Arial"/>
                <w:sz w:val="18"/>
                <w:szCs w:val="18"/>
              </w:rPr>
            </w:pPr>
          </w:p>
        </w:tc>
      </w:tr>
      <w:tr w:rsidR="00980629" w:rsidRPr="00340B0D" w14:paraId="7A219E98" w14:textId="77777777" w:rsidTr="00541D1A">
        <w:trPr>
          <w:ins w:id="624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50016C9" w14:textId="77777777" w:rsidR="00980629" w:rsidRPr="00340B0D" w:rsidRDefault="00980629" w:rsidP="00541D1A">
            <w:pPr>
              <w:pStyle w:val="Default"/>
              <w:rPr>
                <w:ins w:id="6250" w:author="jonathan pritchard" w:date="2025-01-23T13:44:00Z" w16du:dateUtc="2025-01-23T13:44:00Z"/>
                <w:sz w:val="18"/>
                <w:szCs w:val="18"/>
              </w:rPr>
            </w:pPr>
            <w:ins w:id="6251"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F76FD00" w14:textId="77777777" w:rsidR="00980629" w:rsidRPr="00340B0D" w:rsidRDefault="00980629" w:rsidP="00541D1A">
            <w:pPr>
              <w:jc w:val="center"/>
              <w:rPr>
                <w:ins w:id="625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2D4DCFC" w14:textId="77777777" w:rsidR="00980629" w:rsidRPr="00340B0D" w:rsidRDefault="00980629" w:rsidP="00541D1A">
            <w:pPr>
              <w:pStyle w:val="Default"/>
              <w:rPr>
                <w:ins w:id="6253" w:author="jonathan pritchard" w:date="2025-01-23T13:44:00Z" w16du:dateUtc="2025-01-23T13:44:00Z"/>
                <w:sz w:val="18"/>
                <w:szCs w:val="18"/>
              </w:rPr>
            </w:pPr>
            <w:ins w:id="6254"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B2EB6A4" w14:textId="77777777" w:rsidR="00980629" w:rsidRPr="00340B0D" w:rsidRDefault="00980629" w:rsidP="00541D1A">
            <w:pPr>
              <w:rPr>
                <w:ins w:id="6255" w:author="jonathan pritchard" w:date="2025-01-23T13:44:00Z" w16du:dateUtc="2025-01-23T13:44:00Z"/>
                <w:rFonts w:cs="Arial"/>
                <w:sz w:val="18"/>
                <w:szCs w:val="18"/>
              </w:rPr>
            </w:pPr>
          </w:p>
        </w:tc>
      </w:tr>
      <w:tr w:rsidR="00980629" w:rsidRPr="00340B0D" w14:paraId="5CFD1493" w14:textId="77777777" w:rsidTr="00541D1A">
        <w:trPr>
          <w:ins w:id="625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6CE3882" w14:textId="77777777" w:rsidR="00980629" w:rsidRPr="00340B0D" w:rsidRDefault="00980629" w:rsidP="00541D1A">
            <w:pPr>
              <w:pStyle w:val="Default"/>
              <w:rPr>
                <w:ins w:id="6257" w:author="jonathan pritchard" w:date="2025-01-23T13:44:00Z" w16du:dateUtc="2025-01-23T13:44:00Z"/>
                <w:sz w:val="18"/>
                <w:szCs w:val="18"/>
              </w:rPr>
            </w:pPr>
            <w:ins w:id="6258"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5AC6D7" w14:textId="77777777" w:rsidR="00980629" w:rsidRPr="00340B0D" w:rsidRDefault="00980629" w:rsidP="00541D1A">
            <w:pPr>
              <w:jc w:val="center"/>
              <w:rPr>
                <w:ins w:id="625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8B0A70" w14:textId="77777777" w:rsidR="00980629" w:rsidRPr="00340B0D" w:rsidRDefault="00980629" w:rsidP="00541D1A">
            <w:pPr>
              <w:rPr>
                <w:ins w:id="6260"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21C267C" w14:textId="77777777" w:rsidR="00980629" w:rsidRPr="00340B0D" w:rsidRDefault="00980629" w:rsidP="00541D1A">
            <w:pPr>
              <w:rPr>
                <w:ins w:id="6261" w:author="jonathan pritchard" w:date="2025-01-23T13:44:00Z" w16du:dateUtc="2025-01-23T13:44:00Z"/>
                <w:rFonts w:cs="Arial"/>
                <w:sz w:val="18"/>
                <w:szCs w:val="18"/>
              </w:rPr>
            </w:pPr>
          </w:p>
        </w:tc>
      </w:tr>
      <w:tr w:rsidR="00980629" w:rsidRPr="00340B0D" w14:paraId="392EB541" w14:textId="77777777" w:rsidTr="00541D1A">
        <w:trPr>
          <w:ins w:id="6262"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40B27B6" w14:textId="77777777" w:rsidR="00980629" w:rsidRPr="00340B0D" w:rsidRDefault="00980629" w:rsidP="00541D1A">
            <w:pPr>
              <w:pStyle w:val="Default"/>
              <w:rPr>
                <w:ins w:id="6263" w:author="jonathan pritchard" w:date="2025-01-23T13:44:00Z" w16du:dateUtc="2025-01-23T13:44:00Z"/>
                <w:sz w:val="18"/>
                <w:szCs w:val="18"/>
              </w:rPr>
            </w:pPr>
            <w:ins w:id="6264"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6AFF68ED" w14:textId="77777777" w:rsidR="00980629" w:rsidRPr="00340B0D" w:rsidRDefault="00980629" w:rsidP="00541D1A">
            <w:pPr>
              <w:jc w:val="center"/>
              <w:rPr>
                <w:ins w:id="6265"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3693705" w14:textId="77777777" w:rsidR="00980629" w:rsidRPr="00340B0D" w:rsidRDefault="00980629" w:rsidP="00541D1A">
            <w:pPr>
              <w:rPr>
                <w:ins w:id="626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56709C72" w14:textId="77777777" w:rsidR="00980629" w:rsidRPr="00340B0D" w:rsidRDefault="00980629" w:rsidP="00541D1A">
            <w:pPr>
              <w:rPr>
                <w:ins w:id="6267" w:author="jonathan pritchard" w:date="2025-01-23T13:44:00Z" w16du:dateUtc="2025-01-23T13:44:00Z"/>
                <w:rFonts w:cs="Arial"/>
                <w:sz w:val="18"/>
                <w:szCs w:val="18"/>
              </w:rPr>
            </w:pPr>
          </w:p>
        </w:tc>
      </w:tr>
      <w:tr w:rsidR="00980629" w:rsidRPr="00340B0D" w14:paraId="31501CB7" w14:textId="77777777" w:rsidTr="00541D1A">
        <w:trPr>
          <w:ins w:id="626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FEC5169" w14:textId="77777777" w:rsidR="00980629" w:rsidRPr="00340B0D" w:rsidRDefault="00980629" w:rsidP="00541D1A">
            <w:pPr>
              <w:pStyle w:val="Default"/>
              <w:rPr>
                <w:ins w:id="6269" w:author="jonathan pritchard" w:date="2025-01-23T13:44:00Z" w16du:dateUtc="2025-01-23T13:44:00Z"/>
                <w:sz w:val="18"/>
                <w:szCs w:val="18"/>
              </w:rPr>
            </w:pPr>
            <w:ins w:id="6270"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7FBF7F8" w14:textId="77777777" w:rsidR="00980629" w:rsidRPr="00340B0D" w:rsidRDefault="00980629" w:rsidP="00541D1A">
            <w:pPr>
              <w:jc w:val="center"/>
              <w:rPr>
                <w:ins w:id="627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864C23A" w14:textId="77777777" w:rsidR="00980629" w:rsidRPr="00340B0D" w:rsidRDefault="00980629" w:rsidP="00541D1A">
            <w:pPr>
              <w:rPr>
                <w:ins w:id="6272"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7C22CF" w14:textId="77777777" w:rsidR="00980629" w:rsidRPr="00340B0D" w:rsidRDefault="00980629" w:rsidP="00541D1A">
            <w:pPr>
              <w:rPr>
                <w:ins w:id="6273" w:author="jonathan pritchard" w:date="2025-01-23T13:44:00Z" w16du:dateUtc="2025-01-23T13:44:00Z"/>
                <w:rFonts w:cs="Arial"/>
                <w:sz w:val="18"/>
                <w:szCs w:val="18"/>
              </w:rPr>
            </w:pPr>
          </w:p>
        </w:tc>
      </w:tr>
      <w:tr w:rsidR="00980629" w:rsidRPr="00340B0D" w14:paraId="565150A0" w14:textId="77777777" w:rsidTr="00541D1A">
        <w:trPr>
          <w:ins w:id="627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96A7730" w14:textId="77777777" w:rsidR="00980629" w:rsidRPr="00340B0D" w:rsidRDefault="00980629" w:rsidP="00541D1A">
            <w:pPr>
              <w:pStyle w:val="Default"/>
              <w:ind w:left="720"/>
              <w:rPr>
                <w:ins w:id="6275" w:author="jonathan pritchard" w:date="2025-01-23T13:44:00Z" w16du:dateUtc="2025-01-23T13:44:00Z"/>
                <w:sz w:val="18"/>
                <w:szCs w:val="18"/>
              </w:rPr>
            </w:pPr>
            <w:ins w:id="6276"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6B5D0E" w14:textId="77777777" w:rsidR="00980629" w:rsidRPr="00340B0D" w:rsidRDefault="00980629" w:rsidP="00541D1A">
            <w:pPr>
              <w:jc w:val="center"/>
              <w:rPr>
                <w:ins w:id="627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5DDBC27" w14:textId="77777777" w:rsidR="00980629" w:rsidRPr="00340B0D" w:rsidRDefault="00980629" w:rsidP="00541D1A">
            <w:pPr>
              <w:rPr>
                <w:ins w:id="6278"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687E461" w14:textId="77777777" w:rsidR="00980629" w:rsidRPr="00340B0D" w:rsidRDefault="00980629" w:rsidP="00541D1A">
            <w:pPr>
              <w:rPr>
                <w:ins w:id="6279" w:author="jonathan pritchard" w:date="2025-01-23T13:44:00Z" w16du:dateUtc="2025-01-23T13:44:00Z"/>
                <w:rFonts w:cs="Arial"/>
                <w:sz w:val="18"/>
                <w:szCs w:val="18"/>
              </w:rPr>
            </w:pPr>
          </w:p>
        </w:tc>
      </w:tr>
      <w:tr w:rsidR="00980629" w:rsidRPr="00340B0D" w14:paraId="5ED0A17C" w14:textId="77777777" w:rsidTr="00541D1A">
        <w:trPr>
          <w:ins w:id="6280"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088EFFD7" w14:textId="77777777" w:rsidR="00980629" w:rsidRPr="00340B0D" w:rsidRDefault="00980629" w:rsidP="00541D1A">
            <w:pPr>
              <w:pStyle w:val="Default"/>
              <w:ind w:left="720"/>
              <w:rPr>
                <w:ins w:id="6281" w:author="jonathan pritchard" w:date="2025-01-23T13:44:00Z" w16du:dateUtc="2025-01-23T13:44:00Z"/>
                <w:sz w:val="18"/>
                <w:szCs w:val="18"/>
              </w:rPr>
            </w:pPr>
            <w:ins w:id="6282"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0F99C4A" w14:textId="77777777" w:rsidR="00980629" w:rsidRPr="00340B0D" w:rsidRDefault="00980629" w:rsidP="00541D1A">
            <w:pPr>
              <w:jc w:val="center"/>
              <w:rPr>
                <w:ins w:id="628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32EDC423" w14:textId="77777777" w:rsidR="00980629" w:rsidRPr="00340B0D" w:rsidRDefault="00980629" w:rsidP="00541D1A">
            <w:pPr>
              <w:rPr>
                <w:ins w:id="6284"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668A32ED" w14:textId="77777777" w:rsidR="00980629" w:rsidRPr="00340B0D" w:rsidRDefault="00980629" w:rsidP="00541D1A">
            <w:pPr>
              <w:rPr>
                <w:ins w:id="6285" w:author="jonathan pritchard" w:date="2025-01-23T13:44:00Z" w16du:dateUtc="2025-01-23T13:44:00Z"/>
                <w:rFonts w:cs="Arial"/>
                <w:sz w:val="18"/>
                <w:szCs w:val="18"/>
              </w:rPr>
            </w:pPr>
          </w:p>
        </w:tc>
      </w:tr>
      <w:tr w:rsidR="00980629" w:rsidRPr="00340B0D" w14:paraId="3BC68507" w14:textId="77777777" w:rsidTr="00541D1A">
        <w:trPr>
          <w:ins w:id="6286"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4D007C3" w14:textId="77777777" w:rsidR="00980629" w:rsidRPr="00EF63B4" w:rsidRDefault="00980629" w:rsidP="00541D1A">
            <w:pPr>
              <w:jc w:val="center"/>
              <w:rPr>
                <w:ins w:id="6287" w:author="jonathan pritchard" w:date="2025-01-23T13:44:00Z" w16du:dateUtc="2025-01-23T13:44:00Z"/>
                <w:rFonts w:cs="Arial"/>
                <w:sz w:val="18"/>
                <w:szCs w:val="18"/>
              </w:rPr>
            </w:pPr>
            <w:ins w:id="6288" w:author="jonathan pritchard" w:date="2025-01-23T13:44:00Z" w16du:dateUtc="2025-01-23T13:44:00Z">
              <w:r>
                <w:rPr>
                  <w:rFonts w:cs="Arial"/>
                  <w:b/>
                  <w:bCs/>
                  <w:sz w:val="18"/>
                  <w:szCs w:val="18"/>
                </w:rPr>
                <w:t>Additional</w:t>
              </w:r>
            </w:ins>
          </w:p>
        </w:tc>
      </w:tr>
      <w:tr w:rsidR="00980629" w:rsidRPr="00340B0D" w14:paraId="5EDFBADF" w14:textId="77777777" w:rsidTr="00541D1A">
        <w:trPr>
          <w:ins w:id="628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9EA386E" w14:textId="77777777" w:rsidR="00980629" w:rsidRPr="00340B0D" w:rsidRDefault="00980629" w:rsidP="00541D1A">
            <w:pPr>
              <w:pStyle w:val="Default"/>
              <w:ind w:left="720"/>
              <w:rPr>
                <w:ins w:id="6290"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83BA77" w14:textId="77777777" w:rsidR="00980629" w:rsidRPr="00340B0D" w:rsidRDefault="00980629" w:rsidP="00541D1A">
            <w:pPr>
              <w:jc w:val="center"/>
              <w:rPr>
                <w:ins w:id="6291"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0D952D4B" w14:textId="77777777" w:rsidR="00980629" w:rsidRPr="00340B0D" w:rsidRDefault="00980629" w:rsidP="00541D1A">
            <w:pPr>
              <w:rPr>
                <w:ins w:id="6292"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7435B" w14:textId="77777777" w:rsidR="00980629" w:rsidRPr="00340B0D" w:rsidRDefault="00980629" w:rsidP="00541D1A">
            <w:pPr>
              <w:rPr>
                <w:ins w:id="6293" w:author="jonathan pritchard" w:date="2025-01-23T13:44:00Z" w16du:dateUtc="2025-01-23T13:44:00Z"/>
                <w:rFonts w:cs="Arial"/>
                <w:sz w:val="18"/>
                <w:szCs w:val="18"/>
              </w:rPr>
            </w:pPr>
          </w:p>
        </w:tc>
      </w:tr>
      <w:tr w:rsidR="00980629" w:rsidRPr="00340B0D" w14:paraId="0918BE30" w14:textId="77777777" w:rsidTr="00541D1A">
        <w:trPr>
          <w:ins w:id="629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810DB6C" w14:textId="77777777" w:rsidR="00980629" w:rsidRPr="00340B0D" w:rsidRDefault="00980629" w:rsidP="00541D1A">
            <w:pPr>
              <w:pStyle w:val="Default"/>
              <w:ind w:left="720"/>
              <w:rPr>
                <w:ins w:id="6295"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9BE92FA" w14:textId="77777777" w:rsidR="00980629" w:rsidRPr="00340B0D" w:rsidRDefault="00980629" w:rsidP="00541D1A">
            <w:pPr>
              <w:jc w:val="center"/>
              <w:rPr>
                <w:ins w:id="6296"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2F196B5F" w14:textId="77777777" w:rsidR="00980629" w:rsidRPr="00340B0D" w:rsidRDefault="00980629" w:rsidP="00541D1A">
            <w:pPr>
              <w:rPr>
                <w:ins w:id="629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D38DA39" w14:textId="77777777" w:rsidR="00980629" w:rsidRPr="00340B0D" w:rsidRDefault="00980629" w:rsidP="00541D1A">
            <w:pPr>
              <w:rPr>
                <w:ins w:id="6298" w:author="jonathan pritchard" w:date="2025-01-23T13:44:00Z" w16du:dateUtc="2025-01-23T13:44:00Z"/>
                <w:rFonts w:cs="Arial"/>
                <w:sz w:val="18"/>
                <w:szCs w:val="18"/>
              </w:rPr>
            </w:pPr>
          </w:p>
        </w:tc>
      </w:tr>
      <w:tr w:rsidR="00980629" w:rsidRPr="00340B0D" w14:paraId="0F3CECF6" w14:textId="77777777" w:rsidTr="00541D1A">
        <w:trPr>
          <w:ins w:id="6299"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44E61F" w14:textId="77777777" w:rsidR="00980629" w:rsidRPr="00340B0D" w:rsidRDefault="00980629" w:rsidP="00541D1A">
            <w:pPr>
              <w:jc w:val="center"/>
              <w:rPr>
                <w:ins w:id="6300" w:author="jonathan pritchard" w:date="2025-01-23T13:44:00Z" w16du:dateUtc="2025-01-23T13:44:00Z"/>
                <w:rFonts w:cs="Arial"/>
                <w:b/>
                <w:bCs/>
                <w:sz w:val="18"/>
                <w:szCs w:val="18"/>
              </w:rPr>
            </w:pPr>
            <w:ins w:id="6301" w:author="jonathan pritchard" w:date="2025-01-23T13:44:00Z" w16du:dateUtc="2025-01-23T13:44:00Z">
              <w:r w:rsidRPr="00340B0D">
                <w:rPr>
                  <w:rFonts w:cs="Arial"/>
                  <w:b/>
                  <w:bCs/>
                  <w:sz w:val="18"/>
                  <w:szCs w:val="18"/>
                </w:rPr>
                <w:t>Setup</w:t>
              </w:r>
            </w:ins>
          </w:p>
        </w:tc>
      </w:tr>
      <w:tr w:rsidR="00980629" w:rsidRPr="00340B0D" w14:paraId="26288DA1" w14:textId="77777777" w:rsidTr="00541D1A">
        <w:trPr>
          <w:ins w:id="6302"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07E00B1D" w14:textId="77777777" w:rsidR="00D25516" w:rsidRDefault="00D25516" w:rsidP="00541D1A">
            <w:pPr>
              <w:rPr>
                <w:rFonts w:cs="Arial"/>
                <w:sz w:val="18"/>
                <w:szCs w:val="18"/>
              </w:rPr>
            </w:pPr>
          </w:p>
          <w:p w14:paraId="5BD69531" w14:textId="04067C6D" w:rsidR="00980629" w:rsidRPr="00110428" w:rsidRDefault="00D25516" w:rsidP="00541D1A">
            <w:pPr>
              <w:rPr>
                <w:ins w:id="6303" w:author="jonathan pritchard" w:date="2025-01-23T13:44:00Z" w16du:dateUtc="2025-01-23T13:44:00Z"/>
                <w:rFonts w:cs="Arial"/>
              </w:rPr>
            </w:pPr>
            <w:r w:rsidRPr="00373F25">
              <w:rPr>
                <w:rFonts w:cs="Arial"/>
                <w:i/>
              </w:rPr>
              <w:t xml:space="preserve">As for test </w:t>
            </w:r>
            <w:proofErr w:type="spellStart"/>
            <w:r w:rsidRPr="00373F25">
              <w:rPr>
                <w:rFonts w:cs="Arial"/>
                <w:i/>
              </w:rPr>
              <w:t>DifferentPriority</w:t>
            </w:r>
            <w:proofErr w:type="spellEnd"/>
          </w:p>
          <w:p w14:paraId="5226661F" w14:textId="77777777" w:rsidR="00980629" w:rsidRPr="00340B0D" w:rsidRDefault="00980629" w:rsidP="00541D1A">
            <w:pPr>
              <w:rPr>
                <w:ins w:id="6304" w:author="jonathan pritchard" w:date="2025-01-23T13:44:00Z" w16du:dateUtc="2025-01-23T13:44:00Z"/>
                <w:rFonts w:cs="Arial"/>
                <w:sz w:val="18"/>
                <w:szCs w:val="18"/>
              </w:rPr>
            </w:pPr>
          </w:p>
        </w:tc>
      </w:tr>
      <w:tr w:rsidR="00980629" w:rsidRPr="00340B0D" w14:paraId="082A6D87" w14:textId="77777777" w:rsidTr="00541D1A">
        <w:trPr>
          <w:ins w:id="6305"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CE0F35" w14:textId="77777777" w:rsidR="00980629" w:rsidRPr="00340B0D" w:rsidRDefault="00980629" w:rsidP="00541D1A">
            <w:pPr>
              <w:jc w:val="center"/>
              <w:rPr>
                <w:ins w:id="6306" w:author="jonathan pritchard" w:date="2025-01-23T13:44:00Z" w16du:dateUtc="2025-01-23T13:44:00Z"/>
                <w:rFonts w:cs="Arial"/>
                <w:b/>
                <w:bCs/>
                <w:sz w:val="18"/>
                <w:szCs w:val="18"/>
              </w:rPr>
            </w:pPr>
            <w:ins w:id="6307" w:author="jonathan pritchard" w:date="2025-01-23T13:44:00Z" w16du:dateUtc="2025-01-23T13:44:00Z">
              <w:r w:rsidRPr="00340B0D">
                <w:rPr>
                  <w:rFonts w:cs="Arial"/>
                  <w:b/>
                  <w:bCs/>
                  <w:sz w:val="18"/>
                  <w:szCs w:val="18"/>
                </w:rPr>
                <w:t>Action</w:t>
              </w:r>
            </w:ins>
          </w:p>
        </w:tc>
      </w:tr>
      <w:tr w:rsidR="00980629" w:rsidRPr="00340B0D" w14:paraId="66DADA81" w14:textId="77777777" w:rsidTr="00541D1A">
        <w:trPr>
          <w:ins w:id="6308"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2DEE31" w14:textId="77777777" w:rsidR="00980629" w:rsidRDefault="00980629" w:rsidP="00541D1A">
            <w:pPr>
              <w:rPr>
                <w:rFonts w:cs="Arial"/>
                <w:b/>
                <w:bCs/>
              </w:rPr>
            </w:pPr>
          </w:p>
          <w:p w14:paraId="62EBABB9" w14:textId="777BA330" w:rsidR="00D25516" w:rsidRDefault="00D25516" w:rsidP="00541D1A">
            <w:pPr>
              <w:rPr>
                <w:rFonts w:cs="Arial"/>
                <w:b/>
                <w:bCs/>
              </w:rPr>
            </w:pPr>
            <w:r w:rsidRPr="00D25516">
              <w:rPr>
                <w:rFonts w:cs="Arial"/>
                <w:b/>
                <w:bCs/>
              </w:rPr>
              <w:t>View the features at position 32°21.850’S 61°23.150’E scale 1:5 000</w:t>
            </w:r>
          </w:p>
          <w:p w14:paraId="5EB87E87" w14:textId="77777777" w:rsidR="00D25516" w:rsidRPr="00110428" w:rsidRDefault="00D25516" w:rsidP="00541D1A">
            <w:pPr>
              <w:rPr>
                <w:ins w:id="6309" w:author="jonathan pritchard" w:date="2025-01-23T13:44:00Z" w16du:dateUtc="2025-01-23T13:44:00Z"/>
                <w:rFonts w:cs="Arial"/>
                <w:b/>
                <w:bCs/>
              </w:rPr>
            </w:pPr>
          </w:p>
        </w:tc>
      </w:tr>
      <w:tr w:rsidR="00980629" w:rsidRPr="00340B0D" w14:paraId="3C8130DE" w14:textId="77777777" w:rsidTr="00541D1A">
        <w:trPr>
          <w:ins w:id="6310"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FD826B" w14:textId="77777777" w:rsidR="00980629" w:rsidRPr="00340B0D" w:rsidRDefault="00980629" w:rsidP="00541D1A">
            <w:pPr>
              <w:jc w:val="center"/>
              <w:rPr>
                <w:ins w:id="6311" w:author="jonathan pritchard" w:date="2025-01-23T13:44:00Z" w16du:dateUtc="2025-01-23T13:44:00Z"/>
                <w:rFonts w:cs="Arial"/>
                <w:sz w:val="18"/>
                <w:szCs w:val="18"/>
              </w:rPr>
            </w:pPr>
            <w:ins w:id="6312" w:author="jonathan pritchard" w:date="2025-01-23T13:44:00Z" w16du:dateUtc="2025-01-23T13:44:00Z">
              <w:r w:rsidRPr="00340B0D">
                <w:rPr>
                  <w:rFonts w:cs="Arial"/>
                  <w:b/>
                  <w:bCs/>
                  <w:sz w:val="18"/>
                  <w:szCs w:val="18"/>
                </w:rPr>
                <w:t>Results</w:t>
              </w:r>
            </w:ins>
          </w:p>
        </w:tc>
      </w:tr>
      <w:tr w:rsidR="00D25516" w:rsidRPr="00340B0D" w14:paraId="2A847C3B" w14:textId="77777777" w:rsidTr="00116BE3">
        <w:trPr>
          <w:ins w:id="6313"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393720E2" w14:textId="77777777" w:rsidR="00D25516" w:rsidRDefault="00D25516" w:rsidP="00D25516">
            <w:pPr>
              <w:rPr>
                <w:rFonts w:cs="Arial"/>
                <w:i/>
              </w:rPr>
            </w:pPr>
          </w:p>
          <w:p w14:paraId="08A15A69" w14:textId="31162285" w:rsidR="00D25516" w:rsidRDefault="00D25516" w:rsidP="00D25516">
            <w:pPr>
              <w:rPr>
                <w:rFonts w:cs="Arial"/>
                <w:i/>
              </w:rPr>
            </w:pPr>
            <w:r w:rsidRPr="00373F25">
              <w:rPr>
                <w:rFonts w:cs="Arial"/>
                <w:i/>
              </w:rPr>
              <w:t>Confirm that items 1-12 display as shown in the graphic below :</w:t>
            </w:r>
          </w:p>
          <w:p w14:paraId="6780DE23" w14:textId="77777777" w:rsidR="00D25516" w:rsidRDefault="00D25516" w:rsidP="00D25516">
            <w:pPr>
              <w:rPr>
                <w:rFonts w:cs="Arial"/>
                <w:sz w:val="18"/>
                <w:szCs w:val="18"/>
              </w:rPr>
            </w:pPr>
          </w:p>
          <w:p w14:paraId="2D66FC15" w14:textId="76713C7D" w:rsidR="00D25516" w:rsidRDefault="00D25516" w:rsidP="00D25516">
            <w:pPr>
              <w:rPr>
                <w:rFonts w:cs="Arial"/>
                <w:sz w:val="18"/>
                <w:szCs w:val="18"/>
              </w:rPr>
            </w:pPr>
            <w:r w:rsidRPr="00373F25">
              <w:rPr>
                <w:rFonts w:cs="Arial"/>
                <w:noProof/>
                <w:lang w:val="en-IN" w:eastAsia="en-IN"/>
              </w:rPr>
              <w:drawing>
                <wp:inline distT="0" distB="0" distL="0" distR="0" wp14:anchorId="712A8B56" wp14:editId="0830654C">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02DDD02" w14:textId="3398896C" w:rsidR="00D25516" w:rsidRPr="00340B0D" w:rsidRDefault="00D25516" w:rsidP="00D25516">
            <w:pPr>
              <w:rPr>
                <w:ins w:id="6314" w:author="jonathan pritchard" w:date="2025-01-23T13:44:00Z" w16du:dateUtc="2025-01-23T13:44:00Z"/>
                <w:rFonts w:cs="Arial"/>
                <w:sz w:val="18"/>
                <w:szCs w:val="18"/>
              </w:rPr>
            </w:pPr>
            <w:proofErr w:type="spellStart"/>
            <w:r>
              <w:rPr>
                <w:rFonts w:cs="Arial"/>
                <w:sz w:val="18"/>
                <w:szCs w:val="18"/>
              </w:rPr>
              <w:t>tbd</w:t>
            </w:r>
            <w:proofErr w:type="spellEnd"/>
          </w:p>
        </w:tc>
      </w:tr>
    </w:tbl>
    <w:p w14:paraId="2172F5CF" w14:textId="77777777" w:rsidR="006C7785" w:rsidRDefault="006C7785" w:rsidP="006C7785"/>
    <w:p w14:paraId="524CB8C6" w14:textId="77777777" w:rsidR="006C7785" w:rsidRPr="00547B35" w:rsidRDefault="006C7785" w:rsidP="006C7785">
      <w:pPr>
        <w:pStyle w:val="Heading1"/>
        <w:numPr>
          <w:ilvl w:val="2"/>
          <w:numId w:val="73"/>
        </w:numPr>
        <w:tabs>
          <w:tab w:val="left" w:pos="567"/>
        </w:tabs>
        <w:spacing w:after="120"/>
        <w:ind w:left="284" w:hanging="284"/>
        <w:rPr>
          <w:ins w:id="6315" w:author="jonathan pritchard" w:date="2025-01-23T13:44:00Z" w16du:dateUtc="2025-01-23T13:44:00Z"/>
          <w:rFonts w:cs="Arial"/>
          <w:color w:val="000000" w:themeColor="text1"/>
          <w:rPrChange w:id="6316" w:author="jonathan pritchard" w:date="2025-01-23T13:44:00Z" w16du:dateUtc="2025-01-23T13:44:00Z">
            <w:rPr>
              <w:ins w:id="6317" w:author="jonathan pritchard" w:date="2025-01-23T13:44:00Z" w16du:dateUtc="2025-01-23T13:44:00Z"/>
              <w:rFonts w:cs="Arial"/>
              <w:color w:val="000000" w:themeColor="text1"/>
            </w:rPr>
          </w:rPrChange>
        </w:rPr>
      </w:pPr>
      <w:r>
        <w:br w:type="page"/>
      </w:r>
      <w:bookmarkStart w:id="6318" w:name="_Toc189491291"/>
      <w:r w:rsidRPr="00547B35">
        <w:rPr>
          <w:rFonts w:cs="Arial"/>
          <w:color w:val="000000" w:themeColor="text1"/>
          <w:rPrChange w:id="6319" w:author="jonathan pritchard" w:date="2025-01-23T13:44:00Z" w16du:dateUtc="2025-01-23T13:44:00Z">
            <w:rPr>
              <w:rFonts w:cs="Arial"/>
              <w:color w:val="000000" w:themeColor="text1"/>
            </w:rPr>
          </w:rPrChange>
        </w:rPr>
        <w:lastRenderedPageBreak/>
        <w:t>Display of Centred Symbols</w:t>
      </w:r>
      <w:bookmarkEnd w:id="631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AA5EBC0" w14:textId="77777777" w:rsidTr="00541D1A">
        <w:trPr>
          <w:trHeight w:val="416"/>
          <w:ins w:id="6320" w:author="jonathan pritchard" w:date="2025-01-23T13:44: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FDC9BD2" w14:textId="77777777" w:rsidR="00980629" w:rsidRPr="00340B0D" w:rsidRDefault="00980629" w:rsidP="00541D1A">
            <w:pPr>
              <w:jc w:val="center"/>
              <w:rPr>
                <w:ins w:id="6321" w:author="jonathan pritchard" w:date="2025-01-23T13:44:00Z" w16du:dateUtc="2025-01-23T13:44:00Z"/>
                <w:rFonts w:cs="Arial"/>
                <w:b/>
                <w:bCs/>
                <w:sz w:val="18"/>
                <w:szCs w:val="18"/>
              </w:rPr>
            </w:pPr>
            <w:ins w:id="6322" w:author="jonathan pritchard" w:date="2025-01-23T13:44:00Z" w16du:dateUtc="2025-01-23T13:44: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D52B9B4" w14:textId="45D4D6B2" w:rsidR="00980629" w:rsidRPr="00C87169" w:rsidRDefault="00A02E90" w:rsidP="00541D1A">
            <w:pPr>
              <w:jc w:val="center"/>
              <w:rPr>
                <w:ins w:id="6323" w:author="jonathan pritchard" w:date="2025-01-23T13:44:00Z" w16du:dateUtc="2025-01-23T13:44:00Z"/>
                <w:rFonts w:cs="Arial"/>
                <w:bCs/>
              </w:rPr>
            </w:pPr>
            <w:r w:rsidRPr="00373F25">
              <w:rPr>
                <w:rFonts w:cs="Arial"/>
              </w:rPr>
              <w:t>CentredSymbols1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AB163E" w14:textId="77777777" w:rsidR="00980629" w:rsidRPr="00340B0D" w:rsidRDefault="00980629" w:rsidP="00541D1A">
            <w:pPr>
              <w:jc w:val="center"/>
              <w:rPr>
                <w:ins w:id="6324" w:author="jonathan pritchard" w:date="2025-01-23T13:44:00Z" w16du:dateUtc="2025-01-23T13:44:00Z"/>
                <w:rFonts w:cs="Arial"/>
                <w:b/>
                <w:bCs/>
                <w:sz w:val="18"/>
                <w:szCs w:val="18"/>
              </w:rPr>
            </w:pPr>
            <w:ins w:id="6325" w:author="jonathan pritchard" w:date="2025-01-23T13:44:00Z" w16du:dateUtc="2025-01-23T13:44: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8118EC" w14:textId="6891D37A" w:rsidR="00980629" w:rsidRPr="00547B35" w:rsidRDefault="00A02E90" w:rsidP="00547B35">
            <w:pPr>
              <w:spacing w:line="240" w:lineRule="auto"/>
              <w:rPr>
                <w:ins w:id="6326" w:author="jonathan pritchard" w:date="2025-01-23T13:44:00Z" w16du:dateUtc="2025-01-23T13:44:00Z"/>
                <w:rFonts w:cs="Arial"/>
                <w:color w:val="000000"/>
              </w:rPr>
            </w:pPr>
            <w:r w:rsidRPr="00373F25">
              <w:rPr>
                <w:rFonts w:cs="Arial"/>
                <w:color w:val="000000"/>
              </w:rPr>
              <w:t>S-</w:t>
            </w:r>
            <w:r w:rsidR="00547B35">
              <w:rPr>
                <w:rFonts w:cs="Arial"/>
                <w:color w:val="000000"/>
              </w:rPr>
              <w:t>101PC</w:t>
            </w:r>
          </w:p>
        </w:tc>
      </w:tr>
      <w:tr w:rsidR="00980629" w:rsidRPr="00340B0D" w14:paraId="19A315DF" w14:textId="77777777" w:rsidTr="00541D1A">
        <w:trPr>
          <w:ins w:id="6327"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5212AB" w14:textId="77777777" w:rsidR="00980629" w:rsidRPr="00340B0D" w:rsidRDefault="00980629" w:rsidP="00541D1A">
            <w:pPr>
              <w:rPr>
                <w:ins w:id="6328" w:author="jonathan pritchard" w:date="2025-01-23T13:44:00Z" w16du:dateUtc="2025-01-23T13:44:00Z"/>
                <w:rFonts w:cs="Arial"/>
                <w:b/>
                <w:bCs/>
                <w:sz w:val="18"/>
                <w:szCs w:val="18"/>
              </w:rPr>
            </w:pPr>
            <w:ins w:id="6329" w:author="jonathan pritchard" w:date="2025-01-23T13:44:00Z" w16du:dateUtc="2025-01-23T13:44:00Z">
              <w:r w:rsidRPr="00340B0D">
                <w:rPr>
                  <w:rFonts w:cs="Arial"/>
                  <w:b/>
                  <w:bCs/>
                  <w:sz w:val="18"/>
                  <w:szCs w:val="18"/>
                </w:rPr>
                <w:t>Test Description</w:t>
              </w:r>
            </w:ins>
          </w:p>
        </w:tc>
      </w:tr>
      <w:tr w:rsidR="00980629" w:rsidRPr="00340B0D" w14:paraId="11755FDF" w14:textId="77777777" w:rsidTr="00541D1A">
        <w:trPr>
          <w:ins w:id="6330"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8AC722" w14:textId="77777777" w:rsidR="00980629" w:rsidRPr="009C22F4" w:rsidRDefault="00980629" w:rsidP="00541D1A">
            <w:pPr>
              <w:rPr>
                <w:ins w:id="6331" w:author="jonathan pritchard" w:date="2025-01-23T13:44:00Z" w16du:dateUtc="2025-01-23T13:44:00Z"/>
                <w:rFonts w:cs="Arial"/>
                <w:i/>
              </w:rPr>
            </w:pPr>
          </w:p>
          <w:p w14:paraId="7E31BD3E" w14:textId="5535DC33" w:rsidR="00980629" w:rsidRDefault="00A02E90" w:rsidP="00541D1A">
            <w:pPr>
              <w:rPr>
                <w:rFonts w:cs="Arial"/>
                <w:i/>
              </w:rPr>
            </w:pPr>
            <w:r w:rsidRPr="00373F25">
              <w:rPr>
                <w:rFonts w:cs="Arial"/>
                <w:i/>
              </w:rPr>
              <w:t>Display of centred symbol in the centre of an area</w:t>
            </w:r>
          </w:p>
          <w:p w14:paraId="070622E5" w14:textId="77777777" w:rsidR="00A02E90" w:rsidRPr="009C22F4" w:rsidRDefault="00A02E90" w:rsidP="00541D1A">
            <w:pPr>
              <w:rPr>
                <w:ins w:id="6332" w:author="jonathan pritchard" w:date="2025-01-23T13:44:00Z" w16du:dateUtc="2025-01-23T13:44:00Z"/>
                <w:rFonts w:cs="Arial"/>
                <w:i/>
              </w:rPr>
            </w:pPr>
          </w:p>
        </w:tc>
      </w:tr>
      <w:tr w:rsidR="00980629" w:rsidRPr="00340B0D" w14:paraId="0EDBBE64" w14:textId="77777777" w:rsidTr="00541D1A">
        <w:trPr>
          <w:ins w:id="6333"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EB95B9" w14:textId="77777777" w:rsidR="00980629" w:rsidRPr="00340B0D" w:rsidRDefault="00980629" w:rsidP="00541D1A">
            <w:pPr>
              <w:jc w:val="center"/>
              <w:rPr>
                <w:ins w:id="6334" w:author="jonathan pritchard" w:date="2025-01-23T13:44:00Z" w16du:dateUtc="2025-01-23T13:44:00Z"/>
                <w:rFonts w:cs="Arial"/>
                <w:b/>
                <w:bCs/>
                <w:sz w:val="18"/>
                <w:szCs w:val="18"/>
              </w:rPr>
            </w:pPr>
            <w:ins w:id="6335" w:author="jonathan pritchard" w:date="2025-01-23T13:44:00Z" w16du:dateUtc="2025-01-23T13:44:00Z">
              <w:r w:rsidRPr="00340B0D">
                <w:rPr>
                  <w:rFonts w:cs="Arial"/>
                  <w:b/>
                  <w:bCs/>
                  <w:sz w:val="18"/>
                  <w:szCs w:val="18"/>
                </w:rPr>
                <w:t>Loaded Data</w:t>
              </w:r>
            </w:ins>
          </w:p>
        </w:tc>
      </w:tr>
      <w:tr w:rsidR="00980629" w:rsidRPr="00340B0D" w14:paraId="02285BD2" w14:textId="77777777" w:rsidTr="00541D1A">
        <w:trPr>
          <w:ins w:id="6336"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23B030" w14:textId="77777777" w:rsidR="00980629" w:rsidRPr="00340B0D" w:rsidRDefault="00980629" w:rsidP="00541D1A">
            <w:pPr>
              <w:jc w:val="center"/>
              <w:rPr>
                <w:ins w:id="6337" w:author="jonathan pritchard" w:date="2025-01-23T13:44:00Z" w16du:dateUtc="2025-01-23T13:44:00Z"/>
                <w:rFonts w:cs="Arial"/>
                <w:b/>
                <w:bCs/>
                <w:sz w:val="18"/>
                <w:szCs w:val="18"/>
              </w:rPr>
            </w:pPr>
            <w:ins w:id="6338" w:author="jonathan pritchard" w:date="2025-01-23T13:44:00Z" w16du:dateUtc="2025-01-23T13:44: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2ADB35" w14:textId="77777777" w:rsidR="00980629" w:rsidRPr="00340B0D" w:rsidRDefault="00980629" w:rsidP="00541D1A">
            <w:pPr>
              <w:jc w:val="center"/>
              <w:rPr>
                <w:ins w:id="6339" w:author="jonathan pritchard" w:date="2025-01-23T13:44:00Z" w16du:dateUtc="2025-01-23T13:44:00Z"/>
                <w:rFonts w:cs="Arial"/>
                <w:b/>
                <w:bCs/>
                <w:sz w:val="18"/>
                <w:szCs w:val="18"/>
              </w:rPr>
            </w:pPr>
          </w:p>
        </w:tc>
      </w:tr>
      <w:tr w:rsidR="00980629" w:rsidRPr="00340B0D" w14:paraId="14FD09BD" w14:textId="77777777" w:rsidTr="00541D1A">
        <w:trPr>
          <w:ins w:id="6340" w:author="jonathan pritchard" w:date="2025-01-23T13:44: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157396A" w14:textId="77777777" w:rsidR="00980629" w:rsidRPr="00340B0D" w:rsidRDefault="00980629" w:rsidP="00541D1A">
            <w:pPr>
              <w:rPr>
                <w:ins w:id="6341"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A428534" w14:textId="77777777" w:rsidR="00980629" w:rsidRPr="00340B0D" w:rsidRDefault="00980629" w:rsidP="00541D1A">
            <w:pPr>
              <w:rPr>
                <w:ins w:id="6342" w:author="jonathan pritchard" w:date="2025-01-23T13:44:00Z" w16du:dateUtc="2025-01-23T13:44:00Z"/>
                <w:rFonts w:cs="Arial"/>
                <w:sz w:val="18"/>
                <w:szCs w:val="18"/>
              </w:rPr>
            </w:pPr>
          </w:p>
        </w:tc>
      </w:tr>
      <w:tr w:rsidR="00980629" w:rsidRPr="00340B0D" w14:paraId="1CD0C665" w14:textId="77777777" w:rsidTr="00541D1A">
        <w:trPr>
          <w:ins w:id="6343" w:author="jonathan pritchard" w:date="2025-01-23T13:44: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A6B5613" w14:textId="77777777" w:rsidR="00980629" w:rsidRPr="00340B0D" w:rsidRDefault="00980629" w:rsidP="00541D1A">
            <w:pPr>
              <w:rPr>
                <w:ins w:id="6344" w:author="jonathan pritchard" w:date="2025-01-23T13:44:00Z" w16du:dateUtc="2025-01-23T13:44: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2D1FC82" w14:textId="77777777" w:rsidR="00980629" w:rsidRPr="00340B0D" w:rsidRDefault="00980629" w:rsidP="00541D1A">
            <w:pPr>
              <w:rPr>
                <w:ins w:id="6345" w:author="jonathan pritchard" w:date="2025-01-23T13:44:00Z" w16du:dateUtc="2025-01-23T13:44:00Z"/>
                <w:rFonts w:cs="Arial"/>
                <w:sz w:val="18"/>
                <w:szCs w:val="18"/>
              </w:rPr>
            </w:pPr>
          </w:p>
        </w:tc>
      </w:tr>
      <w:tr w:rsidR="00980629" w:rsidRPr="00340B0D" w14:paraId="4CFA60BF" w14:textId="77777777" w:rsidTr="00541D1A">
        <w:trPr>
          <w:ins w:id="6346" w:author="jonathan pritchard" w:date="2025-01-23T13:44: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57C8E4" w14:textId="77777777" w:rsidR="00980629" w:rsidRPr="00340B0D" w:rsidRDefault="00980629" w:rsidP="00541D1A">
            <w:pPr>
              <w:jc w:val="center"/>
              <w:rPr>
                <w:ins w:id="6347" w:author="jonathan pritchard" w:date="2025-01-23T13:44:00Z" w16du:dateUtc="2025-01-23T13:44:00Z"/>
                <w:rFonts w:cs="Arial"/>
                <w:b/>
                <w:bCs/>
                <w:sz w:val="18"/>
                <w:szCs w:val="18"/>
              </w:rPr>
            </w:pPr>
            <w:ins w:id="6348" w:author="jonathan pritchard" w:date="2025-01-23T13:44:00Z" w16du:dateUtc="2025-01-23T13:44: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C28F26" w14:textId="77777777" w:rsidR="00980629" w:rsidRPr="00340B0D" w:rsidRDefault="00980629" w:rsidP="00541D1A">
            <w:pPr>
              <w:jc w:val="center"/>
              <w:rPr>
                <w:ins w:id="6349" w:author="jonathan pritchard" w:date="2025-01-23T13:44:00Z" w16du:dateUtc="2025-01-23T13:44:00Z"/>
                <w:rFonts w:cs="Arial"/>
                <w:b/>
                <w:bCs/>
                <w:sz w:val="18"/>
                <w:szCs w:val="18"/>
              </w:rPr>
            </w:pPr>
            <w:ins w:id="6350" w:author="jonathan pritchard" w:date="2025-01-23T13:44:00Z" w16du:dateUtc="2025-01-23T13:44: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C3A6A2E" w14:textId="77777777" w:rsidTr="00541D1A">
        <w:trPr>
          <w:ins w:id="6351" w:author="jonathan pritchard" w:date="2025-01-23T13:44:00Z"/>
        </w:trPr>
        <w:customXmlInsRangeStart w:id="6352" w:author="jonathan pritchard" w:date="2025-01-23T13:44:00Z"/>
        <w:sdt>
          <w:sdtPr>
            <w:rPr>
              <w:rFonts w:cs="Arial"/>
              <w:sz w:val="18"/>
              <w:szCs w:val="18"/>
            </w:rPr>
            <w:alias w:val="Diplay Category"/>
            <w:tag w:val="Diplay Categor"/>
            <w:id w:val="-667866761"/>
            <w:placeholder>
              <w:docPart w:val="CECE312CF3174F6A8C3442CBCB40AC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35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C5E6537" w14:textId="77777777" w:rsidR="00980629" w:rsidRPr="00340B0D" w:rsidRDefault="00980629" w:rsidP="00541D1A">
                <w:pPr>
                  <w:rPr>
                    <w:ins w:id="6353" w:author="jonathan pritchard" w:date="2025-01-23T13:44:00Z" w16du:dateUtc="2025-01-23T13:44:00Z"/>
                    <w:rFonts w:cs="Arial"/>
                    <w:sz w:val="18"/>
                    <w:szCs w:val="18"/>
                  </w:rPr>
                </w:pPr>
                <w:ins w:id="6354" w:author="jonathan pritchard" w:date="2025-01-23T13:44:00Z" w16du:dateUtc="2025-01-23T13:44:00Z">
                  <w:r>
                    <w:rPr>
                      <w:rFonts w:cs="Arial"/>
                      <w:sz w:val="18"/>
                      <w:szCs w:val="18"/>
                    </w:rPr>
                    <w:t>Other</w:t>
                  </w:r>
                </w:ins>
              </w:p>
            </w:tc>
            <w:customXmlInsRangeStart w:id="6355" w:author="jonathan pritchard" w:date="2025-01-23T13:44:00Z"/>
          </w:sdtContent>
        </w:sdt>
        <w:customXmlInsRangeEnd w:id="6355"/>
        <w:tc>
          <w:tcPr>
            <w:tcW w:w="3871" w:type="dxa"/>
            <w:gridSpan w:val="5"/>
            <w:tcBorders>
              <w:left w:val="single" w:sz="12" w:space="0" w:color="auto"/>
              <w:bottom w:val="single" w:sz="4" w:space="0" w:color="auto"/>
              <w:right w:val="single" w:sz="4" w:space="0" w:color="auto"/>
            </w:tcBorders>
            <w:shd w:val="clear" w:color="auto" w:fill="auto"/>
          </w:tcPr>
          <w:p w14:paraId="0C5DC30E" w14:textId="77777777" w:rsidR="00980629" w:rsidRPr="00340B0D" w:rsidRDefault="00980629" w:rsidP="00541D1A">
            <w:pPr>
              <w:rPr>
                <w:ins w:id="6356" w:author="jonathan pritchard" w:date="2025-01-23T13:44:00Z" w16du:dateUtc="2025-01-23T13:44:00Z"/>
                <w:rFonts w:cs="Arial"/>
                <w:sz w:val="18"/>
                <w:szCs w:val="18"/>
              </w:rPr>
            </w:pPr>
            <w:ins w:id="6357" w:author="jonathan pritchard" w:date="2025-01-23T13:44:00Z" w16du:dateUtc="2025-01-23T13:44: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04109BEC" w14:textId="77777777" w:rsidR="00980629" w:rsidRPr="00340B0D" w:rsidRDefault="00980629" w:rsidP="00541D1A">
            <w:pPr>
              <w:jc w:val="center"/>
              <w:rPr>
                <w:ins w:id="6358" w:author="jonathan pritchard" w:date="2025-01-23T13:44:00Z" w16du:dateUtc="2025-01-23T13:44:00Z"/>
                <w:rFonts w:cs="Arial"/>
                <w:sz w:val="18"/>
                <w:szCs w:val="18"/>
              </w:rPr>
            </w:pPr>
          </w:p>
        </w:tc>
      </w:tr>
      <w:tr w:rsidR="00980629" w:rsidRPr="00340B0D" w14:paraId="3C0278DC" w14:textId="77777777" w:rsidTr="00541D1A">
        <w:trPr>
          <w:ins w:id="6359" w:author="jonathan pritchard" w:date="2025-01-23T13:44: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081817" w14:textId="77777777" w:rsidR="00980629" w:rsidRPr="00340B0D" w:rsidRDefault="00980629" w:rsidP="00541D1A">
            <w:pPr>
              <w:jc w:val="center"/>
              <w:rPr>
                <w:ins w:id="6360" w:author="jonathan pritchard" w:date="2025-01-23T13:44:00Z" w16du:dateUtc="2025-01-23T13:44:00Z"/>
                <w:rFonts w:cs="Arial"/>
                <w:b/>
                <w:bCs/>
                <w:sz w:val="18"/>
                <w:szCs w:val="18"/>
              </w:rPr>
            </w:pPr>
            <w:ins w:id="6361" w:author="jonathan pritchard" w:date="2025-01-23T13:44:00Z" w16du:dateUtc="2025-01-23T13:44: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990F8BB" w14:textId="77777777" w:rsidR="00980629" w:rsidRPr="00340B0D" w:rsidRDefault="00980629" w:rsidP="00541D1A">
            <w:pPr>
              <w:rPr>
                <w:ins w:id="6362" w:author="jonathan pritchard" w:date="2025-01-23T13:44:00Z" w16du:dateUtc="2025-01-23T13:44:00Z"/>
                <w:rFonts w:cs="Arial"/>
                <w:sz w:val="18"/>
                <w:szCs w:val="18"/>
              </w:rPr>
            </w:pPr>
            <w:ins w:id="6363" w:author="jonathan pritchard" w:date="2025-01-23T13:44:00Z" w16du:dateUtc="2025-01-23T13:44: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9A2F7A0" w14:textId="77777777" w:rsidR="00980629" w:rsidRPr="00340B0D" w:rsidRDefault="00980629" w:rsidP="00541D1A">
            <w:pPr>
              <w:jc w:val="center"/>
              <w:rPr>
                <w:ins w:id="6364" w:author="jonathan pritchard" w:date="2025-01-23T13:44:00Z" w16du:dateUtc="2025-01-23T13:44:00Z"/>
                <w:rFonts w:cs="Arial"/>
                <w:sz w:val="18"/>
                <w:szCs w:val="18"/>
              </w:rPr>
            </w:pPr>
          </w:p>
        </w:tc>
      </w:tr>
      <w:tr w:rsidR="00980629" w:rsidRPr="00340B0D" w14:paraId="41C29A46" w14:textId="77777777" w:rsidTr="00541D1A">
        <w:trPr>
          <w:ins w:id="636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3718E" w14:textId="77777777" w:rsidR="00980629" w:rsidRPr="00340B0D" w:rsidRDefault="00980629" w:rsidP="00541D1A">
            <w:pPr>
              <w:rPr>
                <w:ins w:id="6366" w:author="jonathan pritchard" w:date="2025-01-23T13:44:00Z" w16du:dateUtc="2025-01-23T13:44:00Z"/>
                <w:rFonts w:cs="Arial"/>
                <w:sz w:val="18"/>
                <w:szCs w:val="18"/>
              </w:rPr>
            </w:pPr>
            <w:ins w:id="6367" w:author="jonathan pritchard" w:date="2025-01-23T13:44:00Z" w16du:dateUtc="2025-01-23T13:44: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882210" w14:textId="77777777" w:rsidR="00980629" w:rsidRPr="00340B0D" w:rsidRDefault="00980629" w:rsidP="00541D1A">
            <w:pPr>
              <w:rPr>
                <w:ins w:id="6368" w:author="jonathan pritchard" w:date="2025-01-23T13:44:00Z" w16du:dateUtc="2025-01-23T13:44:00Z"/>
                <w:rFonts w:cs="Arial"/>
                <w:sz w:val="18"/>
                <w:szCs w:val="18"/>
              </w:rPr>
            </w:pPr>
          </w:p>
        </w:tc>
        <w:tc>
          <w:tcPr>
            <w:tcW w:w="3871" w:type="dxa"/>
            <w:gridSpan w:val="5"/>
            <w:tcBorders>
              <w:left w:val="single" w:sz="12" w:space="0" w:color="auto"/>
            </w:tcBorders>
          </w:tcPr>
          <w:p w14:paraId="1E8F929C" w14:textId="77777777" w:rsidR="00980629" w:rsidRPr="00340B0D" w:rsidRDefault="00980629" w:rsidP="00541D1A">
            <w:pPr>
              <w:rPr>
                <w:ins w:id="6369" w:author="jonathan pritchard" w:date="2025-01-23T13:44:00Z" w16du:dateUtc="2025-01-23T13:44:00Z"/>
                <w:rFonts w:cs="Arial"/>
                <w:sz w:val="18"/>
                <w:szCs w:val="18"/>
              </w:rPr>
            </w:pPr>
            <w:ins w:id="6370" w:author="jonathan pritchard" w:date="2025-01-23T13:44:00Z" w16du:dateUtc="2025-01-23T13:44:00Z">
              <w:r w:rsidRPr="00340B0D">
                <w:rPr>
                  <w:rFonts w:cs="Arial"/>
                  <w:sz w:val="18"/>
                  <w:szCs w:val="18"/>
                </w:rPr>
                <w:t>Highlight date dependent</w:t>
              </w:r>
            </w:ins>
          </w:p>
        </w:tc>
        <w:tc>
          <w:tcPr>
            <w:tcW w:w="672" w:type="dxa"/>
            <w:tcBorders>
              <w:right w:val="single" w:sz="12" w:space="0" w:color="auto"/>
            </w:tcBorders>
          </w:tcPr>
          <w:p w14:paraId="04F83980" w14:textId="77777777" w:rsidR="00980629" w:rsidRPr="00340B0D" w:rsidRDefault="00980629" w:rsidP="00541D1A">
            <w:pPr>
              <w:jc w:val="center"/>
              <w:rPr>
                <w:ins w:id="6371" w:author="jonathan pritchard" w:date="2025-01-23T13:44:00Z" w16du:dateUtc="2025-01-23T13:44:00Z"/>
                <w:rFonts w:cs="Arial"/>
                <w:sz w:val="18"/>
                <w:szCs w:val="18"/>
              </w:rPr>
            </w:pPr>
          </w:p>
        </w:tc>
      </w:tr>
      <w:tr w:rsidR="00980629" w:rsidRPr="00340B0D" w14:paraId="2EE0D256" w14:textId="77777777" w:rsidTr="00541D1A">
        <w:trPr>
          <w:ins w:id="6372"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A540CD" w14:textId="77777777" w:rsidR="00980629" w:rsidRPr="00340B0D" w:rsidRDefault="00980629" w:rsidP="00541D1A">
            <w:pPr>
              <w:rPr>
                <w:ins w:id="6373" w:author="jonathan pritchard" w:date="2025-01-23T13:44:00Z" w16du:dateUtc="2025-01-23T13:44:00Z"/>
                <w:rFonts w:cs="Arial"/>
                <w:sz w:val="18"/>
                <w:szCs w:val="18"/>
              </w:rPr>
            </w:pPr>
            <w:ins w:id="6374" w:author="jonathan pritchard" w:date="2025-01-23T13:44:00Z" w16du:dateUtc="2025-01-23T13:44: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3DC5B" w14:textId="77777777" w:rsidR="00980629" w:rsidRPr="00340B0D" w:rsidRDefault="00980629" w:rsidP="00541D1A">
            <w:pPr>
              <w:rPr>
                <w:ins w:id="6375" w:author="jonathan pritchard" w:date="2025-01-23T13:44:00Z" w16du:dateUtc="2025-01-23T13:44:00Z"/>
                <w:rFonts w:cs="Arial"/>
                <w:sz w:val="18"/>
                <w:szCs w:val="18"/>
              </w:rPr>
            </w:pPr>
          </w:p>
        </w:tc>
        <w:tc>
          <w:tcPr>
            <w:tcW w:w="3871" w:type="dxa"/>
            <w:gridSpan w:val="5"/>
            <w:tcBorders>
              <w:left w:val="single" w:sz="12" w:space="0" w:color="auto"/>
            </w:tcBorders>
          </w:tcPr>
          <w:p w14:paraId="5E194767" w14:textId="77777777" w:rsidR="00980629" w:rsidRPr="00340B0D" w:rsidRDefault="00980629" w:rsidP="00541D1A">
            <w:pPr>
              <w:rPr>
                <w:ins w:id="6376" w:author="jonathan pritchard" w:date="2025-01-23T13:44:00Z" w16du:dateUtc="2025-01-23T13:44:00Z"/>
                <w:rFonts w:cs="Arial"/>
                <w:sz w:val="18"/>
                <w:szCs w:val="18"/>
              </w:rPr>
            </w:pPr>
            <w:ins w:id="6377" w:author="jonathan pritchard" w:date="2025-01-23T13:44:00Z" w16du:dateUtc="2025-01-23T13:44:00Z">
              <w:r w:rsidRPr="00340B0D">
                <w:rPr>
                  <w:rFonts w:cs="Arial"/>
                  <w:sz w:val="18"/>
                  <w:szCs w:val="18"/>
                </w:rPr>
                <w:t>Highlight document</w:t>
              </w:r>
            </w:ins>
          </w:p>
        </w:tc>
        <w:tc>
          <w:tcPr>
            <w:tcW w:w="672" w:type="dxa"/>
            <w:tcBorders>
              <w:right w:val="single" w:sz="12" w:space="0" w:color="auto"/>
            </w:tcBorders>
          </w:tcPr>
          <w:p w14:paraId="0AD52B0A" w14:textId="77777777" w:rsidR="00980629" w:rsidRPr="00340B0D" w:rsidRDefault="00980629" w:rsidP="00541D1A">
            <w:pPr>
              <w:jc w:val="center"/>
              <w:rPr>
                <w:ins w:id="6378" w:author="jonathan pritchard" w:date="2025-01-23T13:44:00Z" w16du:dateUtc="2025-01-23T13:44:00Z"/>
                <w:rFonts w:cs="Arial"/>
                <w:sz w:val="18"/>
                <w:szCs w:val="18"/>
              </w:rPr>
            </w:pPr>
          </w:p>
        </w:tc>
      </w:tr>
      <w:tr w:rsidR="00980629" w:rsidRPr="00340B0D" w14:paraId="25784A05" w14:textId="77777777" w:rsidTr="00541D1A">
        <w:trPr>
          <w:ins w:id="6379"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1ED76" w14:textId="77777777" w:rsidR="00980629" w:rsidRPr="00340B0D" w:rsidRDefault="00980629" w:rsidP="00541D1A">
            <w:pPr>
              <w:rPr>
                <w:ins w:id="6380" w:author="jonathan pritchard" w:date="2025-01-23T13:44:00Z" w16du:dateUtc="2025-01-23T13:44:00Z"/>
                <w:rFonts w:cs="Arial"/>
                <w:sz w:val="18"/>
                <w:szCs w:val="18"/>
              </w:rPr>
            </w:pPr>
            <w:ins w:id="6381" w:author="jonathan pritchard" w:date="2025-01-23T13:44:00Z" w16du:dateUtc="2025-01-23T13:44: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F6E88" w14:textId="77777777" w:rsidR="00980629" w:rsidRPr="00340B0D" w:rsidRDefault="00980629" w:rsidP="00541D1A">
            <w:pPr>
              <w:rPr>
                <w:ins w:id="6382" w:author="jonathan pritchard" w:date="2025-01-23T13:44:00Z" w16du:dateUtc="2025-01-23T13:44:00Z"/>
                <w:rFonts w:cs="Arial"/>
                <w:sz w:val="18"/>
                <w:szCs w:val="18"/>
              </w:rPr>
            </w:pPr>
          </w:p>
        </w:tc>
        <w:tc>
          <w:tcPr>
            <w:tcW w:w="3871" w:type="dxa"/>
            <w:gridSpan w:val="5"/>
            <w:tcBorders>
              <w:left w:val="single" w:sz="12" w:space="0" w:color="auto"/>
            </w:tcBorders>
          </w:tcPr>
          <w:p w14:paraId="6BB026C1" w14:textId="77777777" w:rsidR="00980629" w:rsidRPr="00340B0D" w:rsidRDefault="00980629" w:rsidP="00541D1A">
            <w:pPr>
              <w:rPr>
                <w:ins w:id="6383" w:author="jonathan pritchard" w:date="2025-01-23T13:44:00Z" w16du:dateUtc="2025-01-23T13:44:00Z"/>
                <w:rFonts w:cs="Arial"/>
                <w:b/>
                <w:bCs/>
                <w:sz w:val="18"/>
                <w:szCs w:val="18"/>
              </w:rPr>
            </w:pPr>
            <w:ins w:id="6384" w:author="jonathan pritchard" w:date="2025-01-23T13:44:00Z" w16du:dateUtc="2025-01-23T13:44:00Z">
              <w:r w:rsidRPr="00340B0D">
                <w:rPr>
                  <w:rFonts w:cs="Arial"/>
                  <w:sz w:val="18"/>
                  <w:szCs w:val="18"/>
                </w:rPr>
                <w:t>Highlight info</w:t>
              </w:r>
            </w:ins>
          </w:p>
        </w:tc>
        <w:tc>
          <w:tcPr>
            <w:tcW w:w="672" w:type="dxa"/>
            <w:tcBorders>
              <w:right w:val="single" w:sz="12" w:space="0" w:color="auto"/>
            </w:tcBorders>
          </w:tcPr>
          <w:p w14:paraId="5FCBB8AA" w14:textId="77777777" w:rsidR="00980629" w:rsidRPr="00340B0D" w:rsidRDefault="00980629" w:rsidP="00541D1A">
            <w:pPr>
              <w:jc w:val="center"/>
              <w:rPr>
                <w:ins w:id="6385" w:author="jonathan pritchard" w:date="2025-01-23T13:44:00Z" w16du:dateUtc="2025-01-23T13:44:00Z"/>
                <w:rFonts w:cs="Arial"/>
                <w:sz w:val="18"/>
                <w:szCs w:val="18"/>
              </w:rPr>
            </w:pPr>
          </w:p>
        </w:tc>
      </w:tr>
      <w:tr w:rsidR="00980629" w:rsidRPr="00340B0D" w14:paraId="1ACCC9AB" w14:textId="77777777" w:rsidTr="00541D1A">
        <w:trPr>
          <w:ins w:id="6386"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BC69C0" w14:textId="77777777" w:rsidR="00980629" w:rsidRPr="00340B0D" w:rsidRDefault="00980629" w:rsidP="00541D1A">
            <w:pPr>
              <w:rPr>
                <w:ins w:id="6387" w:author="jonathan pritchard" w:date="2025-01-23T13:44:00Z" w16du:dateUtc="2025-01-23T13:44:00Z"/>
                <w:rFonts w:cs="Arial"/>
                <w:sz w:val="18"/>
                <w:szCs w:val="18"/>
              </w:rPr>
            </w:pPr>
            <w:ins w:id="6388" w:author="jonathan pritchard" w:date="2025-01-23T13:44:00Z" w16du:dateUtc="2025-01-23T13:44: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AC9C" w14:textId="77777777" w:rsidR="00980629" w:rsidRPr="00340B0D" w:rsidRDefault="00980629" w:rsidP="00541D1A">
            <w:pPr>
              <w:rPr>
                <w:ins w:id="6389" w:author="jonathan pritchard" w:date="2025-01-23T13:44:00Z" w16du:dateUtc="2025-01-23T13:44:00Z"/>
                <w:rFonts w:cs="Arial"/>
                <w:sz w:val="18"/>
                <w:szCs w:val="18"/>
              </w:rPr>
            </w:pPr>
          </w:p>
        </w:tc>
        <w:tc>
          <w:tcPr>
            <w:tcW w:w="3871" w:type="dxa"/>
            <w:gridSpan w:val="5"/>
            <w:tcBorders>
              <w:left w:val="single" w:sz="12" w:space="0" w:color="auto"/>
            </w:tcBorders>
          </w:tcPr>
          <w:p w14:paraId="49B7CFE9" w14:textId="77777777" w:rsidR="00980629" w:rsidRPr="00340B0D" w:rsidRDefault="00980629" w:rsidP="00541D1A">
            <w:pPr>
              <w:rPr>
                <w:ins w:id="6390" w:author="jonathan pritchard" w:date="2025-01-23T13:44:00Z" w16du:dateUtc="2025-01-23T13:44:00Z"/>
                <w:rFonts w:cs="Arial"/>
                <w:sz w:val="18"/>
                <w:szCs w:val="18"/>
              </w:rPr>
            </w:pPr>
            <w:ins w:id="6391" w:author="jonathan pritchard" w:date="2025-01-23T13:44:00Z" w16du:dateUtc="2025-01-23T13:44:00Z">
              <w:r w:rsidRPr="00340B0D">
                <w:rPr>
                  <w:rFonts w:cs="Arial"/>
                  <w:sz w:val="18"/>
                  <w:szCs w:val="18"/>
                </w:rPr>
                <w:t>Shallow Pattern</w:t>
              </w:r>
            </w:ins>
          </w:p>
        </w:tc>
        <w:tc>
          <w:tcPr>
            <w:tcW w:w="672" w:type="dxa"/>
            <w:tcBorders>
              <w:right w:val="single" w:sz="12" w:space="0" w:color="auto"/>
            </w:tcBorders>
          </w:tcPr>
          <w:p w14:paraId="2BB0056C" w14:textId="77777777" w:rsidR="00980629" w:rsidRPr="00340B0D" w:rsidRDefault="00980629" w:rsidP="00541D1A">
            <w:pPr>
              <w:jc w:val="center"/>
              <w:rPr>
                <w:ins w:id="6392" w:author="jonathan pritchard" w:date="2025-01-23T13:44:00Z" w16du:dateUtc="2025-01-23T13:44:00Z"/>
                <w:rFonts w:cs="Arial"/>
                <w:sz w:val="18"/>
                <w:szCs w:val="18"/>
              </w:rPr>
            </w:pPr>
          </w:p>
        </w:tc>
      </w:tr>
      <w:tr w:rsidR="00980629" w:rsidRPr="00340B0D" w14:paraId="39969016" w14:textId="77777777" w:rsidTr="00541D1A">
        <w:trPr>
          <w:ins w:id="6393"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6158E6" w14:textId="77777777" w:rsidR="00980629" w:rsidRPr="00340B0D" w:rsidRDefault="00980629" w:rsidP="00541D1A">
            <w:pPr>
              <w:rPr>
                <w:ins w:id="6394" w:author="jonathan pritchard" w:date="2025-01-23T13:44:00Z" w16du:dateUtc="2025-01-23T13:44:00Z"/>
                <w:rFonts w:cs="Arial"/>
                <w:sz w:val="18"/>
                <w:szCs w:val="18"/>
              </w:rPr>
            </w:pPr>
            <w:ins w:id="6395" w:author="jonathan pritchard" w:date="2025-01-23T13:44:00Z" w16du:dateUtc="2025-01-23T13:44: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9C36BC" w14:textId="77777777" w:rsidR="00980629" w:rsidRPr="00340B0D" w:rsidRDefault="00980629" w:rsidP="00541D1A">
            <w:pPr>
              <w:rPr>
                <w:ins w:id="6396" w:author="jonathan pritchard" w:date="2025-01-23T13:44:00Z" w16du:dateUtc="2025-01-23T13:44:00Z"/>
                <w:rFonts w:cs="Arial"/>
                <w:sz w:val="18"/>
                <w:szCs w:val="18"/>
              </w:rPr>
            </w:pPr>
          </w:p>
        </w:tc>
        <w:tc>
          <w:tcPr>
            <w:tcW w:w="3871" w:type="dxa"/>
            <w:gridSpan w:val="5"/>
            <w:tcBorders>
              <w:left w:val="single" w:sz="12" w:space="0" w:color="auto"/>
            </w:tcBorders>
          </w:tcPr>
          <w:p w14:paraId="35ECB991" w14:textId="77777777" w:rsidR="00980629" w:rsidRPr="00340B0D" w:rsidRDefault="00980629" w:rsidP="00541D1A">
            <w:pPr>
              <w:rPr>
                <w:ins w:id="6397" w:author="jonathan pritchard" w:date="2025-01-23T13:44:00Z" w16du:dateUtc="2025-01-23T13:44:00Z"/>
                <w:rFonts w:cs="Arial"/>
                <w:sz w:val="18"/>
                <w:szCs w:val="18"/>
              </w:rPr>
            </w:pPr>
            <w:ins w:id="6398" w:author="jonathan pritchard" w:date="2025-01-23T13:44:00Z" w16du:dateUtc="2025-01-23T13:44:00Z">
              <w:r w:rsidRPr="00340B0D">
                <w:rPr>
                  <w:rFonts w:cs="Arial"/>
                  <w:sz w:val="18"/>
                  <w:szCs w:val="18"/>
                </w:rPr>
                <w:t>Unknown</w:t>
              </w:r>
            </w:ins>
          </w:p>
        </w:tc>
        <w:tc>
          <w:tcPr>
            <w:tcW w:w="672" w:type="dxa"/>
            <w:tcBorders>
              <w:right w:val="single" w:sz="12" w:space="0" w:color="auto"/>
            </w:tcBorders>
          </w:tcPr>
          <w:p w14:paraId="5597BF66" w14:textId="77777777" w:rsidR="00980629" w:rsidRPr="00340B0D" w:rsidRDefault="00980629" w:rsidP="00541D1A">
            <w:pPr>
              <w:jc w:val="center"/>
              <w:rPr>
                <w:ins w:id="6399" w:author="jonathan pritchard" w:date="2025-01-23T13:44:00Z" w16du:dateUtc="2025-01-23T13:44:00Z"/>
                <w:rFonts w:cs="Arial"/>
                <w:sz w:val="18"/>
                <w:szCs w:val="18"/>
              </w:rPr>
            </w:pPr>
          </w:p>
        </w:tc>
      </w:tr>
      <w:tr w:rsidR="00980629" w:rsidRPr="00340B0D" w14:paraId="5503A149" w14:textId="77777777" w:rsidTr="00541D1A">
        <w:trPr>
          <w:ins w:id="6400"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226246" w14:textId="77777777" w:rsidR="00980629" w:rsidRPr="00340B0D" w:rsidRDefault="00980629" w:rsidP="00541D1A">
            <w:pPr>
              <w:rPr>
                <w:ins w:id="6401" w:author="jonathan pritchard" w:date="2025-01-23T13:44:00Z" w16du:dateUtc="2025-01-23T13:44:00Z"/>
                <w:rFonts w:cs="Arial"/>
                <w:sz w:val="18"/>
                <w:szCs w:val="18"/>
              </w:rPr>
            </w:pPr>
            <w:ins w:id="6402" w:author="jonathan pritchard" w:date="2025-01-23T13:44:00Z" w16du:dateUtc="2025-01-23T13:44: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20FFCF" w14:textId="77777777" w:rsidR="00980629" w:rsidRPr="00340B0D" w:rsidRDefault="00980629" w:rsidP="00541D1A">
            <w:pPr>
              <w:rPr>
                <w:ins w:id="6403" w:author="jonathan pritchard" w:date="2025-01-23T13:44:00Z" w16du:dateUtc="2025-01-23T13:44:00Z"/>
                <w:rFonts w:cs="Arial"/>
                <w:sz w:val="18"/>
                <w:szCs w:val="18"/>
              </w:rPr>
            </w:pPr>
          </w:p>
        </w:tc>
        <w:tc>
          <w:tcPr>
            <w:tcW w:w="3871" w:type="dxa"/>
            <w:gridSpan w:val="5"/>
            <w:tcBorders>
              <w:left w:val="single" w:sz="12" w:space="0" w:color="auto"/>
            </w:tcBorders>
          </w:tcPr>
          <w:p w14:paraId="67025CA6" w14:textId="77777777" w:rsidR="00980629" w:rsidRPr="00340B0D" w:rsidRDefault="00980629" w:rsidP="00541D1A">
            <w:pPr>
              <w:rPr>
                <w:ins w:id="6404" w:author="jonathan pritchard" w:date="2025-01-23T13:44:00Z" w16du:dateUtc="2025-01-23T13:44:00Z"/>
                <w:rFonts w:cs="Arial"/>
                <w:sz w:val="18"/>
                <w:szCs w:val="18"/>
              </w:rPr>
            </w:pPr>
            <w:ins w:id="6405" w:author="jonathan pritchard" w:date="2025-01-23T13:44:00Z" w16du:dateUtc="2025-01-23T13:44:00Z">
              <w:r w:rsidRPr="00340B0D">
                <w:rPr>
                  <w:rFonts w:cs="Arial"/>
                  <w:sz w:val="18"/>
                  <w:szCs w:val="18"/>
                </w:rPr>
                <w:t>Update Review</w:t>
              </w:r>
            </w:ins>
          </w:p>
        </w:tc>
        <w:tc>
          <w:tcPr>
            <w:tcW w:w="672" w:type="dxa"/>
            <w:tcBorders>
              <w:right w:val="single" w:sz="12" w:space="0" w:color="auto"/>
            </w:tcBorders>
          </w:tcPr>
          <w:p w14:paraId="60A92BD6" w14:textId="77777777" w:rsidR="00980629" w:rsidRPr="00340B0D" w:rsidRDefault="00980629" w:rsidP="00541D1A">
            <w:pPr>
              <w:jc w:val="center"/>
              <w:rPr>
                <w:ins w:id="6406" w:author="jonathan pritchard" w:date="2025-01-23T13:44:00Z" w16du:dateUtc="2025-01-23T13:44:00Z"/>
                <w:rFonts w:cs="Arial"/>
                <w:sz w:val="18"/>
                <w:szCs w:val="18"/>
              </w:rPr>
            </w:pPr>
          </w:p>
        </w:tc>
      </w:tr>
      <w:tr w:rsidR="00980629" w:rsidRPr="00340B0D" w14:paraId="62B7DD99" w14:textId="77777777" w:rsidTr="00541D1A">
        <w:trPr>
          <w:ins w:id="6407"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4F409E" w14:textId="77777777" w:rsidR="00980629" w:rsidRPr="00340B0D" w:rsidRDefault="00980629" w:rsidP="00541D1A">
            <w:pPr>
              <w:rPr>
                <w:ins w:id="6408" w:author="jonathan pritchard" w:date="2025-01-23T13:44:00Z" w16du:dateUtc="2025-01-23T13:44:00Z"/>
                <w:rFonts w:cs="Arial"/>
                <w:sz w:val="18"/>
                <w:szCs w:val="18"/>
              </w:rPr>
            </w:pPr>
            <w:ins w:id="6409" w:author="jonathan pritchard" w:date="2025-01-23T13:44:00Z" w16du:dateUtc="2025-01-23T13:44: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6EB1BD" w14:textId="77777777" w:rsidR="00980629" w:rsidRPr="00340B0D" w:rsidRDefault="00980629" w:rsidP="00541D1A">
            <w:pPr>
              <w:rPr>
                <w:ins w:id="6410" w:author="jonathan pritchard" w:date="2025-01-23T13:44:00Z" w16du:dateUtc="2025-01-23T13:44:00Z"/>
                <w:rFonts w:cs="Arial"/>
                <w:sz w:val="18"/>
                <w:szCs w:val="18"/>
              </w:rPr>
            </w:pPr>
          </w:p>
        </w:tc>
        <w:tc>
          <w:tcPr>
            <w:tcW w:w="3871" w:type="dxa"/>
            <w:gridSpan w:val="5"/>
            <w:tcBorders>
              <w:left w:val="single" w:sz="12" w:space="0" w:color="auto"/>
            </w:tcBorders>
          </w:tcPr>
          <w:p w14:paraId="5FA545F2" w14:textId="77777777" w:rsidR="00980629" w:rsidRPr="00340B0D" w:rsidRDefault="00980629" w:rsidP="00541D1A">
            <w:pPr>
              <w:rPr>
                <w:ins w:id="6411" w:author="jonathan pritchard" w:date="2025-01-23T13:44:00Z" w16du:dateUtc="2025-01-23T13:44:00Z"/>
                <w:rFonts w:cs="Arial"/>
                <w:sz w:val="18"/>
                <w:szCs w:val="18"/>
              </w:rPr>
            </w:pPr>
            <w:ins w:id="6412" w:author="jonathan pritchard" w:date="2025-01-23T13:44:00Z" w16du:dateUtc="2025-01-23T13:44:00Z">
              <w:r w:rsidRPr="00340B0D">
                <w:rPr>
                  <w:rFonts w:cs="Arial"/>
                  <w:b/>
                  <w:bCs/>
                  <w:sz w:val="18"/>
                  <w:szCs w:val="18"/>
                </w:rPr>
                <w:t>Text Groups</w:t>
              </w:r>
            </w:ins>
          </w:p>
        </w:tc>
        <w:tc>
          <w:tcPr>
            <w:tcW w:w="672" w:type="dxa"/>
            <w:tcBorders>
              <w:right w:val="single" w:sz="12" w:space="0" w:color="auto"/>
            </w:tcBorders>
          </w:tcPr>
          <w:p w14:paraId="62794E25" w14:textId="77777777" w:rsidR="00980629" w:rsidRPr="00340B0D" w:rsidRDefault="00980629" w:rsidP="00541D1A">
            <w:pPr>
              <w:jc w:val="center"/>
              <w:rPr>
                <w:ins w:id="6413" w:author="jonathan pritchard" w:date="2025-01-23T13:44:00Z" w16du:dateUtc="2025-01-23T13:44:00Z"/>
                <w:rFonts w:cs="Arial"/>
                <w:sz w:val="18"/>
                <w:szCs w:val="18"/>
              </w:rPr>
            </w:pPr>
          </w:p>
        </w:tc>
      </w:tr>
      <w:tr w:rsidR="00980629" w:rsidRPr="00340B0D" w14:paraId="48E0E9E3" w14:textId="77777777" w:rsidTr="00541D1A">
        <w:trPr>
          <w:ins w:id="6414"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D0F99" w14:textId="77777777" w:rsidR="00980629" w:rsidRPr="00340B0D" w:rsidRDefault="00980629" w:rsidP="00541D1A">
            <w:pPr>
              <w:rPr>
                <w:ins w:id="6415" w:author="jonathan pritchard" w:date="2025-01-23T13:44:00Z" w16du:dateUtc="2025-01-23T13:44:00Z"/>
                <w:rFonts w:cs="Arial"/>
                <w:sz w:val="18"/>
                <w:szCs w:val="18"/>
              </w:rPr>
            </w:pPr>
            <w:ins w:id="6416" w:author="jonathan pritchard" w:date="2025-01-23T13:44:00Z" w16du:dateUtc="2025-01-23T13:44: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3254" w14:textId="77777777" w:rsidR="00980629" w:rsidRPr="00340B0D" w:rsidRDefault="00980629" w:rsidP="00541D1A">
            <w:pPr>
              <w:rPr>
                <w:ins w:id="6417" w:author="jonathan pritchard" w:date="2025-01-23T13:44:00Z" w16du:dateUtc="2025-01-23T13:44:00Z"/>
                <w:rFonts w:cs="Arial"/>
                <w:sz w:val="18"/>
                <w:szCs w:val="18"/>
              </w:rPr>
            </w:pPr>
          </w:p>
        </w:tc>
        <w:tc>
          <w:tcPr>
            <w:tcW w:w="3871" w:type="dxa"/>
            <w:gridSpan w:val="5"/>
            <w:tcBorders>
              <w:left w:val="single" w:sz="12" w:space="0" w:color="auto"/>
            </w:tcBorders>
          </w:tcPr>
          <w:p w14:paraId="70F3A0DF" w14:textId="77777777" w:rsidR="00980629" w:rsidRPr="00340B0D" w:rsidRDefault="00980629" w:rsidP="00541D1A">
            <w:pPr>
              <w:rPr>
                <w:ins w:id="6418" w:author="jonathan pritchard" w:date="2025-01-23T13:44:00Z" w16du:dateUtc="2025-01-23T13:44:00Z"/>
                <w:rFonts w:cs="Arial"/>
                <w:sz w:val="18"/>
                <w:szCs w:val="18"/>
              </w:rPr>
            </w:pPr>
            <w:ins w:id="6419" w:author="jonathan pritchard" w:date="2025-01-23T13:44:00Z" w16du:dateUtc="2025-01-23T13:44:00Z">
              <w:r w:rsidRPr="00340B0D">
                <w:rPr>
                  <w:rFonts w:cs="Arial"/>
                  <w:sz w:val="18"/>
                  <w:szCs w:val="18"/>
                </w:rPr>
                <w:t>Chart Text</w:t>
              </w:r>
            </w:ins>
          </w:p>
        </w:tc>
        <w:tc>
          <w:tcPr>
            <w:tcW w:w="672" w:type="dxa"/>
            <w:tcBorders>
              <w:right w:val="single" w:sz="12" w:space="0" w:color="auto"/>
            </w:tcBorders>
          </w:tcPr>
          <w:p w14:paraId="4D6F7B7B" w14:textId="77777777" w:rsidR="00980629" w:rsidRPr="00340B0D" w:rsidRDefault="00980629" w:rsidP="00541D1A">
            <w:pPr>
              <w:jc w:val="center"/>
              <w:rPr>
                <w:ins w:id="6420" w:author="jonathan pritchard" w:date="2025-01-23T13:44:00Z" w16du:dateUtc="2025-01-23T13:44:00Z"/>
                <w:rFonts w:cs="Arial"/>
                <w:sz w:val="18"/>
                <w:szCs w:val="18"/>
              </w:rPr>
            </w:pPr>
          </w:p>
        </w:tc>
      </w:tr>
      <w:tr w:rsidR="00980629" w:rsidRPr="00340B0D" w14:paraId="440E5D21" w14:textId="77777777" w:rsidTr="00541D1A">
        <w:trPr>
          <w:ins w:id="6421"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7978E3" w14:textId="77777777" w:rsidR="00980629" w:rsidRPr="00340B0D" w:rsidRDefault="00980629" w:rsidP="00541D1A">
            <w:pPr>
              <w:rPr>
                <w:ins w:id="6422" w:author="jonathan pritchard" w:date="2025-01-23T13:44:00Z" w16du:dateUtc="2025-01-23T13:44:00Z"/>
                <w:rFonts w:cs="Arial"/>
                <w:sz w:val="18"/>
                <w:szCs w:val="18"/>
              </w:rPr>
            </w:pPr>
            <w:ins w:id="6423" w:author="jonathan pritchard" w:date="2025-01-23T13:44:00Z" w16du:dateUtc="2025-01-23T13:44: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1F8AFD" w14:textId="77777777" w:rsidR="00980629" w:rsidRPr="00340B0D" w:rsidRDefault="00980629" w:rsidP="00541D1A">
            <w:pPr>
              <w:rPr>
                <w:ins w:id="6424" w:author="jonathan pritchard" w:date="2025-01-23T13:44:00Z" w16du:dateUtc="2025-01-23T13:44:00Z"/>
                <w:rFonts w:cs="Arial"/>
                <w:sz w:val="18"/>
                <w:szCs w:val="18"/>
              </w:rPr>
            </w:pPr>
          </w:p>
        </w:tc>
        <w:tc>
          <w:tcPr>
            <w:tcW w:w="3871" w:type="dxa"/>
            <w:gridSpan w:val="5"/>
            <w:tcBorders>
              <w:left w:val="single" w:sz="12" w:space="0" w:color="auto"/>
            </w:tcBorders>
          </w:tcPr>
          <w:p w14:paraId="7723BC63" w14:textId="77777777" w:rsidR="00980629" w:rsidRPr="00340B0D" w:rsidRDefault="00980629" w:rsidP="00541D1A">
            <w:pPr>
              <w:rPr>
                <w:ins w:id="6425" w:author="jonathan pritchard" w:date="2025-01-23T13:44:00Z" w16du:dateUtc="2025-01-23T13:44:00Z"/>
                <w:rFonts w:cs="Arial"/>
                <w:sz w:val="18"/>
                <w:szCs w:val="18"/>
              </w:rPr>
            </w:pPr>
            <w:ins w:id="6426" w:author="jonathan pritchard" w:date="2025-01-23T13:44:00Z" w16du:dateUtc="2025-01-23T13:44:00Z">
              <w:r w:rsidRPr="00340B0D">
                <w:rPr>
                  <w:rFonts w:cs="Arial"/>
                  <w:sz w:val="18"/>
                  <w:szCs w:val="18"/>
                </w:rPr>
                <w:t xml:space="preserve">    Important text</w:t>
              </w:r>
            </w:ins>
          </w:p>
        </w:tc>
        <w:tc>
          <w:tcPr>
            <w:tcW w:w="672" w:type="dxa"/>
            <w:tcBorders>
              <w:right w:val="single" w:sz="12" w:space="0" w:color="auto"/>
            </w:tcBorders>
          </w:tcPr>
          <w:p w14:paraId="30FF0FD0" w14:textId="77777777" w:rsidR="00980629" w:rsidRPr="00340B0D" w:rsidRDefault="00980629" w:rsidP="00541D1A">
            <w:pPr>
              <w:jc w:val="center"/>
              <w:rPr>
                <w:ins w:id="6427" w:author="jonathan pritchard" w:date="2025-01-23T13:44:00Z" w16du:dateUtc="2025-01-23T13:44:00Z"/>
                <w:rFonts w:cs="Arial"/>
                <w:sz w:val="18"/>
                <w:szCs w:val="18"/>
              </w:rPr>
            </w:pPr>
          </w:p>
        </w:tc>
      </w:tr>
      <w:tr w:rsidR="00980629" w:rsidRPr="00340B0D" w14:paraId="7911382D" w14:textId="77777777" w:rsidTr="00541D1A">
        <w:trPr>
          <w:ins w:id="6428"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178829" w14:textId="77777777" w:rsidR="00980629" w:rsidRPr="00340B0D" w:rsidRDefault="00980629" w:rsidP="00541D1A">
            <w:pPr>
              <w:rPr>
                <w:ins w:id="6429" w:author="jonathan pritchard" w:date="2025-01-23T13:44:00Z" w16du:dateUtc="2025-01-23T13:44:00Z"/>
                <w:rFonts w:cs="Arial"/>
                <w:sz w:val="18"/>
                <w:szCs w:val="18"/>
              </w:rPr>
            </w:pPr>
            <w:ins w:id="6430" w:author="jonathan pritchard" w:date="2025-01-23T13:44:00Z" w16du:dateUtc="2025-01-23T13:44: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CF908A" w14:textId="77777777" w:rsidR="00980629" w:rsidRPr="00340B0D" w:rsidRDefault="00980629" w:rsidP="00541D1A">
            <w:pPr>
              <w:rPr>
                <w:ins w:id="6431" w:author="jonathan pritchard" w:date="2025-01-23T13:44:00Z" w16du:dateUtc="2025-01-23T13:44:00Z"/>
                <w:rFonts w:cs="Arial"/>
                <w:sz w:val="18"/>
                <w:szCs w:val="18"/>
              </w:rPr>
            </w:pPr>
          </w:p>
        </w:tc>
        <w:tc>
          <w:tcPr>
            <w:tcW w:w="3871" w:type="dxa"/>
            <w:gridSpan w:val="5"/>
            <w:tcBorders>
              <w:left w:val="single" w:sz="12" w:space="0" w:color="auto"/>
            </w:tcBorders>
          </w:tcPr>
          <w:p w14:paraId="58E903E1" w14:textId="77777777" w:rsidR="00980629" w:rsidRPr="00340B0D" w:rsidRDefault="00980629" w:rsidP="00541D1A">
            <w:pPr>
              <w:rPr>
                <w:ins w:id="6432" w:author="jonathan pritchard" w:date="2025-01-23T13:44:00Z" w16du:dateUtc="2025-01-23T13:44:00Z"/>
                <w:rFonts w:cs="Arial"/>
                <w:b/>
                <w:bCs/>
                <w:sz w:val="18"/>
                <w:szCs w:val="18"/>
              </w:rPr>
            </w:pPr>
            <w:ins w:id="6433" w:author="jonathan pritchard" w:date="2025-01-23T13:44:00Z" w16du:dateUtc="2025-01-23T13:44:00Z">
              <w:r w:rsidRPr="00340B0D">
                <w:rPr>
                  <w:rFonts w:cs="Arial"/>
                  <w:b/>
                  <w:bCs/>
                  <w:sz w:val="18"/>
                  <w:szCs w:val="18"/>
                </w:rPr>
                <w:t xml:space="preserve">    Other Text</w:t>
              </w:r>
            </w:ins>
          </w:p>
        </w:tc>
        <w:tc>
          <w:tcPr>
            <w:tcW w:w="672" w:type="dxa"/>
            <w:tcBorders>
              <w:right w:val="single" w:sz="12" w:space="0" w:color="auto"/>
            </w:tcBorders>
          </w:tcPr>
          <w:p w14:paraId="7E46B16A" w14:textId="77777777" w:rsidR="00980629" w:rsidRPr="00340B0D" w:rsidRDefault="00980629" w:rsidP="00541D1A">
            <w:pPr>
              <w:jc w:val="center"/>
              <w:rPr>
                <w:ins w:id="6434" w:author="jonathan pritchard" w:date="2025-01-23T13:44:00Z" w16du:dateUtc="2025-01-23T13:44:00Z"/>
                <w:rFonts w:cs="Arial"/>
                <w:sz w:val="18"/>
                <w:szCs w:val="18"/>
              </w:rPr>
            </w:pPr>
          </w:p>
        </w:tc>
      </w:tr>
      <w:tr w:rsidR="00980629" w:rsidRPr="00340B0D" w14:paraId="2D72A134" w14:textId="77777777" w:rsidTr="00541D1A">
        <w:trPr>
          <w:ins w:id="6435" w:author="jonathan pritchard" w:date="2025-01-23T13:44: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4FC2D" w14:textId="77777777" w:rsidR="00980629" w:rsidRPr="00340B0D" w:rsidRDefault="00980629" w:rsidP="00541D1A">
            <w:pPr>
              <w:rPr>
                <w:ins w:id="6436" w:author="jonathan pritchard" w:date="2025-01-23T13:44:00Z" w16du:dateUtc="2025-01-23T13:44:00Z"/>
                <w:rFonts w:cs="Arial"/>
                <w:sz w:val="18"/>
                <w:szCs w:val="18"/>
              </w:rPr>
            </w:pPr>
            <w:ins w:id="6437" w:author="jonathan pritchard" w:date="2025-01-23T13:44:00Z" w16du:dateUtc="2025-01-23T13:44: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6B1E7D" w14:textId="77777777" w:rsidR="00980629" w:rsidRPr="00340B0D" w:rsidRDefault="00980629" w:rsidP="00541D1A">
            <w:pPr>
              <w:rPr>
                <w:ins w:id="6438" w:author="jonathan pritchard" w:date="2025-01-23T13:44:00Z" w16du:dateUtc="2025-01-23T13:44:00Z"/>
                <w:rFonts w:cs="Arial"/>
                <w:sz w:val="18"/>
                <w:szCs w:val="18"/>
              </w:rPr>
            </w:pPr>
          </w:p>
        </w:tc>
        <w:tc>
          <w:tcPr>
            <w:tcW w:w="3871" w:type="dxa"/>
            <w:gridSpan w:val="5"/>
            <w:tcBorders>
              <w:left w:val="single" w:sz="12" w:space="0" w:color="auto"/>
            </w:tcBorders>
          </w:tcPr>
          <w:p w14:paraId="707DA0EF" w14:textId="77777777" w:rsidR="00980629" w:rsidRPr="00340B0D" w:rsidRDefault="00980629" w:rsidP="00541D1A">
            <w:pPr>
              <w:rPr>
                <w:ins w:id="6439" w:author="jonathan pritchard" w:date="2025-01-23T13:44:00Z" w16du:dateUtc="2025-01-23T13:44:00Z"/>
                <w:rFonts w:cs="Arial"/>
                <w:sz w:val="18"/>
                <w:szCs w:val="18"/>
              </w:rPr>
            </w:pPr>
            <w:ins w:id="6440" w:author="jonathan pritchard" w:date="2025-01-23T13:44:00Z" w16du:dateUtc="2025-01-23T13:44:00Z">
              <w:r w:rsidRPr="00340B0D">
                <w:rPr>
                  <w:rFonts w:cs="Arial"/>
                  <w:sz w:val="18"/>
                  <w:szCs w:val="18"/>
                </w:rPr>
                <w:t xml:space="preserve">        Names</w:t>
              </w:r>
            </w:ins>
          </w:p>
        </w:tc>
        <w:tc>
          <w:tcPr>
            <w:tcW w:w="672" w:type="dxa"/>
            <w:tcBorders>
              <w:right w:val="single" w:sz="12" w:space="0" w:color="auto"/>
            </w:tcBorders>
          </w:tcPr>
          <w:p w14:paraId="1E93F6E0" w14:textId="77777777" w:rsidR="00980629" w:rsidRPr="00340B0D" w:rsidRDefault="00980629" w:rsidP="00541D1A">
            <w:pPr>
              <w:jc w:val="center"/>
              <w:rPr>
                <w:ins w:id="6441" w:author="jonathan pritchard" w:date="2025-01-23T13:44:00Z" w16du:dateUtc="2025-01-23T13:44:00Z"/>
                <w:rFonts w:cs="Arial"/>
                <w:sz w:val="18"/>
                <w:szCs w:val="18"/>
              </w:rPr>
            </w:pPr>
          </w:p>
        </w:tc>
      </w:tr>
      <w:tr w:rsidR="00980629" w:rsidRPr="00340B0D" w14:paraId="00DE76B6" w14:textId="77777777" w:rsidTr="00541D1A">
        <w:trPr>
          <w:ins w:id="6442" w:author="jonathan pritchard" w:date="2025-01-23T13:44: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9F19B7" w14:textId="77777777" w:rsidR="00980629" w:rsidRPr="00340B0D" w:rsidRDefault="00980629" w:rsidP="00541D1A">
            <w:pPr>
              <w:jc w:val="center"/>
              <w:rPr>
                <w:ins w:id="6443" w:author="jonathan pritchard" w:date="2025-01-23T13:44:00Z" w16du:dateUtc="2025-01-23T13:44:00Z"/>
                <w:rFonts w:cs="Arial"/>
                <w:b/>
                <w:bCs/>
                <w:sz w:val="18"/>
                <w:szCs w:val="18"/>
              </w:rPr>
            </w:pPr>
            <w:ins w:id="6444" w:author="jonathan pritchard" w:date="2025-01-23T13:44:00Z" w16du:dateUtc="2025-01-23T13:44:00Z">
              <w:r w:rsidRPr="00340B0D">
                <w:rPr>
                  <w:rFonts w:cs="Arial"/>
                  <w:b/>
                  <w:bCs/>
                  <w:sz w:val="18"/>
                  <w:szCs w:val="18"/>
                </w:rPr>
                <w:t>Palette</w:t>
              </w:r>
            </w:ins>
          </w:p>
        </w:tc>
        <w:tc>
          <w:tcPr>
            <w:tcW w:w="3871" w:type="dxa"/>
            <w:gridSpan w:val="5"/>
            <w:tcBorders>
              <w:left w:val="single" w:sz="12" w:space="0" w:color="auto"/>
            </w:tcBorders>
          </w:tcPr>
          <w:p w14:paraId="6FAA4271" w14:textId="77777777" w:rsidR="00980629" w:rsidRPr="00340B0D" w:rsidRDefault="00980629" w:rsidP="00541D1A">
            <w:pPr>
              <w:rPr>
                <w:ins w:id="6445" w:author="jonathan pritchard" w:date="2025-01-23T13:44:00Z" w16du:dateUtc="2025-01-23T13:44:00Z"/>
                <w:rFonts w:cs="Arial"/>
                <w:b/>
                <w:bCs/>
                <w:sz w:val="18"/>
                <w:szCs w:val="18"/>
              </w:rPr>
            </w:pPr>
            <w:ins w:id="6446" w:author="jonathan pritchard" w:date="2025-01-23T13:44:00Z" w16du:dateUtc="2025-01-23T13:44:00Z">
              <w:r w:rsidRPr="00340B0D">
                <w:rPr>
                  <w:rFonts w:cs="Arial"/>
                  <w:sz w:val="18"/>
                  <w:szCs w:val="18"/>
                </w:rPr>
                <w:t xml:space="preserve">        Light description</w:t>
              </w:r>
            </w:ins>
          </w:p>
        </w:tc>
        <w:tc>
          <w:tcPr>
            <w:tcW w:w="672" w:type="dxa"/>
            <w:tcBorders>
              <w:right w:val="single" w:sz="12" w:space="0" w:color="auto"/>
            </w:tcBorders>
          </w:tcPr>
          <w:p w14:paraId="71C3D565" w14:textId="77777777" w:rsidR="00980629" w:rsidRPr="00340B0D" w:rsidRDefault="00980629" w:rsidP="00541D1A">
            <w:pPr>
              <w:jc w:val="center"/>
              <w:rPr>
                <w:ins w:id="6447" w:author="jonathan pritchard" w:date="2025-01-23T13:44:00Z" w16du:dateUtc="2025-01-23T13:44:00Z"/>
                <w:rFonts w:cs="Arial"/>
                <w:sz w:val="18"/>
                <w:szCs w:val="18"/>
              </w:rPr>
            </w:pPr>
          </w:p>
        </w:tc>
      </w:tr>
      <w:tr w:rsidR="00980629" w:rsidRPr="00340B0D" w14:paraId="3AA20B00" w14:textId="77777777" w:rsidTr="00541D1A">
        <w:trPr>
          <w:ins w:id="6448" w:author="jonathan pritchard" w:date="2025-01-23T13:44:00Z"/>
        </w:trPr>
        <w:customXmlInsRangeStart w:id="6449" w:author="jonathan pritchard" w:date="2025-01-23T13:44:00Z"/>
        <w:sdt>
          <w:sdtPr>
            <w:rPr>
              <w:rFonts w:cs="Arial"/>
              <w:sz w:val="18"/>
              <w:szCs w:val="18"/>
            </w:rPr>
            <w:alias w:val="Palette"/>
            <w:tag w:val="Palette"/>
            <w:id w:val="87440995"/>
            <w:placeholder>
              <w:docPart w:val="55D9E4D297664CF19B8FF25269C34B34"/>
            </w:placeholder>
            <w:comboBox>
              <w:listItem w:displayText="Day" w:value="Day"/>
              <w:listItem w:displayText="Dusk" w:value="Dusk"/>
              <w:listItem w:displayText="Night" w:value="Night"/>
            </w:comboBox>
          </w:sdtPr>
          <w:sdtContent>
            <w:customXmlInsRangeEnd w:id="6449"/>
            <w:tc>
              <w:tcPr>
                <w:tcW w:w="4656" w:type="dxa"/>
                <w:gridSpan w:val="5"/>
                <w:tcBorders>
                  <w:left w:val="single" w:sz="12" w:space="0" w:color="auto"/>
                  <w:bottom w:val="single" w:sz="12" w:space="0" w:color="auto"/>
                  <w:right w:val="single" w:sz="12" w:space="0" w:color="auto"/>
                </w:tcBorders>
              </w:tcPr>
              <w:p w14:paraId="717CD0B2" w14:textId="77777777" w:rsidR="00980629" w:rsidRPr="00340B0D" w:rsidRDefault="00980629" w:rsidP="00541D1A">
                <w:pPr>
                  <w:rPr>
                    <w:ins w:id="6450" w:author="jonathan pritchard" w:date="2025-01-23T13:44:00Z" w16du:dateUtc="2025-01-23T13:44:00Z"/>
                    <w:rFonts w:cs="Arial"/>
                    <w:sz w:val="18"/>
                    <w:szCs w:val="18"/>
                  </w:rPr>
                </w:pPr>
                <w:ins w:id="6451" w:author="jonathan pritchard" w:date="2025-01-23T13:44:00Z" w16du:dateUtc="2025-01-23T13:44:00Z">
                  <w:r w:rsidRPr="00340B0D">
                    <w:rPr>
                      <w:rFonts w:cs="Arial"/>
                      <w:sz w:val="18"/>
                      <w:szCs w:val="18"/>
                    </w:rPr>
                    <w:t>Day</w:t>
                  </w:r>
                </w:ins>
              </w:p>
            </w:tc>
            <w:customXmlInsRangeStart w:id="6452" w:author="jonathan pritchard" w:date="2025-01-23T13:44:00Z"/>
          </w:sdtContent>
        </w:sdt>
        <w:customXmlInsRangeEnd w:id="6452"/>
        <w:tc>
          <w:tcPr>
            <w:tcW w:w="3871" w:type="dxa"/>
            <w:gridSpan w:val="5"/>
            <w:tcBorders>
              <w:left w:val="single" w:sz="12" w:space="0" w:color="auto"/>
            </w:tcBorders>
          </w:tcPr>
          <w:p w14:paraId="5C5F3FCA" w14:textId="77777777" w:rsidR="00980629" w:rsidRPr="00340B0D" w:rsidRDefault="00980629" w:rsidP="00541D1A">
            <w:pPr>
              <w:rPr>
                <w:ins w:id="6453" w:author="jonathan pritchard" w:date="2025-01-23T13:44:00Z" w16du:dateUtc="2025-01-23T13:44:00Z"/>
                <w:rFonts w:cs="Arial"/>
                <w:b/>
                <w:bCs/>
                <w:sz w:val="18"/>
                <w:szCs w:val="18"/>
              </w:rPr>
            </w:pPr>
            <w:ins w:id="6454" w:author="jonathan pritchard" w:date="2025-01-23T13:44:00Z" w16du:dateUtc="2025-01-23T13:44:00Z">
              <w:r w:rsidRPr="00340B0D">
                <w:rPr>
                  <w:rFonts w:cs="Arial"/>
                  <w:sz w:val="18"/>
                  <w:szCs w:val="18"/>
                </w:rPr>
                <w:t xml:space="preserve">        All other chart text</w:t>
              </w:r>
            </w:ins>
          </w:p>
        </w:tc>
        <w:tc>
          <w:tcPr>
            <w:tcW w:w="672" w:type="dxa"/>
            <w:tcBorders>
              <w:right w:val="single" w:sz="12" w:space="0" w:color="auto"/>
            </w:tcBorders>
          </w:tcPr>
          <w:p w14:paraId="4D1F08D1" w14:textId="77777777" w:rsidR="00980629" w:rsidRPr="00340B0D" w:rsidRDefault="00980629" w:rsidP="00541D1A">
            <w:pPr>
              <w:jc w:val="center"/>
              <w:rPr>
                <w:ins w:id="6455" w:author="jonathan pritchard" w:date="2025-01-23T13:44:00Z" w16du:dateUtc="2025-01-23T13:44:00Z"/>
                <w:rFonts w:cs="Arial"/>
                <w:sz w:val="18"/>
                <w:szCs w:val="18"/>
              </w:rPr>
            </w:pPr>
          </w:p>
        </w:tc>
      </w:tr>
      <w:tr w:rsidR="00980629" w:rsidRPr="00340B0D" w14:paraId="6797DF8A" w14:textId="77777777" w:rsidTr="00541D1A">
        <w:trPr>
          <w:ins w:id="6456"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58CC701" w14:textId="77777777" w:rsidR="00980629" w:rsidRPr="00340B0D" w:rsidRDefault="00980629" w:rsidP="00541D1A">
            <w:pPr>
              <w:jc w:val="center"/>
              <w:rPr>
                <w:ins w:id="6457" w:author="jonathan pritchard" w:date="2025-01-23T13:44:00Z" w16du:dateUtc="2025-01-23T13:44:00Z"/>
                <w:rFonts w:cs="Arial"/>
                <w:b/>
                <w:bCs/>
                <w:sz w:val="18"/>
                <w:szCs w:val="18"/>
              </w:rPr>
            </w:pPr>
          </w:p>
        </w:tc>
        <w:tc>
          <w:tcPr>
            <w:tcW w:w="3871" w:type="dxa"/>
            <w:gridSpan w:val="5"/>
            <w:tcBorders>
              <w:left w:val="single" w:sz="12" w:space="0" w:color="auto"/>
            </w:tcBorders>
          </w:tcPr>
          <w:p w14:paraId="34BB608F" w14:textId="77777777" w:rsidR="00980629" w:rsidRPr="00340B0D" w:rsidRDefault="00980629" w:rsidP="00541D1A">
            <w:pPr>
              <w:rPr>
                <w:ins w:id="6458" w:author="jonathan pritchard" w:date="2025-01-23T13:44:00Z" w16du:dateUtc="2025-01-23T13:44:00Z"/>
                <w:rFonts w:cs="Arial"/>
                <w:sz w:val="18"/>
                <w:szCs w:val="18"/>
              </w:rPr>
            </w:pPr>
          </w:p>
        </w:tc>
        <w:tc>
          <w:tcPr>
            <w:tcW w:w="672" w:type="dxa"/>
            <w:tcBorders>
              <w:right w:val="single" w:sz="12" w:space="0" w:color="auto"/>
            </w:tcBorders>
            <w:vAlign w:val="center"/>
          </w:tcPr>
          <w:p w14:paraId="137416B5" w14:textId="77777777" w:rsidR="00980629" w:rsidRPr="00340B0D" w:rsidRDefault="00980629" w:rsidP="00541D1A">
            <w:pPr>
              <w:jc w:val="center"/>
              <w:rPr>
                <w:ins w:id="6459" w:author="jonathan pritchard" w:date="2025-01-23T13:44:00Z" w16du:dateUtc="2025-01-23T13:44:00Z"/>
                <w:rFonts w:cs="Arial"/>
                <w:sz w:val="18"/>
                <w:szCs w:val="18"/>
              </w:rPr>
            </w:pPr>
          </w:p>
        </w:tc>
      </w:tr>
      <w:tr w:rsidR="00980629" w:rsidRPr="00340B0D" w14:paraId="07558C59" w14:textId="77777777" w:rsidTr="00541D1A">
        <w:trPr>
          <w:ins w:id="6460" w:author="jonathan pritchard" w:date="2025-01-23T13:44: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8679D67" w14:textId="77777777" w:rsidR="00980629" w:rsidRPr="00340B0D" w:rsidRDefault="00980629" w:rsidP="00541D1A">
            <w:pPr>
              <w:rPr>
                <w:ins w:id="6461" w:author="jonathan pritchard" w:date="2025-01-23T13:44:00Z" w16du:dateUtc="2025-01-23T13:44:00Z"/>
                <w:rFonts w:cs="Arial"/>
                <w:sz w:val="18"/>
                <w:szCs w:val="18"/>
              </w:rPr>
            </w:pPr>
          </w:p>
        </w:tc>
        <w:tc>
          <w:tcPr>
            <w:tcW w:w="3871" w:type="dxa"/>
            <w:gridSpan w:val="5"/>
            <w:tcBorders>
              <w:left w:val="single" w:sz="12" w:space="0" w:color="auto"/>
              <w:bottom w:val="single" w:sz="12" w:space="0" w:color="auto"/>
            </w:tcBorders>
          </w:tcPr>
          <w:p w14:paraId="4A0E6450" w14:textId="77777777" w:rsidR="00980629" w:rsidRPr="00340B0D" w:rsidRDefault="00980629" w:rsidP="00541D1A">
            <w:pPr>
              <w:jc w:val="center"/>
              <w:rPr>
                <w:ins w:id="6462" w:author="jonathan pritchard" w:date="2025-01-23T13:44:00Z" w16du:dateUtc="2025-01-23T13:44:00Z"/>
                <w:rFonts w:cs="Arial"/>
                <w:sz w:val="18"/>
                <w:szCs w:val="18"/>
              </w:rPr>
            </w:pPr>
          </w:p>
        </w:tc>
        <w:tc>
          <w:tcPr>
            <w:tcW w:w="672" w:type="dxa"/>
            <w:tcBorders>
              <w:bottom w:val="single" w:sz="12" w:space="0" w:color="auto"/>
              <w:right w:val="single" w:sz="12" w:space="0" w:color="auto"/>
            </w:tcBorders>
            <w:vAlign w:val="center"/>
          </w:tcPr>
          <w:p w14:paraId="252B407C" w14:textId="77777777" w:rsidR="00980629" w:rsidRPr="00340B0D" w:rsidRDefault="00980629" w:rsidP="00541D1A">
            <w:pPr>
              <w:jc w:val="center"/>
              <w:rPr>
                <w:ins w:id="6463" w:author="jonathan pritchard" w:date="2025-01-23T13:44:00Z" w16du:dateUtc="2025-01-23T13:44:00Z"/>
                <w:rFonts w:cs="Arial"/>
                <w:sz w:val="18"/>
                <w:szCs w:val="18"/>
              </w:rPr>
            </w:pPr>
          </w:p>
        </w:tc>
      </w:tr>
      <w:tr w:rsidR="00980629" w:rsidRPr="00340B0D" w14:paraId="4427908F" w14:textId="77777777" w:rsidTr="00541D1A">
        <w:trPr>
          <w:ins w:id="6464" w:author="jonathan pritchard" w:date="2025-01-23T13:44: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7F5E7C1" w14:textId="77777777" w:rsidR="00980629" w:rsidRPr="00340B0D" w:rsidRDefault="00980629" w:rsidP="00541D1A">
            <w:pPr>
              <w:jc w:val="center"/>
              <w:rPr>
                <w:ins w:id="6465" w:author="jonathan pritchard" w:date="2025-01-23T13:44:00Z" w16du:dateUtc="2025-01-23T13:44:00Z"/>
                <w:rFonts w:cs="Arial"/>
                <w:b/>
                <w:bCs/>
                <w:sz w:val="18"/>
                <w:szCs w:val="18"/>
              </w:rPr>
            </w:pPr>
            <w:ins w:id="6466" w:author="jonathan pritchard" w:date="2025-01-23T13:44:00Z" w16du:dateUtc="2025-01-23T13:44: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8C483" w14:textId="77777777" w:rsidR="00980629" w:rsidRPr="00340B0D" w:rsidRDefault="00980629" w:rsidP="00541D1A">
            <w:pPr>
              <w:jc w:val="center"/>
              <w:rPr>
                <w:ins w:id="6467" w:author="jonathan pritchard" w:date="2025-01-23T13:44:00Z" w16du:dateUtc="2025-01-23T13:44:00Z"/>
                <w:rFonts w:cs="Arial"/>
                <w:sz w:val="18"/>
                <w:szCs w:val="18"/>
              </w:rPr>
            </w:pPr>
            <w:ins w:id="6468" w:author="jonathan pritchard" w:date="2025-01-23T13:44:00Z" w16du:dateUtc="2025-01-23T13:44:00Z">
              <w:r w:rsidRPr="00340B0D">
                <w:rPr>
                  <w:rFonts w:cs="Arial"/>
                  <w:b/>
                  <w:bCs/>
                  <w:sz w:val="18"/>
                  <w:szCs w:val="18"/>
                </w:rPr>
                <w:t>Display</w:t>
              </w:r>
            </w:ins>
          </w:p>
        </w:tc>
      </w:tr>
      <w:tr w:rsidR="00980629" w:rsidRPr="00340B0D" w14:paraId="411E7863" w14:textId="77777777" w:rsidTr="00541D1A">
        <w:trPr>
          <w:trHeight w:val="287"/>
          <w:ins w:id="6469" w:author="jonathan pritchard" w:date="2025-01-23T13:44:00Z"/>
        </w:trPr>
        <w:tc>
          <w:tcPr>
            <w:tcW w:w="1789" w:type="dxa"/>
            <w:tcBorders>
              <w:left w:val="single" w:sz="12" w:space="0" w:color="auto"/>
              <w:bottom w:val="single" w:sz="4" w:space="0" w:color="auto"/>
            </w:tcBorders>
          </w:tcPr>
          <w:p w14:paraId="3CE195EA" w14:textId="77777777" w:rsidR="00980629" w:rsidRPr="00340B0D" w:rsidRDefault="00980629" w:rsidP="00541D1A">
            <w:pPr>
              <w:rPr>
                <w:ins w:id="6470" w:author="jonathan pritchard" w:date="2025-01-23T13:44:00Z" w16du:dateUtc="2025-01-23T13:44:00Z"/>
                <w:rFonts w:cs="Arial"/>
                <w:sz w:val="18"/>
                <w:szCs w:val="18"/>
              </w:rPr>
            </w:pPr>
            <w:ins w:id="6471" w:author="jonathan pritchard" w:date="2025-01-23T13:44:00Z" w16du:dateUtc="2025-01-23T13:44: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41154A" w14:textId="77777777" w:rsidR="00980629" w:rsidRPr="00340B0D" w:rsidRDefault="00980629" w:rsidP="00541D1A">
            <w:pPr>
              <w:rPr>
                <w:ins w:id="6472" w:author="jonathan pritchard" w:date="2025-01-23T13:44:00Z" w16du:dateUtc="2025-01-23T13:44: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DA8536" w14:textId="77777777" w:rsidR="00980629" w:rsidRPr="00340B0D" w:rsidRDefault="00980629" w:rsidP="00541D1A">
            <w:pPr>
              <w:rPr>
                <w:ins w:id="6473" w:author="jonathan pritchard" w:date="2025-01-23T13:44:00Z" w16du:dateUtc="2025-01-23T13:44:00Z"/>
                <w:rFonts w:cs="Arial"/>
                <w:sz w:val="18"/>
                <w:szCs w:val="18"/>
              </w:rPr>
            </w:pPr>
            <w:ins w:id="6474" w:author="jonathan pritchard" w:date="2025-01-23T13:44:00Z" w16du:dateUtc="2025-01-23T13:44: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6352D7B" w14:textId="77777777" w:rsidR="00980629" w:rsidRPr="00C87169" w:rsidRDefault="00980629" w:rsidP="00541D1A">
            <w:pPr>
              <w:rPr>
                <w:ins w:id="6475" w:author="jonathan pritchard" w:date="2025-01-23T13:44:00Z" w16du:dateUtc="2025-01-23T13:44:00Z"/>
                <w:rFonts w:cs="Arial"/>
              </w:rPr>
            </w:pPr>
          </w:p>
        </w:tc>
      </w:tr>
      <w:tr w:rsidR="00980629" w:rsidRPr="00340B0D" w14:paraId="311C6A6D" w14:textId="77777777" w:rsidTr="00541D1A">
        <w:trPr>
          <w:ins w:id="6476" w:author="jonathan pritchard" w:date="2025-01-23T13:44:00Z"/>
        </w:trPr>
        <w:tc>
          <w:tcPr>
            <w:tcW w:w="1789" w:type="dxa"/>
            <w:tcBorders>
              <w:left w:val="single" w:sz="12" w:space="0" w:color="auto"/>
              <w:bottom w:val="single" w:sz="4" w:space="0" w:color="auto"/>
            </w:tcBorders>
          </w:tcPr>
          <w:p w14:paraId="48FD4A5A" w14:textId="77777777" w:rsidR="00980629" w:rsidRPr="00340B0D" w:rsidRDefault="00980629" w:rsidP="00541D1A">
            <w:pPr>
              <w:rPr>
                <w:ins w:id="6477" w:author="jonathan pritchard" w:date="2025-01-23T13:44:00Z" w16du:dateUtc="2025-01-23T13:44:00Z"/>
                <w:rFonts w:cs="Arial"/>
                <w:sz w:val="18"/>
                <w:szCs w:val="18"/>
              </w:rPr>
            </w:pPr>
            <w:ins w:id="6478" w:author="jonathan pritchard" w:date="2025-01-23T13:44:00Z" w16du:dateUtc="2025-01-23T13:44: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81A371D" w14:textId="77777777" w:rsidR="00980629" w:rsidRPr="00340B0D" w:rsidRDefault="00980629" w:rsidP="00541D1A">
            <w:pPr>
              <w:rPr>
                <w:ins w:id="6479" w:author="jonathan pritchard" w:date="2025-01-23T13:44:00Z" w16du:dateUtc="2025-01-23T13:44: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C113E6" w14:textId="77777777" w:rsidR="00980629" w:rsidRPr="00340B0D" w:rsidRDefault="00980629" w:rsidP="00541D1A">
            <w:pPr>
              <w:rPr>
                <w:ins w:id="6480" w:author="jonathan pritchard" w:date="2025-01-23T13:44:00Z" w16du:dateUtc="2025-01-23T13:44:00Z"/>
                <w:rFonts w:cs="Arial"/>
                <w:sz w:val="18"/>
                <w:szCs w:val="18"/>
              </w:rPr>
            </w:pPr>
            <w:ins w:id="6481" w:author="jonathan pritchard" w:date="2025-01-23T13:44:00Z" w16du:dateUtc="2025-01-23T13:44: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A253984" w14:textId="77777777" w:rsidR="00980629" w:rsidRPr="00340B0D" w:rsidRDefault="00980629" w:rsidP="00541D1A">
            <w:pPr>
              <w:rPr>
                <w:ins w:id="6482" w:author="jonathan pritchard" w:date="2025-01-23T13:44:00Z" w16du:dateUtc="2025-01-23T13:44:00Z"/>
                <w:rFonts w:cs="Arial"/>
                <w:sz w:val="18"/>
                <w:szCs w:val="18"/>
              </w:rPr>
            </w:pPr>
            <w:ins w:id="6483" w:author="jonathan pritchard" w:date="2025-01-23T13:44:00Z" w16du:dateUtc="2025-01-23T13:44:00Z">
              <w:r w:rsidRPr="00340B0D">
                <w:rPr>
                  <w:rFonts w:cs="Arial"/>
                  <w:sz w:val="18"/>
                  <w:szCs w:val="18"/>
                </w:rPr>
                <w:t>1:</w:t>
              </w:r>
              <w:r>
                <w:rPr>
                  <w:rFonts w:cs="Arial"/>
                  <w:sz w:val="18"/>
                  <w:szCs w:val="18"/>
                </w:rPr>
                <w:t>60000</w:t>
              </w:r>
            </w:ins>
          </w:p>
        </w:tc>
      </w:tr>
      <w:tr w:rsidR="00980629" w:rsidRPr="00340B0D" w14:paraId="2EDF421B" w14:textId="77777777" w:rsidTr="00541D1A">
        <w:trPr>
          <w:ins w:id="6484" w:author="jonathan pritchard" w:date="2025-01-23T13:44: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A2B9989" w14:textId="77777777" w:rsidR="00980629" w:rsidRPr="00340B0D" w:rsidRDefault="00980629" w:rsidP="00541D1A">
            <w:pPr>
              <w:jc w:val="center"/>
              <w:rPr>
                <w:ins w:id="6485" w:author="jonathan pritchard" w:date="2025-01-23T13:44:00Z" w16du:dateUtc="2025-01-23T13:44: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ADF09D" w14:textId="77777777" w:rsidR="00980629" w:rsidRPr="00340B0D" w:rsidRDefault="00980629" w:rsidP="00541D1A">
            <w:pPr>
              <w:rPr>
                <w:ins w:id="6486" w:author="jonathan pritchard" w:date="2025-01-23T13:44:00Z" w16du:dateUtc="2025-01-23T13:44:00Z"/>
                <w:rFonts w:cs="Arial"/>
                <w:sz w:val="18"/>
                <w:szCs w:val="18"/>
              </w:rPr>
            </w:pPr>
            <w:ins w:id="6487" w:author="jonathan pritchard" w:date="2025-01-23T13:44:00Z" w16du:dateUtc="2025-01-23T13:44: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CF49AB0" w14:textId="77777777" w:rsidR="00980629" w:rsidRPr="00340B0D" w:rsidRDefault="00980629" w:rsidP="00541D1A">
            <w:pPr>
              <w:rPr>
                <w:ins w:id="6488" w:author="jonathan pritchard" w:date="2025-01-23T13:44:00Z" w16du:dateUtc="2025-01-23T13:44:00Z"/>
                <w:rFonts w:cs="Arial"/>
                <w:sz w:val="18"/>
                <w:szCs w:val="18"/>
              </w:rPr>
            </w:pPr>
          </w:p>
        </w:tc>
      </w:tr>
      <w:tr w:rsidR="00980629" w:rsidRPr="00340B0D" w14:paraId="50D01A89" w14:textId="77777777" w:rsidTr="00541D1A">
        <w:trPr>
          <w:ins w:id="6489"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45F7DC6D" w14:textId="77777777" w:rsidR="00980629" w:rsidRPr="00340B0D" w:rsidRDefault="00980629" w:rsidP="00541D1A">
            <w:pPr>
              <w:rPr>
                <w:ins w:id="6490" w:author="jonathan pritchard" w:date="2025-01-23T13:44:00Z" w16du:dateUtc="2025-01-23T13:44:00Z"/>
                <w:rFonts w:cs="Arial"/>
                <w:sz w:val="18"/>
                <w:szCs w:val="18"/>
              </w:rPr>
            </w:pPr>
          </w:p>
        </w:tc>
      </w:tr>
      <w:tr w:rsidR="00980629" w:rsidRPr="00340B0D" w14:paraId="6ABED11F" w14:textId="77777777" w:rsidTr="00541D1A">
        <w:trPr>
          <w:ins w:id="6491"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96EAE9" w14:textId="77777777" w:rsidR="00980629" w:rsidRPr="00340B0D" w:rsidRDefault="00980629" w:rsidP="00541D1A">
            <w:pPr>
              <w:jc w:val="center"/>
              <w:rPr>
                <w:ins w:id="6492" w:author="jonathan pritchard" w:date="2025-01-23T13:44:00Z" w16du:dateUtc="2025-01-23T13:44:00Z"/>
                <w:rFonts w:cs="Arial"/>
                <w:b/>
                <w:bCs/>
                <w:sz w:val="18"/>
                <w:szCs w:val="18"/>
              </w:rPr>
            </w:pPr>
            <w:ins w:id="6493" w:author="jonathan pritchard" w:date="2025-01-23T13:44:00Z" w16du:dateUtc="2025-01-23T13:44:00Z">
              <w:r w:rsidRPr="00340B0D">
                <w:rPr>
                  <w:rFonts w:cs="Arial"/>
                  <w:b/>
                  <w:bCs/>
                  <w:sz w:val="18"/>
                  <w:szCs w:val="18"/>
                </w:rPr>
                <w:t>Viewing Group</w:t>
              </w:r>
              <w:r>
                <w:rPr>
                  <w:rFonts w:cs="Arial"/>
                  <w:b/>
                  <w:bCs/>
                  <w:sz w:val="18"/>
                  <w:szCs w:val="18"/>
                </w:rPr>
                <w:t>s (Default = On)</w:t>
              </w:r>
            </w:ins>
          </w:p>
        </w:tc>
      </w:tr>
      <w:tr w:rsidR="00980629" w:rsidRPr="00340B0D" w14:paraId="338078D1" w14:textId="77777777" w:rsidTr="00541D1A">
        <w:trPr>
          <w:ins w:id="6494" w:author="jonathan pritchard" w:date="2025-01-23T13:44: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69825B" w14:textId="77777777" w:rsidR="00980629" w:rsidRPr="00340B0D" w:rsidRDefault="00980629" w:rsidP="00541D1A">
            <w:pPr>
              <w:jc w:val="center"/>
              <w:rPr>
                <w:ins w:id="6495" w:author="jonathan pritchard" w:date="2025-01-23T13:44:00Z" w16du:dateUtc="2025-01-23T13:44:00Z"/>
                <w:rFonts w:cs="Arial"/>
                <w:b/>
                <w:bCs/>
                <w:sz w:val="18"/>
                <w:szCs w:val="18"/>
              </w:rPr>
            </w:pPr>
            <w:ins w:id="6496" w:author="jonathan pritchard" w:date="2025-01-23T13:44:00Z" w16du:dateUtc="2025-01-23T13:44: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BAACB5" w14:textId="77777777" w:rsidR="00980629" w:rsidRPr="00340B0D" w:rsidRDefault="00980629" w:rsidP="00541D1A">
            <w:pPr>
              <w:jc w:val="center"/>
              <w:rPr>
                <w:ins w:id="6497" w:author="jonathan pritchard" w:date="2025-01-23T13:44:00Z" w16du:dateUtc="2025-01-23T13:44:00Z"/>
                <w:rFonts w:cs="Arial"/>
                <w:b/>
                <w:bCs/>
                <w:sz w:val="18"/>
                <w:szCs w:val="18"/>
              </w:rPr>
            </w:pPr>
            <w:ins w:id="6498" w:author="jonathan pritchard" w:date="2025-01-23T13:44:00Z" w16du:dateUtc="2025-01-23T13:44:00Z">
              <w:r w:rsidRPr="00340B0D">
                <w:rPr>
                  <w:rFonts w:cs="Arial"/>
                  <w:b/>
                  <w:bCs/>
                  <w:sz w:val="18"/>
                  <w:szCs w:val="18"/>
                </w:rPr>
                <w:t>Other</w:t>
              </w:r>
            </w:ins>
          </w:p>
        </w:tc>
      </w:tr>
      <w:tr w:rsidR="00980629" w:rsidRPr="00340B0D" w14:paraId="1021AFB4" w14:textId="77777777" w:rsidTr="00541D1A">
        <w:trPr>
          <w:ins w:id="6499"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A7B454" w14:textId="77777777" w:rsidR="00980629" w:rsidRPr="00340B0D" w:rsidRDefault="00980629" w:rsidP="00541D1A">
            <w:pPr>
              <w:rPr>
                <w:ins w:id="6500" w:author="jonathan pritchard" w:date="2025-01-23T13:44:00Z" w16du:dateUtc="2025-01-23T13:44:00Z"/>
                <w:rFonts w:cs="Arial"/>
                <w:sz w:val="18"/>
                <w:szCs w:val="18"/>
              </w:rPr>
            </w:pPr>
            <w:ins w:id="6501" w:author="jonathan pritchard" w:date="2025-01-23T13:44:00Z" w16du:dateUtc="2025-01-23T13:44: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6BDE284" w14:textId="77777777" w:rsidR="00980629" w:rsidRPr="00340B0D" w:rsidRDefault="00980629" w:rsidP="00541D1A">
            <w:pPr>
              <w:jc w:val="center"/>
              <w:rPr>
                <w:ins w:id="650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DA7C04A" w14:textId="77777777" w:rsidR="00980629" w:rsidRPr="00340B0D" w:rsidRDefault="00980629" w:rsidP="00541D1A">
            <w:pPr>
              <w:pStyle w:val="Default"/>
              <w:rPr>
                <w:ins w:id="6503" w:author="jonathan pritchard" w:date="2025-01-23T13:44:00Z" w16du:dateUtc="2025-01-23T13:44:00Z"/>
                <w:sz w:val="18"/>
                <w:szCs w:val="18"/>
              </w:rPr>
            </w:pPr>
            <w:ins w:id="6504" w:author="jonathan pritchard" w:date="2025-01-23T13:44:00Z" w16du:dateUtc="2025-01-23T13:44: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788A4A9" w14:textId="77777777" w:rsidR="00980629" w:rsidRPr="00340B0D" w:rsidRDefault="00980629" w:rsidP="00541D1A">
            <w:pPr>
              <w:rPr>
                <w:ins w:id="6505" w:author="jonathan pritchard" w:date="2025-01-23T13:44:00Z" w16du:dateUtc="2025-01-23T13:44:00Z"/>
                <w:rFonts w:cs="Arial"/>
                <w:sz w:val="18"/>
                <w:szCs w:val="18"/>
              </w:rPr>
            </w:pPr>
          </w:p>
        </w:tc>
      </w:tr>
      <w:tr w:rsidR="00980629" w:rsidRPr="00340B0D" w14:paraId="6A1C0B34" w14:textId="77777777" w:rsidTr="00541D1A">
        <w:trPr>
          <w:ins w:id="6506"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75E4ABA" w14:textId="77777777" w:rsidR="00980629" w:rsidRPr="00340B0D" w:rsidRDefault="00980629" w:rsidP="00541D1A">
            <w:pPr>
              <w:pStyle w:val="Default"/>
              <w:rPr>
                <w:ins w:id="6507" w:author="jonathan pritchard" w:date="2025-01-23T13:44:00Z" w16du:dateUtc="2025-01-23T13:44:00Z"/>
                <w:sz w:val="18"/>
                <w:szCs w:val="18"/>
              </w:rPr>
            </w:pPr>
            <w:ins w:id="6508" w:author="jonathan pritchard" w:date="2025-01-23T13:44:00Z" w16du:dateUtc="2025-01-23T13:44: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765C691" w14:textId="77777777" w:rsidR="00980629" w:rsidRPr="00340B0D" w:rsidRDefault="00980629" w:rsidP="00541D1A">
            <w:pPr>
              <w:jc w:val="center"/>
              <w:rPr>
                <w:ins w:id="6509"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67F9267" w14:textId="77777777" w:rsidR="00980629" w:rsidRPr="00340B0D" w:rsidRDefault="00980629" w:rsidP="00541D1A">
            <w:pPr>
              <w:pStyle w:val="Default"/>
              <w:rPr>
                <w:ins w:id="6510" w:author="jonathan pritchard" w:date="2025-01-23T13:44:00Z" w16du:dateUtc="2025-01-23T13:44:00Z"/>
                <w:sz w:val="18"/>
                <w:szCs w:val="18"/>
              </w:rPr>
            </w:pPr>
            <w:ins w:id="6511" w:author="jonathan pritchard" w:date="2025-01-23T13:44:00Z" w16du:dateUtc="2025-01-23T13:44: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7203849" w14:textId="77777777" w:rsidR="00980629" w:rsidRPr="00340B0D" w:rsidRDefault="00980629" w:rsidP="00541D1A">
            <w:pPr>
              <w:rPr>
                <w:ins w:id="6512" w:author="jonathan pritchard" w:date="2025-01-23T13:44:00Z" w16du:dateUtc="2025-01-23T13:44:00Z"/>
                <w:rFonts w:cs="Arial"/>
                <w:sz w:val="18"/>
                <w:szCs w:val="18"/>
              </w:rPr>
            </w:pPr>
          </w:p>
        </w:tc>
      </w:tr>
      <w:tr w:rsidR="00980629" w:rsidRPr="00340B0D" w14:paraId="15BC9217" w14:textId="77777777" w:rsidTr="00541D1A">
        <w:trPr>
          <w:ins w:id="651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50E6BD0E" w14:textId="77777777" w:rsidR="00980629" w:rsidRPr="00340B0D" w:rsidRDefault="00980629" w:rsidP="00541D1A">
            <w:pPr>
              <w:pStyle w:val="Default"/>
              <w:ind w:left="720"/>
              <w:rPr>
                <w:ins w:id="6514" w:author="jonathan pritchard" w:date="2025-01-23T13:44:00Z" w16du:dateUtc="2025-01-23T13:44:00Z"/>
                <w:sz w:val="18"/>
                <w:szCs w:val="18"/>
              </w:rPr>
            </w:pPr>
            <w:ins w:id="6515" w:author="jonathan pritchard" w:date="2025-01-23T13:44:00Z" w16du:dateUtc="2025-01-23T13:44: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EEFA2E5" w14:textId="77777777" w:rsidR="00980629" w:rsidRPr="00340B0D" w:rsidRDefault="00980629" w:rsidP="00541D1A">
            <w:pPr>
              <w:jc w:val="center"/>
              <w:rPr>
                <w:ins w:id="651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A48F8BF" w14:textId="77777777" w:rsidR="00980629" w:rsidRPr="00340B0D" w:rsidRDefault="00980629" w:rsidP="00541D1A">
            <w:pPr>
              <w:pStyle w:val="Default"/>
              <w:rPr>
                <w:ins w:id="6517" w:author="jonathan pritchard" w:date="2025-01-23T13:44:00Z" w16du:dateUtc="2025-01-23T13:44:00Z"/>
                <w:sz w:val="18"/>
                <w:szCs w:val="18"/>
              </w:rPr>
            </w:pPr>
            <w:ins w:id="6518" w:author="jonathan pritchard" w:date="2025-01-23T13:44:00Z" w16du:dateUtc="2025-01-23T13:44: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C7B6ACA" w14:textId="77777777" w:rsidR="00980629" w:rsidRPr="00340B0D" w:rsidRDefault="00980629" w:rsidP="00541D1A">
            <w:pPr>
              <w:rPr>
                <w:ins w:id="6519" w:author="jonathan pritchard" w:date="2025-01-23T13:44:00Z" w16du:dateUtc="2025-01-23T13:44:00Z"/>
                <w:rFonts w:cs="Arial"/>
                <w:sz w:val="18"/>
                <w:szCs w:val="18"/>
              </w:rPr>
            </w:pPr>
          </w:p>
        </w:tc>
      </w:tr>
      <w:tr w:rsidR="00980629" w:rsidRPr="00340B0D" w14:paraId="5EB6B190" w14:textId="77777777" w:rsidTr="00541D1A">
        <w:trPr>
          <w:ins w:id="6520"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E3D3380" w14:textId="77777777" w:rsidR="00980629" w:rsidRPr="00340B0D" w:rsidRDefault="00980629" w:rsidP="00541D1A">
            <w:pPr>
              <w:pStyle w:val="Default"/>
              <w:ind w:left="720"/>
              <w:rPr>
                <w:ins w:id="6521" w:author="jonathan pritchard" w:date="2025-01-23T13:44:00Z" w16du:dateUtc="2025-01-23T13:44:00Z"/>
                <w:sz w:val="18"/>
                <w:szCs w:val="18"/>
              </w:rPr>
            </w:pPr>
            <w:ins w:id="6522" w:author="jonathan pritchard" w:date="2025-01-23T13:44:00Z" w16du:dateUtc="2025-01-23T13:44: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CEDA9B8" w14:textId="77777777" w:rsidR="00980629" w:rsidRPr="00340B0D" w:rsidRDefault="00980629" w:rsidP="00541D1A">
            <w:pPr>
              <w:jc w:val="center"/>
              <w:rPr>
                <w:ins w:id="6523"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494A0D5" w14:textId="77777777" w:rsidR="00980629" w:rsidRPr="00340B0D" w:rsidRDefault="00980629" w:rsidP="00541D1A">
            <w:pPr>
              <w:pStyle w:val="Default"/>
              <w:rPr>
                <w:ins w:id="6524" w:author="jonathan pritchard" w:date="2025-01-23T13:44:00Z" w16du:dateUtc="2025-01-23T13:44:00Z"/>
                <w:sz w:val="18"/>
                <w:szCs w:val="18"/>
              </w:rPr>
            </w:pPr>
            <w:ins w:id="6525" w:author="jonathan pritchard" w:date="2025-01-23T13:44:00Z" w16du:dateUtc="2025-01-23T13:44: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4EACC92" w14:textId="77777777" w:rsidR="00980629" w:rsidRPr="00340B0D" w:rsidRDefault="00980629" w:rsidP="00541D1A">
            <w:pPr>
              <w:rPr>
                <w:ins w:id="6526" w:author="jonathan pritchard" w:date="2025-01-23T13:44:00Z" w16du:dateUtc="2025-01-23T13:44:00Z"/>
                <w:rFonts w:cs="Arial"/>
                <w:sz w:val="18"/>
                <w:szCs w:val="18"/>
              </w:rPr>
            </w:pPr>
          </w:p>
        </w:tc>
      </w:tr>
      <w:tr w:rsidR="00980629" w:rsidRPr="00340B0D" w14:paraId="296DF7E6" w14:textId="77777777" w:rsidTr="00541D1A">
        <w:trPr>
          <w:ins w:id="652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1C6C7D1" w14:textId="77777777" w:rsidR="00980629" w:rsidRPr="00340B0D" w:rsidRDefault="00980629" w:rsidP="00541D1A">
            <w:pPr>
              <w:pStyle w:val="Default"/>
              <w:rPr>
                <w:ins w:id="6528" w:author="jonathan pritchard" w:date="2025-01-23T13:44:00Z" w16du:dateUtc="2025-01-23T13:44:00Z"/>
                <w:sz w:val="18"/>
                <w:szCs w:val="18"/>
              </w:rPr>
            </w:pPr>
            <w:ins w:id="6529" w:author="jonathan pritchard" w:date="2025-01-23T13:44:00Z" w16du:dateUtc="2025-01-23T13:44: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1EC62FB" w14:textId="77777777" w:rsidR="00980629" w:rsidRPr="00340B0D" w:rsidRDefault="00980629" w:rsidP="00541D1A">
            <w:pPr>
              <w:jc w:val="center"/>
              <w:rPr>
                <w:ins w:id="653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449E3104" w14:textId="77777777" w:rsidR="00980629" w:rsidRPr="00340B0D" w:rsidRDefault="00980629" w:rsidP="00541D1A">
            <w:pPr>
              <w:pStyle w:val="Default"/>
              <w:rPr>
                <w:ins w:id="6531" w:author="jonathan pritchard" w:date="2025-01-23T13:44:00Z" w16du:dateUtc="2025-01-23T13:44:00Z"/>
                <w:sz w:val="18"/>
                <w:szCs w:val="18"/>
              </w:rPr>
            </w:pPr>
            <w:ins w:id="6532" w:author="jonathan pritchard" w:date="2025-01-23T13:44:00Z" w16du:dateUtc="2025-01-23T13:44: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3CB4DA2" w14:textId="77777777" w:rsidR="00980629" w:rsidRPr="00340B0D" w:rsidRDefault="00980629" w:rsidP="00541D1A">
            <w:pPr>
              <w:rPr>
                <w:ins w:id="6533" w:author="jonathan pritchard" w:date="2025-01-23T13:44:00Z" w16du:dateUtc="2025-01-23T13:44:00Z"/>
                <w:rFonts w:cs="Arial"/>
                <w:sz w:val="18"/>
                <w:szCs w:val="18"/>
              </w:rPr>
            </w:pPr>
          </w:p>
        </w:tc>
      </w:tr>
      <w:tr w:rsidR="00980629" w:rsidRPr="00340B0D" w14:paraId="4ADABD3B" w14:textId="77777777" w:rsidTr="00541D1A">
        <w:trPr>
          <w:ins w:id="6534"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7ACC074C" w14:textId="77777777" w:rsidR="00980629" w:rsidRPr="00340B0D" w:rsidRDefault="00980629" w:rsidP="00541D1A">
            <w:pPr>
              <w:pStyle w:val="Default"/>
              <w:rPr>
                <w:ins w:id="6535" w:author="jonathan pritchard" w:date="2025-01-23T13:44:00Z" w16du:dateUtc="2025-01-23T13:44:00Z"/>
                <w:sz w:val="18"/>
                <w:szCs w:val="18"/>
              </w:rPr>
            </w:pPr>
            <w:ins w:id="6536" w:author="jonathan pritchard" w:date="2025-01-23T13:44:00Z" w16du:dateUtc="2025-01-23T13:44: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0040D929" w14:textId="77777777" w:rsidR="00980629" w:rsidRPr="00340B0D" w:rsidRDefault="00980629" w:rsidP="00541D1A">
            <w:pPr>
              <w:jc w:val="center"/>
              <w:rPr>
                <w:ins w:id="6537"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2D7B8C2" w14:textId="77777777" w:rsidR="00980629" w:rsidRPr="00340B0D" w:rsidRDefault="00980629" w:rsidP="00541D1A">
            <w:pPr>
              <w:pStyle w:val="Default"/>
              <w:rPr>
                <w:ins w:id="6538" w:author="jonathan pritchard" w:date="2025-01-23T13:44:00Z" w16du:dateUtc="2025-01-23T13:44:00Z"/>
                <w:sz w:val="18"/>
                <w:szCs w:val="18"/>
              </w:rPr>
            </w:pPr>
            <w:ins w:id="6539" w:author="jonathan pritchard" w:date="2025-01-23T13:44:00Z" w16du:dateUtc="2025-01-23T13:44: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8D7D387" w14:textId="77777777" w:rsidR="00980629" w:rsidRPr="00340B0D" w:rsidRDefault="00980629" w:rsidP="00541D1A">
            <w:pPr>
              <w:rPr>
                <w:ins w:id="6540" w:author="jonathan pritchard" w:date="2025-01-23T13:44:00Z" w16du:dateUtc="2025-01-23T13:44:00Z"/>
                <w:rFonts w:cs="Arial"/>
                <w:sz w:val="18"/>
                <w:szCs w:val="18"/>
              </w:rPr>
            </w:pPr>
          </w:p>
        </w:tc>
      </w:tr>
      <w:tr w:rsidR="00980629" w:rsidRPr="00340B0D" w14:paraId="78A85149" w14:textId="77777777" w:rsidTr="00541D1A">
        <w:trPr>
          <w:ins w:id="654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449A5C72" w14:textId="77777777" w:rsidR="00980629" w:rsidRPr="00340B0D" w:rsidRDefault="00980629" w:rsidP="00541D1A">
            <w:pPr>
              <w:pStyle w:val="Default"/>
              <w:rPr>
                <w:ins w:id="6542" w:author="jonathan pritchard" w:date="2025-01-23T13:44:00Z" w16du:dateUtc="2025-01-23T13:44:00Z"/>
                <w:sz w:val="18"/>
                <w:szCs w:val="18"/>
              </w:rPr>
            </w:pPr>
            <w:ins w:id="6543" w:author="jonathan pritchard" w:date="2025-01-23T13:44:00Z" w16du:dateUtc="2025-01-23T13:44: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70D95D59" w14:textId="77777777" w:rsidR="00980629" w:rsidRPr="00340B0D" w:rsidRDefault="00980629" w:rsidP="00541D1A">
            <w:pPr>
              <w:jc w:val="center"/>
              <w:rPr>
                <w:ins w:id="654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5DDF1AAA" w14:textId="77777777" w:rsidR="00980629" w:rsidRPr="00340B0D" w:rsidRDefault="00980629" w:rsidP="00541D1A">
            <w:pPr>
              <w:pStyle w:val="Default"/>
              <w:rPr>
                <w:ins w:id="6545" w:author="jonathan pritchard" w:date="2025-01-23T13:44:00Z" w16du:dateUtc="2025-01-23T13:44:00Z"/>
                <w:sz w:val="18"/>
                <w:szCs w:val="18"/>
              </w:rPr>
            </w:pPr>
            <w:ins w:id="6546" w:author="jonathan pritchard" w:date="2025-01-23T13:44:00Z" w16du:dateUtc="2025-01-23T13:44: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30EC4FF" w14:textId="77777777" w:rsidR="00980629" w:rsidRPr="00340B0D" w:rsidRDefault="00980629" w:rsidP="00541D1A">
            <w:pPr>
              <w:rPr>
                <w:ins w:id="6547" w:author="jonathan pritchard" w:date="2025-01-23T13:44:00Z" w16du:dateUtc="2025-01-23T13:44:00Z"/>
                <w:rFonts w:cs="Arial"/>
                <w:sz w:val="18"/>
                <w:szCs w:val="18"/>
              </w:rPr>
            </w:pPr>
          </w:p>
        </w:tc>
      </w:tr>
      <w:tr w:rsidR="00980629" w:rsidRPr="00340B0D" w14:paraId="763D3CEA" w14:textId="77777777" w:rsidTr="00541D1A">
        <w:trPr>
          <w:ins w:id="654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C4357E0" w14:textId="77777777" w:rsidR="00980629" w:rsidRPr="00340B0D" w:rsidRDefault="00980629" w:rsidP="00541D1A">
            <w:pPr>
              <w:pStyle w:val="Default"/>
              <w:rPr>
                <w:ins w:id="6549" w:author="jonathan pritchard" w:date="2025-01-23T13:44:00Z" w16du:dateUtc="2025-01-23T13:44:00Z"/>
                <w:sz w:val="18"/>
                <w:szCs w:val="18"/>
              </w:rPr>
            </w:pPr>
            <w:ins w:id="6550" w:author="jonathan pritchard" w:date="2025-01-23T13:44:00Z" w16du:dateUtc="2025-01-23T13:44: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6E8F1E0A" w14:textId="77777777" w:rsidR="00980629" w:rsidRPr="00340B0D" w:rsidRDefault="00980629" w:rsidP="00541D1A">
            <w:pPr>
              <w:jc w:val="center"/>
              <w:rPr>
                <w:ins w:id="6551"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380549B" w14:textId="77777777" w:rsidR="00980629" w:rsidRPr="00340B0D" w:rsidRDefault="00980629" w:rsidP="00541D1A">
            <w:pPr>
              <w:pStyle w:val="Default"/>
              <w:rPr>
                <w:ins w:id="6552" w:author="jonathan pritchard" w:date="2025-01-23T13:44:00Z" w16du:dateUtc="2025-01-23T13:44:00Z"/>
                <w:sz w:val="18"/>
                <w:szCs w:val="18"/>
              </w:rPr>
            </w:pPr>
            <w:ins w:id="6553" w:author="jonathan pritchard" w:date="2025-01-23T13:44:00Z" w16du:dateUtc="2025-01-23T13:44: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D3A723B" w14:textId="77777777" w:rsidR="00980629" w:rsidRPr="00340B0D" w:rsidRDefault="00980629" w:rsidP="00541D1A">
            <w:pPr>
              <w:rPr>
                <w:ins w:id="6554" w:author="jonathan pritchard" w:date="2025-01-23T13:44:00Z" w16du:dateUtc="2025-01-23T13:44:00Z"/>
                <w:rFonts w:cs="Arial"/>
                <w:sz w:val="18"/>
                <w:szCs w:val="18"/>
              </w:rPr>
            </w:pPr>
          </w:p>
        </w:tc>
      </w:tr>
      <w:tr w:rsidR="00980629" w:rsidRPr="00340B0D" w14:paraId="02314615" w14:textId="77777777" w:rsidTr="00541D1A">
        <w:trPr>
          <w:ins w:id="6555"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2656C409" w14:textId="77777777" w:rsidR="00980629" w:rsidRPr="00340B0D" w:rsidRDefault="00980629" w:rsidP="00541D1A">
            <w:pPr>
              <w:pStyle w:val="Default"/>
              <w:rPr>
                <w:ins w:id="6556" w:author="jonathan pritchard" w:date="2025-01-23T13:44:00Z" w16du:dateUtc="2025-01-23T13:44:00Z"/>
                <w:sz w:val="18"/>
                <w:szCs w:val="18"/>
              </w:rPr>
            </w:pPr>
            <w:ins w:id="6557" w:author="jonathan pritchard" w:date="2025-01-23T13:44:00Z" w16du:dateUtc="2025-01-23T13:44: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9AB5DD1" w14:textId="77777777" w:rsidR="00980629" w:rsidRPr="00340B0D" w:rsidRDefault="00980629" w:rsidP="00541D1A">
            <w:pPr>
              <w:jc w:val="center"/>
              <w:rPr>
                <w:ins w:id="6558"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6E3AFEE1" w14:textId="77777777" w:rsidR="00980629" w:rsidRPr="00340B0D" w:rsidRDefault="00980629" w:rsidP="00541D1A">
            <w:pPr>
              <w:rPr>
                <w:ins w:id="6559"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6850E36A" w14:textId="77777777" w:rsidR="00980629" w:rsidRPr="00340B0D" w:rsidRDefault="00980629" w:rsidP="00541D1A">
            <w:pPr>
              <w:rPr>
                <w:ins w:id="6560" w:author="jonathan pritchard" w:date="2025-01-23T13:44:00Z" w16du:dateUtc="2025-01-23T13:44:00Z"/>
                <w:rFonts w:cs="Arial"/>
                <w:sz w:val="18"/>
                <w:szCs w:val="18"/>
              </w:rPr>
            </w:pPr>
          </w:p>
        </w:tc>
      </w:tr>
      <w:tr w:rsidR="00980629" w:rsidRPr="00340B0D" w14:paraId="786A2D71" w14:textId="77777777" w:rsidTr="00541D1A">
        <w:trPr>
          <w:ins w:id="6561"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375A4EAC" w14:textId="77777777" w:rsidR="00980629" w:rsidRPr="00340B0D" w:rsidRDefault="00980629" w:rsidP="00541D1A">
            <w:pPr>
              <w:pStyle w:val="Default"/>
              <w:rPr>
                <w:ins w:id="6562" w:author="jonathan pritchard" w:date="2025-01-23T13:44:00Z" w16du:dateUtc="2025-01-23T13:44:00Z"/>
                <w:sz w:val="18"/>
                <w:szCs w:val="18"/>
              </w:rPr>
            </w:pPr>
            <w:ins w:id="6563" w:author="jonathan pritchard" w:date="2025-01-23T13:44:00Z" w16du:dateUtc="2025-01-23T13:44: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E88FB6C" w14:textId="77777777" w:rsidR="00980629" w:rsidRPr="00340B0D" w:rsidRDefault="00980629" w:rsidP="00541D1A">
            <w:pPr>
              <w:jc w:val="center"/>
              <w:rPr>
                <w:ins w:id="6564"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08222E09" w14:textId="77777777" w:rsidR="00980629" w:rsidRPr="00340B0D" w:rsidRDefault="00980629" w:rsidP="00541D1A">
            <w:pPr>
              <w:rPr>
                <w:ins w:id="6565"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24CD3E8" w14:textId="77777777" w:rsidR="00980629" w:rsidRPr="00340B0D" w:rsidRDefault="00980629" w:rsidP="00541D1A">
            <w:pPr>
              <w:rPr>
                <w:ins w:id="6566" w:author="jonathan pritchard" w:date="2025-01-23T13:44:00Z" w16du:dateUtc="2025-01-23T13:44:00Z"/>
                <w:rFonts w:cs="Arial"/>
                <w:sz w:val="18"/>
                <w:szCs w:val="18"/>
              </w:rPr>
            </w:pPr>
          </w:p>
        </w:tc>
      </w:tr>
      <w:tr w:rsidR="00980629" w:rsidRPr="00340B0D" w14:paraId="64F0C0AC" w14:textId="77777777" w:rsidTr="00541D1A">
        <w:trPr>
          <w:ins w:id="6567"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C5E30CE" w14:textId="77777777" w:rsidR="00980629" w:rsidRPr="00340B0D" w:rsidRDefault="00980629" w:rsidP="00541D1A">
            <w:pPr>
              <w:pStyle w:val="Default"/>
              <w:rPr>
                <w:ins w:id="6568" w:author="jonathan pritchard" w:date="2025-01-23T13:44:00Z" w16du:dateUtc="2025-01-23T13:44:00Z"/>
                <w:sz w:val="18"/>
                <w:szCs w:val="18"/>
              </w:rPr>
            </w:pPr>
            <w:ins w:id="6569" w:author="jonathan pritchard" w:date="2025-01-23T13:44:00Z" w16du:dateUtc="2025-01-23T13:44: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82FFE9" w14:textId="77777777" w:rsidR="00980629" w:rsidRPr="00340B0D" w:rsidRDefault="00980629" w:rsidP="00541D1A">
            <w:pPr>
              <w:jc w:val="center"/>
              <w:rPr>
                <w:ins w:id="6570"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10A08CE0" w14:textId="77777777" w:rsidR="00980629" w:rsidRPr="00340B0D" w:rsidRDefault="00980629" w:rsidP="00541D1A">
            <w:pPr>
              <w:rPr>
                <w:ins w:id="657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7A49312F" w14:textId="77777777" w:rsidR="00980629" w:rsidRPr="00340B0D" w:rsidRDefault="00980629" w:rsidP="00541D1A">
            <w:pPr>
              <w:rPr>
                <w:ins w:id="6572" w:author="jonathan pritchard" w:date="2025-01-23T13:44:00Z" w16du:dateUtc="2025-01-23T13:44:00Z"/>
                <w:rFonts w:cs="Arial"/>
                <w:sz w:val="18"/>
                <w:szCs w:val="18"/>
              </w:rPr>
            </w:pPr>
          </w:p>
        </w:tc>
      </w:tr>
      <w:tr w:rsidR="00980629" w:rsidRPr="00340B0D" w14:paraId="24087795" w14:textId="77777777" w:rsidTr="00541D1A">
        <w:trPr>
          <w:ins w:id="657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031C7635" w14:textId="77777777" w:rsidR="00980629" w:rsidRPr="00340B0D" w:rsidRDefault="00980629" w:rsidP="00541D1A">
            <w:pPr>
              <w:pStyle w:val="Default"/>
              <w:ind w:left="720"/>
              <w:rPr>
                <w:ins w:id="6574" w:author="jonathan pritchard" w:date="2025-01-23T13:44:00Z" w16du:dateUtc="2025-01-23T13:44:00Z"/>
                <w:sz w:val="18"/>
                <w:szCs w:val="18"/>
              </w:rPr>
            </w:pPr>
            <w:ins w:id="6575" w:author="jonathan pritchard" w:date="2025-01-23T13:44:00Z" w16du:dateUtc="2025-01-23T13:44: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5EF7C0F" w14:textId="77777777" w:rsidR="00980629" w:rsidRPr="00340B0D" w:rsidRDefault="00980629" w:rsidP="00541D1A">
            <w:pPr>
              <w:jc w:val="center"/>
              <w:rPr>
                <w:ins w:id="6576"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4" w:space="0" w:color="auto"/>
            </w:tcBorders>
          </w:tcPr>
          <w:p w14:paraId="7F773D1D" w14:textId="77777777" w:rsidR="00980629" w:rsidRPr="00340B0D" w:rsidRDefault="00980629" w:rsidP="00541D1A">
            <w:pPr>
              <w:rPr>
                <w:ins w:id="6577"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1C70876F" w14:textId="77777777" w:rsidR="00980629" w:rsidRPr="00340B0D" w:rsidRDefault="00980629" w:rsidP="00541D1A">
            <w:pPr>
              <w:rPr>
                <w:ins w:id="6578" w:author="jonathan pritchard" w:date="2025-01-23T13:44:00Z" w16du:dateUtc="2025-01-23T13:44:00Z"/>
                <w:rFonts w:cs="Arial"/>
                <w:sz w:val="18"/>
                <w:szCs w:val="18"/>
              </w:rPr>
            </w:pPr>
          </w:p>
        </w:tc>
      </w:tr>
      <w:tr w:rsidR="00980629" w:rsidRPr="00340B0D" w14:paraId="2042DC1D" w14:textId="77777777" w:rsidTr="00541D1A">
        <w:trPr>
          <w:ins w:id="6579" w:author="jonathan pritchard" w:date="2025-01-23T13:44:00Z"/>
        </w:trPr>
        <w:tc>
          <w:tcPr>
            <w:tcW w:w="4375" w:type="dxa"/>
            <w:gridSpan w:val="4"/>
            <w:tcBorders>
              <w:top w:val="single" w:sz="4" w:space="0" w:color="auto"/>
              <w:left w:val="single" w:sz="12" w:space="0" w:color="auto"/>
              <w:bottom w:val="single" w:sz="12" w:space="0" w:color="auto"/>
              <w:right w:val="single" w:sz="4" w:space="0" w:color="auto"/>
            </w:tcBorders>
          </w:tcPr>
          <w:p w14:paraId="73E042D4" w14:textId="77777777" w:rsidR="00980629" w:rsidRPr="00340B0D" w:rsidRDefault="00980629" w:rsidP="00541D1A">
            <w:pPr>
              <w:pStyle w:val="Default"/>
              <w:ind w:left="720"/>
              <w:rPr>
                <w:ins w:id="6580" w:author="jonathan pritchard" w:date="2025-01-23T13:44:00Z" w16du:dateUtc="2025-01-23T13:44:00Z"/>
                <w:sz w:val="18"/>
                <w:szCs w:val="18"/>
              </w:rPr>
            </w:pPr>
            <w:ins w:id="6581" w:author="jonathan pritchard" w:date="2025-01-23T13:44:00Z" w16du:dateUtc="2025-01-23T13:44: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70A597" w14:textId="77777777" w:rsidR="00980629" w:rsidRPr="00340B0D" w:rsidRDefault="00980629" w:rsidP="00541D1A">
            <w:pPr>
              <w:jc w:val="center"/>
              <w:rPr>
                <w:ins w:id="6582" w:author="jonathan pritchard" w:date="2025-01-23T13:44:00Z" w16du:dateUtc="2025-01-23T13:44:00Z"/>
                <w:rFonts w:cs="Arial"/>
                <w:sz w:val="18"/>
                <w:szCs w:val="18"/>
              </w:rPr>
            </w:pPr>
          </w:p>
        </w:tc>
        <w:tc>
          <w:tcPr>
            <w:tcW w:w="3598" w:type="dxa"/>
            <w:gridSpan w:val="4"/>
            <w:tcBorders>
              <w:top w:val="single" w:sz="4" w:space="0" w:color="auto"/>
              <w:left w:val="single" w:sz="12" w:space="0" w:color="auto"/>
              <w:bottom w:val="single" w:sz="12" w:space="0" w:color="auto"/>
            </w:tcBorders>
          </w:tcPr>
          <w:p w14:paraId="658D8551" w14:textId="77777777" w:rsidR="00980629" w:rsidRPr="00340B0D" w:rsidRDefault="00980629" w:rsidP="00541D1A">
            <w:pPr>
              <w:rPr>
                <w:ins w:id="6583" w:author="jonathan pritchard" w:date="2025-01-23T13:44:00Z" w16du:dateUtc="2025-01-23T13:44:00Z"/>
                <w:rFonts w:cs="Arial"/>
                <w:sz w:val="18"/>
                <w:szCs w:val="18"/>
              </w:rPr>
            </w:pPr>
          </w:p>
        </w:tc>
        <w:tc>
          <w:tcPr>
            <w:tcW w:w="672" w:type="dxa"/>
            <w:tcBorders>
              <w:top w:val="single" w:sz="4" w:space="0" w:color="auto"/>
              <w:bottom w:val="single" w:sz="12" w:space="0" w:color="auto"/>
              <w:right w:val="single" w:sz="12" w:space="0" w:color="auto"/>
            </w:tcBorders>
            <w:vAlign w:val="center"/>
          </w:tcPr>
          <w:p w14:paraId="0140712F" w14:textId="77777777" w:rsidR="00980629" w:rsidRPr="00340B0D" w:rsidRDefault="00980629" w:rsidP="00541D1A">
            <w:pPr>
              <w:rPr>
                <w:ins w:id="6584" w:author="jonathan pritchard" w:date="2025-01-23T13:44:00Z" w16du:dateUtc="2025-01-23T13:44:00Z"/>
                <w:rFonts w:cs="Arial"/>
                <w:sz w:val="18"/>
                <w:szCs w:val="18"/>
              </w:rPr>
            </w:pPr>
          </w:p>
        </w:tc>
      </w:tr>
      <w:tr w:rsidR="00980629" w:rsidRPr="00340B0D" w14:paraId="4C89ECEB" w14:textId="77777777" w:rsidTr="00541D1A">
        <w:trPr>
          <w:ins w:id="6585"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002F551" w14:textId="77777777" w:rsidR="00980629" w:rsidRPr="00EF63B4" w:rsidRDefault="00980629" w:rsidP="00541D1A">
            <w:pPr>
              <w:jc w:val="center"/>
              <w:rPr>
                <w:ins w:id="6586" w:author="jonathan pritchard" w:date="2025-01-23T13:44:00Z" w16du:dateUtc="2025-01-23T13:44:00Z"/>
                <w:rFonts w:cs="Arial"/>
                <w:sz w:val="18"/>
                <w:szCs w:val="18"/>
              </w:rPr>
            </w:pPr>
            <w:ins w:id="6587" w:author="jonathan pritchard" w:date="2025-01-23T13:44:00Z" w16du:dateUtc="2025-01-23T13:44:00Z">
              <w:r>
                <w:rPr>
                  <w:rFonts w:cs="Arial"/>
                  <w:b/>
                  <w:bCs/>
                  <w:sz w:val="18"/>
                  <w:szCs w:val="18"/>
                </w:rPr>
                <w:t>Additional</w:t>
              </w:r>
            </w:ins>
          </w:p>
        </w:tc>
      </w:tr>
      <w:tr w:rsidR="00980629" w:rsidRPr="00340B0D" w14:paraId="2A445D82" w14:textId="77777777" w:rsidTr="00541D1A">
        <w:trPr>
          <w:ins w:id="6588"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6252D646" w14:textId="77777777" w:rsidR="00980629" w:rsidRPr="00340B0D" w:rsidRDefault="00980629" w:rsidP="00541D1A">
            <w:pPr>
              <w:pStyle w:val="Default"/>
              <w:ind w:left="720"/>
              <w:rPr>
                <w:ins w:id="6589"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F332A5" w14:textId="77777777" w:rsidR="00980629" w:rsidRPr="00340B0D" w:rsidRDefault="00980629" w:rsidP="00541D1A">
            <w:pPr>
              <w:jc w:val="center"/>
              <w:rPr>
                <w:ins w:id="6590"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72EA970A" w14:textId="77777777" w:rsidR="00980629" w:rsidRPr="00340B0D" w:rsidRDefault="00980629" w:rsidP="00541D1A">
            <w:pPr>
              <w:rPr>
                <w:ins w:id="6591"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2CB15631" w14:textId="77777777" w:rsidR="00980629" w:rsidRPr="00340B0D" w:rsidRDefault="00980629" w:rsidP="00541D1A">
            <w:pPr>
              <w:rPr>
                <w:ins w:id="6592" w:author="jonathan pritchard" w:date="2025-01-23T13:44:00Z" w16du:dateUtc="2025-01-23T13:44:00Z"/>
                <w:rFonts w:cs="Arial"/>
                <w:sz w:val="18"/>
                <w:szCs w:val="18"/>
              </w:rPr>
            </w:pPr>
          </w:p>
        </w:tc>
      </w:tr>
      <w:tr w:rsidR="00980629" w:rsidRPr="00340B0D" w14:paraId="55808079" w14:textId="77777777" w:rsidTr="00541D1A">
        <w:trPr>
          <w:ins w:id="6593" w:author="jonathan pritchard" w:date="2025-01-23T13:44:00Z"/>
        </w:trPr>
        <w:tc>
          <w:tcPr>
            <w:tcW w:w="4375" w:type="dxa"/>
            <w:gridSpan w:val="4"/>
            <w:tcBorders>
              <w:top w:val="single" w:sz="4" w:space="0" w:color="auto"/>
              <w:left w:val="single" w:sz="12" w:space="0" w:color="auto"/>
              <w:bottom w:val="single" w:sz="4" w:space="0" w:color="auto"/>
              <w:right w:val="single" w:sz="4" w:space="0" w:color="auto"/>
            </w:tcBorders>
          </w:tcPr>
          <w:p w14:paraId="1BC4178D" w14:textId="77777777" w:rsidR="00980629" w:rsidRPr="00340B0D" w:rsidRDefault="00980629" w:rsidP="00541D1A">
            <w:pPr>
              <w:pStyle w:val="Default"/>
              <w:ind w:left="720"/>
              <w:rPr>
                <w:ins w:id="6594" w:author="jonathan pritchard" w:date="2025-01-23T13:44:00Z" w16du:dateUtc="2025-01-23T13:44: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C82F19" w14:textId="77777777" w:rsidR="00980629" w:rsidRPr="00340B0D" w:rsidRDefault="00980629" w:rsidP="00541D1A">
            <w:pPr>
              <w:jc w:val="center"/>
              <w:rPr>
                <w:ins w:id="6595" w:author="jonathan pritchard" w:date="2025-01-23T13:44:00Z" w16du:dateUtc="2025-01-23T13:44:00Z"/>
                <w:rFonts w:cs="Arial"/>
                <w:sz w:val="18"/>
                <w:szCs w:val="18"/>
              </w:rPr>
            </w:pPr>
          </w:p>
        </w:tc>
        <w:tc>
          <w:tcPr>
            <w:tcW w:w="3598" w:type="dxa"/>
            <w:gridSpan w:val="4"/>
            <w:tcBorders>
              <w:top w:val="single" w:sz="4" w:space="0" w:color="auto"/>
              <w:left w:val="double" w:sz="4" w:space="0" w:color="auto"/>
              <w:bottom w:val="single" w:sz="4" w:space="0" w:color="auto"/>
            </w:tcBorders>
          </w:tcPr>
          <w:p w14:paraId="36C3B8BC" w14:textId="77777777" w:rsidR="00980629" w:rsidRPr="00340B0D" w:rsidRDefault="00980629" w:rsidP="00541D1A">
            <w:pPr>
              <w:rPr>
                <w:ins w:id="6596" w:author="jonathan pritchard" w:date="2025-01-23T13:44:00Z" w16du:dateUtc="2025-01-23T13:44:00Z"/>
                <w:rFonts w:cs="Arial"/>
                <w:sz w:val="18"/>
                <w:szCs w:val="18"/>
              </w:rPr>
            </w:pPr>
          </w:p>
        </w:tc>
        <w:tc>
          <w:tcPr>
            <w:tcW w:w="672" w:type="dxa"/>
            <w:tcBorders>
              <w:top w:val="single" w:sz="4" w:space="0" w:color="auto"/>
              <w:bottom w:val="single" w:sz="4" w:space="0" w:color="auto"/>
              <w:right w:val="single" w:sz="12" w:space="0" w:color="auto"/>
            </w:tcBorders>
            <w:vAlign w:val="center"/>
          </w:tcPr>
          <w:p w14:paraId="0D92D84B" w14:textId="77777777" w:rsidR="00980629" w:rsidRPr="00340B0D" w:rsidRDefault="00980629" w:rsidP="00541D1A">
            <w:pPr>
              <w:rPr>
                <w:ins w:id="6597" w:author="jonathan pritchard" w:date="2025-01-23T13:44:00Z" w16du:dateUtc="2025-01-23T13:44:00Z"/>
                <w:rFonts w:cs="Arial"/>
                <w:sz w:val="18"/>
                <w:szCs w:val="18"/>
              </w:rPr>
            </w:pPr>
          </w:p>
        </w:tc>
      </w:tr>
      <w:tr w:rsidR="00980629" w:rsidRPr="00340B0D" w14:paraId="112F7A79" w14:textId="77777777" w:rsidTr="00541D1A">
        <w:trPr>
          <w:ins w:id="6598" w:author="jonathan pritchard" w:date="2025-01-23T13:44: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CD89E2" w14:textId="77777777" w:rsidR="00980629" w:rsidRPr="00340B0D" w:rsidRDefault="00980629" w:rsidP="00541D1A">
            <w:pPr>
              <w:jc w:val="center"/>
              <w:rPr>
                <w:ins w:id="6599" w:author="jonathan pritchard" w:date="2025-01-23T13:44:00Z" w16du:dateUtc="2025-01-23T13:44:00Z"/>
                <w:rFonts w:cs="Arial"/>
                <w:b/>
                <w:bCs/>
                <w:sz w:val="18"/>
                <w:szCs w:val="18"/>
              </w:rPr>
            </w:pPr>
            <w:ins w:id="6600" w:author="jonathan pritchard" w:date="2025-01-23T13:44:00Z" w16du:dateUtc="2025-01-23T13:44:00Z">
              <w:r w:rsidRPr="00340B0D">
                <w:rPr>
                  <w:rFonts w:cs="Arial"/>
                  <w:b/>
                  <w:bCs/>
                  <w:sz w:val="18"/>
                  <w:szCs w:val="18"/>
                </w:rPr>
                <w:t>Setup</w:t>
              </w:r>
            </w:ins>
          </w:p>
        </w:tc>
      </w:tr>
      <w:tr w:rsidR="00980629" w:rsidRPr="00340B0D" w14:paraId="17428347" w14:textId="77777777" w:rsidTr="00541D1A">
        <w:trPr>
          <w:ins w:id="6601" w:author="jonathan pritchard" w:date="2025-01-23T13:44:00Z"/>
        </w:trPr>
        <w:tc>
          <w:tcPr>
            <w:tcW w:w="9199" w:type="dxa"/>
            <w:gridSpan w:val="11"/>
            <w:tcBorders>
              <w:top w:val="single" w:sz="4" w:space="0" w:color="auto"/>
              <w:left w:val="single" w:sz="12" w:space="0" w:color="auto"/>
              <w:bottom w:val="single" w:sz="4" w:space="0" w:color="auto"/>
              <w:right w:val="single" w:sz="12" w:space="0" w:color="auto"/>
            </w:tcBorders>
          </w:tcPr>
          <w:p w14:paraId="657A1F7D" w14:textId="77777777" w:rsidR="00980629" w:rsidRDefault="00980629" w:rsidP="00541D1A">
            <w:pPr>
              <w:rPr>
                <w:rFonts w:cs="Arial"/>
                <w:sz w:val="18"/>
                <w:szCs w:val="18"/>
              </w:rPr>
            </w:pPr>
          </w:p>
          <w:p w14:paraId="2FB4DA91" w14:textId="77777777" w:rsidR="00A02E90" w:rsidRPr="00373F25" w:rsidRDefault="00A02E90" w:rsidP="00A02E90">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4831A6D2" w14:textId="77777777" w:rsidR="00A02E90" w:rsidRPr="00373F25" w:rsidRDefault="00A02E90" w:rsidP="00A02E90">
            <w:pPr>
              <w:pStyle w:val="ListParagraph"/>
              <w:numPr>
                <w:ilvl w:val="0"/>
                <w:numId w:val="23"/>
              </w:numPr>
              <w:rPr>
                <w:rFonts w:cs="Arial"/>
                <w:i/>
              </w:rPr>
            </w:pPr>
            <w:r w:rsidRPr="00373F25">
              <w:rPr>
                <w:rFonts w:cs="Arial"/>
                <w:i/>
              </w:rPr>
              <w:t>Select Display Category Other</w:t>
            </w:r>
          </w:p>
          <w:p w14:paraId="33D99E55" w14:textId="77777777" w:rsidR="00A02E90" w:rsidRPr="00373F25" w:rsidRDefault="00A02E90" w:rsidP="00A02E90">
            <w:pPr>
              <w:pStyle w:val="ListParagraph"/>
              <w:numPr>
                <w:ilvl w:val="0"/>
                <w:numId w:val="23"/>
              </w:numPr>
              <w:rPr>
                <w:rFonts w:cs="Arial"/>
                <w:i/>
              </w:rPr>
            </w:pPr>
            <w:r w:rsidRPr="00373F25">
              <w:rPr>
                <w:rFonts w:cs="Arial"/>
                <w:i/>
              </w:rPr>
              <w:t>Select Symbolized Boundaries</w:t>
            </w:r>
          </w:p>
          <w:p w14:paraId="3E9BE6C4" w14:textId="77777777" w:rsidR="00A02E90" w:rsidRPr="00373F25" w:rsidRDefault="00A02E90" w:rsidP="00A02E90">
            <w:pPr>
              <w:pStyle w:val="ListParagraph"/>
              <w:numPr>
                <w:ilvl w:val="0"/>
                <w:numId w:val="23"/>
              </w:numPr>
              <w:rPr>
                <w:rFonts w:cs="Arial"/>
                <w:i/>
              </w:rPr>
            </w:pPr>
            <w:r w:rsidRPr="00373F25">
              <w:rPr>
                <w:rFonts w:cs="Arial"/>
                <w:i/>
              </w:rPr>
              <w:lastRenderedPageBreak/>
              <w:t>Select Simplified Point Symbols = false</w:t>
            </w:r>
          </w:p>
          <w:p w14:paraId="7DF0B668" w14:textId="77777777" w:rsidR="00A02E90" w:rsidRPr="00373F25" w:rsidRDefault="00A02E90" w:rsidP="00A02E90">
            <w:pPr>
              <w:pStyle w:val="ListParagraph"/>
              <w:numPr>
                <w:ilvl w:val="0"/>
                <w:numId w:val="23"/>
              </w:numPr>
              <w:rPr>
                <w:rFonts w:cs="Arial"/>
                <w:i/>
              </w:rPr>
            </w:pPr>
            <w:r w:rsidRPr="00373F25">
              <w:rPr>
                <w:rFonts w:cs="Arial"/>
                <w:i/>
              </w:rPr>
              <w:t>Set Safety Contour value to 10 m</w:t>
            </w:r>
          </w:p>
          <w:p w14:paraId="16929F62" w14:textId="77777777" w:rsidR="00A02E90" w:rsidRPr="00373F25" w:rsidRDefault="00A02E90" w:rsidP="00A02E90">
            <w:pPr>
              <w:pStyle w:val="ListParagraph"/>
              <w:numPr>
                <w:ilvl w:val="0"/>
                <w:numId w:val="23"/>
              </w:numPr>
              <w:rPr>
                <w:rFonts w:cs="Arial"/>
                <w:i/>
              </w:rPr>
            </w:pPr>
            <w:r w:rsidRPr="00373F25">
              <w:rPr>
                <w:rFonts w:cs="Arial"/>
                <w:i/>
              </w:rPr>
              <w:t>Select Shallow water dangers</w:t>
            </w:r>
          </w:p>
          <w:p w14:paraId="1D71BEE3" w14:textId="77777777" w:rsidR="00A02E90" w:rsidRDefault="00A02E90" w:rsidP="00541D1A">
            <w:pPr>
              <w:rPr>
                <w:ins w:id="6602" w:author="jonathan pritchard" w:date="2025-01-23T13:44:00Z" w16du:dateUtc="2025-01-23T13:44:00Z"/>
                <w:rFonts w:cs="Arial"/>
                <w:sz w:val="18"/>
                <w:szCs w:val="18"/>
              </w:rPr>
            </w:pPr>
          </w:p>
          <w:p w14:paraId="1916ECB5" w14:textId="77777777" w:rsidR="00980629" w:rsidRPr="00110428" w:rsidRDefault="00980629" w:rsidP="00541D1A">
            <w:pPr>
              <w:rPr>
                <w:ins w:id="6603" w:author="jonathan pritchard" w:date="2025-01-23T13:44:00Z" w16du:dateUtc="2025-01-23T13:44:00Z"/>
                <w:rFonts w:cs="Arial"/>
              </w:rPr>
            </w:pPr>
            <w:ins w:id="6604" w:author="jonathan pritchard" w:date="2025-01-23T13:44:00Z" w16du:dateUtc="2025-01-23T13:44:00Z">
              <w:r>
                <w:rPr>
                  <w:rFonts w:cs="Arial"/>
                  <w:i/>
                </w:rPr>
                <w:t>.</w:t>
              </w:r>
              <w:r w:rsidRPr="00110428">
                <w:rPr>
                  <w:rFonts w:cs="Arial"/>
                  <w:i/>
                </w:rPr>
                <w:t xml:space="preserve">. </w:t>
              </w:r>
            </w:ins>
          </w:p>
          <w:p w14:paraId="1F839D9E" w14:textId="77777777" w:rsidR="00980629" w:rsidRPr="00340B0D" w:rsidRDefault="00980629" w:rsidP="00541D1A">
            <w:pPr>
              <w:rPr>
                <w:ins w:id="6605" w:author="jonathan pritchard" w:date="2025-01-23T13:44:00Z" w16du:dateUtc="2025-01-23T13:44:00Z"/>
                <w:rFonts w:cs="Arial"/>
                <w:sz w:val="18"/>
                <w:szCs w:val="18"/>
              </w:rPr>
            </w:pPr>
          </w:p>
        </w:tc>
      </w:tr>
      <w:tr w:rsidR="00980629" w:rsidRPr="00340B0D" w14:paraId="068246B0" w14:textId="77777777" w:rsidTr="00541D1A">
        <w:trPr>
          <w:ins w:id="6606"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B2FC34" w14:textId="77777777" w:rsidR="00980629" w:rsidRPr="00340B0D" w:rsidRDefault="00980629" w:rsidP="00541D1A">
            <w:pPr>
              <w:jc w:val="center"/>
              <w:rPr>
                <w:ins w:id="6607" w:author="jonathan pritchard" w:date="2025-01-23T13:44:00Z" w16du:dateUtc="2025-01-23T13:44:00Z"/>
                <w:rFonts w:cs="Arial"/>
                <w:b/>
                <w:bCs/>
                <w:sz w:val="18"/>
                <w:szCs w:val="18"/>
              </w:rPr>
            </w:pPr>
            <w:ins w:id="6608" w:author="jonathan pritchard" w:date="2025-01-23T13:44:00Z" w16du:dateUtc="2025-01-23T13:44:00Z">
              <w:r w:rsidRPr="00340B0D">
                <w:rPr>
                  <w:rFonts w:cs="Arial"/>
                  <w:b/>
                  <w:bCs/>
                  <w:sz w:val="18"/>
                  <w:szCs w:val="18"/>
                </w:rPr>
                <w:lastRenderedPageBreak/>
                <w:t>Action</w:t>
              </w:r>
            </w:ins>
          </w:p>
        </w:tc>
      </w:tr>
      <w:tr w:rsidR="00980629" w:rsidRPr="00340B0D" w14:paraId="492310AA" w14:textId="77777777" w:rsidTr="00541D1A">
        <w:trPr>
          <w:ins w:id="6609"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662F60" w14:textId="77777777" w:rsidR="00A02E90" w:rsidRDefault="00A02E90" w:rsidP="00541D1A">
            <w:pPr>
              <w:rPr>
                <w:rFonts w:cs="Arial"/>
                <w:i/>
              </w:rPr>
            </w:pPr>
          </w:p>
          <w:p w14:paraId="0AC7C609" w14:textId="2D04FCE2" w:rsidR="00980629" w:rsidRDefault="00A02E90" w:rsidP="00541D1A">
            <w:pPr>
              <w:rPr>
                <w:rFonts w:cs="Arial"/>
                <w:i/>
              </w:rPr>
            </w:pPr>
            <w:r w:rsidRPr="00373F25">
              <w:rPr>
                <w:rFonts w:cs="Arial"/>
                <w:i/>
              </w:rPr>
              <w:t>Centre the display on position 32°32.805’S 61° 21.290’E and then zoom in to a scale of 1:20 000</w:t>
            </w:r>
          </w:p>
          <w:p w14:paraId="4EDE81B6" w14:textId="016177C4" w:rsidR="00A02E90" w:rsidRPr="00110428" w:rsidRDefault="00A02E90" w:rsidP="00541D1A">
            <w:pPr>
              <w:rPr>
                <w:ins w:id="6610" w:author="jonathan pritchard" w:date="2025-01-23T13:44:00Z" w16du:dateUtc="2025-01-23T13:44:00Z"/>
                <w:rFonts w:cs="Arial"/>
                <w:b/>
                <w:bCs/>
              </w:rPr>
            </w:pPr>
          </w:p>
        </w:tc>
      </w:tr>
      <w:tr w:rsidR="00980629" w:rsidRPr="00340B0D" w14:paraId="652FD37B" w14:textId="77777777" w:rsidTr="00541D1A">
        <w:trPr>
          <w:ins w:id="6611"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4312A9" w14:textId="77777777" w:rsidR="00980629" w:rsidRPr="00340B0D" w:rsidRDefault="00980629" w:rsidP="00541D1A">
            <w:pPr>
              <w:jc w:val="center"/>
              <w:rPr>
                <w:ins w:id="6612" w:author="jonathan pritchard" w:date="2025-01-23T13:44:00Z" w16du:dateUtc="2025-01-23T13:44:00Z"/>
                <w:rFonts w:cs="Arial"/>
                <w:sz w:val="18"/>
                <w:szCs w:val="18"/>
              </w:rPr>
            </w:pPr>
            <w:ins w:id="6613" w:author="jonathan pritchard" w:date="2025-01-23T13:44:00Z" w16du:dateUtc="2025-01-23T13:44:00Z">
              <w:r w:rsidRPr="00340B0D">
                <w:rPr>
                  <w:rFonts w:cs="Arial"/>
                  <w:b/>
                  <w:bCs/>
                  <w:sz w:val="18"/>
                  <w:szCs w:val="18"/>
                </w:rPr>
                <w:t>Results</w:t>
              </w:r>
            </w:ins>
          </w:p>
        </w:tc>
      </w:tr>
      <w:tr w:rsidR="00A02E90" w:rsidRPr="00340B0D" w14:paraId="2880D39C" w14:textId="77777777" w:rsidTr="00A7546F">
        <w:trPr>
          <w:ins w:id="6614" w:author="jonathan pritchard" w:date="2025-01-23T13:44:00Z"/>
        </w:trPr>
        <w:tc>
          <w:tcPr>
            <w:tcW w:w="9199" w:type="dxa"/>
            <w:gridSpan w:val="11"/>
            <w:tcBorders>
              <w:top w:val="single" w:sz="4" w:space="0" w:color="auto"/>
              <w:left w:val="single" w:sz="12" w:space="0" w:color="auto"/>
              <w:bottom w:val="single" w:sz="12" w:space="0" w:color="auto"/>
              <w:right w:val="single" w:sz="12" w:space="0" w:color="auto"/>
            </w:tcBorders>
            <w:vAlign w:val="center"/>
          </w:tcPr>
          <w:p w14:paraId="73849379" w14:textId="77777777" w:rsidR="00A02E90" w:rsidRDefault="00A02E90" w:rsidP="00A02E90">
            <w:pPr>
              <w:rPr>
                <w:i/>
              </w:rPr>
            </w:pPr>
            <w:r w:rsidRPr="00E6095F">
              <w:rPr>
                <w:i/>
              </w:rPr>
              <w:t xml:space="preserve">Confirm that the </w:t>
            </w:r>
            <w:r>
              <w:rPr>
                <w:i/>
              </w:rPr>
              <w:t>feature</w:t>
            </w:r>
            <w:r w:rsidRPr="00E6095F">
              <w:rPr>
                <w:i/>
              </w:rPr>
              <w:t xml:space="preserve"> displays as in the image below:</w:t>
            </w:r>
          </w:p>
          <w:p w14:paraId="54D05E6E" w14:textId="5F3CDF0B" w:rsidR="00A02E90" w:rsidRDefault="00A02E90" w:rsidP="00A02E90">
            <w:pPr>
              <w:jc w:val="center"/>
              <w:rPr>
                <w:i/>
              </w:rPr>
            </w:pPr>
            <w:r w:rsidRPr="00373F25">
              <w:rPr>
                <w:rFonts w:cs="Arial"/>
                <w:noProof/>
                <w:lang w:val="en-IN" w:eastAsia="en-IN"/>
              </w:rPr>
              <w:drawing>
                <wp:inline distT="0" distB="0" distL="0" distR="0" wp14:anchorId="3D457F17" wp14:editId="2E2963E2">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41"/>
                          <a:stretch>
                            <a:fillRect/>
                          </a:stretch>
                        </pic:blipFill>
                        <pic:spPr>
                          <a:xfrm>
                            <a:off x="0" y="0"/>
                            <a:ext cx="3115113" cy="1247945"/>
                          </a:xfrm>
                          <a:prstGeom prst="rect">
                            <a:avLst/>
                          </a:prstGeom>
                          <a:noFill/>
                          <a:ln>
                            <a:noFill/>
                            <a:prstDash/>
                          </a:ln>
                        </pic:spPr>
                      </pic:pic>
                    </a:graphicData>
                  </a:graphic>
                </wp:inline>
              </w:drawing>
            </w:r>
          </w:p>
          <w:p w14:paraId="61EF30EC" w14:textId="77777777" w:rsidR="00A02E90" w:rsidRDefault="00A02E90" w:rsidP="00A02E90">
            <w:pPr>
              <w:rPr>
                <w:i/>
              </w:rPr>
            </w:pPr>
          </w:p>
          <w:p w14:paraId="6C4758C6" w14:textId="77777777" w:rsidR="00A02E90" w:rsidRDefault="00A02E90" w:rsidP="00A02E90">
            <w:pPr>
              <w:rPr>
                <w:rFonts w:cs="Arial"/>
                <w:i/>
              </w:rPr>
            </w:pPr>
            <w:r w:rsidRPr="00373F25">
              <w:rPr>
                <w:rFonts w:cs="Arial"/>
                <w:i/>
              </w:rPr>
              <w:t>Zoom out to scale 1:50 000 and confirm that the feature now displays as follows</w:t>
            </w:r>
          </w:p>
          <w:p w14:paraId="2239D62C" w14:textId="77777777" w:rsidR="00A02E90" w:rsidRDefault="00A02E90" w:rsidP="00A02E90">
            <w:pPr>
              <w:rPr>
                <w:rFonts w:cs="Arial"/>
                <w:i/>
              </w:rPr>
            </w:pPr>
          </w:p>
          <w:p w14:paraId="7802202E" w14:textId="77777777" w:rsidR="00A02E90" w:rsidRDefault="00A02E90" w:rsidP="00A02E90">
            <w:pPr>
              <w:jc w:val="center"/>
              <w:rPr>
                <w:rFonts w:cs="Arial"/>
                <w:sz w:val="18"/>
                <w:szCs w:val="18"/>
              </w:rPr>
            </w:pPr>
            <w:r>
              <w:rPr>
                <w:noProof/>
                <w:lang w:val="en-IN" w:eastAsia="en-IN"/>
              </w:rPr>
              <w:drawing>
                <wp:inline distT="0" distB="0" distL="0" distR="0" wp14:anchorId="6276D17D" wp14:editId="034F9775">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42"/>
                          <a:stretch>
                            <a:fillRect/>
                          </a:stretch>
                        </pic:blipFill>
                        <pic:spPr>
                          <a:xfrm>
                            <a:off x="0" y="0"/>
                            <a:ext cx="1257473" cy="476320"/>
                          </a:xfrm>
                          <a:prstGeom prst="rect">
                            <a:avLst/>
                          </a:prstGeom>
                          <a:noFill/>
                          <a:ln>
                            <a:noFill/>
                            <a:prstDash/>
                          </a:ln>
                        </pic:spPr>
                      </pic:pic>
                    </a:graphicData>
                  </a:graphic>
                </wp:inline>
              </w:drawing>
            </w:r>
          </w:p>
          <w:p w14:paraId="10E5F2D3" w14:textId="77777777" w:rsidR="00A02E90" w:rsidRDefault="00A02E90" w:rsidP="00A02E90">
            <w:pPr>
              <w:jc w:val="center"/>
              <w:rPr>
                <w:rFonts w:cs="Arial"/>
                <w:sz w:val="18"/>
                <w:szCs w:val="18"/>
              </w:rPr>
            </w:pPr>
          </w:p>
          <w:p w14:paraId="0D77735D" w14:textId="77777777" w:rsidR="00A02E90" w:rsidRDefault="00A02E90" w:rsidP="00A02E90">
            <w:pPr>
              <w:jc w:val="left"/>
              <w:rPr>
                <w:rFonts w:cs="Arial"/>
                <w:i/>
                <w:color w:val="000000" w:themeColor="text1"/>
              </w:rPr>
            </w:pPr>
          </w:p>
          <w:p w14:paraId="79302C4A" w14:textId="77777777" w:rsidR="00A02E90" w:rsidRDefault="00A02E90" w:rsidP="00A02E90">
            <w:pPr>
              <w:jc w:val="left"/>
              <w:rPr>
                <w:rFonts w:cs="Arial"/>
                <w:i/>
                <w:color w:val="000000" w:themeColor="text1"/>
              </w:rPr>
            </w:pPr>
          </w:p>
          <w:p w14:paraId="58A40C83" w14:textId="6FC7A279" w:rsidR="00A02E90" w:rsidRPr="00340B0D" w:rsidRDefault="00A02E90" w:rsidP="00A02E90">
            <w:pPr>
              <w:jc w:val="left"/>
              <w:rPr>
                <w:ins w:id="6615" w:author="jonathan pritchard" w:date="2025-01-23T13:44:00Z" w16du:dateUtc="2025-01-23T13:44:00Z"/>
                <w:rFonts w:cs="Arial"/>
                <w:sz w:val="18"/>
                <w:szCs w:val="18"/>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720AD817" w14:textId="77777777" w:rsidTr="00A02E90">
        <w:trPr>
          <w:tblHeader/>
        </w:trPr>
        <w:tc>
          <w:tcPr>
            <w:tcW w:w="9209" w:type="dxa"/>
            <w:shd w:val="clear" w:color="auto" w:fill="BFBFBF" w:themeFill="background1" w:themeFillShade="BF"/>
            <w:vAlign w:val="center"/>
          </w:tcPr>
          <w:p w14:paraId="1421DC3D" w14:textId="77777777" w:rsidR="006C7785" w:rsidRPr="00373F25" w:rsidRDefault="006C7785" w:rsidP="00A02E90">
            <w:pPr>
              <w:jc w:val="center"/>
              <w:rPr>
                <w:rFonts w:cs="Arial"/>
                <w:color w:val="000000" w:themeColor="text1"/>
              </w:rPr>
            </w:pPr>
            <w:r w:rsidRPr="00373F25">
              <w:rPr>
                <w:rFonts w:cs="Arial"/>
                <w:b/>
                <w:color w:val="000000" w:themeColor="text1"/>
              </w:rPr>
              <w:t>Action</w:t>
            </w:r>
          </w:p>
        </w:tc>
      </w:tr>
      <w:tr w:rsidR="006C7785" w14:paraId="116B6B15" w14:textId="77777777" w:rsidTr="00A02E90">
        <w:trPr>
          <w:tblHeader/>
        </w:trPr>
        <w:tc>
          <w:tcPr>
            <w:tcW w:w="9209" w:type="dxa"/>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A02E90">
        <w:trPr>
          <w:tblHeader/>
        </w:trPr>
        <w:tc>
          <w:tcPr>
            <w:tcW w:w="9209" w:type="dxa"/>
            <w:tcBorders>
              <w:bottom w:val="single" w:sz="4" w:space="0" w:color="auto"/>
            </w:tcBorders>
            <w:shd w:val="clear" w:color="auto" w:fill="BFBFBF" w:themeFill="background1" w:themeFillShade="BF"/>
            <w:vAlign w:val="center"/>
          </w:tcPr>
          <w:p w14:paraId="60F7CD02" w14:textId="77777777" w:rsidR="006C7785" w:rsidRPr="00373F25" w:rsidRDefault="006C7785" w:rsidP="00A02E90">
            <w:pPr>
              <w:jc w:val="center"/>
              <w:rPr>
                <w:rFonts w:cs="Arial"/>
                <w:color w:val="000000" w:themeColor="text1"/>
              </w:rPr>
            </w:pPr>
            <w:r w:rsidRPr="00373F25">
              <w:rPr>
                <w:rFonts w:cs="Arial"/>
                <w:b/>
                <w:color w:val="000000" w:themeColor="text1"/>
              </w:rPr>
              <w:t>Results</w:t>
            </w:r>
          </w:p>
        </w:tc>
      </w:tr>
      <w:tr w:rsidR="006C7785" w14:paraId="5D4554B3" w14:textId="77777777" w:rsidTr="00A02E90">
        <w:trPr>
          <w:tblHeader/>
        </w:trPr>
        <w:tc>
          <w:tcPr>
            <w:tcW w:w="9209" w:type="dxa"/>
            <w:tcBorders>
              <w:bottom w:val="nil"/>
            </w:tcBorders>
            <w:vAlign w:val="center"/>
          </w:tcPr>
          <w:p w14:paraId="6812C12B" w14:textId="77777777" w:rsidR="00A02E90" w:rsidRDefault="00A02E90" w:rsidP="00380FCD">
            <w:pPr>
              <w:rPr>
                <w:rFonts w:cs="Arial"/>
                <w:i/>
                <w:color w:val="000000" w:themeColor="text1"/>
              </w:rPr>
            </w:pPr>
          </w:p>
          <w:p w14:paraId="5F9584B7" w14:textId="5C22B754" w:rsidR="00A02E90" w:rsidRPr="00A02E90" w:rsidRDefault="00A02E90" w:rsidP="00A02E90">
            <w:pPr>
              <w:jc w:val="left"/>
              <w:rPr>
                <w:rFonts w:cs="Arial"/>
                <w:b/>
                <w:bCs/>
                <w:i/>
                <w:color w:val="000000" w:themeColor="text1"/>
              </w:rPr>
            </w:pPr>
            <w:r w:rsidRPr="00A02E90">
              <w:rPr>
                <w:rFonts w:cs="Arial"/>
                <w:b/>
                <w:bCs/>
                <w:i/>
                <w:color w:val="000000" w:themeColor="text1"/>
              </w:rPr>
              <w:t>Display of centred symbols offset</w:t>
            </w:r>
          </w:p>
          <w:p w14:paraId="5F4D3E12" w14:textId="77777777" w:rsidR="00A02E90" w:rsidRDefault="00A02E90" w:rsidP="00380FCD">
            <w:pPr>
              <w:rPr>
                <w:rFonts w:cs="Arial"/>
                <w:i/>
                <w:color w:val="000000" w:themeColor="text1"/>
              </w:rPr>
            </w:pPr>
          </w:p>
          <w:p w14:paraId="6D227091" w14:textId="616B2FB9"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A02E90">
        <w:trPr>
          <w:tblHeader/>
        </w:trPr>
        <w:tc>
          <w:tcPr>
            <w:tcW w:w="9209" w:type="dxa"/>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43"/>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A02E90">
        <w:trPr>
          <w:tblHeader/>
        </w:trPr>
        <w:tc>
          <w:tcPr>
            <w:tcW w:w="9209" w:type="dxa"/>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A02E90">
        <w:trPr>
          <w:tblHeader/>
        </w:trPr>
        <w:tc>
          <w:tcPr>
            <w:tcW w:w="9209" w:type="dxa"/>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A02E90">
        <w:trPr>
          <w:tblHeader/>
        </w:trPr>
        <w:tc>
          <w:tcPr>
            <w:tcW w:w="9209" w:type="dxa"/>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067E8F8D"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D4611DE" w14:textId="77777777" w:rsidTr="00A02E90">
        <w:trPr>
          <w:tblHeader/>
        </w:trPr>
        <w:tc>
          <w:tcPr>
            <w:tcW w:w="9526" w:type="dxa"/>
            <w:shd w:val="clear" w:color="auto" w:fill="BFBFBF" w:themeFill="background1" w:themeFillShade="BF"/>
            <w:vAlign w:val="center"/>
          </w:tcPr>
          <w:p w14:paraId="577A6373" w14:textId="77777777" w:rsidR="006C7785" w:rsidRPr="00373F25" w:rsidRDefault="006C7785" w:rsidP="00A02E90">
            <w:pPr>
              <w:jc w:val="center"/>
              <w:rPr>
                <w:rFonts w:cs="Arial"/>
              </w:rPr>
            </w:pPr>
            <w:r w:rsidRPr="00373F25">
              <w:rPr>
                <w:rFonts w:cs="Arial"/>
                <w:b/>
              </w:rPr>
              <w:t>Action</w:t>
            </w:r>
          </w:p>
        </w:tc>
      </w:tr>
      <w:tr w:rsidR="006C7785" w14:paraId="6F942226" w14:textId="77777777" w:rsidTr="00380FCD">
        <w:trPr>
          <w:tblHeader/>
        </w:trPr>
        <w:tc>
          <w:tcPr>
            <w:tcW w:w="9526" w:type="dxa"/>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A02E90">
        <w:trPr>
          <w:tblHeader/>
        </w:trPr>
        <w:tc>
          <w:tcPr>
            <w:tcW w:w="9526" w:type="dxa"/>
            <w:tcBorders>
              <w:bottom w:val="single" w:sz="4" w:space="0" w:color="auto"/>
            </w:tcBorders>
            <w:shd w:val="clear" w:color="auto" w:fill="BFBFBF" w:themeFill="background1" w:themeFillShade="BF"/>
            <w:vAlign w:val="center"/>
          </w:tcPr>
          <w:p w14:paraId="20EF008C" w14:textId="77777777" w:rsidR="006C7785" w:rsidRPr="00373F25" w:rsidRDefault="006C7785" w:rsidP="00A02E90">
            <w:pPr>
              <w:jc w:val="center"/>
              <w:rPr>
                <w:rFonts w:cs="Arial"/>
              </w:rPr>
            </w:pPr>
            <w:r w:rsidRPr="00373F25">
              <w:rPr>
                <w:rFonts w:cs="Arial"/>
                <w:b/>
              </w:rPr>
              <w:t>Results</w:t>
            </w:r>
          </w:p>
        </w:tc>
      </w:tr>
      <w:tr w:rsidR="006C7785" w14:paraId="1DD0EC66" w14:textId="77777777" w:rsidTr="00380FCD">
        <w:trPr>
          <w:tblHeader/>
        </w:trPr>
        <w:tc>
          <w:tcPr>
            <w:tcW w:w="9526" w:type="dxa"/>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5189517F" w14:textId="4055B916"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60B7A2" w14:textId="77777777" w:rsidTr="00A02E90">
        <w:trPr>
          <w:tblHeader/>
        </w:trPr>
        <w:tc>
          <w:tcPr>
            <w:tcW w:w="9526" w:type="dxa"/>
            <w:shd w:val="clear" w:color="auto" w:fill="BFBFBF" w:themeFill="background1" w:themeFillShade="BF"/>
            <w:vAlign w:val="center"/>
          </w:tcPr>
          <w:p w14:paraId="363EB2DE" w14:textId="77777777" w:rsidR="006C7785" w:rsidRPr="00612848" w:rsidRDefault="006C7785" w:rsidP="00A02E90">
            <w:pPr>
              <w:jc w:val="center"/>
              <w:rPr>
                <w:rFonts w:cs="Arial"/>
              </w:rPr>
            </w:pPr>
            <w:r w:rsidRPr="00612848">
              <w:rPr>
                <w:rFonts w:cs="Arial"/>
                <w:b/>
              </w:rPr>
              <w:t>Action</w:t>
            </w:r>
          </w:p>
        </w:tc>
      </w:tr>
      <w:tr w:rsidR="006C7785" w14:paraId="3E362E9F" w14:textId="77777777" w:rsidTr="00380FCD">
        <w:trPr>
          <w:tblHeader/>
        </w:trPr>
        <w:tc>
          <w:tcPr>
            <w:tcW w:w="9526" w:type="dxa"/>
            <w:vAlign w:val="center"/>
          </w:tcPr>
          <w:p w14:paraId="35114FE2" w14:textId="743252F6" w:rsidR="00A02E90" w:rsidRPr="00A02E90" w:rsidRDefault="00A02E90" w:rsidP="00380FCD">
            <w:pPr>
              <w:rPr>
                <w:rFonts w:cs="Arial"/>
                <w:b/>
                <w:bCs/>
                <w:i/>
              </w:rPr>
            </w:pPr>
            <w:r w:rsidRPr="00A02E90">
              <w:rPr>
                <w:rFonts w:cs="Arial"/>
                <w:b/>
                <w:bCs/>
                <w:i/>
              </w:rPr>
              <w:t>Display of centred symbols when area is partially off screen</w:t>
            </w:r>
          </w:p>
          <w:p w14:paraId="7129143B" w14:textId="77777777" w:rsidR="00A02E90" w:rsidRDefault="00A02E90" w:rsidP="00380FCD">
            <w:pPr>
              <w:rPr>
                <w:rFonts w:cs="Arial"/>
                <w:i/>
              </w:rPr>
            </w:pPr>
          </w:p>
          <w:p w14:paraId="7F71722D" w14:textId="1545E28F"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A02E90">
        <w:trPr>
          <w:tblHeader/>
        </w:trPr>
        <w:tc>
          <w:tcPr>
            <w:tcW w:w="9526" w:type="dxa"/>
            <w:tcBorders>
              <w:bottom w:val="single" w:sz="4" w:space="0" w:color="auto"/>
            </w:tcBorders>
            <w:shd w:val="clear" w:color="auto" w:fill="BFBFBF" w:themeFill="background1" w:themeFillShade="BF"/>
            <w:vAlign w:val="center"/>
          </w:tcPr>
          <w:p w14:paraId="3FA7506B" w14:textId="77777777" w:rsidR="006C7785" w:rsidRPr="00612848" w:rsidRDefault="006C7785" w:rsidP="00A02E90">
            <w:pPr>
              <w:jc w:val="center"/>
              <w:rPr>
                <w:rFonts w:cs="Arial"/>
              </w:rPr>
            </w:pPr>
            <w:r w:rsidRPr="00612848">
              <w:rPr>
                <w:rFonts w:cs="Arial"/>
                <w:b/>
              </w:rPr>
              <w:t>Results</w:t>
            </w:r>
          </w:p>
        </w:tc>
      </w:tr>
      <w:tr w:rsidR="006C7785" w14:paraId="5DE049B3" w14:textId="77777777" w:rsidTr="00380FCD">
        <w:trPr>
          <w:tblHeader/>
        </w:trPr>
        <w:tc>
          <w:tcPr>
            <w:tcW w:w="9526" w:type="dxa"/>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0BF8881" w14:textId="77777777" w:rsidTr="00A02E90">
        <w:trPr>
          <w:tblHeader/>
        </w:trPr>
        <w:tc>
          <w:tcPr>
            <w:tcW w:w="9526" w:type="dxa"/>
            <w:shd w:val="clear" w:color="auto" w:fill="BFBFBF" w:themeFill="background1" w:themeFillShade="BF"/>
            <w:vAlign w:val="center"/>
          </w:tcPr>
          <w:p w14:paraId="378F5513" w14:textId="77777777" w:rsidR="006C7785" w:rsidRPr="00612848" w:rsidRDefault="006C7785" w:rsidP="00A02E90">
            <w:pPr>
              <w:jc w:val="center"/>
              <w:rPr>
                <w:rFonts w:cs="Arial"/>
              </w:rPr>
            </w:pPr>
            <w:r w:rsidRPr="00612848">
              <w:rPr>
                <w:rFonts w:cs="Arial"/>
                <w:b/>
              </w:rPr>
              <w:lastRenderedPageBreak/>
              <w:t>Setup</w:t>
            </w:r>
          </w:p>
        </w:tc>
      </w:tr>
      <w:tr w:rsidR="006C7785" w14:paraId="3FD2C774" w14:textId="77777777" w:rsidTr="00380FCD">
        <w:trPr>
          <w:tblHeader/>
        </w:trPr>
        <w:tc>
          <w:tcPr>
            <w:tcW w:w="9526" w:type="dxa"/>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A02E90">
        <w:trPr>
          <w:tblHeader/>
        </w:trPr>
        <w:tc>
          <w:tcPr>
            <w:tcW w:w="9526" w:type="dxa"/>
            <w:shd w:val="clear" w:color="auto" w:fill="BFBFBF" w:themeFill="background1" w:themeFillShade="BF"/>
            <w:vAlign w:val="center"/>
          </w:tcPr>
          <w:p w14:paraId="143A8FE6" w14:textId="77777777" w:rsidR="006C7785" w:rsidRPr="00612848" w:rsidRDefault="006C7785" w:rsidP="00A02E90">
            <w:pPr>
              <w:jc w:val="center"/>
              <w:rPr>
                <w:rFonts w:cs="Arial"/>
              </w:rPr>
            </w:pPr>
            <w:r w:rsidRPr="00612848">
              <w:rPr>
                <w:rFonts w:cs="Arial"/>
                <w:b/>
              </w:rPr>
              <w:t>Action</w:t>
            </w:r>
          </w:p>
        </w:tc>
      </w:tr>
      <w:tr w:rsidR="006C7785" w14:paraId="02203EA3" w14:textId="77777777" w:rsidTr="00380FCD">
        <w:trPr>
          <w:tblHeader/>
        </w:trPr>
        <w:tc>
          <w:tcPr>
            <w:tcW w:w="9526" w:type="dxa"/>
            <w:vAlign w:val="center"/>
          </w:tcPr>
          <w:p w14:paraId="0DBBE57C" w14:textId="2721BD8D" w:rsidR="00A02E90" w:rsidRPr="00A02E90" w:rsidRDefault="00A02E90" w:rsidP="00380FCD">
            <w:pPr>
              <w:rPr>
                <w:rFonts w:cs="Arial"/>
                <w:b/>
                <w:bCs/>
                <w:i/>
              </w:rPr>
            </w:pPr>
            <w:r w:rsidRPr="00A02E90">
              <w:rPr>
                <w:rFonts w:cs="Arial"/>
                <w:b/>
                <w:bCs/>
                <w:i/>
              </w:rPr>
              <w:t>Display of centred symbols within complex areas</w:t>
            </w:r>
          </w:p>
          <w:p w14:paraId="747E2A18" w14:textId="77777777" w:rsidR="00A02E90" w:rsidRDefault="00A02E90" w:rsidP="00380FCD">
            <w:pPr>
              <w:rPr>
                <w:rFonts w:cs="Arial"/>
                <w:i/>
              </w:rPr>
            </w:pPr>
          </w:p>
          <w:p w14:paraId="4C700FF0" w14:textId="15E5034A"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A02E90">
        <w:trPr>
          <w:tblHeader/>
        </w:trPr>
        <w:tc>
          <w:tcPr>
            <w:tcW w:w="9526" w:type="dxa"/>
            <w:tcBorders>
              <w:bottom w:val="single" w:sz="4" w:space="0" w:color="auto"/>
            </w:tcBorders>
            <w:shd w:val="clear" w:color="auto" w:fill="BFBFBF" w:themeFill="background1" w:themeFillShade="BF"/>
            <w:vAlign w:val="center"/>
          </w:tcPr>
          <w:p w14:paraId="2A0F9B87" w14:textId="77777777" w:rsidR="006C7785" w:rsidRPr="00612848" w:rsidRDefault="006C7785" w:rsidP="00A02E90">
            <w:pPr>
              <w:jc w:val="center"/>
              <w:rPr>
                <w:rFonts w:cs="Arial"/>
              </w:rPr>
            </w:pPr>
            <w:r w:rsidRPr="00612848">
              <w:rPr>
                <w:rFonts w:cs="Arial"/>
                <w:b/>
              </w:rPr>
              <w:t>Results</w:t>
            </w:r>
          </w:p>
        </w:tc>
      </w:tr>
      <w:tr w:rsidR="006C7785" w14:paraId="2AA08F25" w14:textId="77777777" w:rsidTr="00380FCD">
        <w:trPr>
          <w:tblHeader/>
        </w:trPr>
        <w:tc>
          <w:tcPr>
            <w:tcW w:w="9526" w:type="dxa"/>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48"/>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6616" w:name="_Toc189491292"/>
      <w:r w:rsidRPr="00C87604">
        <w:rPr>
          <w:rFonts w:cs="Arial"/>
          <w:color w:val="000000" w:themeColor="text1"/>
        </w:rPr>
        <w:lastRenderedPageBreak/>
        <w:t>Scale and navigation purpose</w:t>
      </w:r>
      <w:bookmarkEnd w:id="6616"/>
    </w:p>
    <w:p w14:paraId="60EAB38E" w14:textId="77777777" w:rsidR="006C7785" w:rsidRPr="007313BA" w:rsidRDefault="006C7785" w:rsidP="006C7785">
      <w:pPr>
        <w:pStyle w:val="Heading1"/>
        <w:numPr>
          <w:ilvl w:val="2"/>
          <w:numId w:val="73"/>
        </w:numPr>
        <w:tabs>
          <w:tab w:val="left" w:pos="567"/>
        </w:tabs>
        <w:spacing w:after="120"/>
        <w:ind w:left="567" w:hanging="567"/>
        <w:rPr>
          <w:ins w:id="6617" w:author="jonathan pritchard" w:date="2025-01-23T13:44:00Z" w16du:dateUtc="2025-01-23T13:44:00Z"/>
          <w:rFonts w:cs="Arial"/>
          <w:color w:val="000000" w:themeColor="text1"/>
          <w:rPrChange w:id="6618" w:author="jonathan pritchard" w:date="2025-01-23T13:45:00Z" w16du:dateUtc="2025-01-23T13:45:00Z">
            <w:rPr>
              <w:ins w:id="6619" w:author="jonathan pritchard" w:date="2025-01-23T13:44:00Z" w16du:dateUtc="2025-01-23T13:44:00Z"/>
              <w:rFonts w:cs="Arial"/>
              <w:color w:val="000000" w:themeColor="text1"/>
            </w:rPr>
          </w:rPrChange>
        </w:rPr>
      </w:pPr>
      <w:bookmarkStart w:id="6620" w:name="_Toc189491293"/>
      <w:r w:rsidRPr="007313BA">
        <w:rPr>
          <w:rFonts w:cs="Arial"/>
          <w:color w:val="000000" w:themeColor="text1"/>
          <w:rPrChange w:id="6621" w:author="jonathan pritchard" w:date="2025-01-23T13:45:00Z" w16du:dateUtc="2025-01-23T13:45:00Z">
            <w:rPr>
              <w:rFonts w:cs="Arial"/>
              <w:color w:val="000000" w:themeColor="text1"/>
            </w:rPr>
          </w:rPrChange>
        </w:rPr>
        <w:t>Display of overscale indication</w:t>
      </w:r>
      <w:bookmarkEnd w:id="662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11AFD38" w14:textId="77777777" w:rsidTr="00541D1A">
        <w:trPr>
          <w:trHeight w:val="416"/>
          <w:ins w:id="6622"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E9E00DA" w14:textId="77777777" w:rsidR="00980629" w:rsidRPr="00340B0D" w:rsidRDefault="00980629" w:rsidP="00541D1A">
            <w:pPr>
              <w:jc w:val="center"/>
              <w:rPr>
                <w:ins w:id="6623" w:author="jonathan pritchard" w:date="2025-01-23T13:45:00Z" w16du:dateUtc="2025-01-23T13:45:00Z"/>
                <w:rFonts w:cs="Arial"/>
                <w:b/>
                <w:bCs/>
                <w:sz w:val="18"/>
                <w:szCs w:val="18"/>
              </w:rPr>
            </w:pPr>
            <w:ins w:id="6624"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E939106" w14:textId="13C37173" w:rsidR="00980629" w:rsidRPr="00C87169" w:rsidRDefault="00A02E90" w:rsidP="00541D1A">
            <w:pPr>
              <w:jc w:val="center"/>
              <w:rPr>
                <w:ins w:id="6625" w:author="jonathan pritchard" w:date="2025-01-23T13:45:00Z" w16du:dateUtc="2025-01-23T13:45:00Z"/>
                <w:rFonts w:cs="Arial"/>
                <w:bCs/>
              </w:rPr>
            </w:pPr>
            <w:r>
              <w:t>OverscaleIndication1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2F6741" w14:textId="77777777" w:rsidR="00980629" w:rsidRPr="00340B0D" w:rsidRDefault="00980629" w:rsidP="00541D1A">
            <w:pPr>
              <w:jc w:val="center"/>
              <w:rPr>
                <w:ins w:id="6626" w:author="jonathan pritchard" w:date="2025-01-23T13:45:00Z" w16du:dateUtc="2025-01-23T13:45:00Z"/>
                <w:rFonts w:cs="Arial"/>
                <w:b/>
                <w:bCs/>
                <w:sz w:val="18"/>
                <w:szCs w:val="18"/>
              </w:rPr>
            </w:pPr>
            <w:ins w:id="6627"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B98D472" w14:textId="32FF9D58" w:rsidR="00980629" w:rsidRPr="00A02E90" w:rsidRDefault="00A02E90" w:rsidP="00A02E90">
            <w:pPr>
              <w:spacing w:line="240" w:lineRule="auto"/>
              <w:rPr>
                <w:ins w:id="6628" w:author="jonathan pritchard" w:date="2025-01-23T13:45:00Z" w16du:dateUtc="2025-01-23T13:45:00Z"/>
                <w:rFonts w:ascii="Calibri" w:hAnsi="Calibri" w:cs="Calibri"/>
                <w:color w:val="000000"/>
              </w:rPr>
            </w:pPr>
            <w:r>
              <w:rPr>
                <w:rFonts w:ascii="Calibri" w:hAnsi="Calibri" w:cs="Calibri"/>
                <w:color w:val="000000"/>
              </w:rPr>
              <w:t>S-98 C-12.</w:t>
            </w:r>
            <w:r w:rsidR="00547B35">
              <w:rPr>
                <w:rFonts w:ascii="Calibri" w:hAnsi="Calibri" w:cs="Calibri"/>
                <w:color w:val="000000"/>
              </w:rPr>
              <w:t>3.2</w:t>
            </w:r>
          </w:p>
        </w:tc>
      </w:tr>
      <w:tr w:rsidR="00980629" w:rsidRPr="00340B0D" w14:paraId="66A88B5D" w14:textId="77777777" w:rsidTr="00541D1A">
        <w:trPr>
          <w:ins w:id="6629"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712516" w14:textId="77777777" w:rsidR="00980629" w:rsidRPr="00340B0D" w:rsidRDefault="00980629" w:rsidP="00541D1A">
            <w:pPr>
              <w:rPr>
                <w:ins w:id="6630" w:author="jonathan pritchard" w:date="2025-01-23T13:45:00Z" w16du:dateUtc="2025-01-23T13:45:00Z"/>
                <w:rFonts w:cs="Arial"/>
                <w:b/>
                <w:bCs/>
                <w:sz w:val="18"/>
                <w:szCs w:val="18"/>
              </w:rPr>
            </w:pPr>
            <w:ins w:id="6631" w:author="jonathan pritchard" w:date="2025-01-23T13:45:00Z" w16du:dateUtc="2025-01-23T13:45:00Z">
              <w:r w:rsidRPr="00340B0D">
                <w:rPr>
                  <w:rFonts w:cs="Arial"/>
                  <w:b/>
                  <w:bCs/>
                  <w:sz w:val="18"/>
                  <w:szCs w:val="18"/>
                </w:rPr>
                <w:t>Test Description</w:t>
              </w:r>
            </w:ins>
          </w:p>
        </w:tc>
      </w:tr>
      <w:tr w:rsidR="00980629" w:rsidRPr="00340B0D" w14:paraId="6241A6BC" w14:textId="77777777" w:rsidTr="00541D1A">
        <w:trPr>
          <w:ins w:id="6632"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F76ED6" w14:textId="77777777" w:rsidR="00980629" w:rsidRPr="009C22F4" w:rsidRDefault="00980629" w:rsidP="00541D1A">
            <w:pPr>
              <w:rPr>
                <w:ins w:id="6633" w:author="jonathan pritchard" w:date="2025-01-23T13:45:00Z" w16du:dateUtc="2025-01-23T13:45:00Z"/>
                <w:rFonts w:cs="Arial"/>
                <w:i/>
              </w:rPr>
            </w:pPr>
          </w:p>
          <w:p w14:paraId="0FA87534" w14:textId="4CA4FD0B" w:rsidR="00980629" w:rsidRDefault="00A02E90" w:rsidP="00541D1A">
            <w:pPr>
              <w:rPr>
                <w:rFonts w:cs="Arial"/>
                <w:i/>
              </w:rPr>
            </w:pPr>
            <w:r w:rsidRPr="00C0288A">
              <w:rPr>
                <w:rFonts w:cs="Arial"/>
                <w:i/>
              </w:rPr>
              <w:t>Display of overscale indication</w:t>
            </w:r>
          </w:p>
          <w:p w14:paraId="3163F1D8" w14:textId="77777777" w:rsidR="00A02E90" w:rsidRPr="009C22F4" w:rsidRDefault="00A02E90" w:rsidP="00541D1A">
            <w:pPr>
              <w:rPr>
                <w:ins w:id="6634" w:author="jonathan pritchard" w:date="2025-01-23T13:45:00Z" w16du:dateUtc="2025-01-23T13:45:00Z"/>
                <w:rFonts w:cs="Arial"/>
                <w:i/>
              </w:rPr>
            </w:pPr>
          </w:p>
        </w:tc>
      </w:tr>
      <w:tr w:rsidR="00980629" w:rsidRPr="00340B0D" w14:paraId="0ADC0784" w14:textId="77777777" w:rsidTr="00541D1A">
        <w:trPr>
          <w:ins w:id="6635"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A66E24" w14:textId="77777777" w:rsidR="00980629" w:rsidRPr="00340B0D" w:rsidRDefault="00980629" w:rsidP="00541D1A">
            <w:pPr>
              <w:jc w:val="center"/>
              <w:rPr>
                <w:ins w:id="6636" w:author="jonathan pritchard" w:date="2025-01-23T13:45:00Z" w16du:dateUtc="2025-01-23T13:45:00Z"/>
                <w:rFonts w:cs="Arial"/>
                <w:b/>
                <w:bCs/>
                <w:sz w:val="18"/>
                <w:szCs w:val="18"/>
              </w:rPr>
            </w:pPr>
            <w:ins w:id="6637" w:author="jonathan pritchard" w:date="2025-01-23T13:45:00Z" w16du:dateUtc="2025-01-23T13:45:00Z">
              <w:r w:rsidRPr="00340B0D">
                <w:rPr>
                  <w:rFonts w:cs="Arial"/>
                  <w:b/>
                  <w:bCs/>
                  <w:sz w:val="18"/>
                  <w:szCs w:val="18"/>
                </w:rPr>
                <w:t>Loaded Data</w:t>
              </w:r>
            </w:ins>
          </w:p>
        </w:tc>
      </w:tr>
      <w:tr w:rsidR="00980629" w:rsidRPr="00340B0D" w14:paraId="68DD0150" w14:textId="77777777" w:rsidTr="00541D1A">
        <w:trPr>
          <w:ins w:id="6638"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18FB6A" w14:textId="77777777" w:rsidR="00980629" w:rsidRPr="00340B0D" w:rsidRDefault="00980629" w:rsidP="00541D1A">
            <w:pPr>
              <w:jc w:val="center"/>
              <w:rPr>
                <w:ins w:id="6639" w:author="jonathan pritchard" w:date="2025-01-23T13:45:00Z" w16du:dateUtc="2025-01-23T13:45:00Z"/>
                <w:rFonts w:cs="Arial"/>
                <w:b/>
                <w:bCs/>
                <w:sz w:val="18"/>
                <w:szCs w:val="18"/>
              </w:rPr>
            </w:pPr>
            <w:ins w:id="6640"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71EEA4" w14:textId="77777777" w:rsidR="00980629" w:rsidRPr="00340B0D" w:rsidRDefault="00980629" w:rsidP="00541D1A">
            <w:pPr>
              <w:jc w:val="center"/>
              <w:rPr>
                <w:ins w:id="6641" w:author="jonathan pritchard" w:date="2025-01-23T13:45:00Z" w16du:dateUtc="2025-01-23T13:45:00Z"/>
                <w:rFonts w:cs="Arial"/>
                <w:b/>
                <w:bCs/>
                <w:sz w:val="18"/>
                <w:szCs w:val="18"/>
              </w:rPr>
            </w:pPr>
          </w:p>
        </w:tc>
      </w:tr>
      <w:tr w:rsidR="00980629" w:rsidRPr="00340B0D" w14:paraId="69D81960" w14:textId="77777777" w:rsidTr="00541D1A">
        <w:trPr>
          <w:ins w:id="6642"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883E19" w14:textId="77777777" w:rsidR="00980629" w:rsidRPr="00340B0D" w:rsidRDefault="00980629" w:rsidP="00541D1A">
            <w:pPr>
              <w:rPr>
                <w:ins w:id="6643"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2C2E500" w14:textId="77777777" w:rsidR="00980629" w:rsidRPr="00340B0D" w:rsidRDefault="00980629" w:rsidP="00541D1A">
            <w:pPr>
              <w:rPr>
                <w:ins w:id="6644" w:author="jonathan pritchard" w:date="2025-01-23T13:45:00Z" w16du:dateUtc="2025-01-23T13:45:00Z"/>
                <w:rFonts w:cs="Arial"/>
                <w:sz w:val="18"/>
                <w:szCs w:val="18"/>
              </w:rPr>
            </w:pPr>
          </w:p>
        </w:tc>
      </w:tr>
      <w:tr w:rsidR="00980629" w:rsidRPr="00340B0D" w14:paraId="1AFC7A69" w14:textId="77777777" w:rsidTr="00541D1A">
        <w:trPr>
          <w:ins w:id="6645"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2525E27" w14:textId="77777777" w:rsidR="00980629" w:rsidRPr="00340B0D" w:rsidRDefault="00980629" w:rsidP="00541D1A">
            <w:pPr>
              <w:rPr>
                <w:ins w:id="6646"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CF2D5AF" w14:textId="77777777" w:rsidR="00980629" w:rsidRPr="00340B0D" w:rsidRDefault="00980629" w:rsidP="00541D1A">
            <w:pPr>
              <w:rPr>
                <w:ins w:id="6647" w:author="jonathan pritchard" w:date="2025-01-23T13:45:00Z" w16du:dateUtc="2025-01-23T13:45:00Z"/>
                <w:rFonts w:cs="Arial"/>
                <w:sz w:val="18"/>
                <w:szCs w:val="18"/>
              </w:rPr>
            </w:pPr>
          </w:p>
        </w:tc>
      </w:tr>
      <w:tr w:rsidR="00980629" w:rsidRPr="00340B0D" w14:paraId="0B4561E5" w14:textId="77777777" w:rsidTr="00541D1A">
        <w:trPr>
          <w:ins w:id="6648"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F0CDD5" w14:textId="77777777" w:rsidR="00980629" w:rsidRPr="00340B0D" w:rsidRDefault="00980629" w:rsidP="00541D1A">
            <w:pPr>
              <w:jc w:val="center"/>
              <w:rPr>
                <w:ins w:id="6649" w:author="jonathan pritchard" w:date="2025-01-23T13:45:00Z" w16du:dateUtc="2025-01-23T13:45:00Z"/>
                <w:rFonts w:cs="Arial"/>
                <w:b/>
                <w:bCs/>
                <w:sz w:val="18"/>
                <w:szCs w:val="18"/>
              </w:rPr>
            </w:pPr>
            <w:ins w:id="6650"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4D5A" w14:textId="77777777" w:rsidR="00980629" w:rsidRPr="00340B0D" w:rsidRDefault="00980629" w:rsidP="00541D1A">
            <w:pPr>
              <w:jc w:val="center"/>
              <w:rPr>
                <w:ins w:id="6651" w:author="jonathan pritchard" w:date="2025-01-23T13:45:00Z" w16du:dateUtc="2025-01-23T13:45:00Z"/>
                <w:rFonts w:cs="Arial"/>
                <w:b/>
                <w:bCs/>
                <w:sz w:val="18"/>
                <w:szCs w:val="18"/>
              </w:rPr>
            </w:pPr>
            <w:ins w:id="6652"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1C7E39B1" w14:textId="77777777" w:rsidTr="00541D1A">
        <w:trPr>
          <w:ins w:id="6653" w:author="jonathan pritchard" w:date="2025-01-23T13:45:00Z"/>
        </w:trPr>
        <w:customXmlInsRangeStart w:id="6654" w:author="jonathan pritchard" w:date="2025-01-23T13:45:00Z"/>
        <w:sdt>
          <w:sdtPr>
            <w:rPr>
              <w:rFonts w:cs="Arial"/>
              <w:sz w:val="18"/>
              <w:szCs w:val="18"/>
            </w:rPr>
            <w:alias w:val="Diplay Category"/>
            <w:tag w:val="Diplay Categor"/>
            <w:id w:val="674921614"/>
            <w:placeholder>
              <w:docPart w:val="A815BD5BE38B411689256150FDE285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65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FC94CC1" w14:textId="77777777" w:rsidR="00980629" w:rsidRPr="00340B0D" w:rsidRDefault="00980629" w:rsidP="00541D1A">
                <w:pPr>
                  <w:rPr>
                    <w:ins w:id="6655" w:author="jonathan pritchard" w:date="2025-01-23T13:45:00Z" w16du:dateUtc="2025-01-23T13:45:00Z"/>
                    <w:rFonts w:cs="Arial"/>
                    <w:sz w:val="18"/>
                    <w:szCs w:val="18"/>
                  </w:rPr>
                </w:pPr>
                <w:ins w:id="6656" w:author="jonathan pritchard" w:date="2025-01-23T13:45:00Z" w16du:dateUtc="2025-01-23T13:45:00Z">
                  <w:r>
                    <w:rPr>
                      <w:rFonts w:cs="Arial"/>
                      <w:sz w:val="18"/>
                      <w:szCs w:val="18"/>
                    </w:rPr>
                    <w:t>Other</w:t>
                  </w:r>
                </w:ins>
              </w:p>
            </w:tc>
            <w:customXmlInsRangeStart w:id="6657" w:author="jonathan pritchard" w:date="2025-01-23T13:45:00Z"/>
          </w:sdtContent>
        </w:sdt>
        <w:customXmlInsRangeEnd w:id="6657"/>
        <w:tc>
          <w:tcPr>
            <w:tcW w:w="3871" w:type="dxa"/>
            <w:gridSpan w:val="5"/>
            <w:tcBorders>
              <w:left w:val="single" w:sz="12" w:space="0" w:color="auto"/>
              <w:bottom w:val="single" w:sz="4" w:space="0" w:color="auto"/>
              <w:right w:val="single" w:sz="4" w:space="0" w:color="auto"/>
            </w:tcBorders>
            <w:shd w:val="clear" w:color="auto" w:fill="auto"/>
          </w:tcPr>
          <w:p w14:paraId="68927BA7" w14:textId="77777777" w:rsidR="00980629" w:rsidRPr="00340B0D" w:rsidRDefault="00980629" w:rsidP="00541D1A">
            <w:pPr>
              <w:rPr>
                <w:ins w:id="6658" w:author="jonathan pritchard" w:date="2025-01-23T13:45:00Z" w16du:dateUtc="2025-01-23T13:45:00Z"/>
                <w:rFonts w:cs="Arial"/>
                <w:sz w:val="18"/>
                <w:szCs w:val="18"/>
              </w:rPr>
            </w:pPr>
            <w:ins w:id="6659"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69E931A" w14:textId="77777777" w:rsidR="00980629" w:rsidRPr="00340B0D" w:rsidRDefault="00980629" w:rsidP="00541D1A">
            <w:pPr>
              <w:jc w:val="center"/>
              <w:rPr>
                <w:ins w:id="6660" w:author="jonathan pritchard" w:date="2025-01-23T13:45:00Z" w16du:dateUtc="2025-01-23T13:45:00Z"/>
                <w:rFonts w:cs="Arial"/>
                <w:sz w:val="18"/>
                <w:szCs w:val="18"/>
              </w:rPr>
            </w:pPr>
          </w:p>
        </w:tc>
      </w:tr>
      <w:tr w:rsidR="00980629" w:rsidRPr="00340B0D" w14:paraId="1F12D3DE" w14:textId="77777777" w:rsidTr="00541D1A">
        <w:trPr>
          <w:ins w:id="6661"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1780EB2" w14:textId="77777777" w:rsidR="00980629" w:rsidRPr="00340B0D" w:rsidRDefault="00980629" w:rsidP="00541D1A">
            <w:pPr>
              <w:jc w:val="center"/>
              <w:rPr>
                <w:ins w:id="6662" w:author="jonathan pritchard" w:date="2025-01-23T13:45:00Z" w16du:dateUtc="2025-01-23T13:45:00Z"/>
                <w:rFonts w:cs="Arial"/>
                <w:b/>
                <w:bCs/>
                <w:sz w:val="18"/>
                <w:szCs w:val="18"/>
              </w:rPr>
            </w:pPr>
            <w:ins w:id="6663"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D8A2DF" w14:textId="77777777" w:rsidR="00980629" w:rsidRPr="00340B0D" w:rsidRDefault="00980629" w:rsidP="00541D1A">
            <w:pPr>
              <w:rPr>
                <w:ins w:id="6664" w:author="jonathan pritchard" w:date="2025-01-23T13:45:00Z" w16du:dateUtc="2025-01-23T13:45:00Z"/>
                <w:rFonts w:cs="Arial"/>
                <w:sz w:val="18"/>
                <w:szCs w:val="18"/>
              </w:rPr>
            </w:pPr>
            <w:ins w:id="6665"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42ED278B" w14:textId="77777777" w:rsidR="00980629" w:rsidRPr="00340B0D" w:rsidRDefault="00980629" w:rsidP="00541D1A">
            <w:pPr>
              <w:jc w:val="center"/>
              <w:rPr>
                <w:ins w:id="6666" w:author="jonathan pritchard" w:date="2025-01-23T13:45:00Z" w16du:dateUtc="2025-01-23T13:45:00Z"/>
                <w:rFonts w:cs="Arial"/>
                <w:sz w:val="18"/>
                <w:szCs w:val="18"/>
              </w:rPr>
            </w:pPr>
          </w:p>
        </w:tc>
      </w:tr>
      <w:tr w:rsidR="00980629" w:rsidRPr="00340B0D" w14:paraId="62B53D73" w14:textId="77777777" w:rsidTr="00541D1A">
        <w:trPr>
          <w:ins w:id="666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56B35B" w14:textId="77777777" w:rsidR="00980629" w:rsidRPr="00340B0D" w:rsidRDefault="00980629" w:rsidP="00541D1A">
            <w:pPr>
              <w:rPr>
                <w:ins w:id="6668" w:author="jonathan pritchard" w:date="2025-01-23T13:45:00Z" w16du:dateUtc="2025-01-23T13:45:00Z"/>
                <w:rFonts w:cs="Arial"/>
                <w:sz w:val="18"/>
                <w:szCs w:val="18"/>
              </w:rPr>
            </w:pPr>
            <w:ins w:id="6669"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B7D62" w14:textId="77777777" w:rsidR="00980629" w:rsidRPr="00340B0D" w:rsidRDefault="00980629" w:rsidP="00541D1A">
            <w:pPr>
              <w:rPr>
                <w:ins w:id="6670" w:author="jonathan pritchard" w:date="2025-01-23T13:45:00Z" w16du:dateUtc="2025-01-23T13:45:00Z"/>
                <w:rFonts w:cs="Arial"/>
                <w:sz w:val="18"/>
                <w:szCs w:val="18"/>
              </w:rPr>
            </w:pPr>
          </w:p>
        </w:tc>
        <w:tc>
          <w:tcPr>
            <w:tcW w:w="3871" w:type="dxa"/>
            <w:gridSpan w:val="5"/>
            <w:tcBorders>
              <w:left w:val="single" w:sz="12" w:space="0" w:color="auto"/>
            </w:tcBorders>
          </w:tcPr>
          <w:p w14:paraId="6475CB7A" w14:textId="77777777" w:rsidR="00980629" w:rsidRPr="00340B0D" w:rsidRDefault="00980629" w:rsidP="00541D1A">
            <w:pPr>
              <w:rPr>
                <w:ins w:id="6671" w:author="jonathan pritchard" w:date="2025-01-23T13:45:00Z" w16du:dateUtc="2025-01-23T13:45:00Z"/>
                <w:rFonts w:cs="Arial"/>
                <w:sz w:val="18"/>
                <w:szCs w:val="18"/>
              </w:rPr>
            </w:pPr>
            <w:ins w:id="6672"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160BEDFA" w14:textId="77777777" w:rsidR="00980629" w:rsidRPr="00340B0D" w:rsidRDefault="00980629" w:rsidP="00541D1A">
            <w:pPr>
              <w:jc w:val="center"/>
              <w:rPr>
                <w:ins w:id="6673" w:author="jonathan pritchard" w:date="2025-01-23T13:45:00Z" w16du:dateUtc="2025-01-23T13:45:00Z"/>
                <w:rFonts w:cs="Arial"/>
                <w:sz w:val="18"/>
                <w:szCs w:val="18"/>
              </w:rPr>
            </w:pPr>
          </w:p>
        </w:tc>
      </w:tr>
      <w:tr w:rsidR="00980629" w:rsidRPr="00340B0D" w14:paraId="5716AFA9" w14:textId="77777777" w:rsidTr="00541D1A">
        <w:trPr>
          <w:ins w:id="667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03565E" w14:textId="77777777" w:rsidR="00980629" w:rsidRPr="00340B0D" w:rsidRDefault="00980629" w:rsidP="00541D1A">
            <w:pPr>
              <w:rPr>
                <w:ins w:id="6675" w:author="jonathan pritchard" w:date="2025-01-23T13:45:00Z" w16du:dateUtc="2025-01-23T13:45:00Z"/>
                <w:rFonts w:cs="Arial"/>
                <w:sz w:val="18"/>
                <w:szCs w:val="18"/>
              </w:rPr>
            </w:pPr>
            <w:ins w:id="6676"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153C13" w14:textId="77777777" w:rsidR="00980629" w:rsidRPr="00340B0D" w:rsidRDefault="00980629" w:rsidP="00541D1A">
            <w:pPr>
              <w:rPr>
                <w:ins w:id="6677" w:author="jonathan pritchard" w:date="2025-01-23T13:45:00Z" w16du:dateUtc="2025-01-23T13:45:00Z"/>
                <w:rFonts w:cs="Arial"/>
                <w:sz w:val="18"/>
                <w:szCs w:val="18"/>
              </w:rPr>
            </w:pPr>
          </w:p>
        </w:tc>
        <w:tc>
          <w:tcPr>
            <w:tcW w:w="3871" w:type="dxa"/>
            <w:gridSpan w:val="5"/>
            <w:tcBorders>
              <w:left w:val="single" w:sz="12" w:space="0" w:color="auto"/>
            </w:tcBorders>
          </w:tcPr>
          <w:p w14:paraId="66AE7C44" w14:textId="77777777" w:rsidR="00980629" w:rsidRPr="00340B0D" w:rsidRDefault="00980629" w:rsidP="00541D1A">
            <w:pPr>
              <w:rPr>
                <w:ins w:id="6678" w:author="jonathan pritchard" w:date="2025-01-23T13:45:00Z" w16du:dateUtc="2025-01-23T13:45:00Z"/>
                <w:rFonts w:cs="Arial"/>
                <w:sz w:val="18"/>
                <w:szCs w:val="18"/>
              </w:rPr>
            </w:pPr>
            <w:ins w:id="6679"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4EE234F6" w14:textId="77777777" w:rsidR="00980629" w:rsidRPr="00340B0D" w:rsidRDefault="00980629" w:rsidP="00541D1A">
            <w:pPr>
              <w:jc w:val="center"/>
              <w:rPr>
                <w:ins w:id="6680" w:author="jonathan pritchard" w:date="2025-01-23T13:45:00Z" w16du:dateUtc="2025-01-23T13:45:00Z"/>
                <w:rFonts w:cs="Arial"/>
                <w:sz w:val="18"/>
                <w:szCs w:val="18"/>
              </w:rPr>
            </w:pPr>
          </w:p>
        </w:tc>
      </w:tr>
      <w:tr w:rsidR="00980629" w:rsidRPr="00340B0D" w14:paraId="3F57EA88" w14:textId="77777777" w:rsidTr="00541D1A">
        <w:trPr>
          <w:ins w:id="668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DCE9F" w14:textId="77777777" w:rsidR="00980629" w:rsidRPr="00340B0D" w:rsidRDefault="00980629" w:rsidP="00541D1A">
            <w:pPr>
              <w:rPr>
                <w:ins w:id="6682" w:author="jonathan pritchard" w:date="2025-01-23T13:45:00Z" w16du:dateUtc="2025-01-23T13:45:00Z"/>
                <w:rFonts w:cs="Arial"/>
                <w:sz w:val="18"/>
                <w:szCs w:val="18"/>
              </w:rPr>
            </w:pPr>
            <w:ins w:id="6683"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CC76A3" w14:textId="77777777" w:rsidR="00980629" w:rsidRPr="00340B0D" w:rsidRDefault="00980629" w:rsidP="00541D1A">
            <w:pPr>
              <w:rPr>
                <w:ins w:id="6684" w:author="jonathan pritchard" w:date="2025-01-23T13:45:00Z" w16du:dateUtc="2025-01-23T13:45:00Z"/>
                <w:rFonts w:cs="Arial"/>
                <w:sz w:val="18"/>
                <w:szCs w:val="18"/>
              </w:rPr>
            </w:pPr>
          </w:p>
        </w:tc>
        <w:tc>
          <w:tcPr>
            <w:tcW w:w="3871" w:type="dxa"/>
            <w:gridSpan w:val="5"/>
            <w:tcBorders>
              <w:left w:val="single" w:sz="12" w:space="0" w:color="auto"/>
            </w:tcBorders>
          </w:tcPr>
          <w:p w14:paraId="1FF032FE" w14:textId="77777777" w:rsidR="00980629" w:rsidRPr="00340B0D" w:rsidRDefault="00980629" w:rsidP="00541D1A">
            <w:pPr>
              <w:rPr>
                <w:ins w:id="6685" w:author="jonathan pritchard" w:date="2025-01-23T13:45:00Z" w16du:dateUtc="2025-01-23T13:45:00Z"/>
                <w:rFonts w:cs="Arial"/>
                <w:b/>
                <w:bCs/>
                <w:sz w:val="18"/>
                <w:szCs w:val="18"/>
              </w:rPr>
            </w:pPr>
            <w:ins w:id="6686"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5CE103B4" w14:textId="77777777" w:rsidR="00980629" w:rsidRPr="00340B0D" w:rsidRDefault="00980629" w:rsidP="00541D1A">
            <w:pPr>
              <w:jc w:val="center"/>
              <w:rPr>
                <w:ins w:id="6687" w:author="jonathan pritchard" w:date="2025-01-23T13:45:00Z" w16du:dateUtc="2025-01-23T13:45:00Z"/>
                <w:rFonts w:cs="Arial"/>
                <w:sz w:val="18"/>
                <w:szCs w:val="18"/>
              </w:rPr>
            </w:pPr>
          </w:p>
        </w:tc>
      </w:tr>
      <w:tr w:rsidR="00980629" w:rsidRPr="00340B0D" w14:paraId="62762D40" w14:textId="77777777" w:rsidTr="00541D1A">
        <w:trPr>
          <w:ins w:id="668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CD2A97" w14:textId="77777777" w:rsidR="00980629" w:rsidRPr="00340B0D" w:rsidRDefault="00980629" w:rsidP="00541D1A">
            <w:pPr>
              <w:rPr>
                <w:ins w:id="6689" w:author="jonathan pritchard" w:date="2025-01-23T13:45:00Z" w16du:dateUtc="2025-01-23T13:45:00Z"/>
                <w:rFonts w:cs="Arial"/>
                <w:sz w:val="18"/>
                <w:szCs w:val="18"/>
              </w:rPr>
            </w:pPr>
            <w:ins w:id="6690"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E7ABC3" w14:textId="77777777" w:rsidR="00980629" w:rsidRPr="00340B0D" w:rsidRDefault="00980629" w:rsidP="00541D1A">
            <w:pPr>
              <w:rPr>
                <w:ins w:id="6691" w:author="jonathan pritchard" w:date="2025-01-23T13:45:00Z" w16du:dateUtc="2025-01-23T13:45:00Z"/>
                <w:rFonts w:cs="Arial"/>
                <w:sz w:val="18"/>
                <w:szCs w:val="18"/>
              </w:rPr>
            </w:pPr>
          </w:p>
        </w:tc>
        <w:tc>
          <w:tcPr>
            <w:tcW w:w="3871" w:type="dxa"/>
            <w:gridSpan w:val="5"/>
            <w:tcBorders>
              <w:left w:val="single" w:sz="12" w:space="0" w:color="auto"/>
            </w:tcBorders>
          </w:tcPr>
          <w:p w14:paraId="21B52791" w14:textId="77777777" w:rsidR="00980629" w:rsidRPr="00340B0D" w:rsidRDefault="00980629" w:rsidP="00541D1A">
            <w:pPr>
              <w:rPr>
                <w:ins w:id="6692" w:author="jonathan pritchard" w:date="2025-01-23T13:45:00Z" w16du:dateUtc="2025-01-23T13:45:00Z"/>
                <w:rFonts w:cs="Arial"/>
                <w:sz w:val="18"/>
                <w:szCs w:val="18"/>
              </w:rPr>
            </w:pPr>
            <w:ins w:id="6693"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3DBBA358" w14:textId="77777777" w:rsidR="00980629" w:rsidRPr="00340B0D" w:rsidRDefault="00980629" w:rsidP="00541D1A">
            <w:pPr>
              <w:jc w:val="center"/>
              <w:rPr>
                <w:ins w:id="6694" w:author="jonathan pritchard" w:date="2025-01-23T13:45:00Z" w16du:dateUtc="2025-01-23T13:45:00Z"/>
                <w:rFonts w:cs="Arial"/>
                <w:sz w:val="18"/>
                <w:szCs w:val="18"/>
              </w:rPr>
            </w:pPr>
          </w:p>
        </w:tc>
      </w:tr>
      <w:tr w:rsidR="00980629" w:rsidRPr="00340B0D" w14:paraId="27DDC210" w14:textId="77777777" w:rsidTr="00541D1A">
        <w:trPr>
          <w:ins w:id="669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B2D89F" w14:textId="77777777" w:rsidR="00980629" w:rsidRPr="00340B0D" w:rsidRDefault="00980629" w:rsidP="00541D1A">
            <w:pPr>
              <w:rPr>
                <w:ins w:id="6696" w:author="jonathan pritchard" w:date="2025-01-23T13:45:00Z" w16du:dateUtc="2025-01-23T13:45:00Z"/>
                <w:rFonts w:cs="Arial"/>
                <w:sz w:val="18"/>
                <w:szCs w:val="18"/>
              </w:rPr>
            </w:pPr>
            <w:ins w:id="6697"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D4CF0" w14:textId="77777777" w:rsidR="00980629" w:rsidRPr="00340B0D" w:rsidRDefault="00980629" w:rsidP="00541D1A">
            <w:pPr>
              <w:rPr>
                <w:ins w:id="6698" w:author="jonathan pritchard" w:date="2025-01-23T13:45:00Z" w16du:dateUtc="2025-01-23T13:45:00Z"/>
                <w:rFonts w:cs="Arial"/>
                <w:sz w:val="18"/>
                <w:szCs w:val="18"/>
              </w:rPr>
            </w:pPr>
          </w:p>
        </w:tc>
        <w:tc>
          <w:tcPr>
            <w:tcW w:w="3871" w:type="dxa"/>
            <w:gridSpan w:val="5"/>
            <w:tcBorders>
              <w:left w:val="single" w:sz="12" w:space="0" w:color="auto"/>
            </w:tcBorders>
          </w:tcPr>
          <w:p w14:paraId="66ED72B8" w14:textId="77777777" w:rsidR="00980629" w:rsidRPr="00340B0D" w:rsidRDefault="00980629" w:rsidP="00541D1A">
            <w:pPr>
              <w:rPr>
                <w:ins w:id="6699" w:author="jonathan pritchard" w:date="2025-01-23T13:45:00Z" w16du:dateUtc="2025-01-23T13:45:00Z"/>
                <w:rFonts w:cs="Arial"/>
                <w:sz w:val="18"/>
                <w:szCs w:val="18"/>
              </w:rPr>
            </w:pPr>
            <w:ins w:id="6700"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E56ED63" w14:textId="77777777" w:rsidR="00980629" w:rsidRPr="00340B0D" w:rsidRDefault="00980629" w:rsidP="00541D1A">
            <w:pPr>
              <w:jc w:val="center"/>
              <w:rPr>
                <w:ins w:id="6701" w:author="jonathan pritchard" w:date="2025-01-23T13:45:00Z" w16du:dateUtc="2025-01-23T13:45:00Z"/>
                <w:rFonts w:cs="Arial"/>
                <w:sz w:val="18"/>
                <w:szCs w:val="18"/>
              </w:rPr>
            </w:pPr>
          </w:p>
        </w:tc>
      </w:tr>
      <w:tr w:rsidR="00980629" w:rsidRPr="00340B0D" w14:paraId="7CF14A37" w14:textId="77777777" w:rsidTr="00541D1A">
        <w:trPr>
          <w:ins w:id="670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AA427" w14:textId="77777777" w:rsidR="00980629" w:rsidRPr="00340B0D" w:rsidRDefault="00980629" w:rsidP="00541D1A">
            <w:pPr>
              <w:rPr>
                <w:ins w:id="6703" w:author="jonathan pritchard" w:date="2025-01-23T13:45:00Z" w16du:dateUtc="2025-01-23T13:45:00Z"/>
                <w:rFonts w:cs="Arial"/>
                <w:sz w:val="18"/>
                <w:szCs w:val="18"/>
              </w:rPr>
            </w:pPr>
            <w:ins w:id="6704"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281274" w14:textId="77777777" w:rsidR="00980629" w:rsidRPr="00340B0D" w:rsidRDefault="00980629" w:rsidP="00541D1A">
            <w:pPr>
              <w:rPr>
                <w:ins w:id="6705" w:author="jonathan pritchard" w:date="2025-01-23T13:45:00Z" w16du:dateUtc="2025-01-23T13:45:00Z"/>
                <w:rFonts w:cs="Arial"/>
                <w:sz w:val="18"/>
                <w:szCs w:val="18"/>
              </w:rPr>
            </w:pPr>
          </w:p>
        </w:tc>
        <w:tc>
          <w:tcPr>
            <w:tcW w:w="3871" w:type="dxa"/>
            <w:gridSpan w:val="5"/>
            <w:tcBorders>
              <w:left w:val="single" w:sz="12" w:space="0" w:color="auto"/>
            </w:tcBorders>
          </w:tcPr>
          <w:p w14:paraId="6358E560" w14:textId="77777777" w:rsidR="00980629" w:rsidRPr="00340B0D" w:rsidRDefault="00980629" w:rsidP="00541D1A">
            <w:pPr>
              <w:rPr>
                <w:ins w:id="6706" w:author="jonathan pritchard" w:date="2025-01-23T13:45:00Z" w16du:dateUtc="2025-01-23T13:45:00Z"/>
                <w:rFonts w:cs="Arial"/>
                <w:sz w:val="18"/>
                <w:szCs w:val="18"/>
              </w:rPr>
            </w:pPr>
            <w:ins w:id="6707"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64647534" w14:textId="77777777" w:rsidR="00980629" w:rsidRPr="00340B0D" w:rsidRDefault="00980629" w:rsidP="00541D1A">
            <w:pPr>
              <w:jc w:val="center"/>
              <w:rPr>
                <w:ins w:id="6708" w:author="jonathan pritchard" w:date="2025-01-23T13:45:00Z" w16du:dateUtc="2025-01-23T13:45:00Z"/>
                <w:rFonts w:cs="Arial"/>
                <w:sz w:val="18"/>
                <w:szCs w:val="18"/>
              </w:rPr>
            </w:pPr>
          </w:p>
        </w:tc>
      </w:tr>
      <w:tr w:rsidR="00980629" w:rsidRPr="00340B0D" w14:paraId="7E40CEC3" w14:textId="77777777" w:rsidTr="00541D1A">
        <w:trPr>
          <w:ins w:id="670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B929A0" w14:textId="77777777" w:rsidR="00980629" w:rsidRPr="00340B0D" w:rsidRDefault="00980629" w:rsidP="00541D1A">
            <w:pPr>
              <w:rPr>
                <w:ins w:id="6710" w:author="jonathan pritchard" w:date="2025-01-23T13:45:00Z" w16du:dateUtc="2025-01-23T13:45:00Z"/>
                <w:rFonts w:cs="Arial"/>
                <w:sz w:val="18"/>
                <w:szCs w:val="18"/>
              </w:rPr>
            </w:pPr>
            <w:ins w:id="6711"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7EAC88" w14:textId="77777777" w:rsidR="00980629" w:rsidRPr="00340B0D" w:rsidRDefault="00980629" w:rsidP="00541D1A">
            <w:pPr>
              <w:rPr>
                <w:ins w:id="6712" w:author="jonathan pritchard" w:date="2025-01-23T13:45:00Z" w16du:dateUtc="2025-01-23T13:45:00Z"/>
                <w:rFonts w:cs="Arial"/>
                <w:sz w:val="18"/>
                <w:szCs w:val="18"/>
              </w:rPr>
            </w:pPr>
          </w:p>
        </w:tc>
        <w:tc>
          <w:tcPr>
            <w:tcW w:w="3871" w:type="dxa"/>
            <w:gridSpan w:val="5"/>
            <w:tcBorders>
              <w:left w:val="single" w:sz="12" w:space="0" w:color="auto"/>
            </w:tcBorders>
          </w:tcPr>
          <w:p w14:paraId="4FAD82DF" w14:textId="77777777" w:rsidR="00980629" w:rsidRPr="00340B0D" w:rsidRDefault="00980629" w:rsidP="00541D1A">
            <w:pPr>
              <w:rPr>
                <w:ins w:id="6713" w:author="jonathan pritchard" w:date="2025-01-23T13:45:00Z" w16du:dateUtc="2025-01-23T13:45:00Z"/>
                <w:rFonts w:cs="Arial"/>
                <w:sz w:val="18"/>
                <w:szCs w:val="18"/>
              </w:rPr>
            </w:pPr>
            <w:ins w:id="6714"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4E8277F5" w14:textId="77777777" w:rsidR="00980629" w:rsidRPr="00340B0D" w:rsidRDefault="00980629" w:rsidP="00541D1A">
            <w:pPr>
              <w:jc w:val="center"/>
              <w:rPr>
                <w:ins w:id="6715" w:author="jonathan pritchard" w:date="2025-01-23T13:45:00Z" w16du:dateUtc="2025-01-23T13:45:00Z"/>
                <w:rFonts w:cs="Arial"/>
                <w:sz w:val="18"/>
                <w:szCs w:val="18"/>
              </w:rPr>
            </w:pPr>
          </w:p>
        </w:tc>
      </w:tr>
      <w:tr w:rsidR="00980629" w:rsidRPr="00340B0D" w14:paraId="44BBCD87" w14:textId="77777777" w:rsidTr="00541D1A">
        <w:trPr>
          <w:ins w:id="671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490A1A" w14:textId="77777777" w:rsidR="00980629" w:rsidRPr="00340B0D" w:rsidRDefault="00980629" w:rsidP="00541D1A">
            <w:pPr>
              <w:rPr>
                <w:ins w:id="6717" w:author="jonathan pritchard" w:date="2025-01-23T13:45:00Z" w16du:dateUtc="2025-01-23T13:45:00Z"/>
                <w:rFonts w:cs="Arial"/>
                <w:sz w:val="18"/>
                <w:szCs w:val="18"/>
              </w:rPr>
            </w:pPr>
            <w:ins w:id="6718"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53347" w14:textId="77777777" w:rsidR="00980629" w:rsidRPr="00340B0D" w:rsidRDefault="00980629" w:rsidP="00541D1A">
            <w:pPr>
              <w:rPr>
                <w:ins w:id="6719" w:author="jonathan pritchard" w:date="2025-01-23T13:45:00Z" w16du:dateUtc="2025-01-23T13:45:00Z"/>
                <w:rFonts w:cs="Arial"/>
                <w:sz w:val="18"/>
                <w:szCs w:val="18"/>
              </w:rPr>
            </w:pPr>
          </w:p>
        </w:tc>
        <w:tc>
          <w:tcPr>
            <w:tcW w:w="3871" w:type="dxa"/>
            <w:gridSpan w:val="5"/>
            <w:tcBorders>
              <w:left w:val="single" w:sz="12" w:space="0" w:color="auto"/>
            </w:tcBorders>
          </w:tcPr>
          <w:p w14:paraId="105D0E9A" w14:textId="77777777" w:rsidR="00980629" w:rsidRPr="00340B0D" w:rsidRDefault="00980629" w:rsidP="00541D1A">
            <w:pPr>
              <w:rPr>
                <w:ins w:id="6720" w:author="jonathan pritchard" w:date="2025-01-23T13:45:00Z" w16du:dateUtc="2025-01-23T13:45:00Z"/>
                <w:rFonts w:cs="Arial"/>
                <w:sz w:val="18"/>
                <w:szCs w:val="18"/>
              </w:rPr>
            </w:pPr>
            <w:ins w:id="6721"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5D05DB52" w14:textId="77777777" w:rsidR="00980629" w:rsidRPr="00340B0D" w:rsidRDefault="00980629" w:rsidP="00541D1A">
            <w:pPr>
              <w:jc w:val="center"/>
              <w:rPr>
                <w:ins w:id="6722" w:author="jonathan pritchard" w:date="2025-01-23T13:45:00Z" w16du:dateUtc="2025-01-23T13:45:00Z"/>
                <w:rFonts w:cs="Arial"/>
                <w:sz w:val="18"/>
                <w:szCs w:val="18"/>
              </w:rPr>
            </w:pPr>
          </w:p>
        </w:tc>
      </w:tr>
      <w:tr w:rsidR="00980629" w:rsidRPr="00340B0D" w14:paraId="28274357" w14:textId="77777777" w:rsidTr="00541D1A">
        <w:trPr>
          <w:ins w:id="672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C88DBB" w14:textId="77777777" w:rsidR="00980629" w:rsidRPr="00340B0D" w:rsidRDefault="00980629" w:rsidP="00541D1A">
            <w:pPr>
              <w:rPr>
                <w:ins w:id="6724" w:author="jonathan pritchard" w:date="2025-01-23T13:45:00Z" w16du:dateUtc="2025-01-23T13:45:00Z"/>
                <w:rFonts w:cs="Arial"/>
                <w:sz w:val="18"/>
                <w:szCs w:val="18"/>
              </w:rPr>
            </w:pPr>
            <w:ins w:id="6725"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22908" w14:textId="77777777" w:rsidR="00980629" w:rsidRPr="00340B0D" w:rsidRDefault="00980629" w:rsidP="00541D1A">
            <w:pPr>
              <w:rPr>
                <w:ins w:id="6726" w:author="jonathan pritchard" w:date="2025-01-23T13:45:00Z" w16du:dateUtc="2025-01-23T13:45:00Z"/>
                <w:rFonts w:cs="Arial"/>
                <w:sz w:val="18"/>
                <w:szCs w:val="18"/>
              </w:rPr>
            </w:pPr>
          </w:p>
        </w:tc>
        <w:tc>
          <w:tcPr>
            <w:tcW w:w="3871" w:type="dxa"/>
            <w:gridSpan w:val="5"/>
            <w:tcBorders>
              <w:left w:val="single" w:sz="12" w:space="0" w:color="auto"/>
            </w:tcBorders>
          </w:tcPr>
          <w:p w14:paraId="381CF98A" w14:textId="77777777" w:rsidR="00980629" w:rsidRPr="00340B0D" w:rsidRDefault="00980629" w:rsidP="00541D1A">
            <w:pPr>
              <w:rPr>
                <w:ins w:id="6727" w:author="jonathan pritchard" w:date="2025-01-23T13:45:00Z" w16du:dateUtc="2025-01-23T13:45:00Z"/>
                <w:rFonts w:cs="Arial"/>
                <w:sz w:val="18"/>
                <w:szCs w:val="18"/>
              </w:rPr>
            </w:pPr>
            <w:ins w:id="6728"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4A9DF0AF" w14:textId="77777777" w:rsidR="00980629" w:rsidRPr="00340B0D" w:rsidRDefault="00980629" w:rsidP="00541D1A">
            <w:pPr>
              <w:jc w:val="center"/>
              <w:rPr>
                <w:ins w:id="6729" w:author="jonathan pritchard" w:date="2025-01-23T13:45:00Z" w16du:dateUtc="2025-01-23T13:45:00Z"/>
                <w:rFonts w:cs="Arial"/>
                <w:sz w:val="18"/>
                <w:szCs w:val="18"/>
              </w:rPr>
            </w:pPr>
          </w:p>
        </w:tc>
      </w:tr>
      <w:tr w:rsidR="00980629" w:rsidRPr="00340B0D" w14:paraId="52DCF33B" w14:textId="77777777" w:rsidTr="00541D1A">
        <w:trPr>
          <w:ins w:id="673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4F2B50" w14:textId="77777777" w:rsidR="00980629" w:rsidRPr="00340B0D" w:rsidRDefault="00980629" w:rsidP="00541D1A">
            <w:pPr>
              <w:rPr>
                <w:ins w:id="6731" w:author="jonathan pritchard" w:date="2025-01-23T13:45:00Z" w16du:dateUtc="2025-01-23T13:45:00Z"/>
                <w:rFonts w:cs="Arial"/>
                <w:sz w:val="18"/>
                <w:szCs w:val="18"/>
              </w:rPr>
            </w:pPr>
            <w:ins w:id="6732"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3D5336" w14:textId="77777777" w:rsidR="00980629" w:rsidRPr="00340B0D" w:rsidRDefault="00980629" w:rsidP="00541D1A">
            <w:pPr>
              <w:rPr>
                <w:ins w:id="6733" w:author="jonathan pritchard" w:date="2025-01-23T13:45:00Z" w16du:dateUtc="2025-01-23T13:45:00Z"/>
                <w:rFonts w:cs="Arial"/>
                <w:sz w:val="18"/>
                <w:szCs w:val="18"/>
              </w:rPr>
            </w:pPr>
          </w:p>
        </w:tc>
        <w:tc>
          <w:tcPr>
            <w:tcW w:w="3871" w:type="dxa"/>
            <w:gridSpan w:val="5"/>
            <w:tcBorders>
              <w:left w:val="single" w:sz="12" w:space="0" w:color="auto"/>
            </w:tcBorders>
          </w:tcPr>
          <w:p w14:paraId="50AE0C78" w14:textId="77777777" w:rsidR="00980629" w:rsidRPr="00340B0D" w:rsidRDefault="00980629" w:rsidP="00541D1A">
            <w:pPr>
              <w:rPr>
                <w:ins w:id="6734" w:author="jonathan pritchard" w:date="2025-01-23T13:45:00Z" w16du:dateUtc="2025-01-23T13:45:00Z"/>
                <w:rFonts w:cs="Arial"/>
                <w:b/>
                <w:bCs/>
                <w:sz w:val="18"/>
                <w:szCs w:val="18"/>
              </w:rPr>
            </w:pPr>
            <w:ins w:id="6735"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402126DE" w14:textId="77777777" w:rsidR="00980629" w:rsidRPr="00340B0D" w:rsidRDefault="00980629" w:rsidP="00541D1A">
            <w:pPr>
              <w:jc w:val="center"/>
              <w:rPr>
                <w:ins w:id="6736" w:author="jonathan pritchard" w:date="2025-01-23T13:45:00Z" w16du:dateUtc="2025-01-23T13:45:00Z"/>
                <w:rFonts w:cs="Arial"/>
                <w:sz w:val="18"/>
                <w:szCs w:val="18"/>
              </w:rPr>
            </w:pPr>
          </w:p>
        </w:tc>
      </w:tr>
      <w:tr w:rsidR="00980629" w:rsidRPr="00340B0D" w14:paraId="41317291" w14:textId="77777777" w:rsidTr="00541D1A">
        <w:trPr>
          <w:ins w:id="673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BFD72" w14:textId="77777777" w:rsidR="00980629" w:rsidRPr="00340B0D" w:rsidRDefault="00980629" w:rsidP="00541D1A">
            <w:pPr>
              <w:rPr>
                <w:ins w:id="6738" w:author="jonathan pritchard" w:date="2025-01-23T13:45:00Z" w16du:dateUtc="2025-01-23T13:45:00Z"/>
                <w:rFonts w:cs="Arial"/>
                <w:sz w:val="18"/>
                <w:szCs w:val="18"/>
              </w:rPr>
            </w:pPr>
            <w:ins w:id="6739"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6E6BE2E" w14:textId="77777777" w:rsidR="00980629" w:rsidRPr="00340B0D" w:rsidRDefault="00980629" w:rsidP="00541D1A">
            <w:pPr>
              <w:rPr>
                <w:ins w:id="6740" w:author="jonathan pritchard" w:date="2025-01-23T13:45:00Z" w16du:dateUtc="2025-01-23T13:45:00Z"/>
                <w:rFonts w:cs="Arial"/>
                <w:sz w:val="18"/>
                <w:szCs w:val="18"/>
              </w:rPr>
            </w:pPr>
          </w:p>
        </w:tc>
        <w:tc>
          <w:tcPr>
            <w:tcW w:w="3871" w:type="dxa"/>
            <w:gridSpan w:val="5"/>
            <w:tcBorders>
              <w:left w:val="single" w:sz="12" w:space="0" w:color="auto"/>
            </w:tcBorders>
          </w:tcPr>
          <w:p w14:paraId="7D1AB44A" w14:textId="77777777" w:rsidR="00980629" w:rsidRPr="00340B0D" w:rsidRDefault="00980629" w:rsidP="00541D1A">
            <w:pPr>
              <w:rPr>
                <w:ins w:id="6741" w:author="jonathan pritchard" w:date="2025-01-23T13:45:00Z" w16du:dateUtc="2025-01-23T13:45:00Z"/>
                <w:rFonts w:cs="Arial"/>
                <w:sz w:val="18"/>
                <w:szCs w:val="18"/>
              </w:rPr>
            </w:pPr>
            <w:ins w:id="6742"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04836E77" w14:textId="77777777" w:rsidR="00980629" w:rsidRPr="00340B0D" w:rsidRDefault="00980629" w:rsidP="00541D1A">
            <w:pPr>
              <w:jc w:val="center"/>
              <w:rPr>
                <w:ins w:id="6743" w:author="jonathan pritchard" w:date="2025-01-23T13:45:00Z" w16du:dateUtc="2025-01-23T13:45:00Z"/>
                <w:rFonts w:cs="Arial"/>
                <w:sz w:val="18"/>
                <w:szCs w:val="18"/>
              </w:rPr>
            </w:pPr>
          </w:p>
        </w:tc>
      </w:tr>
      <w:tr w:rsidR="00980629" w:rsidRPr="00340B0D" w14:paraId="3B0F49B1" w14:textId="77777777" w:rsidTr="00541D1A">
        <w:trPr>
          <w:ins w:id="6744"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050C61" w14:textId="77777777" w:rsidR="00980629" w:rsidRPr="00340B0D" w:rsidRDefault="00980629" w:rsidP="00541D1A">
            <w:pPr>
              <w:jc w:val="center"/>
              <w:rPr>
                <w:ins w:id="6745" w:author="jonathan pritchard" w:date="2025-01-23T13:45:00Z" w16du:dateUtc="2025-01-23T13:45:00Z"/>
                <w:rFonts w:cs="Arial"/>
                <w:b/>
                <w:bCs/>
                <w:sz w:val="18"/>
                <w:szCs w:val="18"/>
              </w:rPr>
            </w:pPr>
            <w:ins w:id="6746"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59B8A7B3" w14:textId="77777777" w:rsidR="00980629" w:rsidRPr="00340B0D" w:rsidRDefault="00980629" w:rsidP="00541D1A">
            <w:pPr>
              <w:rPr>
                <w:ins w:id="6747" w:author="jonathan pritchard" w:date="2025-01-23T13:45:00Z" w16du:dateUtc="2025-01-23T13:45:00Z"/>
                <w:rFonts w:cs="Arial"/>
                <w:b/>
                <w:bCs/>
                <w:sz w:val="18"/>
                <w:szCs w:val="18"/>
              </w:rPr>
            </w:pPr>
            <w:ins w:id="6748"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1C065C4A" w14:textId="77777777" w:rsidR="00980629" w:rsidRPr="00340B0D" w:rsidRDefault="00980629" w:rsidP="00541D1A">
            <w:pPr>
              <w:jc w:val="center"/>
              <w:rPr>
                <w:ins w:id="6749" w:author="jonathan pritchard" w:date="2025-01-23T13:45:00Z" w16du:dateUtc="2025-01-23T13:45:00Z"/>
                <w:rFonts w:cs="Arial"/>
                <w:sz w:val="18"/>
                <w:szCs w:val="18"/>
              </w:rPr>
            </w:pPr>
          </w:p>
        </w:tc>
      </w:tr>
      <w:tr w:rsidR="00980629" w:rsidRPr="00340B0D" w14:paraId="3E37C129" w14:textId="77777777" w:rsidTr="00541D1A">
        <w:trPr>
          <w:ins w:id="6750" w:author="jonathan pritchard" w:date="2025-01-23T13:45:00Z"/>
        </w:trPr>
        <w:customXmlInsRangeStart w:id="6751" w:author="jonathan pritchard" w:date="2025-01-23T13:45:00Z"/>
        <w:sdt>
          <w:sdtPr>
            <w:rPr>
              <w:rFonts w:cs="Arial"/>
              <w:sz w:val="18"/>
              <w:szCs w:val="18"/>
            </w:rPr>
            <w:alias w:val="Palette"/>
            <w:tag w:val="Palette"/>
            <w:id w:val="-1140253542"/>
            <w:placeholder>
              <w:docPart w:val="0674C17117FA4E0BAB24A3613AED94CC"/>
            </w:placeholder>
            <w:comboBox>
              <w:listItem w:displayText="Day" w:value="Day"/>
              <w:listItem w:displayText="Dusk" w:value="Dusk"/>
              <w:listItem w:displayText="Night" w:value="Night"/>
            </w:comboBox>
          </w:sdtPr>
          <w:sdtContent>
            <w:customXmlInsRangeEnd w:id="6751"/>
            <w:tc>
              <w:tcPr>
                <w:tcW w:w="4656" w:type="dxa"/>
                <w:gridSpan w:val="5"/>
                <w:tcBorders>
                  <w:left w:val="single" w:sz="12" w:space="0" w:color="auto"/>
                  <w:bottom w:val="single" w:sz="12" w:space="0" w:color="auto"/>
                  <w:right w:val="single" w:sz="12" w:space="0" w:color="auto"/>
                </w:tcBorders>
              </w:tcPr>
              <w:p w14:paraId="548AD7BA" w14:textId="77777777" w:rsidR="00980629" w:rsidRPr="00340B0D" w:rsidRDefault="00980629" w:rsidP="00541D1A">
                <w:pPr>
                  <w:rPr>
                    <w:ins w:id="6752" w:author="jonathan pritchard" w:date="2025-01-23T13:45:00Z" w16du:dateUtc="2025-01-23T13:45:00Z"/>
                    <w:rFonts w:cs="Arial"/>
                    <w:sz w:val="18"/>
                    <w:szCs w:val="18"/>
                  </w:rPr>
                </w:pPr>
                <w:ins w:id="6753" w:author="jonathan pritchard" w:date="2025-01-23T13:45:00Z" w16du:dateUtc="2025-01-23T13:45:00Z">
                  <w:r w:rsidRPr="00340B0D">
                    <w:rPr>
                      <w:rFonts w:cs="Arial"/>
                      <w:sz w:val="18"/>
                      <w:szCs w:val="18"/>
                    </w:rPr>
                    <w:t>Day</w:t>
                  </w:r>
                </w:ins>
              </w:p>
            </w:tc>
            <w:customXmlInsRangeStart w:id="6754" w:author="jonathan pritchard" w:date="2025-01-23T13:45:00Z"/>
          </w:sdtContent>
        </w:sdt>
        <w:customXmlInsRangeEnd w:id="6754"/>
        <w:tc>
          <w:tcPr>
            <w:tcW w:w="3871" w:type="dxa"/>
            <w:gridSpan w:val="5"/>
            <w:tcBorders>
              <w:left w:val="single" w:sz="12" w:space="0" w:color="auto"/>
            </w:tcBorders>
          </w:tcPr>
          <w:p w14:paraId="6D82DEE6" w14:textId="77777777" w:rsidR="00980629" w:rsidRPr="00340B0D" w:rsidRDefault="00980629" w:rsidP="00541D1A">
            <w:pPr>
              <w:rPr>
                <w:ins w:id="6755" w:author="jonathan pritchard" w:date="2025-01-23T13:45:00Z" w16du:dateUtc="2025-01-23T13:45:00Z"/>
                <w:rFonts w:cs="Arial"/>
                <w:b/>
                <w:bCs/>
                <w:sz w:val="18"/>
                <w:szCs w:val="18"/>
              </w:rPr>
            </w:pPr>
            <w:ins w:id="6756"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50ADFFB6" w14:textId="77777777" w:rsidR="00980629" w:rsidRPr="00340B0D" w:rsidRDefault="00980629" w:rsidP="00541D1A">
            <w:pPr>
              <w:jc w:val="center"/>
              <w:rPr>
                <w:ins w:id="6757" w:author="jonathan pritchard" w:date="2025-01-23T13:45:00Z" w16du:dateUtc="2025-01-23T13:45:00Z"/>
                <w:rFonts w:cs="Arial"/>
                <w:sz w:val="18"/>
                <w:szCs w:val="18"/>
              </w:rPr>
            </w:pPr>
          </w:p>
        </w:tc>
      </w:tr>
      <w:tr w:rsidR="00980629" w:rsidRPr="00340B0D" w14:paraId="0D59BABC" w14:textId="77777777" w:rsidTr="00541D1A">
        <w:trPr>
          <w:ins w:id="6758"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BFA05C7" w14:textId="77777777" w:rsidR="00980629" w:rsidRPr="00340B0D" w:rsidRDefault="00980629" w:rsidP="00541D1A">
            <w:pPr>
              <w:jc w:val="center"/>
              <w:rPr>
                <w:ins w:id="6759" w:author="jonathan pritchard" w:date="2025-01-23T13:45:00Z" w16du:dateUtc="2025-01-23T13:45:00Z"/>
                <w:rFonts w:cs="Arial"/>
                <w:b/>
                <w:bCs/>
                <w:sz w:val="18"/>
                <w:szCs w:val="18"/>
              </w:rPr>
            </w:pPr>
          </w:p>
        </w:tc>
        <w:tc>
          <w:tcPr>
            <w:tcW w:w="3871" w:type="dxa"/>
            <w:gridSpan w:val="5"/>
            <w:tcBorders>
              <w:left w:val="single" w:sz="12" w:space="0" w:color="auto"/>
            </w:tcBorders>
          </w:tcPr>
          <w:p w14:paraId="41BC92DD" w14:textId="77777777" w:rsidR="00980629" w:rsidRPr="00340B0D" w:rsidRDefault="00980629" w:rsidP="00541D1A">
            <w:pPr>
              <w:rPr>
                <w:ins w:id="6760" w:author="jonathan pritchard" w:date="2025-01-23T13:45:00Z" w16du:dateUtc="2025-01-23T13:45:00Z"/>
                <w:rFonts w:cs="Arial"/>
                <w:sz w:val="18"/>
                <w:szCs w:val="18"/>
              </w:rPr>
            </w:pPr>
          </w:p>
        </w:tc>
        <w:tc>
          <w:tcPr>
            <w:tcW w:w="672" w:type="dxa"/>
            <w:tcBorders>
              <w:right w:val="single" w:sz="12" w:space="0" w:color="auto"/>
            </w:tcBorders>
            <w:vAlign w:val="center"/>
          </w:tcPr>
          <w:p w14:paraId="7A5AED97" w14:textId="77777777" w:rsidR="00980629" w:rsidRPr="00340B0D" w:rsidRDefault="00980629" w:rsidP="00541D1A">
            <w:pPr>
              <w:jc w:val="center"/>
              <w:rPr>
                <w:ins w:id="6761" w:author="jonathan pritchard" w:date="2025-01-23T13:45:00Z" w16du:dateUtc="2025-01-23T13:45:00Z"/>
                <w:rFonts w:cs="Arial"/>
                <w:sz w:val="18"/>
                <w:szCs w:val="18"/>
              </w:rPr>
            </w:pPr>
          </w:p>
        </w:tc>
      </w:tr>
      <w:tr w:rsidR="00980629" w:rsidRPr="00340B0D" w14:paraId="0D78D045" w14:textId="77777777" w:rsidTr="00541D1A">
        <w:trPr>
          <w:ins w:id="6762"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65D81F5" w14:textId="77777777" w:rsidR="00980629" w:rsidRPr="00340B0D" w:rsidRDefault="00980629" w:rsidP="00541D1A">
            <w:pPr>
              <w:rPr>
                <w:ins w:id="6763"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0C4F6EAC" w14:textId="77777777" w:rsidR="00980629" w:rsidRPr="00340B0D" w:rsidRDefault="00980629" w:rsidP="00541D1A">
            <w:pPr>
              <w:jc w:val="center"/>
              <w:rPr>
                <w:ins w:id="6764"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5E5567B7" w14:textId="77777777" w:rsidR="00980629" w:rsidRPr="00340B0D" w:rsidRDefault="00980629" w:rsidP="00541D1A">
            <w:pPr>
              <w:jc w:val="center"/>
              <w:rPr>
                <w:ins w:id="6765" w:author="jonathan pritchard" w:date="2025-01-23T13:45:00Z" w16du:dateUtc="2025-01-23T13:45:00Z"/>
                <w:rFonts w:cs="Arial"/>
                <w:sz w:val="18"/>
                <w:szCs w:val="18"/>
              </w:rPr>
            </w:pPr>
          </w:p>
        </w:tc>
      </w:tr>
      <w:tr w:rsidR="00980629" w:rsidRPr="00340B0D" w14:paraId="34C42618" w14:textId="77777777" w:rsidTr="00541D1A">
        <w:trPr>
          <w:ins w:id="6766"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EDA930C" w14:textId="77777777" w:rsidR="00980629" w:rsidRPr="00340B0D" w:rsidRDefault="00980629" w:rsidP="00541D1A">
            <w:pPr>
              <w:jc w:val="center"/>
              <w:rPr>
                <w:ins w:id="6767" w:author="jonathan pritchard" w:date="2025-01-23T13:45:00Z" w16du:dateUtc="2025-01-23T13:45:00Z"/>
                <w:rFonts w:cs="Arial"/>
                <w:b/>
                <w:bCs/>
                <w:sz w:val="18"/>
                <w:szCs w:val="18"/>
              </w:rPr>
            </w:pPr>
            <w:ins w:id="6768"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8251A" w14:textId="77777777" w:rsidR="00980629" w:rsidRPr="00340B0D" w:rsidRDefault="00980629" w:rsidP="00541D1A">
            <w:pPr>
              <w:jc w:val="center"/>
              <w:rPr>
                <w:ins w:id="6769" w:author="jonathan pritchard" w:date="2025-01-23T13:45:00Z" w16du:dateUtc="2025-01-23T13:45:00Z"/>
                <w:rFonts w:cs="Arial"/>
                <w:sz w:val="18"/>
                <w:szCs w:val="18"/>
              </w:rPr>
            </w:pPr>
            <w:ins w:id="6770" w:author="jonathan pritchard" w:date="2025-01-23T13:45:00Z" w16du:dateUtc="2025-01-23T13:45:00Z">
              <w:r w:rsidRPr="00340B0D">
                <w:rPr>
                  <w:rFonts w:cs="Arial"/>
                  <w:b/>
                  <w:bCs/>
                  <w:sz w:val="18"/>
                  <w:szCs w:val="18"/>
                </w:rPr>
                <w:t>Display</w:t>
              </w:r>
            </w:ins>
          </w:p>
        </w:tc>
      </w:tr>
      <w:tr w:rsidR="00980629" w:rsidRPr="00340B0D" w14:paraId="2EBCB950" w14:textId="77777777" w:rsidTr="00541D1A">
        <w:trPr>
          <w:trHeight w:val="287"/>
          <w:ins w:id="6771" w:author="jonathan pritchard" w:date="2025-01-23T13:45:00Z"/>
        </w:trPr>
        <w:tc>
          <w:tcPr>
            <w:tcW w:w="1789" w:type="dxa"/>
            <w:tcBorders>
              <w:left w:val="single" w:sz="12" w:space="0" w:color="auto"/>
              <w:bottom w:val="single" w:sz="4" w:space="0" w:color="auto"/>
            </w:tcBorders>
          </w:tcPr>
          <w:p w14:paraId="63F643C7" w14:textId="77777777" w:rsidR="00980629" w:rsidRPr="00340B0D" w:rsidRDefault="00980629" w:rsidP="00541D1A">
            <w:pPr>
              <w:rPr>
                <w:ins w:id="6772" w:author="jonathan pritchard" w:date="2025-01-23T13:45:00Z" w16du:dateUtc="2025-01-23T13:45:00Z"/>
                <w:rFonts w:cs="Arial"/>
                <w:sz w:val="18"/>
                <w:szCs w:val="18"/>
              </w:rPr>
            </w:pPr>
            <w:ins w:id="6773"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9931A0F" w14:textId="77777777" w:rsidR="00980629" w:rsidRPr="00340B0D" w:rsidRDefault="00980629" w:rsidP="00541D1A">
            <w:pPr>
              <w:rPr>
                <w:ins w:id="6774"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B5B9974" w14:textId="77777777" w:rsidR="00980629" w:rsidRPr="00340B0D" w:rsidRDefault="00980629" w:rsidP="00541D1A">
            <w:pPr>
              <w:rPr>
                <w:ins w:id="6775" w:author="jonathan pritchard" w:date="2025-01-23T13:45:00Z" w16du:dateUtc="2025-01-23T13:45:00Z"/>
                <w:rFonts w:cs="Arial"/>
                <w:sz w:val="18"/>
                <w:szCs w:val="18"/>
              </w:rPr>
            </w:pPr>
            <w:ins w:id="6776"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241AAF1D" w14:textId="77777777" w:rsidR="00980629" w:rsidRPr="00C87169" w:rsidRDefault="00980629" w:rsidP="00541D1A">
            <w:pPr>
              <w:rPr>
                <w:ins w:id="6777" w:author="jonathan pritchard" w:date="2025-01-23T13:45:00Z" w16du:dateUtc="2025-01-23T13:45:00Z"/>
                <w:rFonts w:cs="Arial"/>
              </w:rPr>
            </w:pPr>
          </w:p>
        </w:tc>
      </w:tr>
      <w:tr w:rsidR="00980629" w:rsidRPr="00340B0D" w14:paraId="42011AF1" w14:textId="77777777" w:rsidTr="00541D1A">
        <w:trPr>
          <w:ins w:id="6778" w:author="jonathan pritchard" w:date="2025-01-23T13:45:00Z"/>
        </w:trPr>
        <w:tc>
          <w:tcPr>
            <w:tcW w:w="1789" w:type="dxa"/>
            <w:tcBorders>
              <w:left w:val="single" w:sz="12" w:space="0" w:color="auto"/>
              <w:bottom w:val="single" w:sz="4" w:space="0" w:color="auto"/>
            </w:tcBorders>
          </w:tcPr>
          <w:p w14:paraId="191DFA5F" w14:textId="77777777" w:rsidR="00980629" w:rsidRPr="00340B0D" w:rsidRDefault="00980629" w:rsidP="00541D1A">
            <w:pPr>
              <w:rPr>
                <w:ins w:id="6779" w:author="jonathan pritchard" w:date="2025-01-23T13:45:00Z" w16du:dateUtc="2025-01-23T13:45:00Z"/>
                <w:rFonts w:cs="Arial"/>
                <w:sz w:val="18"/>
                <w:szCs w:val="18"/>
              </w:rPr>
            </w:pPr>
            <w:ins w:id="6780"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2E1ACCDA" w14:textId="77777777" w:rsidR="00980629" w:rsidRPr="00340B0D" w:rsidRDefault="00980629" w:rsidP="00541D1A">
            <w:pPr>
              <w:rPr>
                <w:ins w:id="6781"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31A5D4" w14:textId="77777777" w:rsidR="00980629" w:rsidRPr="00340B0D" w:rsidRDefault="00980629" w:rsidP="00541D1A">
            <w:pPr>
              <w:rPr>
                <w:ins w:id="6782" w:author="jonathan pritchard" w:date="2025-01-23T13:45:00Z" w16du:dateUtc="2025-01-23T13:45:00Z"/>
                <w:rFonts w:cs="Arial"/>
                <w:sz w:val="18"/>
                <w:szCs w:val="18"/>
              </w:rPr>
            </w:pPr>
            <w:ins w:id="6783"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CB39FAA" w14:textId="77777777" w:rsidR="00980629" w:rsidRPr="00340B0D" w:rsidRDefault="00980629" w:rsidP="00541D1A">
            <w:pPr>
              <w:rPr>
                <w:ins w:id="6784" w:author="jonathan pritchard" w:date="2025-01-23T13:45:00Z" w16du:dateUtc="2025-01-23T13:45:00Z"/>
                <w:rFonts w:cs="Arial"/>
                <w:sz w:val="18"/>
                <w:szCs w:val="18"/>
              </w:rPr>
            </w:pPr>
            <w:ins w:id="6785"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6EAC6C36" w14:textId="77777777" w:rsidTr="00541D1A">
        <w:trPr>
          <w:ins w:id="6786"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F7375D4" w14:textId="77777777" w:rsidR="00980629" w:rsidRPr="00340B0D" w:rsidRDefault="00980629" w:rsidP="00541D1A">
            <w:pPr>
              <w:jc w:val="center"/>
              <w:rPr>
                <w:ins w:id="6787"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B7C1D88" w14:textId="77777777" w:rsidR="00980629" w:rsidRPr="00340B0D" w:rsidRDefault="00980629" w:rsidP="00541D1A">
            <w:pPr>
              <w:rPr>
                <w:ins w:id="6788" w:author="jonathan pritchard" w:date="2025-01-23T13:45:00Z" w16du:dateUtc="2025-01-23T13:45:00Z"/>
                <w:rFonts w:cs="Arial"/>
                <w:sz w:val="18"/>
                <w:szCs w:val="18"/>
              </w:rPr>
            </w:pPr>
            <w:ins w:id="6789"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385CA3D" w14:textId="77777777" w:rsidR="00980629" w:rsidRPr="00340B0D" w:rsidRDefault="00980629" w:rsidP="00541D1A">
            <w:pPr>
              <w:rPr>
                <w:ins w:id="6790" w:author="jonathan pritchard" w:date="2025-01-23T13:45:00Z" w16du:dateUtc="2025-01-23T13:45:00Z"/>
                <w:rFonts w:cs="Arial"/>
                <w:sz w:val="18"/>
                <w:szCs w:val="18"/>
              </w:rPr>
            </w:pPr>
          </w:p>
        </w:tc>
      </w:tr>
      <w:tr w:rsidR="00980629" w:rsidRPr="00340B0D" w14:paraId="54E718DE" w14:textId="77777777" w:rsidTr="00541D1A">
        <w:trPr>
          <w:ins w:id="6791"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67C03CBD" w14:textId="77777777" w:rsidR="00980629" w:rsidRPr="00340B0D" w:rsidRDefault="00980629" w:rsidP="00541D1A">
            <w:pPr>
              <w:rPr>
                <w:ins w:id="6792" w:author="jonathan pritchard" w:date="2025-01-23T13:45:00Z" w16du:dateUtc="2025-01-23T13:45:00Z"/>
                <w:rFonts w:cs="Arial"/>
                <w:sz w:val="18"/>
                <w:szCs w:val="18"/>
              </w:rPr>
            </w:pPr>
          </w:p>
        </w:tc>
      </w:tr>
      <w:tr w:rsidR="00980629" w:rsidRPr="00340B0D" w14:paraId="02F6DA25" w14:textId="77777777" w:rsidTr="00541D1A">
        <w:trPr>
          <w:ins w:id="6793"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B1E04E" w14:textId="77777777" w:rsidR="00980629" w:rsidRPr="00340B0D" w:rsidRDefault="00980629" w:rsidP="00541D1A">
            <w:pPr>
              <w:jc w:val="center"/>
              <w:rPr>
                <w:ins w:id="6794" w:author="jonathan pritchard" w:date="2025-01-23T13:45:00Z" w16du:dateUtc="2025-01-23T13:45:00Z"/>
                <w:rFonts w:cs="Arial"/>
                <w:b/>
                <w:bCs/>
                <w:sz w:val="18"/>
                <w:szCs w:val="18"/>
              </w:rPr>
            </w:pPr>
            <w:ins w:id="6795"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293F0217" w14:textId="77777777" w:rsidTr="00541D1A">
        <w:trPr>
          <w:ins w:id="6796"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B6DB2" w14:textId="77777777" w:rsidR="00980629" w:rsidRPr="00340B0D" w:rsidRDefault="00980629" w:rsidP="00541D1A">
            <w:pPr>
              <w:jc w:val="center"/>
              <w:rPr>
                <w:ins w:id="6797" w:author="jonathan pritchard" w:date="2025-01-23T13:45:00Z" w16du:dateUtc="2025-01-23T13:45:00Z"/>
                <w:rFonts w:cs="Arial"/>
                <w:b/>
                <w:bCs/>
                <w:sz w:val="18"/>
                <w:szCs w:val="18"/>
              </w:rPr>
            </w:pPr>
            <w:ins w:id="6798"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4C1E9B" w14:textId="77777777" w:rsidR="00980629" w:rsidRPr="00340B0D" w:rsidRDefault="00980629" w:rsidP="00541D1A">
            <w:pPr>
              <w:jc w:val="center"/>
              <w:rPr>
                <w:ins w:id="6799" w:author="jonathan pritchard" w:date="2025-01-23T13:45:00Z" w16du:dateUtc="2025-01-23T13:45:00Z"/>
                <w:rFonts w:cs="Arial"/>
                <w:b/>
                <w:bCs/>
                <w:sz w:val="18"/>
                <w:szCs w:val="18"/>
              </w:rPr>
            </w:pPr>
            <w:ins w:id="6800" w:author="jonathan pritchard" w:date="2025-01-23T13:45:00Z" w16du:dateUtc="2025-01-23T13:45:00Z">
              <w:r w:rsidRPr="00340B0D">
                <w:rPr>
                  <w:rFonts w:cs="Arial"/>
                  <w:b/>
                  <w:bCs/>
                  <w:sz w:val="18"/>
                  <w:szCs w:val="18"/>
                </w:rPr>
                <w:t>Other</w:t>
              </w:r>
            </w:ins>
          </w:p>
        </w:tc>
      </w:tr>
      <w:tr w:rsidR="00980629" w:rsidRPr="00340B0D" w14:paraId="60CF9028" w14:textId="77777777" w:rsidTr="00541D1A">
        <w:trPr>
          <w:ins w:id="680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14007C4" w14:textId="77777777" w:rsidR="00980629" w:rsidRPr="00340B0D" w:rsidRDefault="00980629" w:rsidP="00541D1A">
            <w:pPr>
              <w:rPr>
                <w:ins w:id="6802" w:author="jonathan pritchard" w:date="2025-01-23T13:45:00Z" w16du:dateUtc="2025-01-23T13:45:00Z"/>
                <w:rFonts w:cs="Arial"/>
                <w:sz w:val="18"/>
                <w:szCs w:val="18"/>
              </w:rPr>
            </w:pPr>
            <w:ins w:id="6803"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076DB1F" w14:textId="77777777" w:rsidR="00980629" w:rsidRPr="00340B0D" w:rsidRDefault="00980629" w:rsidP="00541D1A">
            <w:pPr>
              <w:jc w:val="center"/>
              <w:rPr>
                <w:ins w:id="680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AC103EA" w14:textId="77777777" w:rsidR="00980629" w:rsidRPr="00340B0D" w:rsidRDefault="00980629" w:rsidP="00541D1A">
            <w:pPr>
              <w:pStyle w:val="Default"/>
              <w:rPr>
                <w:ins w:id="6805" w:author="jonathan pritchard" w:date="2025-01-23T13:45:00Z" w16du:dateUtc="2025-01-23T13:45:00Z"/>
                <w:sz w:val="18"/>
                <w:szCs w:val="18"/>
              </w:rPr>
            </w:pPr>
            <w:ins w:id="6806"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9BFDEB5" w14:textId="77777777" w:rsidR="00980629" w:rsidRPr="00340B0D" w:rsidRDefault="00980629" w:rsidP="00541D1A">
            <w:pPr>
              <w:rPr>
                <w:ins w:id="6807" w:author="jonathan pritchard" w:date="2025-01-23T13:45:00Z" w16du:dateUtc="2025-01-23T13:45:00Z"/>
                <w:rFonts w:cs="Arial"/>
                <w:sz w:val="18"/>
                <w:szCs w:val="18"/>
              </w:rPr>
            </w:pPr>
          </w:p>
        </w:tc>
      </w:tr>
      <w:tr w:rsidR="00980629" w:rsidRPr="00340B0D" w14:paraId="45D23DD0" w14:textId="77777777" w:rsidTr="00541D1A">
        <w:trPr>
          <w:ins w:id="680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DA3689" w14:textId="77777777" w:rsidR="00980629" w:rsidRPr="00340B0D" w:rsidRDefault="00980629" w:rsidP="00541D1A">
            <w:pPr>
              <w:pStyle w:val="Default"/>
              <w:rPr>
                <w:ins w:id="6809" w:author="jonathan pritchard" w:date="2025-01-23T13:45:00Z" w16du:dateUtc="2025-01-23T13:45:00Z"/>
                <w:sz w:val="18"/>
                <w:szCs w:val="18"/>
              </w:rPr>
            </w:pPr>
            <w:ins w:id="6810"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6F6ADDBD" w14:textId="77777777" w:rsidR="00980629" w:rsidRPr="00340B0D" w:rsidRDefault="00980629" w:rsidP="00541D1A">
            <w:pPr>
              <w:jc w:val="center"/>
              <w:rPr>
                <w:ins w:id="681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C98FCC" w14:textId="77777777" w:rsidR="00980629" w:rsidRPr="00340B0D" w:rsidRDefault="00980629" w:rsidP="00541D1A">
            <w:pPr>
              <w:pStyle w:val="Default"/>
              <w:rPr>
                <w:ins w:id="6812" w:author="jonathan pritchard" w:date="2025-01-23T13:45:00Z" w16du:dateUtc="2025-01-23T13:45:00Z"/>
                <w:sz w:val="18"/>
                <w:szCs w:val="18"/>
              </w:rPr>
            </w:pPr>
            <w:ins w:id="6813"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C9E73ED" w14:textId="77777777" w:rsidR="00980629" w:rsidRPr="00340B0D" w:rsidRDefault="00980629" w:rsidP="00541D1A">
            <w:pPr>
              <w:rPr>
                <w:ins w:id="6814" w:author="jonathan pritchard" w:date="2025-01-23T13:45:00Z" w16du:dateUtc="2025-01-23T13:45:00Z"/>
                <w:rFonts w:cs="Arial"/>
                <w:sz w:val="18"/>
                <w:szCs w:val="18"/>
              </w:rPr>
            </w:pPr>
          </w:p>
        </w:tc>
      </w:tr>
      <w:tr w:rsidR="00980629" w:rsidRPr="00340B0D" w14:paraId="43C72C21" w14:textId="77777777" w:rsidTr="00541D1A">
        <w:trPr>
          <w:ins w:id="681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D9A31ED" w14:textId="77777777" w:rsidR="00980629" w:rsidRPr="00340B0D" w:rsidRDefault="00980629" w:rsidP="00541D1A">
            <w:pPr>
              <w:pStyle w:val="Default"/>
              <w:ind w:left="720"/>
              <w:rPr>
                <w:ins w:id="6816" w:author="jonathan pritchard" w:date="2025-01-23T13:45:00Z" w16du:dateUtc="2025-01-23T13:45:00Z"/>
                <w:sz w:val="18"/>
                <w:szCs w:val="18"/>
              </w:rPr>
            </w:pPr>
            <w:ins w:id="6817"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F7A1104" w14:textId="77777777" w:rsidR="00980629" w:rsidRPr="00340B0D" w:rsidRDefault="00980629" w:rsidP="00541D1A">
            <w:pPr>
              <w:jc w:val="center"/>
              <w:rPr>
                <w:ins w:id="681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EB779B" w14:textId="77777777" w:rsidR="00980629" w:rsidRPr="00340B0D" w:rsidRDefault="00980629" w:rsidP="00541D1A">
            <w:pPr>
              <w:pStyle w:val="Default"/>
              <w:rPr>
                <w:ins w:id="6819" w:author="jonathan pritchard" w:date="2025-01-23T13:45:00Z" w16du:dateUtc="2025-01-23T13:45:00Z"/>
                <w:sz w:val="18"/>
                <w:szCs w:val="18"/>
              </w:rPr>
            </w:pPr>
            <w:ins w:id="6820"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5C585524" w14:textId="77777777" w:rsidR="00980629" w:rsidRPr="00340B0D" w:rsidRDefault="00980629" w:rsidP="00541D1A">
            <w:pPr>
              <w:rPr>
                <w:ins w:id="6821" w:author="jonathan pritchard" w:date="2025-01-23T13:45:00Z" w16du:dateUtc="2025-01-23T13:45:00Z"/>
                <w:rFonts w:cs="Arial"/>
                <w:sz w:val="18"/>
                <w:szCs w:val="18"/>
              </w:rPr>
            </w:pPr>
          </w:p>
        </w:tc>
      </w:tr>
      <w:tr w:rsidR="00980629" w:rsidRPr="00340B0D" w14:paraId="4DFBAF50" w14:textId="77777777" w:rsidTr="00541D1A">
        <w:trPr>
          <w:ins w:id="6822"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AF4D6F6" w14:textId="77777777" w:rsidR="00980629" w:rsidRPr="00340B0D" w:rsidRDefault="00980629" w:rsidP="00541D1A">
            <w:pPr>
              <w:pStyle w:val="Default"/>
              <w:ind w:left="720"/>
              <w:rPr>
                <w:ins w:id="6823" w:author="jonathan pritchard" w:date="2025-01-23T13:45:00Z" w16du:dateUtc="2025-01-23T13:45:00Z"/>
                <w:sz w:val="18"/>
                <w:szCs w:val="18"/>
              </w:rPr>
            </w:pPr>
            <w:ins w:id="6824"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2DE78791" w14:textId="77777777" w:rsidR="00980629" w:rsidRPr="00340B0D" w:rsidRDefault="00980629" w:rsidP="00541D1A">
            <w:pPr>
              <w:jc w:val="center"/>
              <w:rPr>
                <w:ins w:id="6825"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648843E" w14:textId="77777777" w:rsidR="00980629" w:rsidRPr="00340B0D" w:rsidRDefault="00980629" w:rsidP="00541D1A">
            <w:pPr>
              <w:pStyle w:val="Default"/>
              <w:rPr>
                <w:ins w:id="6826" w:author="jonathan pritchard" w:date="2025-01-23T13:45:00Z" w16du:dateUtc="2025-01-23T13:45:00Z"/>
                <w:sz w:val="18"/>
                <w:szCs w:val="18"/>
              </w:rPr>
            </w:pPr>
            <w:ins w:id="6827"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7060BB3" w14:textId="77777777" w:rsidR="00980629" w:rsidRPr="00340B0D" w:rsidRDefault="00980629" w:rsidP="00541D1A">
            <w:pPr>
              <w:rPr>
                <w:ins w:id="6828" w:author="jonathan pritchard" w:date="2025-01-23T13:45:00Z" w16du:dateUtc="2025-01-23T13:45:00Z"/>
                <w:rFonts w:cs="Arial"/>
                <w:sz w:val="18"/>
                <w:szCs w:val="18"/>
              </w:rPr>
            </w:pPr>
          </w:p>
        </w:tc>
      </w:tr>
      <w:tr w:rsidR="00980629" w:rsidRPr="00340B0D" w14:paraId="12D51F3A" w14:textId="77777777" w:rsidTr="00541D1A">
        <w:trPr>
          <w:ins w:id="682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B816F5F" w14:textId="77777777" w:rsidR="00980629" w:rsidRPr="00340B0D" w:rsidRDefault="00980629" w:rsidP="00541D1A">
            <w:pPr>
              <w:pStyle w:val="Default"/>
              <w:rPr>
                <w:ins w:id="6830" w:author="jonathan pritchard" w:date="2025-01-23T13:45:00Z" w16du:dateUtc="2025-01-23T13:45:00Z"/>
                <w:sz w:val="18"/>
                <w:szCs w:val="18"/>
              </w:rPr>
            </w:pPr>
            <w:ins w:id="6831"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F9A6B26" w14:textId="77777777" w:rsidR="00980629" w:rsidRPr="00340B0D" w:rsidRDefault="00980629" w:rsidP="00541D1A">
            <w:pPr>
              <w:jc w:val="center"/>
              <w:rPr>
                <w:ins w:id="683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0D7044" w14:textId="77777777" w:rsidR="00980629" w:rsidRPr="00340B0D" w:rsidRDefault="00980629" w:rsidP="00541D1A">
            <w:pPr>
              <w:pStyle w:val="Default"/>
              <w:rPr>
                <w:ins w:id="6833" w:author="jonathan pritchard" w:date="2025-01-23T13:45:00Z" w16du:dateUtc="2025-01-23T13:45:00Z"/>
                <w:sz w:val="18"/>
                <w:szCs w:val="18"/>
              </w:rPr>
            </w:pPr>
            <w:ins w:id="6834"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898A3E9" w14:textId="77777777" w:rsidR="00980629" w:rsidRPr="00340B0D" w:rsidRDefault="00980629" w:rsidP="00541D1A">
            <w:pPr>
              <w:rPr>
                <w:ins w:id="6835" w:author="jonathan pritchard" w:date="2025-01-23T13:45:00Z" w16du:dateUtc="2025-01-23T13:45:00Z"/>
                <w:rFonts w:cs="Arial"/>
                <w:sz w:val="18"/>
                <w:szCs w:val="18"/>
              </w:rPr>
            </w:pPr>
          </w:p>
        </w:tc>
      </w:tr>
      <w:tr w:rsidR="00980629" w:rsidRPr="00340B0D" w14:paraId="060A812D" w14:textId="77777777" w:rsidTr="00541D1A">
        <w:trPr>
          <w:ins w:id="683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51BB809" w14:textId="77777777" w:rsidR="00980629" w:rsidRPr="00340B0D" w:rsidRDefault="00980629" w:rsidP="00541D1A">
            <w:pPr>
              <w:pStyle w:val="Default"/>
              <w:rPr>
                <w:ins w:id="6837" w:author="jonathan pritchard" w:date="2025-01-23T13:45:00Z" w16du:dateUtc="2025-01-23T13:45:00Z"/>
                <w:sz w:val="18"/>
                <w:szCs w:val="18"/>
              </w:rPr>
            </w:pPr>
            <w:ins w:id="6838"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6FDB14" w14:textId="77777777" w:rsidR="00980629" w:rsidRPr="00340B0D" w:rsidRDefault="00980629" w:rsidP="00541D1A">
            <w:pPr>
              <w:jc w:val="center"/>
              <w:rPr>
                <w:ins w:id="683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3475BE" w14:textId="77777777" w:rsidR="00980629" w:rsidRPr="00340B0D" w:rsidRDefault="00980629" w:rsidP="00541D1A">
            <w:pPr>
              <w:pStyle w:val="Default"/>
              <w:rPr>
                <w:ins w:id="6840" w:author="jonathan pritchard" w:date="2025-01-23T13:45:00Z" w16du:dateUtc="2025-01-23T13:45:00Z"/>
                <w:sz w:val="18"/>
                <w:szCs w:val="18"/>
              </w:rPr>
            </w:pPr>
            <w:ins w:id="6841"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5895CDF1" w14:textId="77777777" w:rsidR="00980629" w:rsidRPr="00340B0D" w:rsidRDefault="00980629" w:rsidP="00541D1A">
            <w:pPr>
              <w:rPr>
                <w:ins w:id="6842" w:author="jonathan pritchard" w:date="2025-01-23T13:45:00Z" w16du:dateUtc="2025-01-23T13:45:00Z"/>
                <w:rFonts w:cs="Arial"/>
                <w:sz w:val="18"/>
                <w:szCs w:val="18"/>
              </w:rPr>
            </w:pPr>
          </w:p>
        </w:tc>
      </w:tr>
      <w:tr w:rsidR="00980629" w:rsidRPr="00340B0D" w14:paraId="4101FCA0" w14:textId="77777777" w:rsidTr="00541D1A">
        <w:trPr>
          <w:ins w:id="684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C0A6108" w14:textId="77777777" w:rsidR="00980629" w:rsidRPr="00340B0D" w:rsidRDefault="00980629" w:rsidP="00541D1A">
            <w:pPr>
              <w:pStyle w:val="Default"/>
              <w:rPr>
                <w:ins w:id="6844" w:author="jonathan pritchard" w:date="2025-01-23T13:45:00Z" w16du:dateUtc="2025-01-23T13:45:00Z"/>
                <w:sz w:val="18"/>
                <w:szCs w:val="18"/>
              </w:rPr>
            </w:pPr>
            <w:ins w:id="6845"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53946E7" w14:textId="77777777" w:rsidR="00980629" w:rsidRPr="00340B0D" w:rsidRDefault="00980629" w:rsidP="00541D1A">
            <w:pPr>
              <w:jc w:val="center"/>
              <w:rPr>
                <w:ins w:id="684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161BAF9" w14:textId="77777777" w:rsidR="00980629" w:rsidRPr="00340B0D" w:rsidRDefault="00980629" w:rsidP="00541D1A">
            <w:pPr>
              <w:pStyle w:val="Default"/>
              <w:rPr>
                <w:ins w:id="6847" w:author="jonathan pritchard" w:date="2025-01-23T13:45:00Z" w16du:dateUtc="2025-01-23T13:45:00Z"/>
                <w:sz w:val="18"/>
                <w:szCs w:val="18"/>
              </w:rPr>
            </w:pPr>
            <w:ins w:id="6848"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2D4EBEFF" w14:textId="77777777" w:rsidR="00980629" w:rsidRPr="00340B0D" w:rsidRDefault="00980629" w:rsidP="00541D1A">
            <w:pPr>
              <w:rPr>
                <w:ins w:id="6849" w:author="jonathan pritchard" w:date="2025-01-23T13:45:00Z" w16du:dateUtc="2025-01-23T13:45:00Z"/>
                <w:rFonts w:cs="Arial"/>
                <w:sz w:val="18"/>
                <w:szCs w:val="18"/>
              </w:rPr>
            </w:pPr>
          </w:p>
        </w:tc>
      </w:tr>
      <w:tr w:rsidR="00980629" w:rsidRPr="00340B0D" w14:paraId="43EB1119" w14:textId="77777777" w:rsidTr="00541D1A">
        <w:trPr>
          <w:ins w:id="685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445649D" w14:textId="77777777" w:rsidR="00980629" w:rsidRPr="00340B0D" w:rsidRDefault="00980629" w:rsidP="00541D1A">
            <w:pPr>
              <w:pStyle w:val="Default"/>
              <w:rPr>
                <w:ins w:id="6851" w:author="jonathan pritchard" w:date="2025-01-23T13:45:00Z" w16du:dateUtc="2025-01-23T13:45:00Z"/>
                <w:sz w:val="18"/>
                <w:szCs w:val="18"/>
              </w:rPr>
            </w:pPr>
            <w:ins w:id="6852"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75319062" w14:textId="77777777" w:rsidR="00980629" w:rsidRPr="00340B0D" w:rsidRDefault="00980629" w:rsidP="00541D1A">
            <w:pPr>
              <w:jc w:val="center"/>
              <w:rPr>
                <w:ins w:id="685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7CE608" w14:textId="77777777" w:rsidR="00980629" w:rsidRPr="00340B0D" w:rsidRDefault="00980629" w:rsidP="00541D1A">
            <w:pPr>
              <w:pStyle w:val="Default"/>
              <w:rPr>
                <w:ins w:id="6854" w:author="jonathan pritchard" w:date="2025-01-23T13:45:00Z" w16du:dateUtc="2025-01-23T13:45:00Z"/>
                <w:sz w:val="18"/>
                <w:szCs w:val="18"/>
              </w:rPr>
            </w:pPr>
            <w:ins w:id="6855"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7918013" w14:textId="77777777" w:rsidR="00980629" w:rsidRPr="00340B0D" w:rsidRDefault="00980629" w:rsidP="00541D1A">
            <w:pPr>
              <w:rPr>
                <w:ins w:id="6856" w:author="jonathan pritchard" w:date="2025-01-23T13:45:00Z" w16du:dateUtc="2025-01-23T13:45:00Z"/>
                <w:rFonts w:cs="Arial"/>
                <w:sz w:val="18"/>
                <w:szCs w:val="18"/>
              </w:rPr>
            </w:pPr>
          </w:p>
        </w:tc>
      </w:tr>
      <w:tr w:rsidR="00980629" w:rsidRPr="00340B0D" w14:paraId="3728FDC8" w14:textId="77777777" w:rsidTr="00541D1A">
        <w:trPr>
          <w:ins w:id="685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BFBCEC4" w14:textId="77777777" w:rsidR="00980629" w:rsidRPr="00340B0D" w:rsidRDefault="00980629" w:rsidP="00541D1A">
            <w:pPr>
              <w:pStyle w:val="Default"/>
              <w:rPr>
                <w:ins w:id="6858" w:author="jonathan pritchard" w:date="2025-01-23T13:45:00Z" w16du:dateUtc="2025-01-23T13:45:00Z"/>
                <w:sz w:val="18"/>
                <w:szCs w:val="18"/>
              </w:rPr>
            </w:pPr>
            <w:ins w:id="6859"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637F125" w14:textId="77777777" w:rsidR="00980629" w:rsidRPr="00340B0D" w:rsidRDefault="00980629" w:rsidP="00541D1A">
            <w:pPr>
              <w:jc w:val="center"/>
              <w:rPr>
                <w:ins w:id="686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B2AFE45" w14:textId="77777777" w:rsidR="00980629" w:rsidRPr="00340B0D" w:rsidRDefault="00980629" w:rsidP="00541D1A">
            <w:pPr>
              <w:rPr>
                <w:ins w:id="686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B697137" w14:textId="77777777" w:rsidR="00980629" w:rsidRPr="00340B0D" w:rsidRDefault="00980629" w:rsidP="00541D1A">
            <w:pPr>
              <w:rPr>
                <w:ins w:id="6862" w:author="jonathan pritchard" w:date="2025-01-23T13:45:00Z" w16du:dateUtc="2025-01-23T13:45:00Z"/>
                <w:rFonts w:cs="Arial"/>
                <w:sz w:val="18"/>
                <w:szCs w:val="18"/>
              </w:rPr>
            </w:pPr>
          </w:p>
        </w:tc>
      </w:tr>
      <w:tr w:rsidR="00980629" w:rsidRPr="00340B0D" w14:paraId="261B192A" w14:textId="77777777" w:rsidTr="00541D1A">
        <w:trPr>
          <w:ins w:id="686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9CC157" w14:textId="77777777" w:rsidR="00980629" w:rsidRPr="00340B0D" w:rsidRDefault="00980629" w:rsidP="00541D1A">
            <w:pPr>
              <w:pStyle w:val="Default"/>
              <w:rPr>
                <w:ins w:id="6864" w:author="jonathan pritchard" w:date="2025-01-23T13:45:00Z" w16du:dateUtc="2025-01-23T13:45:00Z"/>
                <w:sz w:val="18"/>
                <w:szCs w:val="18"/>
              </w:rPr>
            </w:pPr>
            <w:ins w:id="6865"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AB1FEB9" w14:textId="77777777" w:rsidR="00980629" w:rsidRPr="00340B0D" w:rsidRDefault="00980629" w:rsidP="00541D1A">
            <w:pPr>
              <w:jc w:val="center"/>
              <w:rPr>
                <w:ins w:id="686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985CA10" w14:textId="77777777" w:rsidR="00980629" w:rsidRPr="00340B0D" w:rsidRDefault="00980629" w:rsidP="00541D1A">
            <w:pPr>
              <w:rPr>
                <w:ins w:id="6867"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CA58CE5" w14:textId="77777777" w:rsidR="00980629" w:rsidRPr="00340B0D" w:rsidRDefault="00980629" w:rsidP="00541D1A">
            <w:pPr>
              <w:rPr>
                <w:ins w:id="6868" w:author="jonathan pritchard" w:date="2025-01-23T13:45:00Z" w16du:dateUtc="2025-01-23T13:45:00Z"/>
                <w:rFonts w:cs="Arial"/>
                <w:sz w:val="18"/>
                <w:szCs w:val="18"/>
              </w:rPr>
            </w:pPr>
          </w:p>
        </w:tc>
      </w:tr>
      <w:tr w:rsidR="00980629" w:rsidRPr="00340B0D" w14:paraId="44476E23" w14:textId="77777777" w:rsidTr="00541D1A">
        <w:trPr>
          <w:ins w:id="686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8A1305A" w14:textId="77777777" w:rsidR="00980629" w:rsidRPr="00340B0D" w:rsidRDefault="00980629" w:rsidP="00541D1A">
            <w:pPr>
              <w:pStyle w:val="Default"/>
              <w:rPr>
                <w:ins w:id="6870" w:author="jonathan pritchard" w:date="2025-01-23T13:45:00Z" w16du:dateUtc="2025-01-23T13:45:00Z"/>
                <w:sz w:val="18"/>
                <w:szCs w:val="18"/>
              </w:rPr>
            </w:pPr>
            <w:ins w:id="6871"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AC8F391" w14:textId="77777777" w:rsidR="00980629" w:rsidRPr="00340B0D" w:rsidRDefault="00980629" w:rsidP="00541D1A">
            <w:pPr>
              <w:jc w:val="center"/>
              <w:rPr>
                <w:ins w:id="687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34D9B7" w14:textId="77777777" w:rsidR="00980629" w:rsidRPr="00340B0D" w:rsidRDefault="00980629" w:rsidP="00541D1A">
            <w:pPr>
              <w:rPr>
                <w:ins w:id="6873"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8912BBC" w14:textId="77777777" w:rsidR="00980629" w:rsidRPr="00340B0D" w:rsidRDefault="00980629" w:rsidP="00541D1A">
            <w:pPr>
              <w:rPr>
                <w:ins w:id="6874" w:author="jonathan pritchard" w:date="2025-01-23T13:45:00Z" w16du:dateUtc="2025-01-23T13:45:00Z"/>
                <w:rFonts w:cs="Arial"/>
                <w:sz w:val="18"/>
                <w:szCs w:val="18"/>
              </w:rPr>
            </w:pPr>
          </w:p>
        </w:tc>
      </w:tr>
      <w:tr w:rsidR="00980629" w:rsidRPr="00340B0D" w14:paraId="3C8BB528" w14:textId="77777777" w:rsidTr="00541D1A">
        <w:trPr>
          <w:ins w:id="687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3592051" w14:textId="77777777" w:rsidR="00980629" w:rsidRPr="00340B0D" w:rsidRDefault="00980629" w:rsidP="00541D1A">
            <w:pPr>
              <w:pStyle w:val="Default"/>
              <w:ind w:left="720"/>
              <w:rPr>
                <w:ins w:id="6876" w:author="jonathan pritchard" w:date="2025-01-23T13:45:00Z" w16du:dateUtc="2025-01-23T13:45:00Z"/>
                <w:sz w:val="18"/>
                <w:szCs w:val="18"/>
              </w:rPr>
            </w:pPr>
            <w:ins w:id="6877"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D39709C" w14:textId="77777777" w:rsidR="00980629" w:rsidRPr="00340B0D" w:rsidRDefault="00980629" w:rsidP="00541D1A">
            <w:pPr>
              <w:jc w:val="center"/>
              <w:rPr>
                <w:ins w:id="687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FA1D873" w14:textId="77777777" w:rsidR="00980629" w:rsidRPr="00340B0D" w:rsidRDefault="00980629" w:rsidP="00541D1A">
            <w:pPr>
              <w:rPr>
                <w:ins w:id="6879"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EF9B46E" w14:textId="77777777" w:rsidR="00980629" w:rsidRPr="00340B0D" w:rsidRDefault="00980629" w:rsidP="00541D1A">
            <w:pPr>
              <w:rPr>
                <w:ins w:id="6880" w:author="jonathan pritchard" w:date="2025-01-23T13:45:00Z" w16du:dateUtc="2025-01-23T13:45:00Z"/>
                <w:rFonts w:cs="Arial"/>
                <w:sz w:val="18"/>
                <w:szCs w:val="18"/>
              </w:rPr>
            </w:pPr>
          </w:p>
        </w:tc>
      </w:tr>
      <w:tr w:rsidR="00980629" w:rsidRPr="00340B0D" w14:paraId="54C10F55" w14:textId="77777777" w:rsidTr="00541D1A">
        <w:trPr>
          <w:ins w:id="6881"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56B18729" w14:textId="77777777" w:rsidR="00980629" w:rsidRPr="00340B0D" w:rsidRDefault="00980629" w:rsidP="00541D1A">
            <w:pPr>
              <w:pStyle w:val="Default"/>
              <w:ind w:left="720"/>
              <w:rPr>
                <w:ins w:id="6882" w:author="jonathan pritchard" w:date="2025-01-23T13:45:00Z" w16du:dateUtc="2025-01-23T13:45:00Z"/>
                <w:sz w:val="18"/>
                <w:szCs w:val="18"/>
              </w:rPr>
            </w:pPr>
            <w:ins w:id="6883"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39B229B" w14:textId="77777777" w:rsidR="00980629" w:rsidRPr="00340B0D" w:rsidRDefault="00980629" w:rsidP="00541D1A">
            <w:pPr>
              <w:jc w:val="center"/>
              <w:rPr>
                <w:ins w:id="688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218B9809" w14:textId="77777777" w:rsidR="00980629" w:rsidRPr="00340B0D" w:rsidRDefault="00980629" w:rsidP="00541D1A">
            <w:pPr>
              <w:rPr>
                <w:ins w:id="6885"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03545156" w14:textId="77777777" w:rsidR="00980629" w:rsidRPr="00340B0D" w:rsidRDefault="00980629" w:rsidP="00541D1A">
            <w:pPr>
              <w:rPr>
                <w:ins w:id="6886" w:author="jonathan pritchard" w:date="2025-01-23T13:45:00Z" w16du:dateUtc="2025-01-23T13:45:00Z"/>
                <w:rFonts w:cs="Arial"/>
                <w:sz w:val="18"/>
                <w:szCs w:val="18"/>
              </w:rPr>
            </w:pPr>
          </w:p>
        </w:tc>
      </w:tr>
      <w:tr w:rsidR="00980629" w:rsidRPr="00340B0D" w14:paraId="04098467" w14:textId="77777777" w:rsidTr="00541D1A">
        <w:trPr>
          <w:ins w:id="6887"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D76077A" w14:textId="77777777" w:rsidR="00980629" w:rsidRPr="00EF63B4" w:rsidRDefault="00980629" w:rsidP="00541D1A">
            <w:pPr>
              <w:jc w:val="center"/>
              <w:rPr>
                <w:ins w:id="6888" w:author="jonathan pritchard" w:date="2025-01-23T13:45:00Z" w16du:dateUtc="2025-01-23T13:45:00Z"/>
                <w:rFonts w:cs="Arial"/>
                <w:sz w:val="18"/>
                <w:szCs w:val="18"/>
              </w:rPr>
            </w:pPr>
            <w:ins w:id="6889" w:author="jonathan pritchard" w:date="2025-01-23T13:45:00Z" w16du:dateUtc="2025-01-23T13:45:00Z">
              <w:r>
                <w:rPr>
                  <w:rFonts w:cs="Arial"/>
                  <w:b/>
                  <w:bCs/>
                  <w:sz w:val="18"/>
                  <w:szCs w:val="18"/>
                </w:rPr>
                <w:t>Additional</w:t>
              </w:r>
            </w:ins>
          </w:p>
        </w:tc>
      </w:tr>
      <w:tr w:rsidR="00980629" w:rsidRPr="00340B0D" w14:paraId="65519CBF" w14:textId="77777777" w:rsidTr="00541D1A">
        <w:trPr>
          <w:ins w:id="689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C2915EB" w14:textId="77777777" w:rsidR="00980629" w:rsidRPr="00340B0D" w:rsidRDefault="00980629" w:rsidP="00541D1A">
            <w:pPr>
              <w:pStyle w:val="Default"/>
              <w:ind w:left="720"/>
              <w:rPr>
                <w:ins w:id="6891"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3AC28B" w14:textId="77777777" w:rsidR="00980629" w:rsidRPr="00340B0D" w:rsidRDefault="00980629" w:rsidP="00541D1A">
            <w:pPr>
              <w:jc w:val="center"/>
              <w:rPr>
                <w:ins w:id="6892"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C46372C" w14:textId="77777777" w:rsidR="00980629" w:rsidRPr="00340B0D" w:rsidRDefault="00980629" w:rsidP="00541D1A">
            <w:pPr>
              <w:rPr>
                <w:ins w:id="6893"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4CBF634F" w14:textId="77777777" w:rsidR="00980629" w:rsidRPr="00340B0D" w:rsidRDefault="00980629" w:rsidP="00541D1A">
            <w:pPr>
              <w:rPr>
                <w:ins w:id="6894" w:author="jonathan pritchard" w:date="2025-01-23T13:45:00Z" w16du:dateUtc="2025-01-23T13:45:00Z"/>
                <w:rFonts w:cs="Arial"/>
                <w:sz w:val="18"/>
                <w:szCs w:val="18"/>
              </w:rPr>
            </w:pPr>
          </w:p>
        </w:tc>
      </w:tr>
      <w:tr w:rsidR="00980629" w:rsidRPr="00340B0D" w14:paraId="5143C53C" w14:textId="77777777" w:rsidTr="00541D1A">
        <w:trPr>
          <w:ins w:id="689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06F73D6E" w14:textId="77777777" w:rsidR="00980629" w:rsidRPr="00340B0D" w:rsidRDefault="00980629" w:rsidP="00541D1A">
            <w:pPr>
              <w:pStyle w:val="Default"/>
              <w:ind w:left="720"/>
              <w:rPr>
                <w:ins w:id="6896"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FC69F8" w14:textId="77777777" w:rsidR="00980629" w:rsidRPr="00340B0D" w:rsidRDefault="00980629" w:rsidP="00541D1A">
            <w:pPr>
              <w:jc w:val="center"/>
              <w:rPr>
                <w:ins w:id="6897"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4F7A3419" w14:textId="77777777" w:rsidR="00980629" w:rsidRPr="00340B0D" w:rsidRDefault="00980629" w:rsidP="00541D1A">
            <w:pPr>
              <w:rPr>
                <w:ins w:id="6898"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1E2D773B" w14:textId="77777777" w:rsidR="00980629" w:rsidRPr="00340B0D" w:rsidRDefault="00980629" w:rsidP="00541D1A">
            <w:pPr>
              <w:rPr>
                <w:ins w:id="6899" w:author="jonathan pritchard" w:date="2025-01-23T13:45:00Z" w16du:dateUtc="2025-01-23T13:45:00Z"/>
                <w:rFonts w:cs="Arial"/>
                <w:sz w:val="18"/>
                <w:szCs w:val="18"/>
              </w:rPr>
            </w:pPr>
          </w:p>
        </w:tc>
      </w:tr>
      <w:tr w:rsidR="00980629" w:rsidRPr="00340B0D" w14:paraId="02853CCE" w14:textId="77777777" w:rsidTr="00541D1A">
        <w:trPr>
          <w:ins w:id="6900"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F26E7B" w14:textId="77777777" w:rsidR="00980629" w:rsidRPr="00340B0D" w:rsidRDefault="00980629" w:rsidP="00541D1A">
            <w:pPr>
              <w:jc w:val="center"/>
              <w:rPr>
                <w:ins w:id="6901" w:author="jonathan pritchard" w:date="2025-01-23T13:45:00Z" w16du:dateUtc="2025-01-23T13:45:00Z"/>
                <w:rFonts w:cs="Arial"/>
                <w:b/>
                <w:bCs/>
                <w:sz w:val="18"/>
                <w:szCs w:val="18"/>
              </w:rPr>
            </w:pPr>
            <w:ins w:id="6902" w:author="jonathan pritchard" w:date="2025-01-23T13:45:00Z" w16du:dateUtc="2025-01-23T13:45:00Z">
              <w:r w:rsidRPr="00340B0D">
                <w:rPr>
                  <w:rFonts w:cs="Arial"/>
                  <w:b/>
                  <w:bCs/>
                  <w:sz w:val="18"/>
                  <w:szCs w:val="18"/>
                </w:rPr>
                <w:t>Setup</w:t>
              </w:r>
            </w:ins>
          </w:p>
        </w:tc>
      </w:tr>
      <w:tr w:rsidR="00980629" w:rsidRPr="00340B0D" w14:paraId="5A0362E8" w14:textId="77777777" w:rsidTr="00541D1A">
        <w:trPr>
          <w:ins w:id="6903"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4C7A4F53" w14:textId="77777777" w:rsidR="00980629" w:rsidRDefault="00980629" w:rsidP="00541D1A">
            <w:pPr>
              <w:rPr>
                <w:rFonts w:cs="Arial"/>
                <w:sz w:val="18"/>
                <w:szCs w:val="18"/>
              </w:rPr>
            </w:pPr>
          </w:p>
          <w:p w14:paraId="05B420B7" w14:textId="6A57B40A" w:rsidR="00A02E90" w:rsidRDefault="00A02E90" w:rsidP="00541D1A">
            <w:pPr>
              <w:rPr>
                <w:ins w:id="6904" w:author="jonathan pritchard" w:date="2025-01-23T13:45:00Z" w16du:dateUtc="2025-01-23T13:45:00Z"/>
                <w:rFonts w:cs="Arial"/>
                <w:sz w:val="18"/>
                <w:szCs w:val="18"/>
              </w:rPr>
            </w:pPr>
            <w:r w:rsidRPr="00C0288A">
              <w:rPr>
                <w:rFonts w:cs="Arial"/>
                <w:i/>
              </w:rPr>
              <w:t xml:space="preserve">Load the exchange set </w:t>
            </w:r>
            <w:proofErr w:type="spellStart"/>
            <w:r w:rsidRPr="00C0288A">
              <w:rPr>
                <w:rFonts w:cs="Arial"/>
                <w:b/>
                <w:bCs/>
                <w:i/>
              </w:rPr>
              <w:t>PowerUp</w:t>
            </w:r>
            <w:proofErr w:type="spellEnd"/>
          </w:p>
          <w:p w14:paraId="0B420E9B" w14:textId="77777777" w:rsidR="00980629" w:rsidRPr="00110428" w:rsidRDefault="00980629" w:rsidP="00541D1A">
            <w:pPr>
              <w:rPr>
                <w:ins w:id="6905" w:author="jonathan pritchard" w:date="2025-01-23T13:45:00Z" w16du:dateUtc="2025-01-23T13:45:00Z"/>
                <w:rFonts w:cs="Arial"/>
              </w:rPr>
            </w:pPr>
            <w:ins w:id="6906" w:author="jonathan pritchard" w:date="2025-01-23T13:45:00Z" w16du:dateUtc="2025-01-23T13:45:00Z">
              <w:r>
                <w:rPr>
                  <w:rFonts w:cs="Arial"/>
                  <w:i/>
                </w:rPr>
                <w:t>.</w:t>
              </w:r>
              <w:r w:rsidRPr="00110428">
                <w:rPr>
                  <w:rFonts w:cs="Arial"/>
                  <w:i/>
                </w:rPr>
                <w:t xml:space="preserve">. </w:t>
              </w:r>
            </w:ins>
          </w:p>
          <w:p w14:paraId="00370690" w14:textId="77777777" w:rsidR="00980629" w:rsidRPr="00340B0D" w:rsidRDefault="00980629" w:rsidP="00541D1A">
            <w:pPr>
              <w:rPr>
                <w:ins w:id="6907" w:author="jonathan pritchard" w:date="2025-01-23T13:45:00Z" w16du:dateUtc="2025-01-23T13:45:00Z"/>
                <w:rFonts w:cs="Arial"/>
                <w:sz w:val="18"/>
                <w:szCs w:val="18"/>
              </w:rPr>
            </w:pPr>
          </w:p>
        </w:tc>
      </w:tr>
      <w:tr w:rsidR="00980629" w:rsidRPr="00340B0D" w14:paraId="56E7FC6A" w14:textId="77777777" w:rsidTr="00541D1A">
        <w:trPr>
          <w:ins w:id="6908"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F638A5" w14:textId="77777777" w:rsidR="00980629" w:rsidRPr="00340B0D" w:rsidRDefault="00980629" w:rsidP="00541D1A">
            <w:pPr>
              <w:jc w:val="center"/>
              <w:rPr>
                <w:ins w:id="6909" w:author="jonathan pritchard" w:date="2025-01-23T13:45:00Z" w16du:dateUtc="2025-01-23T13:45:00Z"/>
                <w:rFonts w:cs="Arial"/>
                <w:b/>
                <w:bCs/>
                <w:sz w:val="18"/>
                <w:szCs w:val="18"/>
              </w:rPr>
            </w:pPr>
            <w:ins w:id="6910" w:author="jonathan pritchard" w:date="2025-01-23T13:45:00Z" w16du:dateUtc="2025-01-23T13:45:00Z">
              <w:r w:rsidRPr="00340B0D">
                <w:rPr>
                  <w:rFonts w:cs="Arial"/>
                  <w:b/>
                  <w:bCs/>
                  <w:sz w:val="18"/>
                  <w:szCs w:val="18"/>
                </w:rPr>
                <w:lastRenderedPageBreak/>
                <w:t>Action</w:t>
              </w:r>
            </w:ins>
          </w:p>
        </w:tc>
      </w:tr>
      <w:tr w:rsidR="00980629" w:rsidRPr="00340B0D" w14:paraId="3E4728A2" w14:textId="77777777" w:rsidTr="00541D1A">
        <w:trPr>
          <w:ins w:id="691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CCB4C9F" w14:textId="136DD50D" w:rsidR="00980629" w:rsidRPr="00110428" w:rsidRDefault="00A02E90" w:rsidP="00541D1A">
            <w:pPr>
              <w:rPr>
                <w:ins w:id="6912" w:author="jonathan pritchard" w:date="2025-01-23T13:45:00Z" w16du:dateUtc="2025-01-23T13:45:00Z"/>
                <w:rFonts w:cs="Arial"/>
                <w:b/>
                <w:bCs/>
              </w:rPr>
            </w:pPr>
            <w:r w:rsidRPr="00C0288A">
              <w:rPr>
                <w:rFonts w:cs="Arial"/>
                <w:i/>
              </w:rPr>
              <w:t>Zoom in beyond 1:25 000. This is the maximum display scale of the largest scale datasets</w:t>
            </w:r>
          </w:p>
        </w:tc>
      </w:tr>
      <w:tr w:rsidR="00980629" w:rsidRPr="00340B0D" w14:paraId="400408E5" w14:textId="77777777" w:rsidTr="00541D1A">
        <w:trPr>
          <w:ins w:id="6913"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EEA385" w14:textId="77777777" w:rsidR="00980629" w:rsidRPr="00340B0D" w:rsidRDefault="00980629" w:rsidP="00541D1A">
            <w:pPr>
              <w:jc w:val="center"/>
              <w:rPr>
                <w:ins w:id="6914" w:author="jonathan pritchard" w:date="2025-01-23T13:45:00Z" w16du:dateUtc="2025-01-23T13:45:00Z"/>
                <w:rFonts w:cs="Arial"/>
                <w:sz w:val="18"/>
                <w:szCs w:val="18"/>
              </w:rPr>
            </w:pPr>
            <w:ins w:id="6915" w:author="jonathan pritchard" w:date="2025-01-23T13:45:00Z" w16du:dateUtc="2025-01-23T13:45:00Z">
              <w:r w:rsidRPr="00340B0D">
                <w:rPr>
                  <w:rFonts w:cs="Arial"/>
                  <w:b/>
                  <w:bCs/>
                  <w:sz w:val="18"/>
                  <w:szCs w:val="18"/>
                </w:rPr>
                <w:t>Results</w:t>
              </w:r>
            </w:ins>
          </w:p>
        </w:tc>
      </w:tr>
      <w:tr w:rsidR="00980629" w:rsidRPr="00340B0D" w14:paraId="346289B5" w14:textId="77777777" w:rsidTr="00541D1A">
        <w:trPr>
          <w:ins w:id="6916"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75D62263" w14:textId="77777777" w:rsidR="00980629" w:rsidRDefault="00980629" w:rsidP="00541D1A">
            <w:pPr>
              <w:rPr>
                <w:ins w:id="6917" w:author="jonathan pritchard" w:date="2025-01-23T13:45:00Z" w16du:dateUtc="2025-01-23T13:45:00Z"/>
                <w:rFonts w:cs="Arial"/>
                <w:sz w:val="18"/>
                <w:szCs w:val="18"/>
              </w:rPr>
            </w:pPr>
          </w:p>
          <w:p w14:paraId="10405B80" w14:textId="77777777" w:rsidR="00A02E90" w:rsidRDefault="00A02E90" w:rsidP="00A02E90">
            <w:pPr>
              <w:rPr>
                <w:rFonts w:cs="Arial"/>
                <w:b/>
                <w:bCs/>
                <w:i/>
              </w:rPr>
            </w:pPr>
            <w:r w:rsidRPr="00A02E90">
              <w:rPr>
                <w:rFonts w:cs="Arial"/>
                <w:b/>
                <w:bCs/>
                <w:i/>
              </w:rPr>
              <w:t>Confirm that an overscale indication is provided.</w:t>
            </w:r>
          </w:p>
          <w:p w14:paraId="187634EA" w14:textId="77777777" w:rsidR="00A02E90" w:rsidRPr="00A02E90" w:rsidRDefault="00A02E90" w:rsidP="00A02E90">
            <w:pPr>
              <w:rPr>
                <w:rFonts w:cs="Arial"/>
                <w:b/>
                <w:bCs/>
                <w:i/>
              </w:rPr>
            </w:pPr>
          </w:p>
          <w:p w14:paraId="32F23111" w14:textId="1002EDC2" w:rsidR="00980629" w:rsidRDefault="00A02E90" w:rsidP="00A02E90">
            <w:pPr>
              <w:rPr>
                <w:ins w:id="6918" w:author="jonathan pritchard" w:date="2025-01-23T13:45:00Z" w16du:dateUtc="2025-01-23T13:45:00Z"/>
                <w:rFonts w:cs="Arial"/>
                <w:sz w:val="18"/>
                <w:szCs w:val="18"/>
              </w:rPr>
            </w:pPr>
            <w:r w:rsidRPr="00C0288A">
              <w:rPr>
                <w:rFonts w:cs="Arial"/>
                <w:i/>
              </w:rPr>
              <w:t>For example, if scale zoomed is 1:20 000 then for areas based on maximum display scale 1:25 000 the overscale factor shall be 1.3 and for areas based on maximum display scale 1:52 000 it shall be 2.6</w:t>
            </w:r>
          </w:p>
          <w:p w14:paraId="105131D2" w14:textId="77777777" w:rsidR="00980629" w:rsidRDefault="00980629" w:rsidP="00541D1A">
            <w:pPr>
              <w:rPr>
                <w:rFonts w:cs="Arial"/>
                <w:sz w:val="18"/>
                <w:szCs w:val="18"/>
              </w:rPr>
            </w:pPr>
          </w:p>
          <w:p w14:paraId="4BD536E5" w14:textId="4DA7C7D5" w:rsidR="00BA0032" w:rsidRPr="00BA0032" w:rsidRDefault="00BA0032" w:rsidP="00541D1A">
            <w:pPr>
              <w:rPr>
                <w:ins w:id="6919" w:author="jonathan pritchard" w:date="2025-01-23T13:45:00Z" w16du:dateUtc="2025-01-23T13:45:00Z"/>
                <w:rFonts w:cs="Arial"/>
                <w:b/>
                <w:bCs/>
                <w:sz w:val="18"/>
                <w:szCs w:val="18"/>
              </w:rPr>
            </w:pPr>
            <w:r w:rsidRPr="00BA0032">
              <w:rPr>
                <w:rFonts w:cs="Arial"/>
                <w:b/>
                <w:bCs/>
                <w:i/>
              </w:rPr>
              <w:t>Display of overscale pattern</w:t>
            </w:r>
          </w:p>
          <w:p w14:paraId="15F0F432" w14:textId="77777777" w:rsidR="00980629" w:rsidRPr="00340B0D" w:rsidRDefault="00980629" w:rsidP="00541D1A">
            <w:pPr>
              <w:jc w:val="center"/>
              <w:rPr>
                <w:ins w:id="6920" w:author="jonathan pritchard" w:date="2025-01-23T13:45:00Z" w16du:dateUtc="2025-01-23T13:45:00Z"/>
                <w:rFonts w:cs="Arial"/>
                <w:sz w:val="18"/>
                <w:szCs w:val="18"/>
              </w:rPr>
            </w:pPr>
          </w:p>
          <w:p w14:paraId="4CAF2AB6" w14:textId="77777777" w:rsidR="00BA0032" w:rsidRPr="00C0288A" w:rsidRDefault="00BA0032" w:rsidP="00BA0032">
            <w:pPr>
              <w:rPr>
                <w:rFonts w:cs="Arial"/>
                <w:i/>
              </w:rPr>
            </w:pPr>
            <w:r w:rsidRPr="00C0288A">
              <w:rPr>
                <w:rFonts w:cs="Arial"/>
                <w:i/>
              </w:rPr>
              <w:t xml:space="preserve">Load the exchange set </w:t>
            </w:r>
            <w:proofErr w:type="spellStart"/>
            <w:r w:rsidRPr="00C0288A">
              <w:rPr>
                <w:rFonts w:cs="Arial"/>
                <w:b/>
                <w:bCs/>
                <w:i/>
              </w:rPr>
              <w:t>PowerUp</w:t>
            </w:r>
            <w:proofErr w:type="spellEnd"/>
          </w:p>
          <w:p w14:paraId="77066F5E" w14:textId="77777777" w:rsidR="00BA0032" w:rsidRPr="00C0288A" w:rsidRDefault="00BA0032" w:rsidP="00BA0032">
            <w:pPr>
              <w:pStyle w:val="ListParagraph"/>
              <w:numPr>
                <w:ilvl w:val="0"/>
                <w:numId w:val="24"/>
              </w:numPr>
              <w:rPr>
                <w:rFonts w:cs="Arial"/>
                <w:i/>
              </w:rPr>
            </w:pPr>
            <w:r w:rsidRPr="00C0288A">
              <w:rPr>
                <w:rFonts w:cs="Arial"/>
                <w:i/>
              </w:rPr>
              <w:t>Select Display Category Other</w:t>
            </w:r>
          </w:p>
          <w:p w14:paraId="4CEB4E87" w14:textId="77777777" w:rsidR="00BA0032" w:rsidRPr="00C0288A" w:rsidRDefault="00BA0032" w:rsidP="00BA0032">
            <w:pPr>
              <w:pStyle w:val="ListParagraph"/>
              <w:numPr>
                <w:ilvl w:val="0"/>
                <w:numId w:val="24"/>
              </w:numPr>
              <w:rPr>
                <w:rFonts w:cs="Arial"/>
                <w:i/>
              </w:rPr>
            </w:pPr>
            <w:r w:rsidRPr="00C0288A">
              <w:rPr>
                <w:rFonts w:cs="Arial"/>
                <w:i/>
              </w:rPr>
              <w:t>Select Other text</w:t>
            </w:r>
          </w:p>
          <w:p w14:paraId="7A3061BD" w14:textId="77777777" w:rsidR="00BA0032" w:rsidRPr="00C0288A" w:rsidRDefault="00BA0032" w:rsidP="00BA0032">
            <w:pPr>
              <w:pStyle w:val="ListParagraph"/>
              <w:numPr>
                <w:ilvl w:val="0"/>
                <w:numId w:val="24"/>
              </w:numPr>
              <w:rPr>
                <w:rFonts w:cs="Arial"/>
                <w:i/>
              </w:rPr>
            </w:pPr>
            <w:r w:rsidRPr="00C0288A">
              <w:rPr>
                <w:rFonts w:cs="Arial"/>
                <w:i/>
              </w:rPr>
              <w:t>Select Accuracy</w:t>
            </w:r>
          </w:p>
          <w:p w14:paraId="2D22818D" w14:textId="77777777" w:rsidR="00BA0032" w:rsidRPr="00C0288A" w:rsidRDefault="00BA0032" w:rsidP="00BA0032">
            <w:pPr>
              <w:pStyle w:val="ListParagraph"/>
              <w:numPr>
                <w:ilvl w:val="0"/>
                <w:numId w:val="24"/>
              </w:numPr>
              <w:rPr>
                <w:rFonts w:cs="Arial"/>
                <w:i/>
              </w:rPr>
            </w:pPr>
            <w:r w:rsidRPr="00C0288A">
              <w:rPr>
                <w:rFonts w:cs="Arial"/>
                <w:i/>
              </w:rPr>
              <w:t>Select Highlight info</w:t>
            </w:r>
          </w:p>
          <w:p w14:paraId="1FD0DBA9" w14:textId="77777777" w:rsidR="00BA0032" w:rsidRPr="00C0288A" w:rsidRDefault="00BA0032" w:rsidP="00BA0032">
            <w:pPr>
              <w:pStyle w:val="ListParagraph"/>
              <w:numPr>
                <w:ilvl w:val="0"/>
                <w:numId w:val="24"/>
              </w:numPr>
              <w:rPr>
                <w:rFonts w:cs="Arial"/>
                <w:i/>
              </w:rPr>
            </w:pPr>
            <w:r w:rsidRPr="00C0288A">
              <w:rPr>
                <w:rFonts w:cs="Arial"/>
                <w:i/>
              </w:rPr>
              <w:t>Select Symbolized boundaries</w:t>
            </w:r>
          </w:p>
          <w:p w14:paraId="7561A97A" w14:textId="77777777" w:rsidR="00BA0032" w:rsidRDefault="00BA0032" w:rsidP="00BA0032">
            <w:pPr>
              <w:pStyle w:val="ListParagraph"/>
              <w:numPr>
                <w:ilvl w:val="0"/>
                <w:numId w:val="24"/>
              </w:numPr>
              <w:rPr>
                <w:rFonts w:cs="Arial"/>
                <w:i/>
              </w:rPr>
            </w:pPr>
            <w:r w:rsidRPr="00C0288A">
              <w:rPr>
                <w:rFonts w:cs="Arial"/>
                <w:i/>
              </w:rPr>
              <w:t xml:space="preserve">Set Safety Contour value to 7 m </w:t>
            </w:r>
          </w:p>
          <w:p w14:paraId="57D4F0C3" w14:textId="3F0D1EC1" w:rsidR="00980629" w:rsidRPr="00BA0032" w:rsidRDefault="00BA0032" w:rsidP="00BA0032">
            <w:pPr>
              <w:pStyle w:val="ListParagraph"/>
              <w:numPr>
                <w:ilvl w:val="0"/>
                <w:numId w:val="24"/>
              </w:numPr>
              <w:rPr>
                <w:rFonts w:cs="Arial"/>
                <w:i/>
              </w:rPr>
            </w:pPr>
            <w:r w:rsidRPr="00BA0032">
              <w:rPr>
                <w:rFonts w:cs="Arial"/>
                <w:i/>
              </w:rPr>
              <w:t>Set Safety Depth  value to 7 m</w:t>
            </w:r>
          </w:p>
          <w:p w14:paraId="68EB8578" w14:textId="77777777" w:rsidR="00BA0032" w:rsidRDefault="00BA0032" w:rsidP="00BA0032">
            <w:pPr>
              <w:tabs>
                <w:tab w:val="left" w:pos="3048"/>
              </w:tabs>
              <w:rPr>
                <w:rFonts w:cs="Arial"/>
                <w:b/>
                <w:bCs/>
                <w:sz w:val="18"/>
                <w:szCs w:val="18"/>
              </w:rPr>
            </w:pPr>
          </w:p>
          <w:p w14:paraId="73700D22" w14:textId="77777777" w:rsidR="00BA0032" w:rsidRPr="00BA0032" w:rsidRDefault="00BA0032" w:rsidP="00BA0032">
            <w:pPr>
              <w:tabs>
                <w:tab w:val="left" w:pos="3048"/>
              </w:tabs>
              <w:rPr>
                <w:ins w:id="6921" w:author="jonathan pritchard" w:date="2025-01-23T13:45:00Z" w16du:dateUtc="2025-01-23T13:45:00Z"/>
                <w:rFonts w:cs="Arial"/>
                <w:b/>
                <w:bCs/>
                <w:sz w:val="18"/>
                <w:szCs w:val="18"/>
              </w:rPr>
            </w:pPr>
          </w:p>
          <w:p w14:paraId="1F255770" w14:textId="0DEA3F34" w:rsidR="00980629" w:rsidRPr="007313BA" w:rsidRDefault="007313BA" w:rsidP="00541D1A">
            <w:pPr>
              <w:tabs>
                <w:tab w:val="left" w:pos="3048"/>
              </w:tabs>
              <w:jc w:val="center"/>
              <w:rPr>
                <w:ins w:id="6922" w:author="jonathan pritchard" w:date="2025-01-23T13:45:00Z" w16du:dateUtc="2025-01-23T13:45:00Z"/>
                <w:rFonts w:cs="Arial"/>
                <w:b/>
                <w:bCs/>
                <w:sz w:val="18"/>
                <w:szCs w:val="18"/>
              </w:rPr>
            </w:pPr>
            <w:r>
              <w:rPr>
                <w:rFonts w:cs="Arial"/>
                <w:b/>
                <w:bCs/>
                <w:sz w:val="18"/>
                <w:szCs w:val="18"/>
              </w:rPr>
              <w:t>This test may change because of the requirement to fill in the display. The requirement to fill in the display with larger scale data is no longer present. Refer to MONG algorithm and S-98 for more details.</w:t>
            </w:r>
          </w:p>
          <w:p w14:paraId="76981B0E" w14:textId="77777777" w:rsidR="00980629" w:rsidRDefault="00980629" w:rsidP="00541D1A">
            <w:pPr>
              <w:jc w:val="center"/>
              <w:rPr>
                <w:ins w:id="6923" w:author="jonathan pritchard" w:date="2025-01-23T13:45:00Z" w16du:dateUtc="2025-01-23T13:45:00Z"/>
                <w:rFonts w:cs="Arial"/>
                <w:sz w:val="18"/>
                <w:szCs w:val="18"/>
              </w:rPr>
            </w:pPr>
          </w:p>
          <w:p w14:paraId="4452F134" w14:textId="77777777" w:rsidR="00980629" w:rsidRDefault="00980629" w:rsidP="00541D1A">
            <w:pPr>
              <w:jc w:val="center"/>
              <w:rPr>
                <w:ins w:id="6924" w:author="jonathan pritchard" w:date="2025-01-23T13:45:00Z" w16du:dateUtc="2025-01-23T13:45:00Z"/>
                <w:rFonts w:cs="Arial"/>
                <w:sz w:val="18"/>
                <w:szCs w:val="18"/>
              </w:rPr>
            </w:pPr>
          </w:p>
          <w:p w14:paraId="3CFC4151" w14:textId="77777777" w:rsidR="00980629" w:rsidRPr="00340B0D" w:rsidRDefault="00980629" w:rsidP="00541D1A">
            <w:pPr>
              <w:rPr>
                <w:ins w:id="6925" w:author="jonathan pritchard" w:date="2025-01-23T13:45:00Z" w16du:dateUtc="2025-01-23T13:45:00Z"/>
                <w:rFonts w:cs="Arial"/>
                <w:sz w:val="18"/>
                <w:szCs w:val="18"/>
              </w:rPr>
            </w:pP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3A83D92" w14:textId="77777777" w:rsidTr="00BA0032">
        <w:trPr>
          <w:tblHeader/>
        </w:trPr>
        <w:tc>
          <w:tcPr>
            <w:tcW w:w="9526" w:type="dxa"/>
            <w:shd w:val="clear" w:color="auto" w:fill="BFBFBF" w:themeFill="background1" w:themeFillShade="BF"/>
            <w:vAlign w:val="center"/>
          </w:tcPr>
          <w:p w14:paraId="7D0CEB35" w14:textId="77777777" w:rsidR="006C7785" w:rsidRPr="00C0288A" w:rsidRDefault="006C7785" w:rsidP="00BA0032">
            <w:pPr>
              <w:jc w:val="center"/>
              <w:rPr>
                <w:rFonts w:cs="Arial"/>
              </w:rPr>
            </w:pPr>
            <w:r w:rsidRPr="00C0288A">
              <w:rPr>
                <w:rFonts w:cs="Arial"/>
                <w:b/>
              </w:rPr>
              <w:t>Action</w:t>
            </w:r>
          </w:p>
        </w:tc>
      </w:tr>
      <w:tr w:rsidR="006C7785" w14:paraId="12EB8C8D" w14:textId="77777777" w:rsidTr="00380FCD">
        <w:trPr>
          <w:tblHeader/>
        </w:trPr>
        <w:tc>
          <w:tcPr>
            <w:tcW w:w="9526" w:type="dxa"/>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BA0032">
        <w:trPr>
          <w:tblHeader/>
        </w:trPr>
        <w:tc>
          <w:tcPr>
            <w:tcW w:w="9526" w:type="dxa"/>
            <w:tcBorders>
              <w:bottom w:val="single" w:sz="4" w:space="0" w:color="auto"/>
            </w:tcBorders>
            <w:shd w:val="clear" w:color="auto" w:fill="BFBFBF" w:themeFill="background1" w:themeFillShade="BF"/>
            <w:vAlign w:val="center"/>
          </w:tcPr>
          <w:p w14:paraId="717BCA52" w14:textId="77777777" w:rsidR="006C7785" w:rsidRPr="00C0288A" w:rsidRDefault="006C7785" w:rsidP="00BA0032">
            <w:pPr>
              <w:keepNext/>
              <w:keepLines/>
              <w:jc w:val="center"/>
              <w:rPr>
                <w:rFonts w:cs="Arial"/>
              </w:rPr>
            </w:pPr>
            <w:r w:rsidRPr="00C0288A">
              <w:rPr>
                <w:rFonts w:cs="Arial"/>
                <w:b/>
              </w:rPr>
              <w:t>Results</w:t>
            </w:r>
          </w:p>
        </w:tc>
      </w:tr>
      <w:tr w:rsidR="006C7785" w14:paraId="1F1FAC72" w14:textId="77777777" w:rsidTr="00380FCD">
        <w:trPr>
          <w:tblHeader/>
        </w:trPr>
        <w:tc>
          <w:tcPr>
            <w:tcW w:w="9526" w:type="dxa"/>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tcBorders>
              <w:top w:val="nil"/>
            </w:tcBorders>
            <w:vAlign w:val="center"/>
          </w:tcPr>
          <w:p w14:paraId="1D274E09" w14:textId="7B32AA8F" w:rsidR="006C7785" w:rsidRDefault="006C7785" w:rsidP="00380FCD">
            <w:pPr>
              <w:jc w:val="center"/>
              <w:rPr>
                <w:noProof/>
                <w:lang w:val="en-IN" w:eastAsia="en-IN"/>
              </w:rPr>
            </w:pPr>
          </w:p>
          <w:p w14:paraId="0885F8B3" w14:textId="27A1056B" w:rsidR="00BA0032" w:rsidRDefault="00BA0032" w:rsidP="00380FCD">
            <w:pPr>
              <w:jc w:val="center"/>
              <w:rPr>
                <w:noProof/>
                <w:lang w:val="en-IN" w:eastAsia="en-IN"/>
              </w:rPr>
            </w:pPr>
            <w:r>
              <w:rPr>
                <w:noProof/>
                <w:lang w:val="en-IN" w:eastAsia="en-IN"/>
              </w:rPr>
              <w:drawing>
                <wp:inline distT="0" distB="0" distL="0" distR="0" wp14:anchorId="46299E66" wp14:editId="4B9C4E7F">
                  <wp:extent cx="3171825" cy="2920124"/>
                  <wp:effectExtent l="0" t="0" r="0" b="0"/>
                  <wp:docPr id="59765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75143" cy="2923178"/>
                          </a:xfrm>
                          <a:prstGeom prst="rect">
                            <a:avLst/>
                          </a:prstGeom>
                          <a:noFill/>
                        </pic:spPr>
                      </pic:pic>
                    </a:graphicData>
                  </a:graphic>
                </wp:inline>
              </w:drawing>
            </w:r>
          </w:p>
          <w:p w14:paraId="32B1C9F1" w14:textId="77777777" w:rsidR="00BA0032" w:rsidRDefault="00BA0032" w:rsidP="00380FCD">
            <w:pPr>
              <w:jc w:val="center"/>
            </w:pP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Pr>
        <w:rPr>
          <w:ins w:id="6926" w:author="jonathan pritchard" w:date="2025-01-23T13:45:00Z" w16du:dateUtc="2025-01-23T13:45:00Z"/>
        </w:rPr>
      </w:pPr>
    </w:p>
    <w:p w14:paraId="2F569DC3" w14:textId="1217084C" w:rsidR="00980629" w:rsidRDefault="00980629">
      <w:pPr>
        <w:widowControl/>
        <w:spacing w:line="240" w:lineRule="auto"/>
        <w:jc w:val="left"/>
        <w:rPr>
          <w:ins w:id="6927" w:author="jonathan pritchard" w:date="2025-01-23T13:45:00Z" w16du:dateUtc="2025-01-23T13:45:00Z"/>
        </w:rPr>
      </w:pPr>
      <w:ins w:id="6928" w:author="jonathan pritchard" w:date="2025-01-23T13:45:00Z" w16du:dateUtc="2025-01-23T13:45:00Z">
        <w:r>
          <w:lastRenderedPageBreak/>
          <w:br w:type="page"/>
        </w:r>
      </w:ins>
    </w:p>
    <w:p w14:paraId="18A60994" w14:textId="77777777" w:rsidR="00980629" w:rsidRDefault="00980629" w:rsidP="006C7785"/>
    <w:p w14:paraId="69020EAB" w14:textId="77777777" w:rsidR="006C7785" w:rsidRDefault="006C7785" w:rsidP="006C7785">
      <w:pPr>
        <w:pStyle w:val="Heading1"/>
        <w:numPr>
          <w:ilvl w:val="2"/>
          <w:numId w:val="73"/>
        </w:numPr>
        <w:tabs>
          <w:tab w:val="left" w:pos="567"/>
        </w:tabs>
        <w:spacing w:after="120"/>
        <w:ind w:left="567" w:hanging="567"/>
        <w:rPr>
          <w:ins w:id="6929" w:author="jonathan pritchard" w:date="2025-01-23T13:45:00Z" w16du:dateUtc="2025-01-23T13:45:00Z"/>
          <w:rFonts w:cs="Arial"/>
          <w:color w:val="000000" w:themeColor="text1"/>
        </w:rPr>
      </w:pPr>
      <w:bookmarkStart w:id="6930" w:name="_Toc189491294"/>
      <w:r w:rsidRPr="00C0288A">
        <w:rPr>
          <w:rFonts w:cs="Arial"/>
          <w:color w:val="000000" w:themeColor="text1"/>
        </w:rPr>
        <w:t>Indication of larger scale data</w:t>
      </w:r>
      <w:bookmarkEnd w:id="6930"/>
    </w:p>
    <w:p w14:paraId="5F920393" w14:textId="77777777" w:rsidR="00980629" w:rsidRDefault="00980629" w:rsidP="00980629">
      <w:pPr>
        <w:rPr>
          <w:ins w:id="6931" w:author="jonathan pritchard" w:date="2025-01-23T13:45:00Z" w16du:dateUtc="2025-01-23T13: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BA0032">
        <w:trPr>
          <w:trHeight w:val="454"/>
          <w:tblHeader/>
        </w:trPr>
        <w:tc>
          <w:tcPr>
            <w:tcW w:w="2381" w:type="dxa"/>
            <w:shd w:val="clear" w:color="auto" w:fill="BFBFBF" w:themeFill="background1" w:themeFillShade="BF"/>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FFFFFF" w:themeFill="background1"/>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BFBFBF" w:themeFill="background1" w:themeFillShade="BF"/>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FFFFFF" w:themeFill="background1"/>
            <w:vAlign w:val="center"/>
          </w:tcPr>
          <w:p w14:paraId="36BDCA01" w14:textId="77777777" w:rsidR="006C7785" w:rsidRPr="00B43E49" w:rsidDel="00045CA9" w:rsidRDefault="006C7785" w:rsidP="00380FCD">
            <w:pPr>
              <w:rPr>
                <w:rFonts w:cs="Arial"/>
              </w:rPr>
            </w:pPr>
          </w:p>
          <w:p w14:paraId="29FB631A" w14:textId="333CAAFB" w:rsidR="006C7785" w:rsidRPr="00B43E49" w:rsidRDefault="006C7785" w:rsidP="00380FCD">
            <w:pPr>
              <w:spacing w:line="240" w:lineRule="auto"/>
              <w:rPr>
                <w:rFonts w:cs="Arial"/>
                <w:color w:val="000000"/>
              </w:rPr>
            </w:pPr>
            <w:r w:rsidRPr="00B43E49">
              <w:rPr>
                <w:rFonts w:cs="Arial"/>
                <w:color w:val="000000"/>
              </w:rPr>
              <w:t>S-9812.</w:t>
            </w:r>
            <w:r w:rsidR="00547B35">
              <w:rPr>
                <w:rFonts w:cs="Arial"/>
                <w:color w:val="000000"/>
              </w:rPr>
              <w:t>3.3</w:t>
            </w:r>
          </w:p>
          <w:p w14:paraId="2C15B503" w14:textId="77777777" w:rsidR="006C7785" w:rsidRPr="00B43E49" w:rsidRDefault="006C7785" w:rsidP="00380FCD">
            <w:pPr>
              <w:rPr>
                <w:rFonts w:cs="Arial"/>
              </w:rPr>
            </w:pPr>
          </w:p>
        </w:tc>
      </w:tr>
      <w:tr w:rsidR="006C7785" w14:paraId="1B1C7F95" w14:textId="77777777" w:rsidTr="00BA0032">
        <w:trPr>
          <w:tblHeader/>
        </w:trPr>
        <w:tc>
          <w:tcPr>
            <w:tcW w:w="9526" w:type="dxa"/>
            <w:gridSpan w:val="4"/>
            <w:shd w:val="clear" w:color="auto" w:fill="BFBFBF" w:themeFill="background1" w:themeFillShade="BF"/>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BA0032">
        <w:trPr>
          <w:tblHeader/>
        </w:trPr>
        <w:tc>
          <w:tcPr>
            <w:tcW w:w="9526" w:type="dxa"/>
            <w:gridSpan w:val="4"/>
            <w:shd w:val="clear" w:color="auto" w:fill="BFBFBF" w:themeFill="background1" w:themeFillShade="BF"/>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BA0032">
        <w:trPr>
          <w:tblHeader/>
        </w:trPr>
        <w:tc>
          <w:tcPr>
            <w:tcW w:w="9526" w:type="dxa"/>
            <w:gridSpan w:val="4"/>
            <w:shd w:val="clear" w:color="auto" w:fill="BFBFBF" w:themeFill="background1" w:themeFillShade="BF"/>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BA0032">
        <w:trPr>
          <w:tblHeader/>
        </w:trPr>
        <w:tc>
          <w:tcPr>
            <w:tcW w:w="9526" w:type="dxa"/>
            <w:gridSpan w:val="4"/>
            <w:shd w:val="clear" w:color="auto" w:fill="BFBFBF" w:themeFill="background1" w:themeFillShade="BF"/>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4A6E0128" w:rsidR="00980629" w:rsidRDefault="00980629" w:rsidP="006C7785">
      <w:pPr>
        <w:rPr>
          <w:ins w:id="6932" w:author="jonathan pritchard" w:date="2025-01-23T13:45:00Z" w16du:dateUtc="2025-01-23T13:45:00Z"/>
        </w:rPr>
      </w:pPr>
    </w:p>
    <w:p w14:paraId="792F4B05" w14:textId="77777777" w:rsidR="00980629" w:rsidRDefault="00980629">
      <w:pPr>
        <w:widowControl/>
        <w:spacing w:line="240" w:lineRule="auto"/>
        <w:jc w:val="left"/>
        <w:rPr>
          <w:ins w:id="6933" w:author="jonathan pritchard" w:date="2025-01-23T13:45:00Z" w16du:dateUtc="2025-01-23T13:45:00Z"/>
        </w:rPr>
      </w:pPr>
      <w:ins w:id="6934" w:author="jonathan pritchard" w:date="2025-01-23T13:45:00Z" w16du:dateUtc="2025-01-23T13:45:00Z">
        <w:r>
          <w:br w:type="page"/>
        </w:r>
      </w:ins>
    </w:p>
    <w:p w14:paraId="3351210F" w14:textId="77777777" w:rsidR="006C7785" w:rsidRDefault="006C7785" w:rsidP="006C7785"/>
    <w:p w14:paraId="2E966F69" w14:textId="77777777" w:rsidR="006C7785" w:rsidRPr="00547B35" w:rsidRDefault="006C7785" w:rsidP="006C7785">
      <w:pPr>
        <w:pStyle w:val="Heading1"/>
        <w:numPr>
          <w:ilvl w:val="2"/>
          <w:numId w:val="73"/>
        </w:numPr>
        <w:tabs>
          <w:tab w:val="left" w:pos="567"/>
        </w:tabs>
        <w:spacing w:after="120"/>
        <w:ind w:left="426" w:hanging="426"/>
        <w:rPr>
          <w:ins w:id="6935" w:author="jonathan pritchard" w:date="2025-01-23T13:45:00Z" w16du:dateUtc="2025-01-23T13:45:00Z"/>
          <w:rFonts w:cs="Arial"/>
          <w:color w:val="000000" w:themeColor="text1"/>
          <w:rPrChange w:id="6936" w:author="jonathan pritchard" w:date="2025-01-23T13:45:00Z" w16du:dateUtc="2025-01-23T13:45:00Z">
            <w:rPr>
              <w:ins w:id="6937" w:author="jonathan pritchard" w:date="2025-01-23T13:45:00Z" w16du:dateUtc="2025-01-23T13:45:00Z"/>
              <w:rFonts w:cs="Arial"/>
              <w:color w:val="000000" w:themeColor="text1"/>
            </w:rPr>
          </w:rPrChange>
        </w:rPr>
      </w:pPr>
      <w:bookmarkStart w:id="6938" w:name="_Toc189491295"/>
      <w:r w:rsidRPr="00547B35">
        <w:rPr>
          <w:rFonts w:cs="Arial"/>
          <w:color w:val="000000" w:themeColor="text1"/>
          <w:rPrChange w:id="6939" w:author="jonathan pritchard" w:date="2025-01-23T13:45:00Z" w16du:dateUtc="2025-01-23T13:45:00Z">
            <w:rPr>
              <w:rFonts w:cs="Arial"/>
              <w:color w:val="000000" w:themeColor="text1"/>
            </w:rPr>
          </w:rPrChange>
        </w:rPr>
        <w:t>Boundaries between maximum display scales</w:t>
      </w:r>
      <w:bookmarkEnd w:id="6938"/>
    </w:p>
    <w:p w14:paraId="5065B8C8" w14:textId="77777777" w:rsidR="00980629" w:rsidRDefault="00980629" w:rsidP="00980629">
      <w:pPr>
        <w:rPr>
          <w:ins w:id="6940" w:author="jonathan pritchard" w:date="2025-01-23T13:45:00Z" w16du:dateUtc="2025-01-23T13:45: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2E3514C" w14:textId="77777777" w:rsidTr="00541D1A">
        <w:trPr>
          <w:trHeight w:val="416"/>
          <w:ins w:id="6941" w:author="jonathan pritchard" w:date="2025-01-23T13:45: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71B6F6B" w14:textId="77777777" w:rsidR="00980629" w:rsidRPr="00340B0D" w:rsidRDefault="00980629" w:rsidP="00541D1A">
            <w:pPr>
              <w:jc w:val="center"/>
              <w:rPr>
                <w:ins w:id="6942" w:author="jonathan pritchard" w:date="2025-01-23T13:45:00Z" w16du:dateUtc="2025-01-23T13:45:00Z"/>
                <w:rFonts w:cs="Arial"/>
                <w:b/>
                <w:bCs/>
                <w:sz w:val="18"/>
                <w:szCs w:val="18"/>
              </w:rPr>
            </w:pPr>
            <w:ins w:id="6943" w:author="jonathan pritchard" w:date="2025-01-23T13:45:00Z" w16du:dateUtc="2025-01-23T13:45: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28E3F00" w14:textId="388CC190" w:rsidR="00980629" w:rsidRPr="00C87169" w:rsidRDefault="00BA0032" w:rsidP="00541D1A">
            <w:pPr>
              <w:jc w:val="center"/>
              <w:rPr>
                <w:ins w:id="6944" w:author="jonathan pritchard" w:date="2025-01-23T13:45:00Z" w16du:dateUtc="2025-01-23T13:45:00Z"/>
                <w:rFonts w:cs="Arial"/>
                <w:bCs/>
              </w:rPr>
            </w:pPr>
            <w:proofErr w:type="spellStart"/>
            <w:r w:rsidRPr="00B43E49">
              <w:rPr>
                <w:rFonts w:cs="Arial"/>
              </w:rPr>
              <w:t>ScaleBoundary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613C8C1" w14:textId="77777777" w:rsidR="00980629" w:rsidRPr="00340B0D" w:rsidRDefault="00980629" w:rsidP="00541D1A">
            <w:pPr>
              <w:jc w:val="center"/>
              <w:rPr>
                <w:ins w:id="6945" w:author="jonathan pritchard" w:date="2025-01-23T13:45:00Z" w16du:dateUtc="2025-01-23T13:45:00Z"/>
                <w:rFonts w:cs="Arial"/>
                <w:b/>
                <w:bCs/>
                <w:sz w:val="18"/>
                <w:szCs w:val="18"/>
              </w:rPr>
            </w:pPr>
            <w:ins w:id="6946" w:author="jonathan pritchard" w:date="2025-01-23T13:45:00Z" w16du:dateUtc="2025-01-23T13:45: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0096137" w14:textId="7775DE78" w:rsidR="00980629" w:rsidRPr="00BA0032" w:rsidRDefault="00BA0032" w:rsidP="00BA0032">
            <w:pPr>
              <w:spacing w:line="240" w:lineRule="auto"/>
              <w:rPr>
                <w:ins w:id="6947" w:author="jonathan pritchard" w:date="2025-01-23T13:45:00Z" w16du:dateUtc="2025-01-23T13:45:00Z"/>
                <w:rFonts w:cs="Arial"/>
                <w:color w:val="000000"/>
              </w:rPr>
            </w:pPr>
            <w:r w:rsidRPr="00B43E49">
              <w:rPr>
                <w:rFonts w:cs="Arial"/>
                <w:color w:val="000000"/>
              </w:rPr>
              <w:t>S-98 C-12.</w:t>
            </w:r>
            <w:r w:rsidR="00547B35">
              <w:rPr>
                <w:rFonts w:cs="Arial"/>
                <w:color w:val="000000"/>
              </w:rPr>
              <w:t>3.1</w:t>
            </w:r>
          </w:p>
        </w:tc>
      </w:tr>
      <w:tr w:rsidR="00980629" w:rsidRPr="00340B0D" w14:paraId="03B1BEF9" w14:textId="77777777" w:rsidTr="00541D1A">
        <w:trPr>
          <w:ins w:id="694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B2B40B" w14:textId="77777777" w:rsidR="00980629" w:rsidRPr="00340B0D" w:rsidRDefault="00980629" w:rsidP="00541D1A">
            <w:pPr>
              <w:rPr>
                <w:ins w:id="6949" w:author="jonathan pritchard" w:date="2025-01-23T13:45:00Z" w16du:dateUtc="2025-01-23T13:45:00Z"/>
                <w:rFonts w:cs="Arial"/>
                <w:b/>
                <w:bCs/>
                <w:sz w:val="18"/>
                <w:szCs w:val="18"/>
              </w:rPr>
            </w:pPr>
            <w:ins w:id="6950" w:author="jonathan pritchard" w:date="2025-01-23T13:45:00Z" w16du:dateUtc="2025-01-23T13:45:00Z">
              <w:r w:rsidRPr="00340B0D">
                <w:rPr>
                  <w:rFonts w:cs="Arial"/>
                  <w:b/>
                  <w:bCs/>
                  <w:sz w:val="18"/>
                  <w:szCs w:val="18"/>
                </w:rPr>
                <w:t>Test Description</w:t>
              </w:r>
            </w:ins>
          </w:p>
        </w:tc>
      </w:tr>
      <w:tr w:rsidR="00980629" w:rsidRPr="00340B0D" w14:paraId="5D5DBB04" w14:textId="77777777" w:rsidTr="00541D1A">
        <w:trPr>
          <w:ins w:id="6951"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4F81A0B" w14:textId="77777777" w:rsidR="00980629" w:rsidRPr="009C22F4" w:rsidRDefault="00980629" w:rsidP="00541D1A">
            <w:pPr>
              <w:rPr>
                <w:ins w:id="6952" w:author="jonathan pritchard" w:date="2025-01-23T13:45:00Z" w16du:dateUtc="2025-01-23T13:45:00Z"/>
                <w:rFonts w:cs="Arial"/>
                <w:i/>
              </w:rPr>
            </w:pPr>
          </w:p>
          <w:p w14:paraId="694F8F5D" w14:textId="2C3BCE4F" w:rsidR="00980629" w:rsidRDefault="00BA0032" w:rsidP="00541D1A">
            <w:pPr>
              <w:rPr>
                <w:rFonts w:cs="Arial"/>
                <w:i/>
              </w:rPr>
            </w:pPr>
            <w:r w:rsidRPr="00B43E49">
              <w:rPr>
                <w:rFonts w:cs="Arial"/>
                <w:i/>
              </w:rPr>
              <w:t>Boundaries between maximum display scales</w:t>
            </w:r>
          </w:p>
          <w:p w14:paraId="4D0BEBB1" w14:textId="77777777" w:rsidR="00BA0032" w:rsidRPr="009C22F4" w:rsidRDefault="00BA0032" w:rsidP="00541D1A">
            <w:pPr>
              <w:rPr>
                <w:ins w:id="6953" w:author="jonathan pritchard" w:date="2025-01-23T13:45:00Z" w16du:dateUtc="2025-01-23T13:45:00Z"/>
                <w:rFonts w:cs="Arial"/>
                <w:i/>
              </w:rPr>
            </w:pPr>
          </w:p>
        </w:tc>
      </w:tr>
      <w:tr w:rsidR="00980629" w:rsidRPr="00340B0D" w14:paraId="79487426" w14:textId="77777777" w:rsidTr="00541D1A">
        <w:trPr>
          <w:ins w:id="6954"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C80DC" w14:textId="77777777" w:rsidR="00980629" w:rsidRPr="00340B0D" w:rsidRDefault="00980629" w:rsidP="00541D1A">
            <w:pPr>
              <w:jc w:val="center"/>
              <w:rPr>
                <w:ins w:id="6955" w:author="jonathan pritchard" w:date="2025-01-23T13:45:00Z" w16du:dateUtc="2025-01-23T13:45:00Z"/>
                <w:rFonts w:cs="Arial"/>
                <w:b/>
                <w:bCs/>
                <w:sz w:val="18"/>
                <w:szCs w:val="18"/>
              </w:rPr>
            </w:pPr>
            <w:ins w:id="6956" w:author="jonathan pritchard" w:date="2025-01-23T13:45:00Z" w16du:dateUtc="2025-01-23T13:45:00Z">
              <w:r w:rsidRPr="00340B0D">
                <w:rPr>
                  <w:rFonts w:cs="Arial"/>
                  <w:b/>
                  <w:bCs/>
                  <w:sz w:val="18"/>
                  <w:szCs w:val="18"/>
                </w:rPr>
                <w:t>Loaded Data</w:t>
              </w:r>
            </w:ins>
          </w:p>
        </w:tc>
      </w:tr>
      <w:tr w:rsidR="00980629" w:rsidRPr="00340B0D" w14:paraId="0293AD36" w14:textId="77777777" w:rsidTr="00541D1A">
        <w:trPr>
          <w:ins w:id="6957"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9CDC4C" w14:textId="77777777" w:rsidR="00980629" w:rsidRPr="00340B0D" w:rsidRDefault="00980629" w:rsidP="00541D1A">
            <w:pPr>
              <w:jc w:val="center"/>
              <w:rPr>
                <w:ins w:id="6958" w:author="jonathan pritchard" w:date="2025-01-23T13:45:00Z" w16du:dateUtc="2025-01-23T13:45:00Z"/>
                <w:rFonts w:cs="Arial"/>
                <w:b/>
                <w:bCs/>
                <w:sz w:val="18"/>
                <w:szCs w:val="18"/>
              </w:rPr>
            </w:pPr>
            <w:ins w:id="6959" w:author="jonathan pritchard" w:date="2025-01-23T13:45:00Z" w16du:dateUtc="2025-01-23T13:45: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BC519B" w14:textId="77777777" w:rsidR="00980629" w:rsidRPr="00340B0D" w:rsidRDefault="00980629" w:rsidP="00541D1A">
            <w:pPr>
              <w:jc w:val="center"/>
              <w:rPr>
                <w:ins w:id="6960" w:author="jonathan pritchard" w:date="2025-01-23T13:45:00Z" w16du:dateUtc="2025-01-23T13:45:00Z"/>
                <w:rFonts w:cs="Arial"/>
                <w:b/>
                <w:bCs/>
                <w:sz w:val="18"/>
                <w:szCs w:val="18"/>
              </w:rPr>
            </w:pPr>
          </w:p>
        </w:tc>
      </w:tr>
      <w:tr w:rsidR="00980629" w:rsidRPr="00340B0D" w14:paraId="5BD52989" w14:textId="77777777" w:rsidTr="00541D1A">
        <w:trPr>
          <w:ins w:id="6961" w:author="jonathan pritchard" w:date="2025-01-23T13:45: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689481" w14:textId="77777777" w:rsidR="00980629" w:rsidRPr="00340B0D" w:rsidRDefault="00980629" w:rsidP="00541D1A">
            <w:pPr>
              <w:rPr>
                <w:ins w:id="6962"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516194B" w14:textId="77777777" w:rsidR="00980629" w:rsidRPr="00340B0D" w:rsidRDefault="00980629" w:rsidP="00541D1A">
            <w:pPr>
              <w:rPr>
                <w:ins w:id="6963" w:author="jonathan pritchard" w:date="2025-01-23T13:45:00Z" w16du:dateUtc="2025-01-23T13:45:00Z"/>
                <w:rFonts w:cs="Arial"/>
                <w:sz w:val="18"/>
                <w:szCs w:val="18"/>
              </w:rPr>
            </w:pPr>
          </w:p>
        </w:tc>
      </w:tr>
      <w:tr w:rsidR="00980629" w:rsidRPr="00340B0D" w14:paraId="19C7A123" w14:textId="77777777" w:rsidTr="00541D1A">
        <w:trPr>
          <w:ins w:id="6964" w:author="jonathan pritchard" w:date="2025-01-23T13:45: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A75E10" w14:textId="77777777" w:rsidR="00980629" w:rsidRPr="00340B0D" w:rsidRDefault="00980629" w:rsidP="00541D1A">
            <w:pPr>
              <w:rPr>
                <w:ins w:id="6965" w:author="jonathan pritchard" w:date="2025-01-23T13:45:00Z" w16du:dateUtc="2025-01-23T13:45: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ED057DC" w14:textId="77777777" w:rsidR="00980629" w:rsidRPr="00340B0D" w:rsidRDefault="00980629" w:rsidP="00541D1A">
            <w:pPr>
              <w:rPr>
                <w:ins w:id="6966" w:author="jonathan pritchard" w:date="2025-01-23T13:45:00Z" w16du:dateUtc="2025-01-23T13:45:00Z"/>
                <w:rFonts w:cs="Arial"/>
                <w:sz w:val="18"/>
                <w:szCs w:val="18"/>
              </w:rPr>
            </w:pPr>
          </w:p>
        </w:tc>
      </w:tr>
      <w:tr w:rsidR="00980629" w:rsidRPr="00340B0D" w14:paraId="4AAF84EC" w14:textId="77777777" w:rsidTr="00541D1A">
        <w:trPr>
          <w:ins w:id="6967" w:author="jonathan pritchard" w:date="2025-01-23T13:45: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7D8C44" w14:textId="77777777" w:rsidR="00980629" w:rsidRPr="00340B0D" w:rsidRDefault="00980629" w:rsidP="00541D1A">
            <w:pPr>
              <w:jc w:val="center"/>
              <w:rPr>
                <w:ins w:id="6968" w:author="jonathan pritchard" w:date="2025-01-23T13:45:00Z" w16du:dateUtc="2025-01-23T13:45:00Z"/>
                <w:rFonts w:cs="Arial"/>
                <w:b/>
                <w:bCs/>
                <w:sz w:val="18"/>
                <w:szCs w:val="18"/>
              </w:rPr>
            </w:pPr>
            <w:ins w:id="6969" w:author="jonathan pritchard" w:date="2025-01-23T13:45:00Z" w16du:dateUtc="2025-01-23T13:45: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7ACA4B" w14:textId="77777777" w:rsidR="00980629" w:rsidRPr="00340B0D" w:rsidRDefault="00980629" w:rsidP="00541D1A">
            <w:pPr>
              <w:jc w:val="center"/>
              <w:rPr>
                <w:ins w:id="6970" w:author="jonathan pritchard" w:date="2025-01-23T13:45:00Z" w16du:dateUtc="2025-01-23T13:45:00Z"/>
                <w:rFonts w:cs="Arial"/>
                <w:b/>
                <w:bCs/>
                <w:sz w:val="18"/>
                <w:szCs w:val="18"/>
              </w:rPr>
            </w:pPr>
            <w:ins w:id="6971" w:author="jonathan pritchard" w:date="2025-01-23T13:45:00Z" w16du:dateUtc="2025-01-23T13:45: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0852EFF7" w14:textId="77777777" w:rsidTr="00541D1A">
        <w:trPr>
          <w:ins w:id="6972" w:author="jonathan pritchard" w:date="2025-01-23T13:45:00Z"/>
        </w:trPr>
        <w:customXmlInsRangeStart w:id="6973" w:author="jonathan pritchard" w:date="2025-01-23T13:45:00Z"/>
        <w:sdt>
          <w:sdtPr>
            <w:rPr>
              <w:rFonts w:cs="Arial"/>
              <w:sz w:val="18"/>
              <w:szCs w:val="18"/>
            </w:rPr>
            <w:alias w:val="Diplay Category"/>
            <w:tag w:val="Diplay Categor"/>
            <w:id w:val="494385512"/>
            <w:placeholder>
              <w:docPart w:val="C9BA4A06FAC24A27B55C60551B0A16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697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8B3E3B" w14:textId="00B1B881" w:rsidR="00980629" w:rsidRPr="00340B0D" w:rsidRDefault="00BA0032" w:rsidP="00541D1A">
                <w:pPr>
                  <w:rPr>
                    <w:ins w:id="6974" w:author="jonathan pritchard" w:date="2025-01-23T13:45:00Z" w16du:dateUtc="2025-01-23T13:45:00Z"/>
                    <w:rFonts w:cs="Arial"/>
                    <w:sz w:val="18"/>
                    <w:szCs w:val="18"/>
                  </w:rPr>
                </w:pPr>
                <w:r>
                  <w:rPr>
                    <w:rFonts w:cs="Arial"/>
                    <w:sz w:val="18"/>
                    <w:szCs w:val="18"/>
                  </w:rPr>
                  <w:t>Displaybase</w:t>
                </w:r>
              </w:p>
            </w:tc>
            <w:customXmlInsRangeStart w:id="6975" w:author="jonathan pritchard" w:date="2025-01-23T13:45:00Z"/>
          </w:sdtContent>
        </w:sdt>
        <w:customXmlInsRangeEnd w:id="6975"/>
        <w:tc>
          <w:tcPr>
            <w:tcW w:w="3871" w:type="dxa"/>
            <w:gridSpan w:val="5"/>
            <w:tcBorders>
              <w:left w:val="single" w:sz="12" w:space="0" w:color="auto"/>
              <w:bottom w:val="single" w:sz="4" w:space="0" w:color="auto"/>
              <w:right w:val="single" w:sz="4" w:space="0" w:color="auto"/>
            </w:tcBorders>
            <w:shd w:val="clear" w:color="auto" w:fill="auto"/>
          </w:tcPr>
          <w:p w14:paraId="5ADF37DF" w14:textId="77777777" w:rsidR="00980629" w:rsidRPr="00340B0D" w:rsidRDefault="00980629" w:rsidP="00541D1A">
            <w:pPr>
              <w:rPr>
                <w:ins w:id="6976" w:author="jonathan pritchard" w:date="2025-01-23T13:45:00Z" w16du:dateUtc="2025-01-23T13:45:00Z"/>
                <w:rFonts w:cs="Arial"/>
                <w:sz w:val="18"/>
                <w:szCs w:val="18"/>
              </w:rPr>
            </w:pPr>
            <w:ins w:id="6977" w:author="jonathan pritchard" w:date="2025-01-23T13:45:00Z" w16du:dateUtc="2025-01-23T13:45: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06F4911" w14:textId="77777777" w:rsidR="00980629" w:rsidRPr="00340B0D" w:rsidRDefault="00980629" w:rsidP="00541D1A">
            <w:pPr>
              <w:jc w:val="center"/>
              <w:rPr>
                <w:ins w:id="6978" w:author="jonathan pritchard" w:date="2025-01-23T13:45:00Z" w16du:dateUtc="2025-01-23T13:45:00Z"/>
                <w:rFonts w:cs="Arial"/>
                <w:sz w:val="18"/>
                <w:szCs w:val="18"/>
              </w:rPr>
            </w:pPr>
          </w:p>
        </w:tc>
      </w:tr>
      <w:tr w:rsidR="00980629" w:rsidRPr="00340B0D" w14:paraId="408F2F43" w14:textId="77777777" w:rsidTr="00541D1A">
        <w:trPr>
          <w:ins w:id="6979" w:author="jonathan pritchard" w:date="2025-01-23T13:45: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CC8196" w14:textId="77777777" w:rsidR="00980629" w:rsidRPr="00340B0D" w:rsidRDefault="00980629" w:rsidP="00541D1A">
            <w:pPr>
              <w:jc w:val="center"/>
              <w:rPr>
                <w:ins w:id="6980" w:author="jonathan pritchard" w:date="2025-01-23T13:45:00Z" w16du:dateUtc="2025-01-23T13:45:00Z"/>
                <w:rFonts w:cs="Arial"/>
                <w:b/>
                <w:bCs/>
                <w:sz w:val="18"/>
                <w:szCs w:val="18"/>
              </w:rPr>
            </w:pPr>
            <w:ins w:id="6981" w:author="jonathan pritchard" w:date="2025-01-23T13:45:00Z" w16du:dateUtc="2025-01-23T13:45: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709453CC" w14:textId="77777777" w:rsidR="00980629" w:rsidRPr="00340B0D" w:rsidRDefault="00980629" w:rsidP="00541D1A">
            <w:pPr>
              <w:rPr>
                <w:ins w:id="6982" w:author="jonathan pritchard" w:date="2025-01-23T13:45:00Z" w16du:dateUtc="2025-01-23T13:45:00Z"/>
                <w:rFonts w:cs="Arial"/>
                <w:sz w:val="18"/>
                <w:szCs w:val="18"/>
              </w:rPr>
            </w:pPr>
            <w:ins w:id="6983" w:author="jonathan pritchard" w:date="2025-01-23T13:45:00Z" w16du:dateUtc="2025-01-23T13:45: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55FA024" w14:textId="77777777" w:rsidR="00980629" w:rsidRPr="00340B0D" w:rsidRDefault="00980629" w:rsidP="00541D1A">
            <w:pPr>
              <w:jc w:val="center"/>
              <w:rPr>
                <w:ins w:id="6984" w:author="jonathan pritchard" w:date="2025-01-23T13:45:00Z" w16du:dateUtc="2025-01-23T13:45:00Z"/>
                <w:rFonts w:cs="Arial"/>
                <w:sz w:val="18"/>
                <w:szCs w:val="18"/>
              </w:rPr>
            </w:pPr>
          </w:p>
        </w:tc>
      </w:tr>
      <w:tr w:rsidR="00980629" w:rsidRPr="00340B0D" w14:paraId="3C773011" w14:textId="77777777" w:rsidTr="00541D1A">
        <w:trPr>
          <w:ins w:id="698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15014B" w14:textId="77777777" w:rsidR="00980629" w:rsidRPr="00340B0D" w:rsidRDefault="00980629" w:rsidP="00541D1A">
            <w:pPr>
              <w:rPr>
                <w:ins w:id="6986" w:author="jonathan pritchard" w:date="2025-01-23T13:45:00Z" w16du:dateUtc="2025-01-23T13:45:00Z"/>
                <w:rFonts w:cs="Arial"/>
                <w:sz w:val="18"/>
                <w:szCs w:val="18"/>
              </w:rPr>
            </w:pPr>
            <w:ins w:id="6987" w:author="jonathan pritchard" w:date="2025-01-23T13:45:00Z" w16du:dateUtc="2025-01-23T13:45: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DF7FEC" w14:textId="77777777" w:rsidR="00980629" w:rsidRPr="00340B0D" w:rsidRDefault="00980629" w:rsidP="00541D1A">
            <w:pPr>
              <w:rPr>
                <w:ins w:id="6988" w:author="jonathan pritchard" w:date="2025-01-23T13:45:00Z" w16du:dateUtc="2025-01-23T13:45:00Z"/>
                <w:rFonts w:cs="Arial"/>
                <w:sz w:val="18"/>
                <w:szCs w:val="18"/>
              </w:rPr>
            </w:pPr>
          </w:p>
        </w:tc>
        <w:tc>
          <w:tcPr>
            <w:tcW w:w="3871" w:type="dxa"/>
            <w:gridSpan w:val="5"/>
            <w:tcBorders>
              <w:left w:val="single" w:sz="12" w:space="0" w:color="auto"/>
            </w:tcBorders>
          </w:tcPr>
          <w:p w14:paraId="293B6D3B" w14:textId="77777777" w:rsidR="00980629" w:rsidRPr="00340B0D" w:rsidRDefault="00980629" w:rsidP="00541D1A">
            <w:pPr>
              <w:rPr>
                <w:ins w:id="6989" w:author="jonathan pritchard" w:date="2025-01-23T13:45:00Z" w16du:dateUtc="2025-01-23T13:45:00Z"/>
                <w:rFonts w:cs="Arial"/>
                <w:sz w:val="18"/>
                <w:szCs w:val="18"/>
              </w:rPr>
            </w:pPr>
            <w:ins w:id="6990" w:author="jonathan pritchard" w:date="2025-01-23T13:45:00Z" w16du:dateUtc="2025-01-23T13:45:00Z">
              <w:r w:rsidRPr="00340B0D">
                <w:rPr>
                  <w:rFonts w:cs="Arial"/>
                  <w:sz w:val="18"/>
                  <w:szCs w:val="18"/>
                </w:rPr>
                <w:t>Highlight date dependent</w:t>
              </w:r>
            </w:ins>
          </w:p>
        </w:tc>
        <w:tc>
          <w:tcPr>
            <w:tcW w:w="672" w:type="dxa"/>
            <w:tcBorders>
              <w:right w:val="single" w:sz="12" w:space="0" w:color="auto"/>
            </w:tcBorders>
          </w:tcPr>
          <w:p w14:paraId="67DA4ADF" w14:textId="77777777" w:rsidR="00980629" w:rsidRPr="00340B0D" w:rsidRDefault="00980629" w:rsidP="00541D1A">
            <w:pPr>
              <w:jc w:val="center"/>
              <w:rPr>
                <w:ins w:id="6991" w:author="jonathan pritchard" w:date="2025-01-23T13:45:00Z" w16du:dateUtc="2025-01-23T13:45:00Z"/>
                <w:rFonts w:cs="Arial"/>
                <w:sz w:val="18"/>
                <w:szCs w:val="18"/>
              </w:rPr>
            </w:pPr>
          </w:p>
        </w:tc>
      </w:tr>
      <w:tr w:rsidR="00980629" w:rsidRPr="00340B0D" w14:paraId="638135DB" w14:textId="77777777" w:rsidTr="00541D1A">
        <w:trPr>
          <w:ins w:id="6992"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7BDAF6" w14:textId="77777777" w:rsidR="00980629" w:rsidRPr="00340B0D" w:rsidRDefault="00980629" w:rsidP="00541D1A">
            <w:pPr>
              <w:rPr>
                <w:ins w:id="6993" w:author="jonathan pritchard" w:date="2025-01-23T13:45:00Z" w16du:dateUtc="2025-01-23T13:45:00Z"/>
                <w:rFonts w:cs="Arial"/>
                <w:sz w:val="18"/>
                <w:szCs w:val="18"/>
              </w:rPr>
            </w:pPr>
            <w:ins w:id="6994" w:author="jonathan pritchard" w:date="2025-01-23T13:45:00Z" w16du:dateUtc="2025-01-23T13:45: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8BE098" w14:textId="77777777" w:rsidR="00980629" w:rsidRPr="00340B0D" w:rsidRDefault="00980629" w:rsidP="00541D1A">
            <w:pPr>
              <w:rPr>
                <w:ins w:id="6995" w:author="jonathan pritchard" w:date="2025-01-23T13:45:00Z" w16du:dateUtc="2025-01-23T13:45:00Z"/>
                <w:rFonts w:cs="Arial"/>
                <w:sz w:val="18"/>
                <w:szCs w:val="18"/>
              </w:rPr>
            </w:pPr>
          </w:p>
        </w:tc>
        <w:tc>
          <w:tcPr>
            <w:tcW w:w="3871" w:type="dxa"/>
            <w:gridSpan w:val="5"/>
            <w:tcBorders>
              <w:left w:val="single" w:sz="12" w:space="0" w:color="auto"/>
            </w:tcBorders>
          </w:tcPr>
          <w:p w14:paraId="6E33D6CC" w14:textId="77777777" w:rsidR="00980629" w:rsidRPr="00340B0D" w:rsidRDefault="00980629" w:rsidP="00541D1A">
            <w:pPr>
              <w:rPr>
                <w:ins w:id="6996" w:author="jonathan pritchard" w:date="2025-01-23T13:45:00Z" w16du:dateUtc="2025-01-23T13:45:00Z"/>
                <w:rFonts w:cs="Arial"/>
                <w:sz w:val="18"/>
                <w:szCs w:val="18"/>
              </w:rPr>
            </w:pPr>
            <w:ins w:id="6997" w:author="jonathan pritchard" w:date="2025-01-23T13:45:00Z" w16du:dateUtc="2025-01-23T13:45:00Z">
              <w:r w:rsidRPr="00340B0D">
                <w:rPr>
                  <w:rFonts w:cs="Arial"/>
                  <w:sz w:val="18"/>
                  <w:szCs w:val="18"/>
                </w:rPr>
                <w:t>Highlight document</w:t>
              </w:r>
            </w:ins>
          </w:p>
        </w:tc>
        <w:tc>
          <w:tcPr>
            <w:tcW w:w="672" w:type="dxa"/>
            <w:tcBorders>
              <w:right w:val="single" w:sz="12" w:space="0" w:color="auto"/>
            </w:tcBorders>
          </w:tcPr>
          <w:p w14:paraId="55C43710" w14:textId="77777777" w:rsidR="00980629" w:rsidRPr="00340B0D" w:rsidRDefault="00980629" w:rsidP="00541D1A">
            <w:pPr>
              <w:jc w:val="center"/>
              <w:rPr>
                <w:ins w:id="6998" w:author="jonathan pritchard" w:date="2025-01-23T13:45:00Z" w16du:dateUtc="2025-01-23T13:45:00Z"/>
                <w:rFonts w:cs="Arial"/>
                <w:sz w:val="18"/>
                <w:szCs w:val="18"/>
              </w:rPr>
            </w:pPr>
          </w:p>
        </w:tc>
      </w:tr>
      <w:tr w:rsidR="00980629" w:rsidRPr="00340B0D" w14:paraId="7C49957C" w14:textId="77777777" w:rsidTr="00541D1A">
        <w:trPr>
          <w:ins w:id="6999"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FBF29D" w14:textId="77777777" w:rsidR="00980629" w:rsidRPr="00340B0D" w:rsidRDefault="00980629" w:rsidP="00541D1A">
            <w:pPr>
              <w:rPr>
                <w:ins w:id="7000" w:author="jonathan pritchard" w:date="2025-01-23T13:45:00Z" w16du:dateUtc="2025-01-23T13:45:00Z"/>
                <w:rFonts w:cs="Arial"/>
                <w:sz w:val="18"/>
                <w:szCs w:val="18"/>
              </w:rPr>
            </w:pPr>
            <w:ins w:id="7001" w:author="jonathan pritchard" w:date="2025-01-23T13:45:00Z" w16du:dateUtc="2025-01-23T13:45: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976BFE" w14:textId="77777777" w:rsidR="00980629" w:rsidRPr="00340B0D" w:rsidRDefault="00980629" w:rsidP="00541D1A">
            <w:pPr>
              <w:rPr>
                <w:ins w:id="7002" w:author="jonathan pritchard" w:date="2025-01-23T13:45:00Z" w16du:dateUtc="2025-01-23T13:45:00Z"/>
                <w:rFonts w:cs="Arial"/>
                <w:sz w:val="18"/>
                <w:szCs w:val="18"/>
              </w:rPr>
            </w:pPr>
          </w:p>
        </w:tc>
        <w:tc>
          <w:tcPr>
            <w:tcW w:w="3871" w:type="dxa"/>
            <w:gridSpan w:val="5"/>
            <w:tcBorders>
              <w:left w:val="single" w:sz="12" w:space="0" w:color="auto"/>
            </w:tcBorders>
          </w:tcPr>
          <w:p w14:paraId="1616CBF6" w14:textId="77777777" w:rsidR="00980629" w:rsidRPr="00340B0D" w:rsidRDefault="00980629" w:rsidP="00541D1A">
            <w:pPr>
              <w:rPr>
                <w:ins w:id="7003" w:author="jonathan pritchard" w:date="2025-01-23T13:45:00Z" w16du:dateUtc="2025-01-23T13:45:00Z"/>
                <w:rFonts w:cs="Arial"/>
                <w:b/>
                <w:bCs/>
                <w:sz w:val="18"/>
                <w:szCs w:val="18"/>
              </w:rPr>
            </w:pPr>
            <w:ins w:id="7004" w:author="jonathan pritchard" w:date="2025-01-23T13:45:00Z" w16du:dateUtc="2025-01-23T13:45:00Z">
              <w:r w:rsidRPr="00340B0D">
                <w:rPr>
                  <w:rFonts w:cs="Arial"/>
                  <w:sz w:val="18"/>
                  <w:szCs w:val="18"/>
                </w:rPr>
                <w:t>Highlight info</w:t>
              </w:r>
            </w:ins>
          </w:p>
        </w:tc>
        <w:tc>
          <w:tcPr>
            <w:tcW w:w="672" w:type="dxa"/>
            <w:tcBorders>
              <w:right w:val="single" w:sz="12" w:space="0" w:color="auto"/>
            </w:tcBorders>
          </w:tcPr>
          <w:p w14:paraId="039B6A4C" w14:textId="77777777" w:rsidR="00980629" w:rsidRPr="00340B0D" w:rsidRDefault="00980629" w:rsidP="00541D1A">
            <w:pPr>
              <w:jc w:val="center"/>
              <w:rPr>
                <w:ins w:id="7005" w:author="jonathan pritchard" w:date="2025-01-23T13:45:00Z" w16du:dateUtc="2025-01-23T13:45:00Z"/>
                <w:rFonts w:cs="Arial"/>
                <w:sz w:val="18"/>
                <w:szCs w:val="18"/>
              </w:rPr>
            </w:pPr>
          </w:p>
        </w:tc>
      </w:tr>
      <w:tr w:rsidR="00980629" w:rsidRPr="00340B0D" w14:paraId="104AEB45" w14:textId="77777777" w:rsidTr="00541D1A">
        <w:trPr>
          <w:ins w:id="7006"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8B8E0" w14:textId="77777777" w:rsidR="00980629" w:rsidRPr="00340B0D" w:rsidRDefault="00980629" w:rsidP="00541D1A">
            <w:pPr>
              <w:rPr>
                <w:ins w:id="7007" w:author="jonathan pritchard" w:date="2025-01-23T13:45:00Z" w16du:dateUtc="2025-01-23T13:45:00Z"/>
                <w:rFonts w:cs="Arial"/>
                <w:sz w:val="18"/>
                <w:szCs w:val="18"/>
              </w:rPr>
            </w:pPr>
            <w:ins w:id="7008" w:author="jonathan pritchard" w:date="2025-01-23T13:45:00Z" w16du:dateUtc="2025-01-23T13:45: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9228C" w14:textId="77777777" w:rsidR="00980629" w:rsidRPr="00340B0D" w:rsidRDefault="00980629" w:rsidP="00541D1A">
            <w:pPr>
              <w:rPr>
                <w:ins w:id="7009" w:author="jonathan pritchard" w:date="2025-01-23T13:45:00Z" w16du:dateUtc="2025-01-23T13:45:00Z"/>
                <w:rFonts w:cs="Arial"/>
                <w:sz w:val="18"/>
                <w:szCs w:val="18"/>
              </w:rPr>
            </w:pPr>
          </w:p>
        </w:tc>
        <w:tc>
          <w:tcPr>
            <w:tcW w:w="3871" w:type="dxa"/>
            <w:gridSpan w:val="5"/>
            <w:tcBorders>
              <w:left w:val="single" w:sz="12" w:space="0" w:color="auto"/>
            </w:tcBorders>
          </w:tcPr>
          <w:p w14:paraId="5A0F1F0A" w14:textId="77777777" w:rsidR="00980629" w:rsidRPr="00340B0D" w:rsidRDefault="00980629" w:rsidP="00541D1A">
            <w:pPr>
              <w:rPr>
                <w:ins w:id="7010" w:author="jonathan pritchard" w:date="2025-01-23T13:45:00Z" w16du:dateUtc="2025-01-23T13:45:00Z"/>
                <w:rFonts w:cs="Arial"/>
                <w:sz w:val="18"/>
                <w:szCs w:val="18"/>
              </w:rPr>
            </w:pPr>
            <w:ins w:id="7011" w:author="jonathan pritchard" w:date="2025-01-23T13:45:00Z" w16du:dateUtc="2025-01-23T13:45:00Z">
              <w:r w:rsidRPr="00340B0D">
                <w:rPr>
                  <w:rFonts w:cs="Arial"/>
                  <w:sz w:val="18"/>
                  <w:szCs w:val="18"/>
                </w:rPr>
                <w:t>Shallow Pattern</w:t>
              </w:r>
            </w:ins>
          </w:p>
        </w:tc>
        <w:tc>
          <w:tcPr>
            <w:tcW w:w="672" w:type="dxa"/>
            <w:tcBorders>
              <w:right w:val="single" w:sz="12" w:space="0" w:color="auto"/>
            </w:tcBorders>
          </w:tcPr>
          <w:p w14:paraId="112695BB" w14:textId="77777777" w:rsidR="00980629" w:rsidRPr="00340B0D" w:rsidRDefault="00980629" w:rsidP="00541D1A">
            <w:pPr>
              <w:jc w:val="center"/>
              <w:rPr>
                <w:ins w:id="7012" w:author="jonathan pritchard" w:date="2025-01-23T13:45:00Z" w16du:dateUtc="2025-01-23T13:45:00Z"/>
                <w:rFonts w:cs="Arial"/>
                <w:sz w:val="18"/>
                <w:szCs w:val="18"/>
              </w:rPr>
            </w:pPr>
          </w:p>
        </w:tc>
      </w:tr>
      <w:tr w:rsidR="00980629" w:rsidRPr="00340B0D" w14:paraId="294C122A" w14:textId="77777777" w:rsidTr="00541D1A">
        <w:trPr>
          <w:ins w:id="7013"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3082B8" w14:textId="77777777" w:rsidR="00980629" w:rsidRPr="00340B0D" w:rsidRDefault="00980629" w:rsidP="00541D1A">
            <w:pPr>
              <w:rPr>
                <w:ins w:id="7014" w:author="jonathan pritchard" w:date="2025-01-23T13:45:00Z" w16du:dateUtc="2025-01-23T13:45:00Z"/>
                <w:rFonts w:cs="Arial"/>
                <w:sz w:val="18"/>
                <w:szCs w:val="18"/>
              </w:rPr>
            </w:pPr>
            <w:ins w:id="7015" w:author="jonathan pritchard" w:date="2025-01-23T13:45:00Z" w16du:dateUtc="2025-01-23T13:45: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139FB7" w14:textId="77777777" w:rsidR="00980629" w:rsidRPr="00340B0D" w:rsidRDefault="00980629" w:rsidP="00541D1A">
            <w:pPr>
              <w:rPr>
                <w:ins w:id="7016" w:author="jonathan pritchard" w:date="2025-01-23T13:45:00Z" w16du:dateUtc="2025-01-23T13:45:00Z"/>
                <w:rFonts w:cs="Arial"/>
                <w:sz w:val="18"/>
                <w:szCs w:val="18"/>
              </w:rPr>
            </w:pPr>
          </w:p>
        </w:tc>
        <w:tc>
          <w:tcPr>
            <w:tcW w:w="3871" w:type="dxa"/>
            <w:gridSpan w:val="5"/>
            <w:tcBorders>
              <w:left w:val="single" w:sz="12" w:space="0" w:color="auto"/>
            </w:tcBorders>
          </w:tcPr>
          <w:p w14:paraId="78E30545" w14:textId="77777777" w:rsidR="00980629" w:rsidRPr="00340B0D" w:rsidRDefault="00980629" w:rsidP="00541D1A">
            <w:pPr>
              <w:rPr>
                <w:ins w:id="7017" w:author="jonathan pritchard" w:date="2025-01-23T13:45:00Z" w16du:dateUtc="2025-01-23T13:45:00Z"/>
                <w:rFonts w:cs="Arial"/>
                <w:sz w:val="18"/>
                <w:szCs w:val="18"/>
              </w:rPr>
            </w:pPr>
            <w:ins w:id="7018" w:author="jonathan pritchard" w:date="2025-01-23T13:45:00Z" w16du:dateUtc="2025-01-23T13:45:00Z">
              <w:r w:rsidRPr="00340B0D">
                <w:rPr>
                  <w:rFonts w:cs="Arial"/>
                  <w:sz w:val="18"/>
                  <w:szCs w:val="18"/>
                </w:rPr>
                <w:t>Unknown</w:t>
              </w:r>
            </w:ins>
          </w:p>
        </w:tc>
        <w:tc>
          <w:tcPr>
            <w:tcW w:w="672" w:type="dxa"/>
            <w:tcBorders>
              <w:right w:val="single" w:sz="12" w:space="0" w:color="auto"/>
            </w:tcBorders>
          </w:tcPr>
          <w:p w14:paraId="384E2772" w14:textId="77777777" w:rsidR="00980629" w:rsidRPr="00340B0D" w:rsidRDefault="00980629" w:rsidP="00541D1A">
            <w:pPr>
              <w:jc w:val="center"/>
              <w:rPr>
                <w:ins w:id="7019" w:author="jonathan pritchard" w:date="2025-01-23T13:45:00Z" w16du:dateUtc="2025-01-23T13:45:00Z"/>
                <w:rFonts w:cs="Arial"/>
                <w:sz w:val="18"/>
                <w:szCs w:val="18"/>
              </w:rPr>
            </w:pPr>
          </w:p>
        </w:tc>
      </w:tr>
      <w:tr w:rsidR="00980629" w:rsidRPr="00340B0D" w14:paraId="4A21C549" w14:textId="77777777" w:rsidTr="00541D1A">
        <w:trPr>
          <w:ins w:id="7020"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618F40" w14:textId="77777777" w:rsidR="00980629" w:rsidRPr="00340B0D" w:rsidRDefault="00980629" w:rsidP="00541D1A">
            <w:pPr>
              <w:rPr>
                <w:ins w:id="7021" w:author="jonathan pritchard" w:date="2025-01-23T13:45:00Z" w16du:dateUtc="2025-01-23T13:45:00Z"/>
                <w:rFonts w:cs="Arial"/>
                <w:sz w:val="18"/>
                <w:szCs w:val="18"/>
              </w:rPr>
            </w:pPr>
            <w:ins w:id="7022" w:author="jonathan pritchard" w:date="2025-01-23T13:45:00Z" w16du:dateUtc="2025-01-23T13:45: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17AB8" w14:textId="77777777" w:rsidR="00980629" w:rsidRPr="00340B0D" w:rsidRDefault="00980629" w:rsidP="00541D1A">
            <w:pPr>
              <w:rPr>
                <w:ins w:id="7023" w:author="jonathan pritchard" w:date="2025-01-23T13:45:00Z" w16du:dateUtc="2025-01-23T13:45:00Z"/>
                <w:rFonts w:cs="Arial"/>
                <w:sz w:val="18"/>
                <w:szCs w:val="18"/>
              </w:rPr>
            </w:pPr>
          </w:p>
        </w:tc>
        <w:tc>
          <w:tcPr>
            <w:tcW w:w="3871" w:type="dxa"/>
            <w:gridSpan w:val="5"/>
            <w:tcBorders>
              <w:left w:val="single" w:sz="12" w:space="0" w:color="auto"/>
            </w:tcBorders>
          </w:tcPr>
          <w:p w14:paraId="648DB0F8" w14:textId="77777777" w:rsidR="00980629" w:rsidRPr="00340B0D" w:rsidRDefault="00980629" w:rsidP="00541D1A">
            <w:pPr>
              <w:rPr>
                <w:ins w:id="7024" w:author="jonathan pritchard" w:date="2025-01-23T13:45:00Z" w16du:dateUtc="2025-01-23T13:45:00Z"/>
                <w:rFonts w:cs="Arial"/>
                <w:sz w:val="18"/>
                <w:szCs w:val="18"/>
              </w:rPr>
            </w:pPr>
            <w:ins w:id="7025" w:author="jonathan pritchard" w:date="2025-01-23T13:45:00Z" w16du:dateUtc="2025-01-23T13:45:00Z">
              <w:r w:rsidRPr="00340B0D">
                <w:rPr>
                  <w:rFonts w:cs="Arial"/>
                  <w:sz w:val="18"/>
                  <w:szCs w:val="18"/>
                </w:rPr>
                <w:t>Update Review</w:t>
              </w:r>
            </w:ins>
          </w:p>
        </w:tc>
        <w:tc>
          <w:tcPr>
            <w:tcW w:w="672" w:type="dxa"/>
            <w:tcBorders>
              <w:right w:val="single" w:sz="12" w:space="0" w:color="auto"/>
            </w:tcBorders>
          </w:tcPr>
          <w:p w14:paraId="2ACB08EA" w14:textId="77777777" w:rsidR="00980629" w:rsidRPr="00340B0D" w:rsidRDefault="00980629" w:rsidP="00541D1A">
            <w:pPr>
              <w:jc w:val="center"/>
              <w:rPr>
                <w:ins w:id="7026" w:author="jonathan pritchard" w:date="2025-01-23T13:45:00Z" w16du:dateUtc="2025-01-23T13:45:00Z"/>
                <w:rFonts w:cs="Arial"/>
                <w:sz w:val="18"/>
                <w:szCs w:val="18"/>
              </w:rPr>
            </w:pPr>
          </w:p>
        </w:tc>
      </w:tr>
      <w:tr w:rsidR="00980629" w:rsidRPr="00340B0D" w14:paraId="0DB435D6" w14:textId="77777777" w:rsidTr="00541D1A">
        <w:trPr>
          <w:ins w:id="7027"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9A57EA" w14:textId="77777777" w:rsidR="00980629" w:rsidRPr="00340B0D" w:rsidRDefault="00980629" w:rsidP="00541D1A">
            <w:pPr>
              <w:rPr>
                <w:ins w:id="7028" w:author="jonathan pritchard" w:date="2025-01-23T13:45:00Z" w16du:dateUtc="2025-01-23T13:45:00Z"/>
                <w:rFonts w:cs="Arial"/>
                <w:sz w:val="18"/>
                <w:szCs w:val="18"/>
              </w:rPr>
            </w:pPr>
            <w:ins w:id="7029" w:author="jonathan pritchard" w:date="2025-01-23T13:45:00Z" w16du:dateUtc="2025-01-23T13:45: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2B700C" w14:textId="77777777" w:rsidR="00980629" w:rsidRPr="00340B0D" w:rsidRDefault="00980629" w:rsidP="00541D1A">
            <w:pPr>
              <w:rPr>
                <w:ins w:id="7030" w:author="jonathan pritchard" w:date="2025-01-23T13:45:00Z" w16du:dateUtc="2025-01-23T13:45:00Z"/>
                <w:rFonts w:cs="Arial"/>
                <w:sz w:val="18"/>
                <w:szCs w:val="18"/>
              </w:rPr>
            </w:pPr>
          </w:p>
        </w:tc>
        <w:tc>
          <w:tcPr>
            <w:tcW w:w="3871" w:type="dxa"/>
            <w:gridSpan w:val="5"/>
            <w:tcBorders>
              <w:left w:val="single" w:sz="12" w:space="0" w:color="auto"/>
            </w:tcBorders>
          </w:tcPr>
          <w:p w14:paraId="55762D23" w14:textId="77777777" w:rsidR="00980629" w:rsidRPr="00340B0D" w:rsidRDefault="00980629" w:rsidP="00541D1A">
            <w:pPr>
              <w:rPr>
                <w:ins w:id="7031" w:author="jonathan pritchard" w:date="2025-01-23T13:45:00Z" w16du:dateUtc="2025-01-23T13:45:00Z"/>
                <w:rFonts w:cs="Arial"/>
                <w:sz w:val="18"/>
                <w:szCs w:val="18"/>
              </w:rPr>
            </w:pPr>
            <w:ins w:id="7032" w:author="jonathan pritchard" w:date="2025-01-23T13:45:00Z" w16du:dateUtc="2025-01-23T13:45:00Z">
              <w:r w:rsidRPr="00340B0D">
                <w:rPr>
                  <w:rFonts w:cs="Arial"/>
                  <w:b/>
                  <w:bCs/>
                  <w:sz w:val="18"/>
                  <w:szCs w:val="18"/>
                </w:rPr>
                <w:t>Text Groups</w:t>
              </w:r>
            </w:ins>
          </w:p>
        </w:tc>
        <w:tc>
          <w:tcPr>
            <w:tcW w:w="672" w:type="dxa"/>
            <w:tcBorders>
              <w:right w:val="single" w:sz="12" w:space="0" w:color="auto"/>
            </w:tcBorders>
          </w:tcPr>
          <w:p w14:paraId="31AE7B12" w14:textId="77777777" w:rsidR="00980629" w:rsidRPr="00340B0D" w:rsidRDefault="00980629" w:rsidP="00541D1A">
            <w:pPr>
              <w:jc w:val="center"/>
              <w:rPr>
                <w:ins w:id="7033" w:author="jonathan pritchard" w:date="2025-01-23T13:45:00Z" w16du:dateUtc="2025-01-23T13:45:00Z"/>
                <w:rFonts w:cs="Arial"/>
                <w:sz w:val="18"/>
                <w:szCs w:val="18"/>
              </w:rPr>
            </w:pPr>
          </w:p>
        </w:tc>
      </w:tr>
      <w:tr w:rsidR="00980629" w:rsidRPr="00340B0D" w14:paraId="7836928B" w14:textId="77777777" w:rsidTr="00541D1A">
        <w:trPr>
          <w:ins w:id="7034"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2137B" w14:textId="77777777" w:rsidR="00980629" w:rsidRPr="00340B0D" w:rsidRDefault="00980629" w:rsidP="00541D1A">
            <w:pPr>
              <w:rPr>
                <w:ins w:id="7035" w:author="jonathan pritchard" w:date="2025-01-23T13:45:00Z" w16du:dateUtc="2025-01-23T13:45:00Z"/>
                <w:rFonts w:cs="Arial"/>
                <w:sz w:val="18"/>
                <w:szCs w:val="18"/>
              </w:rPr>
            </w:pPr>
            <w:ins w:id="7036" w:author="jonathan pritchard" w:date="2025-01-23T13:45:00Z" w16du:dateUtc="2025-01-23T13:45: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322D1F" w14:textId="77777777" w:rsidR="00980629" w:rsidRPr="00340B0D" w:rsidRDefault="00980629" w:rsidP="00541D1A">
            <w:pPr>
              <w:rPr>
                <w:ins w:id="7037" w:author="jonathan pritchard" w:date="2025-01-23T13:45:00Z" w16du:dateUtc="2025-01-23T13:45:00Z"/>
                <w:rFonts w:cs="Arial"/>
                <w:sz w:val="18"/>
                <w:szCs w:val="18"/>
              </w:rPr>
            </w:pPr>
          </w:p>
        </w:tc>
        <w:tc>
          <w:tcPr>
            <w:tcW w:w="3871" w:type="dxa"/>
            <w:gridSpan w:val="5"/>
            <w:tcBorders>
              <w:left w:val="single" w:sz="12" w:space="0" w:color="auto"/>
            </w:tcBorders>
          </w:tcPr>
          <w:p w14:paraId="71F9FD7D" w14:textId="77777777" w:rsidR="00980629" w:rsidRPr="00340B0D" w:rsidRDefault="00980629" w:rsidP="00541D1A">
            <w:pPr>
              <w:rPr>
                <w:ins w:id="7038" w:author="jonathan pritchard" w:date="2025-01-23T13:45:00Z" w16du:dateUtc="2025-01-23T13:45:00Z"/>
                <w:rFonts w:cs="Arial"/>
                <w:sz w:val="18"/>
                <w:szCs w:val="18"/>
              </w:rPr>
            </w:pPr>
            <w:ins w:id="7039" w:author="jonathan pritchard" w:date="2025-01-23T13:45:00Z" w16du:dateUtc="2025-01-23T13:45:00Z">
              <w:r w:rsidRPr="00340B0D">
                <w:rPr>
                  <w:rFonts w:cs="Arial"/>
                  <w:sz w:val="18"/>
                  <w:szCs w:val="18"/>
                </w:rPr>
                <w:t>Chart Text</w:t>
              </w:r>
            </w:ins>
          </w:p>
        </w:tc>
        <w:tc>
          <w:tcPr>
            <w:tcW w:w="672" w:type="dxa"/>
            <w:tcBorders>
              <w:right w:val="single" w:sz="12" w:space="0" w:color="auto"/>
            </w:tcBorders>
          </w:tcPr>
          <w:p w14:paraId="1E7E8EBC" w14:textId="77777777" w:rsidR="00980629" w:rsidRPr="00340B0D" w:rsidRDefault="00980629" w:rsidP="00541D1A">
            <w:pPr>
              <w:jc w:val="center"/>
              <w:rPr>
                <w:ins w:id="7040" w:author="jonathan pritchard" w:date="2025-01-23T13:45:00Z" w16du:dateUtc="2025-01-23T13:45:00Z"/>
                <w:rFonts w:cs="Arial"/>
                <w:sz w:val="18"/>
                <w:szCs w:val="18"/>
              </w:rPr>
            </w:pPr>
          </w:p>
        </w:tc>
      </w:tr>
      <w:tr w:rsidR="00980629" w:rsidRPr="00340B0D" w14:paraId="18D561CA" w14:textId="77777777" w:rsidTr="00541D1A">
        <w:trPr>
          <w:ins w:id="7041"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A0CCF0" w14:textId="77777777" w:rsidR="00980629" w:rsidRPr="00340B0D" w:rsidRDefault="00980629" w:rsidP="00541D1A">
            <w:pPr>
              <w:rPr>
                <w:ins w:id="7042" w:author="jonathan pritchard" w:date="2025-01-23T13:45:00Z" w16du:dateUtc="2025-01-23T13:45:00Z"/>
                <w:rFonts w:cs="Arial"/>
                <w:sz w:val="18"/>
                <w:szCs w:val="18"/>
              </w:rPr>
            </w:pPr>
            <w:ins w:id="7043" w:author="jonathan pritchard" w:date="2025-01-23T13:45:00Z" w16du:dateUtc="2025-01-23T13:45: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30981" w14:textId="77777777" w:rsidR="00980629" w:rsidRPr="00340B0D" w:rsidRDefault="00980629" w:rsidP="00541D1A">
            <w:pPr>
              <w:rPr>
                <w:ins w:id="7044" w:author="jonathan pritchard" w:date="2025-01-23T13:45:00Z" w16du:dateUtc="2025-01-23T13:45:00Z"/>
                <w:rFonts w:cs="Arial"/>
                <w:sz w:val="18"/>
                <w:szCs w:val="18"/>
              </w:rPr>
            </w:pPr>
          </w:p>
        </w:tc>
        <w:tc>
          <w:tcPr>
            <w:tcW w:w="3871" w:type="dxa"/>
            <w:gridSpan w:val="5"/>
            <w:tcBorders>
              <w:left w:val="single" w:sz="12" w:space="0" w:color="auto"/>
            </w:tcBorders>
          </w:tcPr>
          <w:p w14:paraId="07F04613" w14:textId="77777777" w:rsidR="00980629" w:rsidRPr="00340B0D" w:rsidRDefault="00980629" w:rsidP="00541D1A">
            <w:pPr>
              <w:rPr>
                <w:ins w:id="7045" w:author="jonathan pritchard" w:date="2025-01-23T13:45:00Z" w16du:dateUtc="2025-01-23T13:45:00Z"/>
                <w:rFonts w:cs="Arial"/>
                <w:sz w:val="18"/>
                <w:szCs w:val="18"/>
              </w:rPr>
            </w:pPr>
            <w:ins w:id="7046" w:author="jonathan pritchard" w:date="2025-01-23T13:45:00Z" w16du:dateUtc="2025-01-23T13:45:00Z">
              <w:r w:rsidRPr="00340B0D">
                <w:rPr>
                  <w:rFonts w:cs="Arial"/>
                  <w:sz w:val="18"/>
                  <w:szCs w:val="18"/>
                </w:rPr>
                <w:t xml:space="preserve">    Important text</w:t>
              </w:r>
            </w:ins>
          </w:p>
        </w:tc>
        <w:tc>
          <w:tcPr>
            <w:tcW w:w="672" w:type="dxa"/>
            <w:tcBorders>
              <w:right w:val="single" w:sz="12" w:space="0" w:color="auto"/>
            </w:tcBorders>
          </w:tcPr>
          <w:p w14:paraId="27BD00D3" w14:textId="77777777" w:rsidR="00980629" w:rsidRPr="00340B0D" w:rsidRDefault="00980629" w:rsidP="00541D1A">
            <w:pPr>
              <w:jc w:val="center"/>
              <w:rPr>
                <w:ins w:id="7047" w:author="jonathan pritchard" w:date="2025-01-23T13:45:00Z" w16du:dateUtc="2025-01-23T13:45:00Z"/>
                <w:rFonts w:cs="Arial"/>
                <w:sz w:val="18"/>
                <w:szCs w:val="18"/>
              </w:rPr>
            </w:pPr>
          </w:p>
        </w:tc>
      </w:tr>
      <w:tr w:rsidR="00980629" w:rsidRPr="00340B0D" w14:paraId="5213D900" w14:textId="77777777" w:rsidTr="00541D1A">
        <w:trPr>
          <w:ins w:id="7048"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1552A1" w14:textId="77777777" w:rsidR="00980629" w:rsidRPr="00340B0D" w:rsidRDefault="00980629" w:rsidP="00541D1A">
            <w:pPr>
              <w:rPr>
                <w:ins w:id="7049" w:author="jonathan pritchard" w:date="2025-01-23T13:45:00Z" w16du:dateUtc="2025-01-23T13:45:00Z"/>
                <w:rFonts w:cs="Arial"/>
                <w:sz w:val="18"/>
                <w:szCs w:val="18"/>
              </w:rPr>
            </w:pPr>
            <w:ins w:id="7050" w:author="jonathan pritchard" w:date="2025-01-23T13:45:00Z" w16du:dateUtc="2025-01-23T13:45: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FD8EF" w14:textId="77777777" w:rsidR="00980629" w:rsidRPr="00340B0D" w:rsidRDefault="00980629" w:rsidP="00541D1A">
            <w:pPr>
              <w:rPr>
                <w:ins w:id="7051" w:author="jonathan pritchard" w:date="2025-01-23T13:45:00Z" w16du:dateUtc="2025-01-23T13:45:00Z"/>
                <w:rFonts w:cs="Arial"/>
                <w:sz w:val="18"/>
                <w:szCs w:val="18"/>
              </w:rPr>
            </w:pPr>
          </w:p>
        </w:tc>
        <w:tc>
          <w:tcPr>
            <w:tcW w:w="3871" w:type="dxa"/>
            <w:gridSpan w:val="5"/>
            <w:tcBorders>
              <w:left w:val="single" w:sz="12" w:space="0" w:color="auto"/>
            </w:tcBorders>
          </w:tcPr>
          <w:p w14:paraId="6902189F" w14:textId="77777777" w:rsidR="00980629" w:rsidRPr="00340B0D" w:rsidRDefault="00980629" w:rsidP="00541D1A">
            <w:pPr>
              <w:rPr>
                <w:ins w:id="7052" w:author="jonathan pritchard" w:date="2025-01-23T13:45:00Z" w16du:dateUtc="2025-01-23T13:45:00Z"/>
                <w:rFonts w:cs="Arial"/>
                <w:b/>
                <w:bCs/>
                <w:sz w:val="18"/>
                <w:szCs w:val="18"/>
              </w:rPr>
            </w:pPr>
            <w:ins w:id="7053" w:author="jonathan pritchard" w:date="2025-01-23T13:45:00Z" w16du:dateUtc="2025-01-23T13:45:00Z">
              <w:r w:rsidRPr="00340B0D">
                <w:rPr>
                  <w:rFonts w:cs="Arial"/>
                  <w:b/>
                  <w:bCs/>
                  <w:sz w:val="18"/>
                  <w:szCs w:val="18"/>
                </w:rPr>
                <w:t xml:space="preserve">    Other Text</w:t>
              </w:r>
            </w:ins>
          </w:p>
        </w:tc>
        <w:tc>
          <w:tcPr>
            <w:tcW w:w="672" w:type="dxa"/>
            <w:tcBorders>
              <w:right w:val="single" w:sz="12" w:space="0" w:color="auto"/>
            </w:tcBorders>
          </w:tcPr>
          <w:p w14:paraId="107776C3" w14:textId="77777777" w:rsidR="00980629" w:rsidRPr="00340B0D" w:rsidRDefault="00980629" w:rsidP="00541D1A">
            <w:pPr>
              <w:jc w:val="center"/>
              <w:rPr>
                <w:ins w:id="7054" w:author="jonathan pritchard" w:date="2025-01-23T13:45:00Z" w16du:dateUtc="2025-01-23T13:45:00Z"/>
                <w:rFonts w:cs="Arial"/>
                <w:sz w:val="18"/>
                <w:szCs w:val="18"/>
              </w:rPr>
            </w:pPr>
          </w:p>
        </w:tc>
      </w:tr>
      <w:tr w:rsidR="00980629" w:rsidRPr="00340B0D" w14:paraId="649AF7BA" w14:textId="77777777" w:rsidTr="00541D1A">
        <w:trPr>
          <w:ins w:id="7055" w:author="jonathan pritchard" w:date="2025-01-23T13:45: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78BDC0" w14:textId="77777777" w:rsidR="00980629" w:rsidRPr="00340B0D" w:rsidRDefault="00980629" w:rsidP="00541D1A">
            <w:pPr>
              <w:rPr>
                <w:ins w:id="7056" w:author="jonathan pritchard" w:date="2025-01-23T13:45:00Z" w16du:dateUtc="2025-01-23T13:45:00Z"/>
                <w:rFonts w:cs="Arial"/>
                <w:sz w:val="18"/>
                <w:szCs w:val="18"/>
              </w:rPr>
            </w:pPr>
            <w:ins w:id="7057" w:author="jonathan pritchard" w:date="2025-01-23T13:45:00Z" w16du:dateUtc="2025-01-23T13:45: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914460A" w14:textId="77777777" w:rsidR="00980629" w:rsidRPr="00340B0D" w:rsidRDefault="00980629" w:rsidP="00541D1A">
            <w:pPr>
              <w:rPr>
                <w:ins w:id="7058" w:author="jonathan pritchard" w:date="2025-01-23T13:45:00Z" w16du:dateUtc="2025-01-23T13:45:00Z"/>
                <w:rFonts w:cs="Arial"/>
                <w:sz w:val="18"/>
                <w:szCs w:val="18"/>
              </w:rPr>
            </w:pPr>
          </w:p>
        </w:tc>
        <w:tc>
          <w:tcPr>
            <w:tcW w:w="3871" w:type="dxa"/>
            <w:gridSpan w:val="5"/>
            <w:tcBorders>
              <w:left w:val="single" w:sz="12" w:space="0" w:color="auto"/>
            </w:tcBorders>
          </w:tcPr>
          <w:p w14:paraId="79CFDEEC" w14:textId="77777777" w:rsidR="00980629" w:rsidRPr="00340B0D" w:rsidRDefault="00980629" w:rsidP="00541D1A">
            <w:pPr>
              <w:rPr>
                <w:ins w:id="7059" w:author="jonathan pritchard" w:date="2025-01-23T13:45:00Z" w16du:dateUtc="2025-01-23T13:45:00Z"/>
                <w:rFonts w:cs="Arial"/>
                <w:sz w:val="18"/>
                <w:szCs w:val="18"/>
              </w:rPr>
            </w:pPr>
            <w:ins w:id="7060" w:author="jonathan pritchard" w:date="2025-01-23T13:45:00Z" w16du:dateUtc="2025-01-23T13:45:00Z">
              <w:r w:rsidRPr="00340B0D">
                <w:rPr>
                  <w:rFonts w:cs="Arial"/>
                  <w:sz w:val="18"/>
                  <w:szCs w:val="18"/>
                </w:rPr>
                <w:t xml:space="preserve">        Names</w:t>
              </w:r>
            </w:ins>
          </w:p>
        </w:tc>
        <w:tc>
          <w:tcPr>
            <w:tcW w:w="672" w:type="dxa"/>
            <w:tcBorders>
              <w:right w:val="single" w:sz="12" w:space="0" w:color="auto"/>
            </w:tcBorders>
          </w:tcPr>
          <w:p w14:paraId="36A7F627" w14:textId="77777777" w:rsidR="00980629" w:rsidRPr="00340B0D" w:rsidRDefault="00980629" w:rsidP="00541D1A">
            <w:pPr>
              <w:jc w:val="center"/>
              <w:rPr>
                <w:ins w:id="7061" w:author="jonathan pritchard" w:date="2025-01-23T13:45:00Z" w16du:dateUtc="2025-01-23T13:45:00Z"/>
                <w:rFonts w:cs="Arial"/>
                <w:sz w:val="18"/>
                <w:szCs w:val="18"/>
              </w:rPr>
            </w:pPr>
          </w:p>
        </w:tc>
      </w:tr>
      <w:tr w:rsidR="00980629" w:rsidRPr="00340B0D" w14:paraId="740C9AC6" w14:textId="77777777" w:rsidTr="00541D1A">
        <w:trPr>
          <w:ins w:id="7062" w:author="jonathan pritchard" w:date="2025-01-23T13:45: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81E984D" w14:textId="77777777" w:rsidR="00980629" w:rsidRPr="00340B0D" w:rsidRDefault="00980629" w:rsidP="00541D1A">
            <w:pPr>
              <w:jc w:val="center"/>
              <w:rPr>
                <w:ins w:id="7063" w:author="jonathan pritchard" w:date="2025-01-23T13:45:00Z" w16du:dateUtc="2025-01-23T13:45:00Z"/>
                <w:rFonts w:cs="Arial"/>
                <w:b/>
                <w:bCs/>
                <w:sz w:val="18"/>
                <w:szCs w:val="18"/>
              </w:rPr>
            </w:pPr>
            <w:ins w:id="7064" w:author="jonathan pritchard" w:date="2025-01-23T13:45:00Z" w16du:dateUtc="2025-01-23T13:45:00Z">
              <w:r w:rsidRPr="00340B0D">
                <w:rPr>
                  <w:rFonts w:cs="Arial"/>
                  <w:b/>
                  <w:bCs/>
                  <w:sz w:val="18"/>
                  <w:szCs w:val="18"/>
                </w:rPr>
                <w:t>Palette</w:t>
              </w:r>
            </w:ins>
          </w:p>
        </w:tc>
        <w:tc>
          <w:tcPr>
            <w:tcW w:w="3871" w:type="dxa"/>
            <w:gridSpan w:val="5"/>
            <w:tcBorders>
              <w:left w:val="single" w:sz="12" w:space="0" w:color="auto"/>
            </w:tcBorders>
          </w:tcPr>
          <w:p w14:paraId="38C593DF" w14:textId="77777777" w:rsidR="00980629" w:rsidRPr="00340B0D" w:rsidRDefault="00980629" w:rsidP="00541D1A">
            <w:pPr>
              <w:rPr>
                <w:ins w:id="7065" w:author="jonathan pritchard" w:date="2025-01-23T13:45:00Z" w16du:dateUtc="2025-01-23T13:45:00Z"/>
                <w:rFonts w:cs="Arial"/>
                <w:b/>
                <w:bCs/>
                <w:sz w:val="18"/>
                <w:szCs w:val="18"/>
              </w:rPr>
            </w:pPr>
            <w:ins w:id="7066" w:author="jonathan pritchard" w:date="2025-01-23T13:45:00Z" w16du:dateUtc="2025-01-23T13:45:00Z">
              <w:r w:rsidRPr="00340B0D">
                <w:rPr>
                  <w:rFonts w:cs="Arial"/>
                  <w:sz w:val="18"/>
                  <w:szCs w:val="18"/>
                </w:rPr>
                <w:t xml:space="preserve">        Light description</w:t>
              </w:r>
            </w:ins>
          </w:p>
        </w:tc>
        <w:tc>
          <w:tcPr>
            <w:tcW w:w="672" w:type="dxa"/>
            <w:tcBorders>
              <w:right w:val="single" w:sz="12" w:space="0" w:color="auto"/>
            </w:tcBorders>
          </w:tcPr>
          <w:p w14:paraId="0EC699F2" w14:textId="77777777" w:rsidR="00980629" w:rsidRPr="00340B0D" w:rsidRDefault="00980629" w:rsidP="00541D1A">
            <w:pPr>
              <w:jc w:val="center"/>
              <w:rPr>
                <w:ins w:id="7067" w:author="jonathan pritchard" w:date="2025-01-23T13:45:00Z" w16du:dateUtc="2025-01-23T13:45:00Z"/>
                <w:rFonts w:cs="Arial"/>
                <w:sz w:val="18"/>
                <w:szCs w:val="18"/>
              </w:rPr>
            </w:pPr>
          </w:p>
        </w:tc>
      </w:tr>
      <w:tr w:rsidR="00980629" w:rsidRPr="00340B0D" w14:paraId="5EBD82F7" w14:textId="77777777" w:rsidTr="00541D1A">
        <w:trPr>
          <w:ins w:id="7068" w:author="jonathan pritchard" w:date="2025-01-23T13:45:00Z"/>
        </w:trPr>
        <w:customXmlInsRangeStart w:id="7069" w:author="jonathan pritchard" w:date="2025-01-23T13:45:00Z"/>
        <w:sdt>
          <w:sdtPr>
            <w:rPr>
              <w:rFonts w:cs="Arial"/>
              <w:sz w:val="18"/>
              <w:szCs w:val="18"/>
            </w:rPr>
            <w:alias w:val="Palette"/>
            <w:tag w:val="Palette"/>
            <w:id w:val="770443948"/>
            <w:placeholder>
              <w:docPart w:val="EC7369A3D2D94A57AF467A1ED44D3D38"/>
            </w:placeholder>
            <w:comboBox>
              <w:listItem w:displayText="Day" w:value="Day"/>
              <w:listItem w:displayText="Dusk" w:value="Dusk"/>
              <w:listItem w:displayText="Night" w:value="Night"/>
            </w:comboBox>
          </w:sdtPr>
          <w:sdtContent>
            <w:customXmlInsRangeEnd w:id="7069"/>
            <w:tc>
              <w:tcPr>
                <w:tcW w:w="4656" w:type="dxa"/>
                <w:gridSpan w:val="5"/>
                <w:tcBorders>
                  <w:left w:val="single" w:sz="12" w:space="0" w:color="auto"/>
                  <w:bottom w:val="single" w:sz="12" w:space="0" w:color="auto"/>
                  <w:right w:val="single" w:sz="12" w:space="0" w:color="auto"/>
                </w:tcBorders>
              </w:tcPr>
              <w:p w14:paraId="229A912C" w14:textId="77777777" w:rsidR="00980629" w:rsidRPr="00340B0D" w:rsidRDefault="00980629" w:rsidP="00541D1A">
                <w:pPr>
                  <w:rPr>
                    <w:ins w:id="7070" w:author="jonathan pritchard" w:date="2025-01-23T13:45:00Z" w16du:dateUtc="2025-01-23T13:45:00Z"/>
                    <w:rFonts w:cs="Arial"/>
                    <w:sz w:val="18"/>
                    <w:szCs w:val="18"/>
                  </w:rPr>
                </w:pPr>
                <w:ins w:id="7071" w:author="jonathan pritchard" w:date="2025-01-23T13:45:00Z" w16du:dateUtc="2025-01-23T13:45:00Z">
                  <w:r w:rsidRPr="00340B0D">
                    <w:rPr>
                      <w:rFonts w:cs="Arial"/>
                      <w:sz w:val="18"/>
                      <w:szCs w:val="18"/>
                    </w:rPr>
                    <w:t>Day</w:t>
                  </w:r>
                </w:ins>
              </w:p>
            </w:tc>
            <w:customXmlInsRangeStart w:id="7072" w:author="jonathan pritchard" w:date="2025-01-23T13:45:00Z"/>
          </w:sdtContent>
        </w:sdt>
        <w:customXmlInsRangeEnd w:id="7072"/>
        <w:tc>
          <w:tcPr>
            <w:tcW w:w="3871" w:type="dxa"/>
            <w:gridSpan w:val="5"/>
            <w:tcBorders>
              <w:left w:val="single" w:sz="12" w:space="0" w:color="auto"/>
            </w:tcBorders>
          </w:tcPr>
          <w:p w14:paraId="1EC0068D" w14:textId="77777777" w:rsidR="00980629" w:rsidRPr="00340B0D" w:rsidRDefault="00980629" w:rsidP="00541D1A">
            <w:pPr>
              <w:rPr>
                <w:ins w:id="7073" w:author="jonathan pritchard" w:date="2025-01-23T13:45:00Z" w16du:dateUtc="2025-01-23T13:45:00Z"/>
                <w:rFonts w:cs="Arial"/>
                <w:b/>
                <w:bCs/>
                <w:sz w:val="18"/>
                <w:szCs w:val="18"/>
              </w:rPr>
            </w:pPr>
            <w:ins w:id="7074" w:author="jonathan pritchard" w:date="2025-01-23T13:45:00Z" w16du:dateUtc="2025-01-23T13:45:00Z">
              <w:r w:rsidRPr="00340B0D">
                <w:rPr>
                  <w:rFonts w:cs="Arial"/>
                  <w:sz w:val="18"/>
                  <w:szCs w:val="18"/>
                </w:rPr>
                <w:t xml:space="preserve">        All other chart text</w:t>
              </w:r>
            </w:ins>
          </w:p>
        </w:tc>
        <w:tc>
          <w:tcPr>
            <w:tcW w:w="672" w:type="dxa"/>
            <w:tcBorders>
              <w:right w:val="single" w:sz="12" w:space="0" w:color="auto"/>
            </w:tcBorders>
          </w:tcPr>
          <w:p w14:paraId="47C8003A" w14:textId="77777777" w:rsidR="00980629" w:rsidRPr="00340B0D" w:rsidRDefault="00980629" w:rsidP="00541D1A">
            <w:pPr>
              <w:jc w:val="center"/>
              <w:rPr>
                <w:ins w:id="7075" w:author="jonathan pritchard" w:date="2025-01-23T13:45:00Z" w16du:dateUtc="2025-01-23T13:45:00Z"/>
                <w:rFonts w:cs="Arial"/>
                <w:sz w:val="18"/>
                <w:szCs w:val="18"/>
              </w:rPr>
            </w:pPr>
          </w:p>
        </w:tc>
      </w:tr>
      <w:tr w:rsidR="00980629" w:rsidRPr="00340B0D" w14:paraId="26FD48CF" w14:textId="77777777" w:rsidTr="00541D1A">
        <w:trPr>
          <w:ins w:id="7076"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7562C07" w14:textId="77777777" w:rsidR="00980629" w:rsidRPr="00340B0D" w:rsidRDefault="00980629" w:rsidP="00541D1A">
            <w:pPr>
              <w:jc w:val="center"/>
              <w:rPr>
                <w:ins w:id="7077" w:author="jonathan pritchard" w:date="2025-01-23T13:45:00Z" w16du:dateUtc="2025-01-23T13:45:00Z"/>
                <w:rFonts w:cs="Arial"/>
                <w:b/>
                <w:bCs/>
                <w:sz w:val="18"/>
                <w:szCs w:val="18"/>
              </w:rPr>
            </w:pPr>
          </w:p>
        </w:tc>
        <w:tc>
          <w:tcPr>
            <w:tcW w:w="3871" w:type="dxa"/>
            <w:gridSpan w:val="5"/>
            <w:tcBorders>
              <w:left w:val="single" w:sz="12" w:space="0" w:color="auto"/>
            </w:tcBorders>
          </w:tcPr>
          <w:p w14:paraId="2FE3CA68" w14:textId="77777777" w:rsidR="00980629" w:rsidRPr="00340B0D" w:rsidRDefault="00980629" w:rsidP="00541D1A">
            <w:pPr>
              <w:rPr>
                <w:ins w:id="7078" w:author="jonathan pritchard" w:date="2025-01-23T13:45:00Z" w16du:dateUtc="2025-01-23T13:45:00Z"/>
                <w:rFonts w:cs="Arial"/>
                <w:sz w:val="18"/>
                <w:szCs w:val="18"/>
              </w:rPr>
            </w:pPr>
          </w:p>
        </w:tc>
        <w:tc>
          <w:tcPr>
            <w:tcW w:w="672" w:type="dxa"/>
            <w:tcBorders>
              <w:right w:val="single" w:sz="12" w:space="0" w:color="auto"/>
            </w:tcBorders>
            <w:vAlign w:val="center"/>
          </w:tcPr>
          <w:p w14:paraId="50D8C4A8" w14:textId="77777777" w:rsidR="00980629" w:rsidRPr="00340B0D" w:rsidRDefault="00980629" w:rsidP="00541D1A">
            <w:pPr>
              <w:jc w:val="center"/>
              <w:rPr>
                <w:ins w:id="7079" w:author="jonathan pritchard" w:date="2025-01-23T13:45:00Z" w16du:dateUtc="2025-01-23T13:45:00Z"/>
                <w:rFonts w:cs="Arial"/>
                <w:sz w:val="18"/>
                <w:szCs w:val="18"/>
              </w:rPr>
            </w:pPr>
          </w:p>
        </w:tc>
      </w:tr>
      <w:tr w:rsidR="00980629" w:rsidRPr="00340B0D" w14:paraId="5BFD9263" w14:textId="77777777" w:rsidTr="00541D1A">
        <w:trPr>
          <w:ins w:id="7080" w:author="jonathan pritchard" w:date="2025-01-23T13:45: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DEF6A1" w14:textId="77777777" w:rsidR="00980629" w:rsidRPr="00340B0D" w:rsidRDefault="00980629" w:rsidP="00541D1A">
            <w:pPr>
              <w:rPr>
                <w:ins w:id="7081" w:author="jonathan pritchard" w:date="2025-01-23T13:45:00Z" w16du:dateUtc="2025-01-23T13:45:00Z"/>
                <w:rFonts w:cs="Arial"/>
                <w:sz w:val="18"/>
                <w:szCs w:val="18"/>
              </w:rPr>
            </w:pPr>
          </w:p>
        </w:tc>
        <w:tc>
          <w:tcPr>
            <w:tcW w:w="3871" w:type="dxa"/>
            <w:gridSpan w:val="5"/>
            <w:tcBorders>
              <w:left w:val="single" w:sz="12" w:space="0" w:color="auto"/>
              <w:bottom w:val="single" w:sz="12" w:space="0" w:color="auto"/>
            </w:tcBorders>
          </w:tcPr>
          <w:p w14:paraId="4DA858A0" w14:textId="77777777" w:rsidR="00980629" w:rsidRPr="00340B0D" w:rsidRDefault="00980629" w:rsidP="00541D1A">
            <w:pPr>
              <w:jc w:val="center"/>
              <w:rPr>
                <w:ins w:id="7082" w:author="jonathan pritchard" w:date="2025-01-23T13:45:00Z" w16du:dateUtc="2025-01-23T13:45:00Z"/>
                <w:rFonts w:cs="Arial"/>
                <w:sz w:val="18"/>
                <w:szCs w:val="18"/>
              </w:rPr>
            </w:pPr>
          </w:p>
        </w:tc>
        <w:tc>
          <w:tcPr>
            <w:tcW w:w="672" w:type="dxa"/>
            <w:tcBorders>
              <w:bottom w:val="single" w:sz="12" w:space="0" w:color="auto"/>
              <w:right w:val="single" w:sz="12" w:space="0" w:color="auto"/>
            </w:tcBorders>
            <w:vAlign w:val="center"/>
          </w:tcPr>
          <w:p w14:paraId="4E5CDFAB" w14:textId="77777777" w:rsidR="00980629" w:rsidRPr="00340B0D" w:rsidRDefault="00980629" w:rsidP="00541D1A">
            <w:pPr>
              <w:jc w:val="center"/>
              <w:rPr>
                <w:ins w:id="7083" w:author="jonathan pritchard" w:date="2025-01-23T13:45:00Z" w16du:dateUtc="2025-01-23T13:45:00Z"/>
                <w:rFonts w:cs="Arial"/>
                <w:sz w:val="18"/>
                <w:szCs w:val="18"/>
              </w:rPr>
            </w:pPr>
          </w:p>
        </w:tc>
      </w:tr>
      <w:tr w:rsidR="00980629" w:rsidRPr="00340B0D" w14:paraId="61C47665" w14:textId="77777777" w:rsidTr="00541D1A">
        <w:trPr>
          <w:ins w:id="7084" w:author="jonathan pritchard" w:date="2025-01-23T13:45: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9E5D60E" w14:textId="77777777" w:rsidR="00980629" w:rsidRPr="00340B0D" w:rsidRDefault="00980629" w:rsidP="00541D1A">
            <w:pPr>
              <w:jc w:val="center"/>
              <w:rPr>
                <w:ins w:id="7085" w:author="jonathan pritchard" w:date="2025-01-23T13:45:00Z" w16du:dateUtc="2025-01-23T13:45:00Z"/>
                <w:rFonts w:cs="Arial"/>
                <w:b/>
                <w:bCs/>
                <w:sz w:val="18"/>
                <w:szCs w:val="18"/>
              </w:rPr>
            </w:pPr>
            <w:ins w:id="7086" w:author="jonathan pritchard" w:date="2025-01-23T13:45:00Z" w16du:dateUtc="2025-01-23T13:45: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194C0" w14:textId="77777777" w:rsidR="00980629" w:rsidRPr="00340B0D" w:rsidRDefault="00980629" w:rsidP="00541D1A">
            <w:pPr>
              <w:jc w:val="center"/>
              <w:rPr>
                <w:ins w:id="7087" w:author="jonathan pritchard" w:date="2025-01-23T13:45:00Z" w16du:dateUtc="2025-01-23T13:45:00Z"/>
                <w:rFonts w:cs="Arial"/>
                <w:sz w:val="18"/>
                <w:szCs w:val="18"/>
              </w:rPr>
            </w:pPr>
            <w:ins w:id="7088" w:author="jonathan pritchard" w:date="2025-01-23T13:45:00Z" w16du:dateUtc="2025-01-23T13:45:00Z">
              <w:r w:rsidRPr="00340B0D">
                <w:rPr>
                  <w:rFonts w:cs="Arial"/>
                  <w:b/>
                  <w:bCs/>
                  <w:sz w:val="18"/>
                  <w:szCs w:val="18"/>
                </w:rPr>
                <w:t>Display</w:t>
              </w:r>
            </w:ins>
          </w:p>
        </w:tc>
      </w:tr>
      <w:tr w:rsidR="00980629" w:rsidRPr="00340B0D" w14:paraId="2A793400" w14:textId="77777777" w:rsidTr="00541D1A">
        <w:trPr>
          <w:trHeight w:val="287"/>
          <w:ins w:id="7089" w:author="jonathan pritchard" w:date="2025-01-23T13:45:00Z"/>
        </w:trPr>
        <w:tc>
          <w:tcPr>
            <w:tcW w:w="1789" w:type="dxa"/>
            <w:tcBorders>
              <w:left w:val="single" w:sz="12" w:space="0" w:color="auto"/>
              <w:bottom w:val="single" w:sz="4" w:space="0" w:color="auto"/>
            </w:tcBorders>
          </w:tcPr>
          <w:p w14:paraId="48FEE937" w14:textId="77777777" w:rsidR="00980629" w:rsidRPr="00340B0D" w:rsidRDefault="00980629" w:rsidP="00541D1A">
            <w:pPr>
              <w:rPr>
                <w:ins w:id="7090" w:author="jonathan pritchard" w:date="2025-01-23T13:45:00Z" w16du:dateUtc="2025-01-23T13:45:00Z"/>
                <w:rFonts w:cs="Arial"/>
                <w:sz w:val="18"/>
                <w:szCs w:val="18"/>
              </w:rPr>
            </w:pPr>
            <w:ins w:id="7091" w:author="jonathan pritchard" w:date="2025-01-23T13:45:00Z" w16du:dateUtc="2025-01-23T13:45:00Z">
              <w:r w:rsidRPr="00340B0D">
                <w:rPr>
                  <w:rFonts w:cs="Arial"/>
                  <w:sz w:val="18"/>
                  <w:szCs w:val="18"/>
                </w:rPr>
                <w:t>Start Date</w:t>
              </w:r>
            </w:ins>
          </w:p>
        </w:tc>
        <w:tc>
          <w:tcPr>
            <w:tcW w:w="2867" w:type="dxa"/>
            <w:gridSpan w:val="4"/>
            <w:tcBorders>
              <w:bottom w:val="single" w:sz="4" w:space="0" w:color="auto"/>
              <w:right w:val="single" w:sz="12" w:space="0" w:color="auto"/>
            </w:tcBorders>
          </w:tcPr>
          <w:p w14:paraId="7645CBBA" w14:textId="77777777" w:rsidR="00980629" w:rsidRPr="00340B0D" w:rsidRDefault="00980629" w:rsidP="00541D1A">
            <w:pPr>
              <w:rPr>
                <w:ins w:id="7092" w:author="jonathan pritchard" w:date="2025-01-23T13:45:00Z" w16du:dateUtc="2025-01-23T13:45: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EA59C39" w14:textId="77777777" w:rsidR="00980629" w:rsidRPr="00340B0D" w:rsidRDefault="00980629" w:rsidP="00541D1A">
            <w:pPr>
              <w:rPr>
                <w:ins w:id="7093" w:author="jonathan pritchard" w:date="2025-01-23T13:45:00Z" w16du:dateUtc="2025-01-23T13:45:00Z"/>
                <w:rFonts w:cs="Arial"/>
                <w:sz w:val="18"/>
                <w:szCs w:val="18"/>
              </w:rPr>
            </w:pPr>
            <w:ins w:id="7094" w:author="jonathan pritchard" w:date="2025-01-23T13:45:00Z" w16du:dateUtc="2025-01-23T13:45: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2672812" w14:textId="77777777" w:rsidR="00980629" w:rsidRPr="00C87169" w:rsidRDefault="00980629" w:rsidP="00541D1A">
            <w:pPr>
              <w:rPr>
                <w:ins w:id="7095" w:author="jonathan pritchard" w:date="2025-01-23T13:45:00Z" w16du:dateUtc="2025-01-23T13:45:00Z"/>
                <w:rFonts w:cs="Arial"/>
              </w:rPr>
            </w:pPr>
          </w:p>
        </w:tc>
      </w:tr>
      <w:tr w:rsidR="00980629" w:rsidRPr="00340B0D" w14:paraId="6DF11910" w14:textId="77777777" w:rsidTr="00541D1A">
        <w:trPr>
          <w:ins w:id="7096" w:author="jonathan pritchard" w:date="2025-01-23T13:45:00Z"/>
        </w:trPr>
        <w:tc>
          <w:tcPr>
            <w:tcW w:w="1789" w:type="dxa"/>
            <w:tcBorders>
              <w:left w:val="single" w:sz="12" w:space="0" w:color="auto"/>
              <w:bottom w:val="single" w:sz="4" w:space="0" w:color="auto"/>
            </w:tcBorders>
          </w:tcPr>
          <w:p w14:paraId="06CCA857" w14:textId="77777777" w:rsidR="00980629" w:rsidRPr="00340B0D" w:rsidRDefault="00980629" w:rsidP="00541D1A">
            <w:pPr>
              <w:rPr>
                <w:ins w:id="7097" w:author="jonathan pritchard" w:date="2025-01-23T13:45:00Z" w16du:dateUtc="2025-01-23T13:45:00Z"/>
                <w:rFonts w:cs="Arial"/>
                <w:sz w:val="18"/>
                <w:szCs w:val="18"/>
              </w:rPr>
            </w:pPr>
            <w:ins w:id="7098" w:author="jonathan pritchard" w:date="2025-01-23T13:45:00Z" w16du:dateUtc="2025-01-23T13:45: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7462B7E4" w14:textId="77777777" w:rsidR="00980629" w:rsidRPr="00340B0D" w:rsidRDefault="00980629" w:rsidP="00541D1A">
            <w:pPr>
              <w:rPr>
                <w:ins w:id="7099" w:author="jonathan pritchard" w:date="2025-01-23T13:45:00Z" w16du:dateUtc="2025-01-23T13:45: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359F11" w14:textId="77777777" w:rsidR="00980629" w:rsidRPr="00340B0D" w:rsidRDefault="00980629" w:rsidP="00541D1A">
            <w:pPr>
              <w:rPr>
                <w:ins w:id="7100" w:author="jonathan pritchard" w:date="2025-01-23T13:45:00Z" w16du:dateUtc="2025-01-23T13:45:00Z"/>
                <w:rFonts w:cs="Arial"/>
                <w:sz w:val="18"/>
                <w:szCs w:val="18"/>
              </w:rPr>
            </w:pPr>
            <w:ins w:id="7101" w:author="jonathan pritchard" w:date="2025-01-23T13:45:00Z" w16du:dateUtc="2025-01-23T13:45: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623FEC1" w14:textId="77777777" w:rsidR="00980629" w:rsidRPr="00340B0D" w:rsidRDefault="00980629" w:rsidP="00541D1A">
            <w:pPr>
              <w:rPr>
                <w:ins w:id="7102" w:author="jonathan pritchard" w:date="2025-01-23T13:45:00Z" w16du:dateUtc="2025-01-23T13:45:00Z"/>
                <w:rFonts w:cs="Arial"/>
                <w:sz w:val="18"/>
                <w:szCs w:val="18"/>
              </w:rPr>
            </w:pPr>
            <w:ins w:id="7103" w:author="jonathan pritchard" w:date="2025-01-23T13:45:00Z" w16du:dateUtc="2025-01-23T13:45:00Z">
              <w:r w:rsidRPr="00340B0D">
                <w:rPr>
                  <w:rFonts w:cs="Arial"/>
                  <w:sz w:val="18"/>
                  <w:szCs w:val="18"/>
                </w:rPr>
                <w:t>1:</w:t>
              </w:r>
              <w:r>
                <w:rPr>
                  <w:rFonts w:cs="Arial"/>
                  <w:sz w:val="18"/>
                  <w:szCs w:val="18"/>
                </w:rPr>
                <w:t>60000</w:t>
              </w:r>
            </w:ins>
          </w:p>
        </w:tc>
      </w:tr>
      <w:tr w:rsidR="00980629" w:rsidRPr="00340B0D" w14:paraId="2CA7E05E" w14:textId="77777777" w:rsidTr="00541D1A">
        <w:trPr>
          <w:ins w:id="7104" w:author="jonathan pritchard" w:date="2025-01-23T13:45: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55B6AAE" w14:textId="77777777" w:rsidR="00980629" w:rsidRPr="00340B0D" w:rsidRDefault="00980629" w:rsidP="00541D1A">
            <w:pPr>
              <w:jc w:val="center"/>
              <w:rPr>
                <w:ins w:id="7105" w:author="jonathan pritchard" w:date="2025-01-23T13:45:00Z" w16du:dateUtc="2025-01-23T13:45: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187665" w14:textId="77777777" w:rsidR="00980629" w:rsidRPr="00340B0D" w:rsidRDefault="00980629" w:rsidP="00541D1A">
            <w:pPr>
              <w:rPr>
                <w:ins w:id="7106" w:author="jonathan pritchard" w:date="2025-01-23T13:45:00Z" w16du:dateUtc="2025-01-23T13:45:00Z"/>
                <w:rFonts w:cs="Arial"/>
                <w:sz w:val="18"/>
                <w:szCs w:val="18"/>
              </w:rPr>
            </w:pPr>
            <w:ins w:id="7107" w:author="jonathan pritchard" w:date="2025-01-23T13:45:00Z" w16du:dateUtc="2025-01-23T13:45: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882CAB8" w14:textId="77777777" w:rsidR="00980629" w:rsidRPr="00340B0D" w:rsidRDefault="00980629" w:rsidP="00541D1A">
            <w:pPr>
              <w:rPr>
                <w:ins w:id="7108" w:author="jonathan pritchard" w:date="2025-01-23T13:45:00Z" w16du:dateUtc="2025-01-23T13:45:00Z"/>
                <w:rFonts w:cs="Arial"/>
                <w:sz w:val="18"/>
                <w:szCs w:val="18"/>
              </w:rPr>
            </w:pPr>
          </w:p>
        </w:tc>
      </w:tr>
      <w:tr w:rsidR="00980629" w:rsidRPr="00340B0D" w14:paraId="11A7A57A" w14:textId="77777777" w:rsidTr="00541D1A">
        <w:trPr>
          <w:ins w:id="7109"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3F5742BA" w14:textId="77777777" w:rsidR="00980629" w:rsidRPr="00340B0D" w:rsidRDefault="00980629" w:rsidP="00541D1A">
            <w:pPr>
              <w:rPr>
                <w:ins w:id="7110" w:author="jonathan pritchard" w:date="2025-01-23T13:45:00Z" w16du:dateUtc="2025-01-23T13:45:00Z"/>
                <w:rFonts w:cs="Arial"/>
                <w:sz w:val="18"/>
                <w:szCs w:val="18"/>
              </w:rPr>
            </w:pPr>
          </w:p>
        </w:tc>
      </w:tr>
      <w:tr w:rsidR="00980629" w:rsidRPr="00340B0D" w14:paraId="4B22FFA7" w14:textId="77777777" w:rsidTr="00541D1A">
        <w:trPr>
          <w:ins w:id="7111"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83ECDE" w14:textId="77777777" w:rsidR="00980629" w:rsidRPr="00340B0D" w:rsidRDefault="00980629" w:rsidP="00541D1A">
            <w:pPr>
              <w:jc w:val="center"/>
              <w:rPr>
                <w:ins w:id="7112" w:author="jonathan pritchard" w:date="2025-01-23T13:45:00Z" w16du:dateUtc="2025-01-23T13:45:00Z"/>
                <w:rFonts w:cs="Arial"/>
                <w:b/>
                <w:bCs/>
                <w:sz w:val="18"/>
                <w:szCs w:val="18"/>
              </w:rPr>
            </w:pPr>
            <w:ins w:id="7113" w:author="jonathan pritchard" w:date="2025-01-23T13:45:00Z" w16du:dateUtc="2025-01-23T13:45:00Z">
              <w:r w:rsidRPr="00340B0D">
                <w:rPr>
                  <w:rFonts w:cs="Arial"/>
                  <w:b/>
                  <w:bCs/>
                  <w:sz w:val="18"/>
                  <w:szCs w:val="18"/>
                </w:rPr>
                <w:t>Viewing Group</w:t>
              </w:r>
              <w:r>
                <w:rPr>
                  <w:rFonts w:cs="Arial"/>
                  <w:b/>
                  <w:bCs/>
                  <w:sz w:val="18"/>
                  <w:szCs w:val="18"/>
                </w:rPr>
                <w:t>s (Default = On)</w:t>
              </w:r>
            </w:ins>
          </w:p>
        </w:tc>
      </w:tr>
      <w:tr w:rsidR="00980629" w:rsidRPr="00340B0D" w14:paraId="5D6F8C9D" w14:textId="77777777" w:rsidTr="00541D1A">
        <w:trPr>
          <w:ins w:id="7114" w:author="jonathan pritchard" w:date="2025-01-23T13:45: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B67EF0" w14:textId="77777777" w:rsidR="00980629" w:rsidRPr="00340B0D" w:rsidRDefault="00980629" w:rsidP="00541D1A">
            <w:pPr>
              <w:jc w:val="center"/>
              <w:rPr>
                <w:ins w:id="7115" w:author="jonathan pritchard" w:date="2025-01-23T13:45:00Z" w16du:dateUtc="2025-01-23T13:45:00Z"/>
                <w:rFonts w:cs="Arial"/>
                <w:b/>
                <w:bCs/>
                <w:sz w:val="18"/>
                <w:szCs w:val="18"/>
              </w:rPr>
            </w:pPr>
            <w:ins w:id="7116" w:author="jonathan pritchard" w:date="2025-01-23T13:45:00Z" w16du:dateUtc="2025-01-23T13:45: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308BCA" w14:textId="77777777" w:rsidR="00980629" w:rsidRPr="00340B0D" w:rsidRDefault="00980629" w:rsidP="00541D1A">
            <w:pPr>
              <w:jc w:val="center"/>
              <w:rPr>
                <w:ins w:id="7117" w:author="jonathan pritchard" w:date="2025-01-23T13:45:00Z" w16du:dateUtc="2025-01-23T13:45:00Z"/>
                <w:rFonts w:cs="Arial"/>
                <w:b/>
                <w:bCs/>
                <w:sz w:val="18"/>
                <w:szCs w:val="18"/>
              </w:rPr>
            </w:pPr>
            <w:ins w:id="7118" w:author="jonathan pritchard" w:date="2025-01-23T13:45:00Z" w16du:dateUtc="2025-01-23T13:45:00Z">
              <w:r w:rsidRPr="00340B0D">
                <w:rPr>
                  <w:rFonts w:cs="Arial"/>
                  <w:b/>
                  <w:bCs/>
                  <w:sz w:val="18"/>
                  <w:szCs w:val="18"/>
                </w:rPr>
                <w:t>Other</w:t>
              </w:r>
            </w:ins>
          </w:p>
        </w:tc>
      </w:tr>
      <w:tr w:rsidR="00980629" w:rsidRPr="00340B0D" w14:paraId="63C1E0C2" w14:textId="77777777" w:rsidTr="00541D1A">
        <w:trPr>
          <w:ins w:id="7119"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B7240C6" w14:textId="77777777" w:rsidR="00980629" w:rsidRPr="00340B0D" w:rsidRDefault="00980629" w:rsidP="00541D1A">
            <w:pPr>
              <w:rPr>
                <w:ins w:id="7120" w:author="jonathan pritchard" w:date="2025-01-23T13:45:00Z" w16du:dateUtc="2025-01-23T13:45:00Z"/>
                <w:rFonts w:cs="Arial"/>
                <w:sz w:val="18"/>
                <w:szCs w:val="18"/>
              </w:rPr>
            </w:pPr>
            <w:ins w:id="7121" w:author="jonathan pritchard" w:date="2025-01-23T13:45:00Z" w16du:dateUtc="2025-01-23T13:45: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92BA853" w14:textId="77777777" w:rsidR="00980629" w:rsidRPr="00340B0D" w:rsidRDefault="00980629" w:rsidP="00541D1A">
            <w:pPr>
              <w:jc w:val="center"/>
              <w:rPr>
                <w:ins w:id="712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AE53B10" w14:textId="77777777" w:rsidR="00980629" w:rsidRPr="00340B0D" w:rsidRDefault="00980629" w:rsidP="00541D1A">
            <w:pPr>
              <w:pStyle w:val="Default"/>
              <w:rPr>
                <w:ins w:id="7123" w:author="jonathan pritchard" w:date="2025-01-23T13:45:00Z" w16du:dateUtc="2025-01-23T13:45:00Z"/>
                <w:sz w:val="18"/>
                <w:szCs w:val="18"/>
              </w:rPr>
            </w:pPr>
            <w:ins w:id="7124" w:author="jonathan pritchard" w:date="2025-01-23T13:45:00Z" w16du:dateUtc="2025-01-23T13:45: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717B684" w14:textId="77777777" w:rsidR="00980629" w:rsidRPr="00340B0D" w:rsidRDefault="00980629" w:rsidP="00541D1A">
            <w:pPr>
              <w:rPr>
                <w:ins w:id="7125" w:author="jonathan pritchard" w:date="2025-01-23T13:45:00Z" w16du:dateUtc="2025-01-23T13:45:00Z"/>
                <w:rFonts w:cs="Arial"/>
                <w:sz w:val="18"/>
                <w:szCs w:val="18"/>
              </w:rPr>
            </w:pPr>
          </w:p>
        </w:tc>
      </w:tr>
      <w:tr w:rsidR="00980629" w:rsidRPr="00340B0D" w14:paraId="5DF16E24" w14:textId="77777777" w:rsidTr="00541D1A">
        <w:trPr>
          <w:ins w:id="7126"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FD86797" w14:textId="77777777" w:rsidR="00980629" w:rsidRPr="00340B0D" w:rsidRDefault="00980629" w:rsidP="00541D1A">
            <w:pPr>
              <w:pStyle w:val="Default"/>
              <w:rPr>
                <w:ins w:id="7127" w:author="jonathan pritchard" w:date="2025-01-23T13:45:00Z" w16du:dateUtc="2025-01-23T13:45:00Z"/>
                <w:sz w:val="18"/>
                <w:szCs w:val="18"/>
              </w:rPr>
            </w:pPr>
            <w:ins w:id="7128" w:author="jonathan pritchard" w:date="2025-01-23T13:45:00Z" w16du:dateUtc="2025-01-23T13:45: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4C0AE206" w14:textId="77777777" w:rsidR="00980629" w:rsidRPr="00340B0D" w:rsidRDefault="00980629" w:rsidP="00541D1A">
            <w:pPr>
              <w:jc w:val="center"/>
              <w:rPr>
                <w:ins w:id="7129"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88DD5AC" w14:textId="77777777" w:rsidR="00980629" w:rsidRPr="00340B0D" w:rsidRDefault="00980629" w:rsidP="00541D1A">
            <w:pPr>
              <w:pStyle w:val="Default"/>
              <w:rPr>
                <w:ins w:id="7130" w:author="jonathan pritchard" w:date="2025-01-23T13:45:00Z" w16du:dateUtc="2025-01-23T13:45:00Z"/>
                <w:sz w:val="18"/>
                <w:szCs w:val="18"/>
              </w:rPr>
            </w:pPr>
            <w:ins w:id="7131" w:author="jonathan pritchard" w:date="2025-01-23T13:45:00Z" w16du:dateUtc="2025-01-23T13:45: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44B0AFD" w14:textId="77777777" w:rsidR="00980629" w:rsidRPr="00340B0D" w:rsidRDefault="00980629" w:rsidP="00541D1A">
            <w:pPr>
              <w:rPr>
                <w:ins w:id="7132" w:author="jonathan pritchard" w:date="2025-01-23T13:45:00Z" w16du:dateUtc="2025-01-23T13:45:00Z"/>
                <w:rFonts w:cs="Arial"/>
                <w:sz w:val="18"/>
                <w:szCs w:val="18"/>
              </w:rPr>
            </w:pPr>
          </w:p>
        </w:tc>
      </w:tr>
      <w:tr w:rsidR="00980629" w:rsidRPr="00340B0D" w14:paraId="31CD6D47" w14:textId="77777777" w:rsidTr="00541D1A">
        <w:trPr>
          <w:ins w:id="713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21B39F1" w14:textId="77777777" w:rsidR="00980629" w:rsidRPr="00340B0D" w:rsidRDefault="00980629" w:rsidP="00541D1A">
            <w:pPr>
              <w:pStyle w:val="Default"/>
              <w:ind w:left="720"/>
              <w:rPr>
                <w:ins w:id="7134" w:author="jonathan pritchard" w:date="2025-01-23T13:45:00Z" w16du:dateUtc="2025-01-23T13:45:00Z"/>
                <w:sz w:val="18"/>
                <w:szCs w:val="18"/>
              </w:rPr>
            </w:pPr>
            <w:ins w:id="7135" w:author="jonathan pritchard" w:date="2025-01-23T13:45:00Z" w16du:dateUtc="2025-01-23T13:45: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98A8461" w14:textId="77777777" w:rsidR="00980629" w:rsidRPr="00340B0D" w:rsidRDefault="00980629" w:rsidP="00541D1A">
            <w:pPr>
              <w:jc w:val="center"/>
              <w:rPr>
                <w:ins w:id="713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054F10" w14:textId="77777777" w:rsidR="00980629" w:rsidRPr="00340B0D" w:rsidRDefault="00980629" w:rsidP="00541D1A">
            <w:pPr>
              <w:pStyle w:val="Default"/>
              <w:rPr>
                <w:ins w:id="7137" w:author="jonathan pritchard" w:date="2025-01-23T13:45:00Z" w16du:dateUtc="2025-01-23T13:45:00Z"/>
                <w:sz w:val="18"/>
                <w:szCs w:val="18"/>
              </w:rPr>
            </w:pPr>
            <w:ins w:id="7138" w:author="jonathan pritchard" w:date="2025-01-23T13:45:00Z" w16du:dateUtc="2025-01-23T13:45: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0B6D9C6" w14:textId="77777777" w:rsidR="00980629" w:rsidRPr="00340B0D" w:rsidRDefault="00980629" w:rsidP="00541D1A">
            <w:pPr>
              <w:rPr>
                <w:ins w:id="7139" w:author="jonathan pritchard" w:date="2025-01-23T13:45:00Z" w16du:dateUtc="2025-01-23T13:45:00Z"/>
                <w:rFonts w:cs="Arial"/>
                <w:sz w:val="18"/>
                <w:szCs w:val="18"/>
              </w:rPr>
            </w:pPr>
          </w:p>
        </w:tc>
      </w:tr>
      <w:tr w:rsidR="00980629" w:rsidRPr="00340B0D" w14:paraId="65F3E603" w14:textId="77777777" w:rsidTr="00541D1A">
        <w:trPr>
          <w:ins w:id="7140"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0E60972" w14:textId="77777777" w:rsidR="00980629" w:rsidRPr="00340B0D" w:rsidRDefault="00980629" w:rsidP="00541D1A">
            <w:pPr>
              <w:pStyle w:val="Default"/>
              <w:ind w:left="720"/>
              <w:rPr>
                <w:ins w:id="7141" w:author="jonathan pritchard" w:date="2025-01-23T13:45:00Z" w16du:dateUtc="2025-01-23T13:45:00Z"/>
                <w:sz w:val="18"/>
                <w:szCs w:val="18"/>
              </w:rPr>
            </w:pPr>
            <w:ins w:id="7142" w:author="jonathan pritchard" w:date="2025-01-23T13:45:00Z" w16du:dateUtc="2025-01-23T13:45: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4052D4A" w14:textId="77777777" w:rsidR="00980629" w:rsidRPr="00340B0D" w:rsidRDefault="00980629" w:rsidP="00541D1A">
            <w:pPr>
              <w:jc w:val="center"/>
              <w:rPr>
                <w:ins w:id="7143"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55A71F50" w14:textId="77777777" w:rsidR="00980629" w:rsidRPr="00340B0D" w:rsidRDefault="00980629" w:rsidP="00541D1A">
            <w:pPr>
              <w:pStyle w:val="Default"/>
              <w:rPr>
                <w:ins w:id="7144" w:author="jonathan pritchard" w:date="2025-01-23T13:45:00Z" w16du:dateUtc="2025-01-23T13:45:00Z"/>
                <w:sz w:val="18"/>
                <w:szCs w:val="18"/>
              </w:rPr>
            </w:pPr>
            <w:ins w:id="7145" w:author="jonathan pritchard" w:date="2025-01-23T13:45:00Z" w16du:dateUtc="2025-01-23T13:45: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7691915" w14:textId="77777777" w:rsidR="00980629" w:rsidRPr="00340B0D" w:rsidRDefault="00980629" w:rsidP="00541D1A">
            <w:pPr>
              <w:rPr>
                <w:ins w:id="7146" w:author="jonathan pritchard" w:date="2025-01-23T13:45:00Z" w16du:dateUtc="2025-01-23T13:45:00Z"/>
                <w:rFonts w:cs="Arial"/>
                <w:sz w:val="18"/>
                <w:szCs w:val="18"/>
              </w:rPr>
            </w:pPr>
          </w:p>
        </w:tc>
      </w:tr>
      <w:tr w:rsidR="00980629" w:rsidRPr="00340B0D" w14:paraId="0940FE1C" w14:textId="77777777" w:rsidTr="00541D1A">
        <w:trPr>
          <w:ins w:id="714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8CBE172" w14:textId="77777777" w:rsidR="00980629" w:rsidRPr="00340B0D" w:rsidRDefault="00980629" w:rsidP="00541D1A">
            <w:pPr>
              <w:pStyle w:val="Default"/>
              <w:rPr>
                <w:ins w:id="7148" w:author="jonathan pritchard" w:date="2025-01-23T13:45:00Z" w16du:dateUtc="2025-01-23T13:45:00Z"/>
                <w:sz w:val="18"/>
                <w:szCs w:val="18"/>
              </w:rPr>
            </w:pPr>
            <w:ins w:id="7149" w:author="jonathan pritchard" w:date="2025-01-23T13:45:00Z" w16du:dateUtc="2025-01-23T13:45: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2094C2E2" w14:textId="77777777" w:rsidR="00980629" w:rsidRPr="00340B0D" w:rsidRDefault="00980629" w:rsidP="00541D1A">
            <w:pPr>
              <w:jc w:val="center"/>
              <w:rPr>
                <w:ins w:id="715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605243C" w14:textId="77777777" w:rsidR="00980629" w:rsidRPr="00340B0D" w:rsidRDefault="00980629" w:rsidP="00541D1A">
            <w:pPr>
              <w:pStyle w:val="Default"/>
              <w:rPr>
                <w:ins w:id="7151" w:author="jonathan pritchard" w:date="2025-01-23T13:45:00Z" w16du:dateUtc="2025-01-23T13:45:00Z"/>
                <w:sz w:val="18"/>
                <w:szCs w:val="18"/>
              </w:rPr>
            </w:pPr>
            <w:ins w:id="7152" w:author="jonathan pritchard" w:date="2025-01-23T13:45:00Z" w16du:dateUtc="2025-01-23T13:45: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E4BB3E5" w14:textId="77777777" w:rsidR="00980629" w:rsidRPr="00340B0D" w:rsidRDefault="00980629" w:rsidP="00541D1A">
            <w:pPr>
              <w:rPr>
                <w:ins w:id="7153" w:author="jonathan pritchard" w:date="2025-01-23T13:45:00Z" w16du:dateUtc="2025-01-23T13:45:00Z"/>
                <w:rFonts w:cs="Arial"/>
                <w:sz w:val="18"/>
                <w:szCs w:val="18"/>
              </w:rPr>
            </w:pPr>
          </w:p>
        </w:tc>
      </w:tr>
      <w:tr w:rsidR="00980629" w:rsidRPr="00340B0D" w14:paraId="5C12083F" w14:textId="77777777" w:rsidTr="00541D1A">
        <w:trPr>
          <w:ins w:id="7154"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1D612834" w14:textId="77777777" w:rsidR="00980629" w:rsidRPr="00340B0D" w:rsidRDefault="00980629" w:rsidP="00541D1A">
            <w:pPr>
              <w:pStyle w:val="Default"/>
              <w:rPr>
                <w:ins w:id="7155" w:author="jonathan pritchard" w:date="2025-01-23T13:45:00Z" w16du:dateUtc="2025-01-23T13:45:00Z"/>
                <w:sz w:val="18"/>
                <w:szCs w:val="18"/>
              </w:rPr>
            </w:pPr>
            <w:ins w:id="7156" w:author="jonathan pritchard" w:date="2025-01-23T13:45:00Z" w16du:dateUtc="2025-01-23T13:45: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335016ED" w14:textId="77777777" w:rsidR="00980629" w:rsidRPr="00340B0D" w:rsidRDefault="00980629" w:rsidP="00541D1A">
            <w:pPr>
              <w:jc w:val="center"/>
              <w:rPr>
                <w:ins w:id="7157"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228C593E" w14:textId="77777777" w:rsidR="00980629" w:rsidRPr="00340B0D" w:rsidRDefault="00980629" w:rsidP="00541D1A">
            <w:pPr>
              <w:pStyle w:val="Default"/>
              <w:rPr>
                <w:ins w:id="7158" w:author="jonathan pritchard" w:date="2025-01-23T13:45:00Z" w16du:dateUtc="2025-01-23T13:45:00Z"/>
                <w:sz w:val="18"/>
                <w:szCs w:val="18"/>
              </w:rPr>
            </w:pPr>
            <w:ins w:id="7159" w:author="jonathan pritchard" w:date="2025-01-23T13:45:00Z" w16du:dateUtc="2025-01-23T13:45: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7D485C83" w14:textId="77777777" w:rsidR="00980629" w:rsidRPr="00340B0D" w:rsidRDefault="00980629" w:rsidP="00541D1A">
            <w:pPr>
              <w:rPr>
                <w:ins w:id="7160" w:author="jonathan pritchard" w:date="2025-01-23T13:45:00Z" w16du:dateUtc="2025-01-23T13:45:00Z"/>
                <w:rFonts w:cs="Arial"/>
                <w:sz w:val="18"/>
                <w:szCs w:val="18"/>
              </w:rPr>
            </w:pPr>
          </w:p>
        </w:tc>
      </w:tr>
      <w:tr w:rsidR="00980629" w:rsidRPr="00340B0D" w14:paraId="603F4E3B" w14:textId="77777777" w:rsidTr="00541D1A">
        <w:trPr>
          <w:ins w:id="716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3AD34010" w14:textId="77777777" w:rsidR="00980629" w:rsidRPr="00340B0D" w:rsidRDefault="00980629" w:rsidP="00541D1A">
            <w:pPr>
              <w:pStyle w:val="Default"/>
              <w:rPr>
                <w:ins w:id="7162" w:author="jonathan pritchard" w:date="2025-01-23T13:45:00Z" w16du:dateUtc="2025-01-23T13:45:00Z"/>
                <w:sz w:val="18"/>
                <w:szCs w:val="18"/>
              </w:rPr>
            </w:pPr>
            <w:ins w:id="7163" w:author="jonathan pritchard" w:date="2025-01-23T13:45:00Z" w16du:dateUtc="2025-01-23T13:45: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54D8439" w14:textId="6E8FB1A5" w:rsidR="00980629" w:rsidRPr="00340B0D" w:rsidRDefault="00BA0032" w:rsidP="00541D1A">
            <w:pPr>
              <w:jc w:val="center"/>
              <w:rPr>
                <w:ins w:id="7164" w:author="jonathan pritchard" w:date="2025-01-23T13:45:00Z" w16du:dateUtc="2025-01-23T13:45:00Z"/>
                <w:rFonts w:cs="Arial"/>
                <w:sz w:val="18"/>
                <w:szCs w:val="18"/>
              </w:rPr>
            </w:pPr>
            <w:r>
              <w:rPr>
                <w:rFonts w:cs="Arial"/>
                <w:sz w:val="18"/>
                <w:szCs w:val="18"/>
              </w:rPr>
              <w:t>On</w:t>
            </w:r>
          </w:p>
        </w:tc>
        <w:tc>
          <w:tcPr>
            <w:tcW w:w="3598" w:type="dxa"/>
            <w:gridSpan w:val="4"/>
            <w:tcBorders>
              <w:top w:val="single" w:sz="4" w:space="0" w:color="auto"/>
              <w:left w:val="single" w:sz="12" w:space="0" w:color="auto"/>
              <w:bottom w:val="single" w:sz="4" w:space="0" w:color="auto"/>
            </w:tcBorders>
          </w:tcPr>
          <w:p w14:paraId="19D65374" w14:textId="77777777" w:rsidR="00980629" w:rsidRPr="00340B0D" w:rsidRDefault="00980629" w:rsidP="00541D1A">
            <w:pPr>
              <w:pStyle w:val="Default"/>
              <w:rPr>
                <w:ins w:id="7165" w:author="jonathan pritchard" w:date="2025-01-23T13:45:00Z" w16du:dateUtc="2025-01-23T13:45:00Z"/>
                <w:sz w:val="18"/>
                <w:szCs w:val="18"/>
              </w:rPr>
            </w:pPr>
            <w:ins w:id="7166" w:author="jonathan pritchard" w:date="2025-01-23T13:45:00Z" w16du:dateUtc="2025-01-23T13:45: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E4C4D53" w14:textId="77777777" w:rsidR="00980629" w:rsidRPr="00340B0D" w:rsidRDefault="00980629" w:rsidP="00541D1A">
            <w:pPr>
              <w:rPr>
                <w:ins w:id="7167" w:author="jonathan pritchard" w:date="2025-01-23T13:45:00Z" w16du:dateUtc="2025-01-23T13:45:00Z"/>
                <w:rFonts w:cs="Arial"/>
                <w:sz w:val="18"/>
                <w:szCs w:val="18"/>
              </w:rPr>
            </w:pPr>
          </w:p>
        </w:tc>
      </w:tr>
      <w:tr w:rsidR="00980629" w:rsidRPr="00340B0D" w14:paraId="4DF52002" w14:textId="77777777" w:rsidTr="00541D1A">
        <w:trPr>
          <w:ins w:id="716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7A9088B" w14:textId="77777777" w:rsidR="00980629" w:rsidRPr="00340B0D" w:rsidRDefault="00980629" w:rsidP="00541D1A">
            <w:pPr>
              <w:pStyle w:val="Default"/>
              <w:rPr>
                <w:ins w:id="7169" w:author="jonathan pritchard" w:date="2025-01-23T13:45:00Z" w16du:dateUtc="2025-01-23T13:45:00Z"/>
                <w:sz w:val="18"/>
                <w:szCs w:val="18"/>
              </w:rPr>
            </w:pPr>
            <w:ins w:id="7170" w:author="jonathan pritchard" w:date="2025-01-23T13:45:00Z" w16du:dateUtc="2025-01-23T13:45: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AB9B7E8" w14:textId="77777777" w:rsidR="00980629" w:rsidRPr="00340B0D" w:rsidRDefault="00980629" w:rsidP="00541D1A">
            <w:pPr>
              <w:jc w:val="center"/>
              <w:rPr>
                <w:ins w:id="7171"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31D0F90D" w14:textId="77777777" w:rsidR="00980629" w:rsidRPr="00340B0D" w:rsidRDefault="00980629" w:rsidP="00541D1A">
            <w:pPr>
              <w:pStyle w:val="Default"/>
              <w:rPr>
                <w:ins w:id="7172" w:author="jonathan pritchard" w:date="2025-01-23T13:45:00Z" w16du:dateUtc="2025-01-23T13:45:00Z"/>
                <w:sz w:val="18"/>
                <w:szCs w:val="18"/>
              </w:rPr>
            </w:pPr>
            <w:ins w:id="7173" w:author="jonathan pritchard" w:date="2025-01-23T13:45:00Z" w16du:dateUtc="2025-01-23T13:45: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EF4349" w14:textId="77777777" w:rsidR="00980629" w:rsidRPr="00340B0D" w:rsidRDefault="00980629" w:rsidP="00541D1A">
            <w:pPr>
              <w:rPr>
                <w:ins w:id="7174" w:author="jonathan pritchard" w:date="2025-01-23T13:45:00Z" w16du:dateUtc="2025-01-23T13:45:00Z"/>
                <w:rFonts w:cs="Arial"/>
                <w:sz w:val="18"/>
                <w:szCs w:val="18"/>
              </w:rPr>
            </w:pPr>
          </w:p>
        </w:tc>
      </w:tr>
      <w:tr w:rsidR="00980629" w:rsidRPr="00340B0D" w14:paraId="7F2872AC" w14:textId="77777777" w:rsidTr="00541D1A">
        <w:trPr>
          <w:ins w:id="7175"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FD9DA6C" w14:textId="77777777" w:rsidR="00980629" w:rsidRPr="00340B0D" w:rsidRDefault="00980629" w:rsidP="00541D1A">
            <w:pPr>
              <w:pStyle w:val="Default"/>
              <w:rPr>
                <w:ins w:id="7176" w:author="jonathan pritchard" w:date="2025-01-23T13:45:00Z" w16du:dateUtc="2025-01-23T13:45:00Z"/>
                <w:sz w:val="18"/>
                <w:szCs w:val="18"/>
              </w:rPr>
            </w:pPr>
            <w:ins w:id="7177" w:author="jonathan pritchard" w:date="2025-01-23T13:45:00Z" w16du:dateUtc="2025-01-23T13:45: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739D3813" w14:textId="77777777" w:rsidR="00980629" w:rsidRPr="00340B0D" w:rsidRDefault="00980629" w:rsidP="00541D1A">
            <w:pPr>
              <w:jc w:val="center"/>
              <w:rPr>
                <w:ins w:id="7178"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717D1EBF" w14:textId="77777777" w:rsidR="00980629" w:rsidRPr="00340B0D" w:rsidRDefault="00980629" w:rsidP="00541D1A">
            <w:pPr>
              <w:rPr>
                <w:ins w:id="7179"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8116A50" w14:textId="77777777" w:rsidR="00980629" w:rsidRPr="00340B0D" w:rsidRDefault="00980629" w:rsidP="00541D1A">
            <w:pPr>
              <w:rPr>
                <w:ins w:id="7180" w:author="jonathan pritchard" w:date="2025-01-23T13:45:00Z" w16du:dateUtc="2025-01-23T13:45:00Z"/>
                <w:rFonts w:cs="Arial"/>
                <w:sz w:val="18"/>
                <w:szCs w:val="18"/>
              </w:rPr>
            </w:pPr>
          </w:p>
        </w:tc>
      </w:tr>
      <w:tr w:rsidR="00980629" w:rsidRPr="00340B0D" w14:paraId="1B0A2ED3" w14:textId="77777777" w:rsidTr="00541D1A">
        <w:trPr>
          <w:ins w:id="7181"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4DC43B1A" w14:textId="77777777" w:rsidR="00980629" w:rsidRPr="00340B0D" w:rsidRDefault="00980629" w:rsidP="00541D1A">
            <w:pPr>
              <w:pStyle w:val="Default"/>
              <w:rPr>
                <w:ins w:id="7182" w:author="jonathan pritchard" w:date="2025-01-23T13:45:00Z" w16du:dateUtc="2025-01-23T13:45:00Z"/>
                <w:sz w:val="18"/>
                <w:szCs w:val="18"/>
              </w:rPr>
            </w:pPr>
            <w:ins w:id="7183" w:author="jonathan pritchard" w:date="2025-01-23T13:45:00Z" w16du:dateUtc="2025-01-23T13:45: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7C1C2FC8" w14:textId="77777777" w:rsidR="00980629" w:rsidRPr="00340B0D" w:rsidRDefault="00980629" w:rsidP="00541D1A">
            <w:pPr>
              <w:jc w:val="center"/>
              <w:rPr>
                <w:ins w:id="7184"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6061F59A" w14:textId="77777777" w:rsidR="00980629" w:rsidRPr="00340B0D" w:rsidRDefault="00980629" w:rsidP="00541D1A">
            <w:pPr>
              <w:rPr>
                <w:ins w:id="7185"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9180F28" w14:textId="77777777" w:rsidR="00980629" w:rsidRPr="00340B0D" w:rsidRDefault="00980629" w:rsidP="00541D1A">
            <w:pPr>
              <w:rPr>
                <w:ins w:id="7186" w:author="jonathan pritchard" w:date="2025-01-23T13:45:00Z" w16du:dateUtc="2025-01-23T13:45:00Z"/>
                <w:rFonts w:cs="Arial"/>
                <w:sz w:val="18"/>
                <w:szCs w:val="18"/>
              </w:rPr>
            </w:pPr>
          </w:p>
        </w:tc>
      </w:tr>
      <w:tr w:rsidR="00980629" w:rsidRPr="00340B0D" w14:paraId="0E9DEC9A" w14:textId="77777777" w:rsidTr="00541D1A">
        <w:trPr>
          <w:ins w:id="7187"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70B31E74" w14:textId="77777777" w:rsidR="00980629" w:rsidRPr="00340B0D" w:rsidRDefault="00980629" w:rsidP="00541D1A">
            <w:pPr>
              <w:pStyle w:val="Default"/>
              <w:rPr>
                <w:ins w:id="7188" w:author="jonathan pritchard" w:date="2025-01-23T13:45:00Z" w16du:dateUtc="2025-01-23T13:45:00Z"/>
                <w:sz w:val="18"/>
                <w:szCs w:val="18"/>
              </w:rPr>
            </w:pPr>
            <w:ins w:id="7189" w:author="jonathan pritchard" w:date="2025-01-23T13:45:00Z" w16du:dateUtc="2025-01-23T13:45: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2A44520" w14:textId="77777777" w:rsidR="00980629" w:rsidRPr="00340B0D" w:rsidRDefault="00980629" w:rsidP="00541D1A">
            <w:pPr>
              <w:jc w:val="center"/>
              <w:rPr>
                <w:ins w:id="7190"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12FC8F34" w14:textId="77777777" w:rsidR="00980629" w:rsidRPr="00340B0D" w:rsidRDefault="00980629" w:rsidP="00541D1A">
            <w:pPr>
              <w:rPr>
                <w:ins w:id="719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7E0E88AA" w14:textId="77777777" w:rsidR="00980629" w:rsidRPr="00340B0D" w:rsidRDefault="00980629" w:rsidP="00541D1A">
            <w:pPr>
              <w:rPr>
                <w:ins w:id="7192" w:author="jonathan pritchard" w:date="2025-01-23T13:45:00Z" w16du:dateUtc="2025-01-23T13:45:00Z"/>
                <w:rFonts w:cs="Arial"/>
                <w:sz w:val="18"/>
                <w:szCs w:val="18"/>
              </w:rPr>
            </w:pPr>
          </w:p>
        </w:tc>
      </w:tr>
      <w:tr w:rsidR="00980629" w:rsidRPr="00340B0D" w14:paraId="1207A1B5" w14:textId="77777777" w:rsidTr="00541D1A">
        <w:trPr>
          <w:ins w:id="719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5B8A99C0" w14:textId="77777777" w:rsidR="00980629" w:rsidRPr="00340B0D" w:rsidRDefault="00980629" w:rsidP="00541D1A">
            <w:pPr>
              <w:pStyle w:val="Default"/>
              <w:ind w:left="720"/>
              <w:rPr>
                <w:ins w:id="7194" w:author="jonathan pritchard" w:date="2025-01-23T13:45:00Z" w16du:dateUtc="2025-01-23T13:45:00Z"/>
                <w:sz w:val="18"/>
                <w:szCs w:val="18"/>
              </w:rPr>
            </w:pPr>
            <w:ins w:id="7195" w:author="jonathan pritchard" w:date="2025-01-23T13:45:00Z" w16du:dateUtc="2025-01-23T13:45: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F39315D" w14:textId="77777777" w:rsidR="00980629" w:rsidRPr="00340B0D" w:rsidRDefault="00980629" w:rsidP="00541D1A">
            <w:pPr>
              <w:jc w:val="center"/>
              <w:rPr>
                <w:ins w:id="7196"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4" w:space="0" w:color="auto"/>
            </w:tcBorders>
          </w:tcPr>
          <w:p w14:paraId="0027BC18" w14:textId="77777777" w:rsidR="00980629" w:rsidRPr="00340B0D" w:rsidRDefault="00980629" w:rsidP="00541D1A">
            <w:pPr>
              <w:rPr>
                <w:ins w:id="7197"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0F678936" w14:textId="77777777" w:rsidR="00980629" w:rsidRPr="00340B0D" w:rsidRDefault="00980629" w:rsidP="00541D1A">
            <w:pPr>
              <w:rPr>
                <w:ins w:id="7198" w:author="jonathan pritchard" w:date="2025-01-23T13:45:00Z" w16du:dateUtc="2025-01-23T13:45:00Z"/>
                <w:rFonts w:cs="Arial"/>
                <w:sz w:val="18"/>
                <w:szCs w:val="18"/>
              </w:rPr>
            </w:pPr>
          </w:p>
        </w:tc>
      </w:tr>
      <w:tr w:rsidR="00980629" w:rsidRPr="00340B0D" w14:paraId="6CE851B6" w14:textId="77777777" w:rsidTr="00541D1A">
        <w:trPr>
          <w:ins w:id="7199" w:author="jonathan pritchard" w:date="2025-01-23T13:45:00Z"/>
        </w:trPr>
        <w:tc>
          <w:tcPr>
            <w:tcW w:w="4375" w:type="dxa"/>
            <w:gridSpan w:val="4"/>
            <w:tcBorders>
              <w:top w:val="single" w:sz="4" w:space="0" w:color="auto"/>
              <w:left w:val="single" w:sz="12" w:space="0" w:color="auto"/>
              <w:bottom w:val="single" w:sz="12" w:space="0" w:color="auto"/>
              <w:right w:val="single" w:sz="4" w:space="0" w:color="auto"/>
            </w:tcBorders>
          </w:tcPr>
          <w:p w14:paraId="49D34A5E" w14:textId="77777777" w:rsidR="00980629" w:rsidRPr="00340B0D" w:rsidRDefault="00980629" w:rsidP="00541D1A">
            <w:pPr>
              <w:pStyle w:val="Default"/>
              <w:ind w:left="720"/>
              <w:rPr>
                <w:ins w:id="7200" w:author="jonathan pritchard" w:date="2025-01-23T13:45:00Z" w16du:dateUtc="2025-01-23T13:45:00Z"/>
                <w:sz w:val="18"/>
                <w:szCs w:val="18"/>
              </w:rPr>
            </w:pPr>
            <w:ins w:id="7201" w:author="jonathan pritchard" w:date="2025-01-23T13:45:00Z" w16du:dateUtc="2025-01-23T13:45: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49D8CB3A" w14:textId="77777777" w:rsidR="00980629" w:rsidRPr="00340B0D" w:rsidRDefault="00980629" w:rsidP="00541D1A">
            <w:pPr>
              <w:jc w:val="center"/>
              <w:rPr>
                <w:ins w:id="7202" w:author="jonathan pritchard" w:date="2025-01-23T13:45:00Z" w16du:dateUtc="2025-01-23T13:45:00Z"/>
                <w:rFonts w:cs="Arial"/>
                <w:sz w:val="18"/>
                <w:szCs w:val="18"/>
              </w:rPr>
            </w:pPr>
          </w:p>
        </w:tc>
        <w:tc>
          <w:tcPr>
            <w:tcW w:w="3598" w:type="dxa"/>
            <w:gridSpan w:val="4"/>
            <w:tcBorders>
              <w:top w:val="single" w:sz="4" w:space="0" w:color="auto"/>
              <w:left w:val="single" w:sz="12" w:space="0" w:color="auto"/>
              <w:bottom w:val="single" w:sz="12" w:space="0" w:color="auto"/>
            </w:tcBorders>
          </w:tcPr>
          <w:p w14:paraId="1CF93C46" w14:textId="77777777" w:rsidR="00980629" w:rsidRPr="00340B0D" w:rsidRDefault="00980629" w:rsidP="00541D1A">
            <w:pPr>
              <w:rPr>
                <w:ins w:id="7203" w:author="jonathan pritchard" w:date="2025-01-23T13:45:00Z" w16du:dateUtc="2025-01-23T13:45:00Z"/>
                <w:rFonts w:cs="Arial"/>
                <w:sz w:val="18"/>
                <w:szCs w:val="18"/>
              </w:rPr>
            </w:pPr>
          </w:p>
        </w:tc>
        <w:tc>
          <w:tcPr>
            <w:tcW w:w="672" w:type="dxa"/>
            <w:tcBorders>
              <w:top w:val="single" w:sz="4" w:space="0" w:color="auto"/>
              <w:bottom w:val="single" w:sz="12" w:space="0" w:color="auto"/>
              <w:right w:val="single" w:sz="12" w:space="0" w:color="auto"/>
            </w:tcBorders>
            <w:vAlign w:val="center"/>
          </w:tcPr>
          <w:p w14:paraId="208A18DB" w14:textId="77777777" w:rsidR="00980629" w:rsidRPr="00340B0D" w:rsidRDefault="00980629" w:rsidP="00541D1A">
            <w:pPr>
              <w:rPr>
                <w:ins w:id="7204" w:author="jonathan pritchard" w:date="2025-01-23T13:45:00Z" w16du:dateUtc="2025-01-23T13:45:00Z"/>
                <w:rFonts w:cs="Arial"/>
                <w:sz w:val="18"/>
                <w:szCs w:val="18"/>
              </w:rPr>
            </w:pPr>
          </w:p>
        </w:tc>
      </w:tr>
      <w:tr w:rsidR="00980629" w:rsidRPr="00340B0D" w14:paraId="67DD47E9" w14:textId="77777777" w:rsidTr="00541D1A">
        <w:trPr>
          <w:ins w:id="7205"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793B040" w14:textId="77777777" w:rsidR="00980629" w:rsidRPr="00EF63B4" w:rsidRDefault="00980629" w:rsidP="00541D1A">
            <w:pPr>
              <w:jc w:val="center"/>
              <w:rPr>
                <w:ins w:id="7206" w:author="jonathan pritchard" w:date="2025-01-23T13:45:00Z" w16du:dateUtc="2025-01-23T13:45:00Z"/>
                <w:rFonts w:cs="Arial"/>
                <w:sz w:val="18"/>
                <w:szCs w:val="18"/>
              </w:rPr>
            </w:pPr>
            <w:ins w:id="7207" w:author="jonathan pritchard" w:date="2025-01-23T13:45:00Z" w16du:dateUtc="2025-01-23T13:45:00Z">
              <w:r>
                <w:rPr>
                  <w:rFonts w:cs="Arial"/>
                  <w:b/>
                  <w:bCs/>
                  <w:sz w:val="18"/>
                  <w:szCs w:val="18"/>
                </w:rPr>
                <w:t>Additional</w:t>
              </w:r>
            </w:ins>
          </w:p>
        </w:tc>
      </w:tr>
      <w:tr w:rsidR="00980629" w:rsidRPr="00340B0D" w14:paraId="6705EABB" w14:textId="77777777" w:rsidTr="00541D1A">
        <w:trPr>
          <w:ins w:id="7208"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2F1CAC7B" w14:textId="77777777" w:rsidR="00980629" w:rsidRPr="00340B0D" w:rsidRDefault="00980629" w:rsidP="00541D1A">
            <w:pPr>
              <w:pStyle w:val="Default"/>
              <w:ind w:left="720"/>
              <w:rPr>
                <w:ins w:id="7209"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11C7AB" w14:textId="77777777" w:rsidR="00980629" w:rsidRPr="00340B0D" w:rsidRDefault="00980629" w:rsidP="00541D1A">
            <w:pPr>
              <w:jc w:val="center"/>
              <w:rPr>
                <w:ins w:id="7210"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725D4EC" w14:textId="77777777" w:rsidR="00980629" w:rsidRPr="00340B0D" w:rsidRDefault="00980629" w:rsidP="00541D1A">
            <w:pPr>
              <w:rPr>
                <w:ins w:id="7211"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2166277F" w14:textId="77777777" w:rsidR="00980629" w:rsidRPr="00340B0D" w:rsidRDefault="00980629" w:rsidP="00541D1A">
            <w:pPr>
              <w:rPr>
                <w:ins w:id="7212" w:author="jonathan pritchard" w:date="2025-01-23T13:45:00Z" w16du:dateUtc="2025-01-23T13:45:00Z"/>
                <w:rFonts w:cs="Arial"/>
                <w:sz w:val="18"/>
                <w:szCs w:val="18"/>
              </w:rPr>
            </w:pPr>
          </w:p>
        </w:tc>
      </w:tr>
      <w:tr w:rsidR="00980629" w:rsidRPr="00340B0D" w14:paraId="3CDC2035" w14:textId="77777777" w:rsidTr="00541D1A">
        <w:trPr>
          <w:ins w:id="7213" w:author="jonathan pritchard" w:date="2025-01-23T13:45:00Z"/>
        </w:trPr>
        <w:tc>
          <w:tcPr>
            <w:tcW w:w="4375" w:type="dxa"/>
            <w:gridSpan w:val="4"/>
            <w:tcBorders>
              <w:top w:val="single" w:sz="4" w:space="0" w:color="auto"/>
              <w:left w:val="single" w:sz="12" w:space="0" w:color="auto"/>
              <w:bottom w:val="single" w:sz="4" w:space="0" w:color="auto"/>
              <w:right w:val="single" w:sz="4" w:space="0" w:color="auto"/>
            </w:tcBorders>
          </w:tcPr>
          <w:p w14:paraId="690AFF98" w14:textId="77777777" w:rsidR="00980629" w:rsidRPr="00340B0D" w:rsidRDefault="00980629" w:rsidP="00541D1A">
            <w:pPr>
              <w:pStyle w:val="Default"/>
              <w:ind w:left="720"/>
              <w:rPr>
                <w:ins w:id="7214" w:author="jonathan pritchard" w:date="2025-01-23T13:45:00Z" w16du:dateUtc="2025-01-23T13:45: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5FC4721" w14:textId="77777777" w:rsidR="00980629" w:rsidRPr="00340B0D" w:rsidRDefault="00980629" w:rsidP="00541D1A">
            <w:pPr>
              <w:jc w:val="center"/>
              <w:rPr>
                <w:ins w:id="7215" w:author="jonathan pritchard" w:date="2025-01-23T13:45:00Z" w16du:dateUtc="2025-01-23T13:45:00Z"/>
                <w:rFonts w:cs="Arial"/>
                <w:sz w:val="18"/>
                <w:szCs w:val="18"/>
              </w:rPr>
            </w:pPr>
          </w:p>
        </w:tc>
        <w:tc>
          <w:tcPr>
            <w:tcW w:w="3598" w:type="dxa"/>
            <w:gridSpan w:val="4"/>
            <w:tcBorders>
              <w:top w:val="single" w:sz="4" w:space="0" w:color="auto"/>
              <w:left w:val="double" w:sz="4" w:space="0" w:color="auto"/>
              <w:bottom w:val="single" w:sz="4" w:space="0" w:color="auto"/>
            </w:tcBorders>
          </w:tcPr>
          <w:p w14:paraId="1A419FD2" w14:textId="77777777" w:rsidR="00980629" w:rsidRPr="00340B0D" w:rsidRDefault="00980629" w:rsidP="00541D1A">
            <w:pPr>
              <w:rPr>
                <w:ins w:id="7216" w:author="jonathan pritchard" w:date="2025-01-23T13:45:00Z" w16du:dateUtc="2025-01-23T13:45:00Z"/>
                <w:rFonts w:cs="Arial"/>
                <w:sz w:val="18"/>
                <w:szCs w:val="18"/>
              </w:rPr>
            </w:pPr>
          </w:p>
        </w:tc>
        <w:tc>
          <w:tcPr>
            <w:tcW w:w="672" w:type="dxa"/>
            <w:tcBorders>
              <w:top w:val="single" w:sz="4" w:space="0" w:color="auto"/>
              <w:bottom w:val="single" w:sz="4" w:space="0" w:color="auto"/>
              <w:right w:val="single" w:sz="12" w:space="0" w:color="auto"/>
            </w:tcBorders>
            <w:vAlign w:val="center"/>
          </w:tcPr>
          <w:p w14:paraId="629D052B" w14:textId="77777777" w:rsidR="00980629" w:rsidRPr="00340B0D" w:rsidRDefault="00980629" w:rsidP="00541D1A">
            <w:pPr>
              <w:rPr>
                <w:ins w:id="7217" w:author="jonathan pritchard" w:date="2025-01-23T13:45:00Z" w16du:dateUtc="2025-01-23T13:45:00Z"/>
                <w:rFonts w:cs="Arial"/>
                <w:sz w:val="18"/>
                <w:szCs w:val="18"/>
              </w:rPr>
            </w:pPr>
          </w:p>
        </w:tc>
      </w:tr>
      <w:tr w:rsidR="00980629" w:rsidRPr="00340B0D" w14:paraId="3374B20E" w14:textId="77777777" w:rsidTr="00541D1A">
        <w:trPr>
          <w:ins w:id="7218" w:author="jonathan pritchard" w:date="2025-01-23T13:45: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CC6612" w14:textId="77777777" w:rsidR="00980629" w:rsidRPr="00340B0D" w:rsidRDefault="00980629" w:rsidP="00541D1A">
            <w:pPr>
              <w:jc w:val="center"/>
              <w:rPr>
                <w:ins w:id="7219" w:author="jonathan pritchard" w:date="2025-01-23T13:45:00Z" w16du:dateUtc="2025-01-23T13:45:00Z"/>
                <w:rFonts w:cs="Arial"/>
                <w:b/>
                <w:bCs/>
                <w:sz w:val="18"/>
                <w:szCs w:val="18"/>
              </w:rPr>
            </w:pPr>
            <w:ins w:id="7220" w:author="jonathan pritchard" w:date="2025-01-23T13:45:00Z" w16du:dateUtc="2025-01-23T13:45:00Z">
              <w:r w:rsidRPr="00340B0D">
                <w:rPr>
                  <w:rFonts w:cs="Arial"/>
                  <w:b/>
                  <w:bCs/>
                  <w:sz w:val="18"/>
                  <w:szCs w:val="18"/>
                </w:rPr>
                <w:t>Setup</w:t>
              </w:r>
            </w:ins>
          </w:p>
        </w:tc>
      </w:tr>
      <w:tr w:rsidR="00980629" w:rsidRPr="00340B0D" w14:paraId="4FCD377E" w14:textId="77777777" w:rsidTr="00541D1A">
        <w:trPr>
          <w:ins w:id="7221" w:author="jonathan pritchard" w:date="2025-01-23T13:45:00Z"/>
        </w:trPr>
        <w:tc>
          <w:tcPr>
            <w:tcW w:w="9199" w:type="dxa"/>
            <w:gridSpan w:val="11"/>
            <w:tcBorders>
              <w:top w:val="single" w:sz="4" w:space="0" w:color="auto"/>
              <w:left w:val="single" w:sz="12" w:space="0" w:color="auto"/>
              <w:bottom w:val="single" w:sz="4" w:space="0" w:color="auto"/>
              <w:right w:val="single" w:sz="12" w:space="0" w:color="auto"/>
            </w:tcBorders>
          </w:tcPr>
          <w:p w14:paraId="1EDFA40C" w14:textId="77777777" w:rsidR="00980629" w:rsidRDefault="00980629" w:rsidP="00541D1A">
            <w:pPr>
              <w:rPr>
                <w:rFonts w:cs="Arial"/>
                <w:sz w:val="18"/>
                <w:szCs w:val="18"/>
              </w:rPr>
            </w:pPr>
          </w:p>
          <w:p w14:paraId="04A5157D" w14:textId="3CFFF073" w:rsidR="00980629" w:rsidRDefault="00BA0032" w:rsidP="00541D1A">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5467E623" w14:textId="77777777" w:rsidR="00BA0032" w:rsidRPr="00BA0032" w:rsidRDefault="00BA0032" w:rsidP="00541D1A">
            <w:pPr>
              <w:rPr>
                <w:ins w:id="7222" w:author="jonathan pritchard" w:date="2025-01-23T13:45:00Z" w16du:dateUtc="2025-01-23T13:45:00Z"/>
                <w:rFonts w:cs="Arial"/>
                <w:i/>
              </w:rPr>
            </w:pPr>
          </w:p>
          <w:p w14:paraId="4C360792" w14:textId="77777777" w:rsidR="00980629" w:rsidRPr="00340B0D" w:rsidRDefault="00980629" w:rsidP="00541D1A">
            <w:pPr>
              <w:rPr>
                <w:ins w:id="7223" w:author="jonathan pritchard" w:date="2025-01-23T13:45:00Z" w16du:dateUtc="2025-01-23T13:45:00Z"/>
                <w:rFonts w:cs="Arial"/>
                <w:sz w:val="18"/>
                <w:szCs w:val="18"/>
              </w:rPr>
            </w:pPr>
          </w:p>
        </w:tc>
      </w:tr>
      <w:tr w:rsidR="00980629" w:rsidRPr="00340B0D" w14:paraId="5DA71C86" w14:textId="77777777" w:rsidTr="00541D1A">
        <w:trPr>
          <w:ins w:id="7224"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6B33E" w14:textId="77777777" w:rsidR="00980629" w:rsidRPr="00340B0D" w:rsidRDefault="00980629" w:rsidP="00541D1A">
            <w:pPr>
              <w:jc w:val="center"/>
              <w:rPr>
                <w:ins w:id="7225" w:author="jonathan pritchard" w:date="2025-01-23T13:45:00Z" w16du:dateUtc="2025-01-23T13:45:00Z"/>
                <w:rFonts w:cs="Arial"/>
                <w:b/>
                <w:bCs/>
                <w:sz w:val="18"/>
                <w:szCs w:val="18"/>
              </w:rPr>
            </w:pPr>
            <w:ins w:id="7226" w:author="jonathan pritchard" w:date="2025-01-23T13:45:00Z" w16du:dateUtc="2025-01-23T13:45:00Z">
              <w:r w:rsidRPr="00340B0D">
                <w:rPr>
                  <w:rFonts w:cs="Arial"/>
                  <w:b/>
                  <w:bCs/>
                  <w:sz w:val="18"/>
                  <w:szCs w:val="18"/>
                </w:rPr>
                <w:lastRenderedPageBreak/>
                <w:t>Action</w:t>
              </w:r>
            </w:ins>
          </w:p>
        </w:tc>
      </w:tr>
      <w:tr w:rsidR="00980629" w:rsidRPr="00340B0D" w14:paraId="2A065B8B" w14:textId="77777777" w:rsidTr="00541D1A">
        <w:trPr>
          <w:ins w:id="7227"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4DEAC9" w14:textId="77777777" w:rsidR="00980629" w:rsidRDefault="00980629" w:rsidP="00541D1A">
            <w:pPr>
              <w:rPr>
                <w:rFonts w:cs="Arial"/>
                <w:b/>
                <w:bCs/>
              </w:rPr>
            </w:pPr>
          </w:p>
          <w:p w14:paraId="039C0CCD" w14:textId="6C488F48" w:rsidR="00BA0032" w:rsidRPr="00BA0032" w:rsidRDefault="00BA0032" w:rsidP="00541D1A">
            <w:pPr>
              <w:rPr>
                <w:rFonts w:cs="Arial"/>
                <w:i/>
              </w:rPr>
            </w:pPr>
            <w:r w:rsidRPr="00B43E49">
              <w:rPr>
                <w:rFonts w:cs="Arial"/>
                <w:i/>
              </w:rPr>
              <w:t>Centre the display on 32°21.010’S  060°57.920’E and zoom to 1:45 000</w:t>
            </w:r>
          </w:p>
          <w:p w14:paraId="6EFE3A10" w14:textId="77777777" w:rsidR="00BA0032" w:rsidRPr="00110428" w:rsidRDefault="00BA0032" w:rsidP="00541D1A">
            <w:pPr>
              <w:rPr>
                <w:ins w:id="7228" w:author="jonathan pritchard" w:date="2025-01-23T13:45:00Z" w16du:dateUtc="2025-01-23T13:45:00Z"/>
                <w:rFonts w:cs="Arial"/>
                <w:b/>
                <w:bCs/>
              </w:rPr>
            </w:pPr>
          </w:p>
        </w:tc>
      </w:tr>
      <w:tr w:rsidR="00980629" w:rsidRPr="00340B0D" w14:paraId="09FD6D70" w14:textId="77777777" w:rsidTr="00541D1A">
        <w:trPr>
          <w:ins w:id="7229"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F2B458" w14:textId="77777777" w:rsidR="00980629" w:rsidRPr="00340B0D" w:rsidRDefault="00980629" w:rsidP="00541D1A">
            <w:pPr>
              <w:jc w:val="center"/>
              <w:rPr>
                <w:ins w:id="7230" w:author="jonathan pritchard" w:date="2025-01-23T13:45:00Z" w16du:dateUtc="2025-01-23T13:45:00Z"/>
                <w:rFonts w:cs="Arial"/>
                <w:sz w:val="18"/>
                <w:szCs w:val="18"/>
              </w:rPr>
            </w:pPr>
            <w:ins w:id="7231" w:author="jonathan pritchard" w:date="2025-01-23T13:45:00Z" w16du:dateUtc="2025-01-23T13:45:00Z">
              <w:r w:rsidRPr="00340B0D">
                <w:rPr>
                  <w:rFonts w:cs="Arial"/>
                  <w:b/>
                  <w:bCs/>
                  <w:sz w:val="18"/>
                  <w:szCs w:val="18"/>
                </w:rPr>
                <w:t>Results</w:t>
              </w:r>
            </w:ins>
          </w:p>
        </w:tc>
      </w:tr>
      <w:tr w:rsidR="00980629" w:rsidRPr="00340B0D" w14:paraId="0BF202DD" w14:textId="77777777" w:rsidTr="00541D1A">
        <w:trPr>
          <w:ins w:id="7232" w:author="jonathan pritchard" w:date="2025-01-23T13:45:00Z"/>
        </w:trPr>
        <w:tc>
          <w:tcPr>
            <w:tcW w:w="9199" w:type="dxa"/>
            <w:gridSpan w:val="11"/>
            <w:tcBorders>
              <w:top w:val="single" w:sz="4" w:space="0" w:color="auto"/>
              <w:left w:val="single" w:sz="12" w:space="0" w:color="auto"/>
              <w:bottom w:val="single" w:sz="12" w:space="0" w:color="auto"/>
              <w:right w:val="single" w:sz="12" w:space="0" w:color="auto"/>
            </w:tcBorders>
          </w:tcPr>
          <w:p w14:paraId="5A5C1084" w14:textId="77777777" w:rsidR="00980629" w:rsidRDefault="00980629" w:rsidP="00541D1A">
            <w:pPr>
              <w:rPr>
                <w:ins w:id="7233" w:author="jonathan pritchard" w:date="2025-01-23T13:45:00Z" w16du:dateUtc="2025-01-23T13:45:00Z"/>
                <w:rFonts w:cs="Arial"/>
                <w:sz w:val="18"/>
                <w:szCs w:val="18"/>
              </w:rPr>
            </w:pPr>
          </w:p>
          <w:p w14:paraId="18F285F3" w14:textId="435B5B3E" w:rsidR="00980629" w:rsidRDefault="00BA0032" w:rsidP="00541D1A">
            <w:pPr>
              <w:rPr>
                <w:rFonts w:cs="Arial"/>
                <w:i/>
              </w:rPr>
            </w:pPr>
            <w:commentRangeStart w:id="7234"/>
            <w:r w:rsidRPr="00547B35">
              <w:rPr>
                <w:rFonts w:cs="Arial"/>
                <w:i/>
                <w:rPrChange w:id="7235" w:author="jonathan pritchard" w:date="2024-10-23T10:52:00Z" w16du:dateUtc="2024-10-23T09:52:00Z">
                  <w:rPr>
                    <w:rFonts w:cs="Arial"/>
                    <w:i/>
                  </w:rPr>
                </w:rPrChange>
              </w:rPr>
              <w:t>Confirm</w:t>
            </w:r>
            <w:commentRangeEnd w:id="7234"/>
            <w:r w:rsidRPr="00547B35">
              <w:rPr>
                <w:rStyle w:val="CommentReference"/>
                <w:snapToGrid/>
                <w:color w:val="000000"/>
              </w:rPr>
              <w:commentReference w:id="7234"/>
            </w:r>
            <w:r w:rsidRPr="00547B35">
              <w:rPr>
                <w:rFonts w:cs="Arial"/>
                <w:i/>
                <w:rPrChange w:id="7236" w:author="jonathan pritchard" w:date="2024-10-23T10:52:00Z" w16du:dateUtc="2024-10-23T09:52:00Z">
                  <w:rPr>
                    <w:rFonts w:cs="Arial"/>
                    <w:i/>
                  </w:rPr>
                </w:rPrChange>
              </w:rPr>
              <w:t xml:space="preserve"> that either the </w:t>
            </w:r>
            <w:r w:rsidRPr="00547B35">
              <w:rPr>
                <w:rFonts w:cs="Arial"/>
                <w:b/>
                <w:bCs/>
                <w:i/>
                <w:rPrChange w:id="7237" w:author="jonathan pritchard" w:date="2024-10-23T10:52:00Z" w16du:dateUtc="2024-10-23T09:52:00Z">
                  <w:rPr>
                    <w:rFonts w:cs="Arial"/>
                    <w:b/>
                    <w:bCs/>
                    <w:i/>
                  </w:rPr>
                </w:rPrChange>
              </w:rPr>
              <w:t>LS(SOLD,1,CHGRD</w:t>
            </w:r>
            <w:r w:rsidRPr="00547B35">
              <w:rPr>
                <w:rFonts w:cs="Arial"/>
                <w:i/>
                <w:rPrChange w:id="7238" w:author="jonathan pritchard" w:date="2024-10-23T10:52:00Z" w16du:dateUtc="2024-10-23T09:52:00Z">
                  <w:rPr>
                    <w:rFonts w:cs="Arial"/>
                    <w:i/>
                  </w:rPr>
                </w:rPrChange>
              </w:rPr>
              <w:t xml:space="preserve">) </w:t>
            </w:r>
            <w:r w:rsidRPr="00547B35">
              <w:rPr>
                <w:rFonts w:cs="Arial"/>
                <w:b/>
                <w:bCs/>
                <w:i/>
                <w:rPrChange w:id="7239" w:author="jonathan pritchard" w:date="2024-10-23T10:52:00Z" w16du:dateUtc="2024-10-23T09:52:00Z">
                  <w:rPr>
                    <w:rFonts w:cs="Arial"/>
                    <w:b/>
                    <w:bCs/>
                    <w:i/>
                  </w:rPr>
                </w:rPrChange>
              </w:rPr>
              <w:t>or LC(SCLBDY51</w:t>
            </w:r>
            <w:r w:rsidRPr="00547B35">
              <w:rPr>
                <w:rFonts w:cs="Arial"/>
                <w:i/>
                <w:rPrChange w:id="7240" w:author="jonathan pritchard" w:date="2024-10-23T10:52:00Z" w16du:dateUtc="2024-10-23T09:52:00Z">
                  <w:rPr>
                    <w:rFonts w:cs="Arial"/>
                    <w:i/>
                  </w:rPr>
                </w:rPrChange>
              </w:rPr>
              <w:t>) is shown for the diagonal limit  across the dataset. Also confirm that the overscale indication is provided for the area in which the maximum display scale is 1:52 000</w:t>
            </w:r>
          </w:p>
          <w:p w14:paraId="4B9F6954" w14:textId="77777777" w:rsidR="00BA0032" w:rsidRDefault="00BA0032" w:rsidP="00541D1A">
            <w:pPr>
              <w:rPr>
                <w:rFonts w:cs="Arial"/>
                <w:i/>
              </w:rPr>
            </w:pPr>
          </w:p>
          <w:p w14:paraId="21DA5368" w14:textId="572E8DCB" w:rsidR="00BA0032" w:rsidRDefault="00BA0032" w:rsidP="00E3745F">
            <w:pPr>
              <w:jc w:val="center"/>
              <w:rPr>
                <w:ins w:id="7241" w:author="jonathan pritchard" w:date="2025-01-23T13:45:00Z" w16du:dateUtc="2025-01-23T13:45:00Z"/>
                <w:rFonts w:cs="Arial"/>
                <w:sz w:val="18"/>
                <w:szCs w:val="18"/>
              </w:rPr>
            </w:pPr>
            <w:r w:rsidRPr="0000122C">
              <w:rPr>
                <w:noProof/>
                <w:lang w:val="en-IN" w:eastAsia="en-IN"/>
              </w:rPr>
              <w:drawing>
                <wp:inline distT="0" distB="0" distL="0" distR="0" wp14:anchorId="30028D1F" wp14:editId="2947ADD2">
                  <wp:extent cx="4491355" cy="3127065"/>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3182" cy="3128337"/>
                          </a:xfrm>
                          <a:prstGeom prst="rect">
                            <a:avLst/>
                          </a:prstGeom>
                          <a:noFill/>
                          <a:ln>
                            <a:noFill/>
                          </a:ln>
                        </pic:spPr>
                      </pic:pic>
                    </a:graphicData>
                  </a:graphic>
                </wp:inline>
              </w:drawing>
            </w:r>
          </w:p>
          <w:p w14:paraId="2B0987A2" w14:textId="77777777" w:rsidR="00980629" w:rsidRDefault="00980629" w:rsidP="00541D1A">
            <w:pPr>
              <w:rPr>
                <w:ins w:id="7242" w:author="jonathan pritchard" w:date="2025-01-23T13:45:00Z" w16du:dateUtc="2025-01-23T13:45:00Z"/>
                <w:rFonts w:cs="Arial"/>
                <w:sz w:val="18"/>
                <w:szCs w:val="18"/>
              </w:rPr>
            </w:pPr>
          </w:p>
          <w:p w14:paraId="27A508DA" w14:textId="77777777" w:rsidR="00980629" w:rsidRPr="00340B0D" w:rsidRDefault="00980629" w:rsidP="00541D1A">
            <w:pPr>
              <w:jc w:val="center"/>
              <w:rPr>
                <w:ins w:id="7243" w:author="jonathan pritchard" w:date="2025-01-23T13:45:00Z" w16du:dateUtc="2025-01-23T13:45:00Z"/>
                <w:rFonts w:cs="Arial"/>
                <w:sz w:val="18"/>
                <w:szCs w:val="18"/>
              </w:rPr>
            </w:pPr>
          </w:p>
          <w:p w14:paraId="0151531D" w14:textId="77777777" w:rsidR="00980629" w:rsidRDefault="00980629" w:rsidP="00541D1A">
            <w:pPr>
              <w:tabs>
                <w:tab w:val="left" w:pos="3048"/>
              </w:tabs>
              <w:jc w:val="center"/>
              <w:rPr>
                <w:ins w:id="7244" w:author="jonathan pritchard" w:date="2025-01-23T13:45:00Z" w16du:dateUtc="2025-01-23T13:45:00Z"/>
                <w:rFonts w:cs="Arial"/>
                <w:sz w:val="18"/>
                <w:szCs w:val="18"/>
              </w:rPr>
            </w:pPr>
          </w:p>
          <w:p w14:paraId="27EE30B1" w14:textId="77777777" w:rsidR="00980629" w:rsidRPr="00340B0D" w:rsidRDefault="00980629" w:rsidP="00541D1A">
            <w:pPr>
              <w:tabs>
                <w:tab w:val="left" w:pos="3048"/>
              </w:tabs>
              <w:jc w:val="center"/>
              <w:rPr>
                <w:ins w:id="7245" w:author="jonathan pritchard" w:date="2025-01-23T13:45:00Z" w16du:dateUtc="2025-01-23T13:45:00Z"/>
                <w:rFonts w:cs="Arial"/>
                <w:sz w:val="18"/>
                <w:szCs w:val="18"/>
              </w:rPr>
            </w:pPr>
          </w:p>
          <w:p w14:paraId="77CEAFC5" w14:textId="77777777" w:rsidR="00980629" w:rsidRDefault="00980629" w:rsidP="00541D1A">
            <w:pPr>
              <w:jc w:val="center"/>
              <w:rPr>
                <w:ins w:id="7246" w:author="jonathan pritchard" w:date="2025-01-23T13:45:00Z" w16du:dateUtc="2025-01-23T13:45:00Z"/>
                <w:rFonts w:cs="Arial"/>
                <w:sz w:val="18"/>
                <w:szCs w:val="18"/>
              </w:rPr>
            </w:pPr>
          </w:p>
          <w:p w14:paraId="4F3A0A1F" w14:textId="77777777" w:rsidR="00980629" w:rsidRDefault="00980629" w:rsidP="00541D1A">
            <w:pPr>
              <w:jc w:val="center"/>
              <w:rPr>
                <w:ins w:id="7247" w:author="jonathan pritchard" w:date="2025-01-23T13:45:00Z" w16du:dateUtc="2025-01-23T13:45:00Z"/>
                <w:rFonts w:cs="Arial"/>
                <w:sz w:val="18"/>
                <w:szCs w:val="18"/>
              </w:rPr>
            </w:pPr>
          </w:p>
          <w:p w14:paraId="00A31890" w14:textId="77777777" w:rsidR="00980629" w:rsidRPr="00340B0D" w:rsidRDefault="00980629" w:rsidP="00541D1A">
            <w:pPr>
              <w:rPr>
                <w:ins w:id="7248" w:author="jonathan pritchard" w:date="2025-01-23T13:45:00Z" w16du:dateUtc="2025-01-23T13:45:00Z"/>
                <w:rFonts w:cs="Arial"/>
                <w:sz w:val="18"/>
                <w:szCs w:val="18"/>
              </w:rPr>
            </w:pPr>
          </w:p>
        </w:tc>
      </w:tr>
    </w:tbl>
    <w:p w14:paraId="7B9290E7" w14:textId="77777777" w:rsidR="00980629" w:rsidRDefault="00980629" w:rsidP="00980629">
      <w:pPr>
        <w:rPr>
          <w:ins w:id="7249" w:author="jonathan pritchard" w:date="2025-01-23T13:45:00Z" w16du:dateUtc="2025-01-23T13:45:00Z"/>
        </w:rPr>
      </w:pPr>
    </w:p>
    <w:p w14:paraId="6CBD8C2A" w14:textId="77777777" w:rsidR="00980629" w:rsidRPr="00980629" w:rsidRDefault="00980629">
      <w:pPr>
        <w:rPr>
          <w:b/>
          <w:rPrChange w:id="7250" w:author="jonathan pritchard" w:date="2025-01-23T13:45:00Z" w16du:dateUtc="2025-01-23T13:45:00Z">
            <w:rPr>
              <w:rFonts w:cs="Arial"/>
              <w:b w:val="0"/>
              <w:color w:val="000000" w:themeColor="text1"/>
            </w:rPr>
          </w:rPrChange>
        </w:rPr>
        <w:pPrChange w:id="7251" w:author="jonathan pritchard" w:date="2025-01-23T13:45:00Z" w16du:dateUtc="2025-01-23T13:45:00Z">
          <w:pPr>
            <w:pStyle w:val="Heading1"/>
            <w:numPr>
              <w:ilvl w:val="2"/>
              <w:numId w:val="73"/>
            </w:numPr>
            <w:tabs>
              <w:tab w:val="clear" w:pos="432"/>
              <w:tab w:val="left" w:pos="567"/>
            </w:tabs>
            <w:spacing w:after="120"/>
            <w:ind w:left="426" w:hanging="426"/>
          </w:pPr>
        </w:pPrChange>
      </w:pPr>
    </w:p>
    <w:p w14:paraId="407AD500" w14:textId="77777777" w:rsidR="006C7785" w:rsidRDefault="006C7785" w:rsidP="006C7785"/>
    <w:p w14:paraId="434A2C9A" w14:textId="77777777" w:rsidR="006C7785" w:rsidRPr="00547B35" w:rsidRDefault="006C7785" w:rsidP="006C7785">
      <w:pPr>
        <w:pStyle w:val="Heading1"/>
        <w:numPr>
          <w:ilvl w:val="2"/>
          <w:numId w:val="73"/>
        </w:numPr>
        <w:tabs>
          <w:tab w:val="left" w:pos="567"/>
        </w:tabs>
        <w:spacing w:after="120"/>
        <w:ind w:left="426" w:hanging="426"/>
        <w:rPr>
          <w:ins w:id="7252" w:author="jonathan pritchard" w:date="2025-01-23T13:46:00Z" w16du:dateUtc="2025-01-23T13:46:00Z"/>
          <w:rFonts w:cs="Arial"/>
          <w:color w:val="000000" w:themeColor="text1"/>
          <w:rPrChange w:id="7253" w:author="jonathan pritchard" w:date="2025-01-23T13:46:00Z" w16du:dateUtc="2025-01-23T13:46:00Z">
            <w:rPr>
              <w:ins w:id="7254" w:author="jonathan pritchard" w:date="2025-01-23T13:46:00Z" w16du:dateUtc="2025-01-23T13:46:00Z"/>
              <w:rFonts w:cs="Arial"/>
              <w:color w:val="000000" w:themeColor="text1"/>
            </w:rPr>
          </w:rPrChange>
        </w:rPr>
      </w:pPr>
      <w:r>
        <w:br w:type="page"/>
      </w:r>
      <w:bookmarkStart w:id="7255" w:name="_Toc189491296"/>
      <w:r w:rsidRPr="00547B35">
        <w:rPr>
          <w:rFonts w:cs="Arial"/>
          <w:color w:val="000000" w:themeColor="text1"/>
          <w:rPrChange w:id="7256" w:author="jonathan pritchard" w:date="2025-01-23T13:46:00Z" w16du:dateUtc="2025-01-23T13:46:00Z">
            <w:rPr>
              <w:rFonts w:cs="Arial"/>
              <w:color w:val="000000" w:themeColor="text1"/>
            </w:rPr>
          </w:rPrChange>
        </w:rPr>
        <w:lastRenderedPageBreak/>
        <w:t>Display of data from another scale</w:t>
      </w:r>
      <w:bookmarkEnd w:id="725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2A06F95" w14:textId="77777777" w:rsidTr="00541D1A">
        <w:trPr>
          <w:trHeight w:val="416"/>
          <w:ins w:id="7257" w:author="jonathan pritchard" w:date="2025-01-23T13:46: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93503D1" w14:textId="77777777" w:rsidR="00980629" w:rsidRPr="00340B0D" w:rsidRDefault="00980629" w:rsidP="00541D1A">
            <w:pPr>
              <w:jc w:val="center"/>
              <w:rPr>
                <w:ins w:id="7258" w:author="jonathan pritchard" w:date="2025-01-23T13:46:00Z" w16du:dateUtc="2025-01-23T13:46:00Z"/>
                <w:rFonts w:cs="Arial"/>
                <w:b/>
                <w:bCs/>
                <w:sz w:val="18"/>
                <w:szCs w:val="18"/>
              </w:rPr>
            </w:pPr>
            <w:ins w:id="7259" w:author="jonathan pritchard" w:date="2025-01-23T13:46:00Z" w16du:dateUtc="2025-01-23T13:46: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1E02D7C" w14:textId="069E0E7F" w:rsidR="00980629" w:rsidRPr="00C87169" w:rsidRDefault="00E3745F" w:rsidP="00541D1A">
            <w:pPr>
              <w:jc w:val="center"/>
              <w:rPr>
                <w:ins w:id="7260" w:author="jonathan pritchard" w:date="2025-01-23T13:46:00Z" w16du:dateUtc="2025-01-23T13:46:00Z"/>
                <w:rFonts w:cs="Arial"/>
                <w:bCs/>
              </w:rPr>
            </w:pPr>
            <w:r w:rsidRPr="00B43E49">
              <w:rPr>
                <w:rFonts w:cs="Arial"/>
              </w:rPr>
              <w:t>DifferentScale1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03DCF9B" w14:textId="77777777" w:rsidR="00980629" w:rsidRPr="00340B0D" w:rsidRDefault="00980629" w:rsidP="00541D1A">
            <w:pPr>
              <w:jc w:val="center"/>
              <w:rPr>
                <w:ins w:id="7261" w:author="jonathan pritchard" w:date="2025-01-23T13:46:00Z" w16du:dateUtc="2025-01-23T13:46:00Z"/>
                <w:rFonts w:cs="Arial"/>
                <w:b/>
                <w:bCs/>
                <w:sz w:val="18"/>
                <w:szCs w:val="18"/>
              </w:rPr>
            </w:pPr>
            <w:ins w:id="7262" w:author="jonathan pritchard" w:date="2025-01-23T13:46:00Z" w16du:dateUtc="2025-01-23T13:46: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E5233F8" w14:textId="59CD29E7" w:rsidR="00980629" w:rsidRPr="00340B0D" w:rsidRDefault="00E3745F" w:rsidP="00541D1A">
            <w:pPr>
              <w:jc w:val="center"/>
              <w:rPr>
                <w:ins w:id="7263" w:author="jonathan pritchard" w:date="2025-01-23T13:46:00Z" w16du:dateUtc="2025-01-23T13:46:00Z"/>
                <w:rFonts w:cs="Arial"/>
                <w:sz w:val="18"/>
                <w:szCs w:val="18"/>
              </w:rPr>
            </w:pPr>
            <w:r w:rsidRPr="00B43E49">
              <w:rPr>
                <w:rFonts w:cs="Arial"/>
                <w:color w:val="000000"/>
              </w:rPr>
              <w:t xml:space="preserve">S-98 </w:t>
            </w:r>
            <w:r w:rsidR="00547B35">
              <w:rPr>
                <w:rFonts w:cs="Arial"/>
                <w:color w:val="000000"/>
              </w:rPr>
              <w:t>Appendix E</w:t>
            </w:r>
          </w:p>
        </w:tc>
      </w:tr>
      <w:tr w:rsidR="00980629" w:rsidRPr="00340B0D" w14:paraId="55601B6F" w14:textId="77777777" w:rsidTr="00541D1A">
        <w:trPr>
          <w:ins w:id="7264"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E593B3" w14:textId="77777777" w:rsidR="00980629" w:rsidRPr="00340B0D" w:rsidRDefault="00980629" w:rsidP="00541D1A">
            <w:pPr>
              <w:rPr>
                <w:ins w:id="7265" w:author="jonathan pritchard" w:date="2025-01-23T13:46:00Z" w16du:dateUtc="2025-01-23T13:46:00Z"/>
                <w:rFonts w:cs="Arial"/>
                <w:b/>
                <w:bCs/>
                <w:sz w:val="18"/>
                <w:szCs w:val="18"/>
              </w:rPr>
            </w:pPr>
            <w:ins w:id="7266" w:author="jonathan pritchard" w:date="2025-01-23T13:46:00Z" w16du:dateUtc="2025-01-23T13:46:00Z">
              <w:r w:rsidRPr="00340B0D">
                <w:rPr>
                  <w:rFonts w:cs="Arial"/>
                  <w:b/>
                  <w:bCs/>
                  <w:sz w:val="18"/>
                  <w:szCs w:val="18"/>
                </w:rPr>
                <w:t>Test Description</w:t>
              </w:r>
            </w:ins>
          </w:p>
        </w:tc>
      </w:tr>
      <w:tr w:rsidR="00980629" w:rsidRPr="00340B0D" w14:paraId="25A8B36B" w14:textId="77777777" w:rsidTr="00541D1A">
        <w:trPr>
          <w:ins w:id="7267"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3095042" w14:textId="77777777" w:rsidR="00980629" w:rsidRPr="009C22F4" w:rsidRDefault="00980629" w:rsidP="00541D1A">
            <w:pPr>
              <w:rPr>
                <w:ins w:id="7268" w:author="jonathan pritchard" w:date="2025-01-23T13:46:00Z" w16du:dateUtc="2025-01-23T13:46:00Z"/>
                <w:rFonts w:cs="Arial"/>
                <w:i/>
              </w:rPr>
            </w:pPr>
          </w:p>
          <w:p w14:paraId="2E633933" w14:textId="62057DD3" w:rsidR="00980629" w:rsidRDefault="00E3745F" w:rsidP="00541D1A">
            <w:pPr>
              <w:rPr>
                <w:rFonts w:cs="Arial"/>
                <w:i/>
              </w:rPr>
            </w:pPr>
            <w:r w:rsidRPr="00B43E49">
              <w:rPr>
                <w:rFonts w:cs="Arial"/>
                <w:i/>
              </w:rPr>
              <w:t>Display of data from a smaller scal</w:t>
            </w:r>
            <w:r>
              <w:rPr>
                <w:rFonts w:cs="Arial"/>
                <w:i/>
              </w:rPr>
              <w:t>e to comp</w:t>
            </w:r>
            <w:r w:rsidRPr="00B43E49">
              <w:rPr>
                <w:rFonts w:cs="Arial"/>
                <w:i/>
              </w:rPr>
              <w:t>letely cover the display</w:t>
            </w:r>
          </w:p>
          <w:p w14:paraId="7758D322" w14:textId="77777777" w:rsidR="00E3745F" w:rsidRPr="009C22F4" w:rsidRDefault="00E3745F" w:rsidP="00541D1A">
            <w:pPr>
              <w:rPr>
                <w:ins w:id="7269" w:author="jonathan pritchard" w:date="2025-01-23T13:46:00Z" w16du:dateUtc="2025-01-23T13:46:00Z"/>
                <w:rFonts w:cs="Arial"/>
                <w:i/>
              </w:rPr>
            </w:pPr>
          </w:p>
        </w:tc>
      </w:tr>
      <w:tr w:rsidR="00980629" w:rsidRPr="00340B0D" w14:paraId="6524A6F3" w14:textId="77777777" w:rsidTr="00541D1A">
        <w:trPr>
          <w:ins w:id="7270"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F7D148" w14:textId="77777777" w:rsidR="00980629" w:rsidRPr="00340B0D" w:rsidRDefault="00980629" w:rsidP="00541D1A">
            <w:pPr>
              <w:jc w:val="center"/>
              <w:rPr>
                <w:ins w:id="7271" w:author="jonathan pritchard" w:date="2025-01-23T13:46:00Z" w16du:dateUtc="2025-01-23T13:46:00Z"/>
                <w:rFonts w:cs="Arial"/>
                <w:b/>
                <w:bCs/>
                <w:sz w:val="18"/>
                <w:szCs w:val="18"/>
              </w:rPr>
            </w:pPr>
            <w:ins w:id="7272" w:author="jonathan pritchard" w:date="2025-01-23T13:46:00Z" w16du:dateUtc="2025-01-23T13:46:00Z">
              <w:r w:rsidRPr="00340B0D">
                <w:rPr>
                  <w:rFonts w:cs="Arial"/>
                  <w:b/>
                  <w:bCs/>
                  <w:sz w:val="18"/>
                  <w:szCs w:val="18"/>
                </w:rPr>
                <w:t>Loaded Data</w:t>
              </w:r>
            </w:ins>
          </w:p>
        </w:tc>
      </w:tr>
      <w:tr w:rsidR="00980629" w:rsidRPr="00340B0D" w14:paraId="1DB013FE" w14:textId="77777777" w:rsidTr="00541D1A">
        <w:trPr>
          <w:ins w:id="7273"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25926A" w14:textId="77777777" w:rsidR="00980629" w:rsidRPr="00340B0D" w:rsidRDefault="00980629" w:rsidP="00541D1A">
            <w:pPr>
              <w:jc w:val="center"/>
              <w:rPr>
                <w:ins w:id="7274" w:author="jonathan pritchard" w:date="2025-01-23T13:46:00Z" w16du:dateUtc="2025-01-23T13:46:00Z"/>
                <w:rFonts w:cs="Arial"/>
                <w:b/>
                <w:bCs/>
                <w:sz w:val="18"/>
                <w:szCs w:val="18"/>
              </w:rPr>
            </w:pPr>
            <w:ins w:id="7275" w:author="jonathan pritchard" w:date="2025-01-23T13:46:00Z" w16du:dateUtc="2025-01-23T13:46: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6EDA0E" w14:textId="77777777" w:rsidR="00980629" w:rsidRPr="00340B0D" w:rsidRDefault="00980629" w:rsidP="00541D1A">
            <w:pPr>
              <w:jc w:val="center"/>
              <w:rPr>
                <w:ins w:id="7276" w:author="jonathan pritchard" w:date="2025-01-23T13:46:00Z" w16du:dateUtc="2025-01-23T13:46:00Z"/>
                <w:rFonts w:cs="Arial"/>
                <w:b/>
                <w:bCs/>
                <w:sz w:val="18"/>
                <w:szCs w:val="18"/>
              </w:rPr>
            </w:pPr>
          </w:p>
        </w:tc>
      </w:tr>
      <w:tr w:rsidR="00980629" w:rsidRPr="00340B0D" w14:paraId="296F4E68" w14:textId="77777777" w:rsidTr="00541D1A">
        <w:trPr>
          <w:ins w:id="7277" w:author="jonathan pritchard" w:date="2025-01-23T13:46: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BC700" w14:textId="77777777" w:rsidR="00980629" w:rsidRPr="00340B0D" w:rsidRDefault="00980629" w:rsidP="00541D1A">
            <w:pPr>
              <w:rPr>
                <w:ins w:id="7278"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40E08AC" w14:textId="77777777" w:rsidR="00980629" w:rsidRPr="00340B0D" w:rsidRDefault="00980629" w:rsidP="00541D1A">
            <w:pPr>
              <w:rPr>
                <w:ins w:id="7279" w:author="jonathan pritchard" w:date="2025-01-23T13:46:00Z" w16du:dateUtc="2025-01-23T13:46:00Z"/>
                <w:rFonts w:cs="Arial"/>
                <w:sz w:val="18"/>
                <w:szCs w:val="18"/>
              </w:rPr>
            </w:pPr>
          </w:p>
        </w:tc>
      </w:tr>
      <w:tr w:rsidR="00980629" w:rsidRPr="00340B0D" w14:paraId="12D6907C" w14:textId="77777777" w:rsidTr="00541D1A">
        <w:trPr>
          <w:ins w:id="7280" w:author="jonathan pritchard" w:date="2025-01-23T13:46: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E1FADCB" w14:textId="77777777" w:rsidR="00980629" w:rsidRPr="00340B0D" w:rsidRDefault="00980629" w:rsidP="00541D1A">
            <w:pPr>
              <w:rPr>
                <w:ins w:id="7281" w:author="jonathan pritchard" w:date="2025-01-23T13:46:00Z" w16du:dateUtc="2025-01-23T13:46: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5B1F90" w14:textId="77777777" w:rsidR="00980629" w:rsidRPr="00340B0D" w:rsidRDefault="00980629" w:rsidP="00541D1A">
            <w:pPr>
              <w:rPr>
                <w:ins w:id="7282" w:author="jonathan pritchard" w:date="2025-01-23T13:46:00Z" w16du:dateUtc="2025-01-23T13:46:00Z"/>
                <w:rFonts w:cs="Arial"/>
                <w:sz w:val="18"/>
                <w:szCs w:val="18"/>
              </w:rPr>
            </w:pPr>
          </w:p>
        </w:tc>
      </w:tr>
      <w:tr w:rsidR="00980629" w:rsidRPr="00340B0D" w14:paraId="27F190F5" w14:textId="77777777" w:rsidTr="00541D1A">
        <w:trPr>
          <w:ins w:id="7283" w:author="jonathan pritchard" w:date="2025-01-23T13:46: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71AF3A" w14:textId="77777777" w:rsidR="00980629" w:rsidRPr="00340B0D" w:rsidRDefault="00980629" w:rsidP="00541D1A">
            <w:pPr>
              <w:jc w:val="center"/>
              <w:rPr>
                <w:ins w:id="7284" w:author="jonathan pritchard" w:date="2025-01-23T13:46:00Z" w16du:dateUtc="2025-01-23T13:46:00Z"/>
                <w:rFonts w:cs="Arial"/>
                <w:b/>
                <w:bCs/>
                <w:sz w:val="18"/>
                <w:szCs w:val="18"/>
              </w:rPr>
            </w:pPr>
            <w:ins w:id="7285" w:author="jonathan pritchard" w:date="2025-01-23T13:46:00Z" w16du:dateUtc="2025-01-23T13:46: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5C172B" w14:textId="77777777" w:rsidR="00980629" w:rsidRPr="00340B0D" w:rsidRDefault="00980629" w:rsidP="00541D1A">
            <w:pPr>
              <w:jc w:val="center"/>
              <w:rPr>
                <w:ins w:id="7286" w:author="jonathan pritchard" w:date="2025-01-23T13:46:00Z" w16du:dateUtc="2025-01-23T13:46:00Z"/>
                <w:rFonts w:cs="Arial"/>
                <w:b/>
                <w:bCs/>
                <w:sz w:val="18"/>
                <w:szCs w:val="18"/>
              </w:rPr>
            </w:pPr>
            <w:ins w:id="7287" w:author="jonathan pritchard" w:date="2025-01-23T13:46:00Z" w16du:dateUtc="2025-01-23T13:46: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220AFBF3" w14:textId="77777777" w:rsidTr="00541D1A">
        <w:trPr>
          <w:ins w:id="7288" w:author="jonathan pritchard" w:date="2025-01-23T13:46:00Z"/>
        </w:trPr>
        <w:customXmlInsRangeStart w:id="7289" w:author="jonathan pritchard" w:date="2025-01-23T13:46:00Z"/>
        <w:sdt>
          <w:sdtPr>
            <w:rPr>
              <w:rFonts w:cs="Arial"/>
              <w:sz w:val="18"/>
              <w:szCs w:val="18"/>
            </w:rPr>
            <w:alias w:val="Diplay Category"/>
            <w:tag w:val="Diplay Categor"/>
            <w:id w:val="1324395139"/>
            <w:placeholder>
              <w:docPart w:val="B8F56E94647645A2B35A516F2A44F6C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28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952D3A7" w14:textId="77777777" w:rsidR="00980629" w:rsidRPr="00340B0D" w:rsidRDefault="00980629" w:rsidP="00541D1A">
                <w:pPr>
                  <w:rPr>
                    <w:ins w:id="7290" w:author="jonathan pritchard" w:date="2025-01-23T13:46:00Z" w16du:dateUtc="2025-01-23T13:46:00Z"/>
                    <w:rFonts w:cs="Arial"/>
                    <w:sz w:val="18"/>
                    <w:szCs w:val="18"/>
                  </w:rPr>
                </w:pPr>
                <w:ins w:id="7291" w:author="jonathan pritchard" w:date="2025-01-23T13:46:00Z" w16du:dateUtc="2025-01-23T13:46:00Z">
                  <w:r>
                    <w:rPr>
                      <w:rFonts w:cs="Arial"/>
                      <w:sz w:val="18"/>
                      <w:szCs w:val="18"/>
                    </w:rPr>
                    <w:t>Other</w:t>
                  </w:r>
                </w:ins>
              </w:p>
            </w:tc>
            <w:customXmlInsRangeStart w:id="7292" w:author="jonathan pritchard" w:date="2025-01-23T13:46:00Z"/>
          </w:sdtContent>
        </w:sdt>
        <w:customXmlInsRangeEnd w:id="7292"/>
        <w:tc>
          <w:tcPr>
            <w:tcW w:w="3871" w:type="dxa"/>
            <w:gridSpan w:val="5"/>
            <w:tcBorders>
              <w:left w:val="single" w:sz="12" w:space="0" w:color="auto"/>
              <w:bottom w:val="single" w:sz="4" w:space="0" w:color="auto"/>
              <w:right w:val="single" w:sz="4" w:space="0" w:color="auto"/>
            </w:tcBorders>
            <w:shd w:val="clear" w:color="auto" w:fill="auto"/>
          </w:tcPr>
          <w:p w14:paraId="798EA6E6" w14:textId="77777777" w:rsidR="00980629" w:rsidRPr="00340B0D" w:rsidRDefault="00980629" w:rsidP="00541D1A">
            <w:pPr>
              <w:rPr>
                <w:ins w:id="7293" w:author="jonathan pritchard" w:date="2025-01-23T13:46:00Z" w16du:dateUtc="2025-01-23T13:46:00Z"/>
                <w:rFonts w:cs="Arial"/>
                <w:sz w:val="18"/>
                <w:szCs w:val="18"/>
              </w:rPr>
            </w:pPr>
            <w:ins w:id="7294" w:author="jonathan pritchard" w:date="2025-01-23T13:46:00Z" w16du:dateUtc="2025-01-23T13:46: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70A5C1DC" w14:textId="77777777" w:rsidR="00980629" w:rsidRPr="00340B0D" w:rsidRDefault="00980629" w:rsidP="00541D1A">
            <w:pPr>
              <w:jc w:val="center"/>
              <w:rPr>
                <w:ins w:id="7295" w:author="jonathan pritchard" w:date="2025-01-23T13:46:00Z" w16du:dateUtc="2025-01-23T13:46:00Z"/>
                <w:rFonts w:cs="Arial"/>
                <w:sz w:val="18"/>
                <w:szCs w:val="18"/>
              </w:rPr>
            </w:pPr>
          </w:p>
        </w:tc>
      </w:tr>
      <w:tr w:rsidR="00980629" w:rsidRPr="00340B0D" w14:paraId="6512120B" w14:textId="77777777" w:rsidTr="00541D1A">
        <w:trPr>
          <w:ins w:id="7296" w:author="jonathan pritchard" w:date="2025-01-23T13:46: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A7069D4" w14:textId="77777777" w:rsidR="00980629" w:rsidRPr="00340B0D" w:rsidRDefault="00980629" w:rsidP="00541D1A">
            <w:pPr>
              <w:jc w:val="center"/>
              <w:rPr>
                <w:ins w:id="7297" w:author="jonathan pritchard" w:date="2025-01-23T13:46:00Z" w16du:dateUtc="2025-01-23T13:46:00Z"/>
                <w:rFonts w:cs="Arial"/>
                <w:b/>
                <w:bCs/>
                <w:sz w:val="18"/>
                <w:szCs w:val="18"/>
              </w:rPr>
            </w:pPr>
            <w:ins w:id="7298" w:author="jonathan pritchard" w:date="2025-01-23T13:46:00Z" w16du:dateUtc="2025-01-23T13:46: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598A79B" w14:textId="77777777" w:rsidR="00980629" w:rsidRPr="00340B0D" w:rsidRDefault="00980629" w:rsidP="00541D1A">
            <w:pPr>
              <w:rPr>
                <w:ins w:id="7299" w:author="jonathan pritchard" w:date="2025-01-23T13:46:00Z" w16du:dateUtc="2025-01-23T13:46:00Z"/>
                <w:rFonts w:cs="Arial"/>
                <w:sz w:val="18"/>
                <w:szCs w:val="18"/>
              </w:rPr>
            </w:pPr>
            <w:ins w:id="7300" w:author="jonathan pritchard" w:date="2025-01-23T13:46:00Z" w16du:dateUtc="2025-01-23T13:46: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C62CAFD" w14:textId="77777777" w:rsidR="00980629" w:rsidRPr="00340B0D" w:rsidRDefault="00980629" w:rsidP="00541D1A">
            <w:pPr>
              <w:jc w:val="center"/>
              <w:rPr>
                <w:ins w:id="7301" w:author="jonathan pritchard" w:date="2025-01-23T13:46:00Z" w16du:dateUtc="2025-01-23T13:46:00Z"/>
                <w:rFonts w:cs="Arial"/>
                <w:sz w:val="18"/>
                <w:szCs w:val="18"/>
              </w:rPr>
            </w:pPr>
          </w:p>
        </w:tc>
      </w:tr>
      <w:tr w:rsidR="00980629" w:rsidRPr="00340B0D" w14:paraId="4C0AF793" w14:textId="77777777" w:rsidTr="00541D1A">
        <w:trPr>
          <w:ins w:id="7302"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4B0A70" w14:textId="77777777" w:rsidR="00980629" w:rsidRPr="00340B0D" w:rsidRDefault="00980629" w:rsidP="00541D1A">
            <w:pPr>
              <w:rPr>
                <w:ins w:id="7303" w:author="jonathan pritchard" w:date="2025-01-23T13:46:00Z" w16du:dateUtc="2025-01-23T13:46:00Z"/>
                <w:rFonts w:cs="Arial"/>
                <w:sz w:val="18"/>
                <w:szCs w:val="18"/>
              </w:rPr>
            </w:pPr>
            <w:ins w:id="7304" w:author="jonathan pritchard" w:date="2025-01-23T13:46:00Z" w16du:dateUtc="2025-01-23T13:46: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DC2761" w14:textId="7C485077" w:rsidR="00980629" w:rsidRPr="00340B0D" w:rsidRDefault="00E3745F" w:rsidP="00541D1A">
            <w:pPr>
              <w:rPr>
                <w:ins w:id="7305"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36DF9306" w14:textId="77777777" w:rsidR="00980629" w:rsidRPr="00340B0D" w:rsidRDefault="00980629" w:rsidP="00541D1A">
            <w:pPr>
              <w:rPr>
                <w:ins w:id="7306" w:author="jonathan pritchard" w:date="2025-01-23T13:46:00Z" w16du:dateUtc="2025-01-23T13:46:00Z"/>
                <w:rFonts w:cs="Arial"/>
                <w:sz w:val="18"/>
                <w:szCs w:val="18"/>
              </w:rPr>
            </w:pPr>
            <w:ins w:id="7307" w:author="jonathan pritchard" w:date="2025-01-23T13:46:00Z" w16du:dateUtc="2025-01-23T13:46:00Z">
              <w:r w:rsidRPr="00340B0D">
                <w:rPr>
                  <w:rFonts w:cs="Arial"/>
                  <w:sz w:val="18"/>
                  <w:szCs w:val="18"/>
                </w:rPr>
                <w:t>Highlight date dependent</w:t>
              </w:r>
            </w:ins>
          </w:p>
        </w:tc>
        <w:tc>
          <w:tcPr>
            <w:tcW w:w="672" w:type="dxa"/>
            <w:tcBorders>
              <w:right w:val="single" w:sz="12" w:space="0" w:color="auto"/>
            </w:tcBorders>
          </w:tcPr>
          <w:p w14:paraId="3A1829DE" w14:textId="77777777" w:rsidR="00980629" w:rsidRPr="00340B0D" w:rsidRDefault="00980629" w:rsidP="00541D1A">
            <w:pPr>
              <w:jc w:val="center"/>
              <w:rPr>
                <w:ins w:id="7308" w:author="jonathan pritchard" w:date="2025-01-23T13:46:00Z" w16du:dateUtc="2025-01-23T13:46:00Z"/>
                <w:rFonts w:cs="Arial"/>
                <w:sz w:val="18"/>
                <w:szCs w:val="18"/>
              </w:rPr>
            </w:pPr>
          </w:p>
        </w:tc>
      </w:tr>
      <w:tr w:rsidR="00980629" w:rsidRPr="00340B0D" w14:paraId="7E906D9A" w14:textId="77777777" w:rsidTr="00541D1A">
        <w:trPr>
          <w:ins w:id="7309"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898A5" w14:textId="77777777" w:rsidR="00980629" w:rsidRPr="00340B0D" w:rsidRDefault="00980629" w:rsidP="00541D1A">
            <w:pPr>
              <w:rPr>
                <w:ins w:id="7310" w:author="jonathan pritchard" w:date="2025-01-23T13:46:00Z" w16du:dateUtc="2025-01-23T13:46:00Z"/>
                <w:rFonts w:cs="Arial"/>
                <w:sz w:val="18"/>
                <w:szCs w:val="18"/>
              </w:rPr>
            </w:pPr>
            <w:ins w:id="7311" w:author="jonathan pritchard" w:date="2025-01-23T13:46:00Z" w16du:dateUtc="2025-01-23T13:46: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4CE67" w14:textId="27CE175C" w:rsidR="00980629" w:rsidRPr="00340B0D" w:rsidRDefault="00E3745F" w:rsidP="00541D1A">
            <w:pPr>
              <w:rPr>
                <w:ins w:id="7312" w:author="jonathan pritchard" w:date="2025-01-23T13:46:00Z" w16du:dateUtc="2025-01-23T13:46:00Z"/>
                <w:rFonts w:cs="Arial"/>
                <w:sz w:val="18"/>
                <w:szCs w:val="18"/>
              </w:rPr>
            </w:pPr>
            <w:r>
              <w:rPr>
                <w:rFonts w:cs="Arial"/>
                <w:sz w:val="18"/>
                <w:szCs w:val="18"/>
              </w:rPr>
              <w:t>10m</w:t>
            </w:r>
          </w:p>
        </w:tc>
        <w:tc>
          <w:tcPr>
            <w:tcW w:w="3871" w:type="dxa"/>
            <w:gridSpan w:val="5"/>
            <w:tcBorders>
              <w:left w:val="single" w:sz="12" w:space="0" w:color="auto"/>
            </w:tcBorders>
          </w:tcPr>
          <w:p w14:paraId="1CBF24CE" w14:textId="77777777" w:rsidR="00980629" w:rsidRPr="00340B0D" w:rsidRDefault="00980629" w:rsidP="00541D1A">
            <w:pPr>
              <w:rPr>
                <w:ins w:id="7313" w:author="jonathan pritchard" w:date="2025-01-23T13:46:00Z" w16du:dateUtc="2025-01-23T13:46:00Z"/>
                <w:rFonts w:cs="Arial"/>
                <w:sz w:val="18"/>
                <w:szCs w:val="18"/>
              </w:rPr>
            </w:pPr>
            <w:ins w:id="7314" w:author="jonathan pritchard" w:date="2025-01-23T13:46:00Z" w16du:dateUtc="2025-01-23T13:46:00Z">
              <w:r w:rsidRPr="00340B0D">
                <w:rPr>
                  <w:rFonts w:cs="Arial"/>
                  <w:sz w:val="18"/>
                  <w:szCs w:val="18"/>
                </w:rPr>
                <w:t>Highlight document</w:t>
              </w:r>
            </w:ins>
          </w:p>
        </w:tc>
        <w:tc>
          <w:tcPr>
            <w:tcW w:w="672" w:type="dxa"/>
            <w:tcBorders>
              <w:right w:val="single" w:sz="12" w:space="0" w:color="auto"/>
            </w:tcBorders>
          </w:tcPr>
          <w:p w14:paraId="6BF3AF13" w14:textId="77777777" w:rsidR="00980629" w:rsidRPr="00340B0D" w:rsidRDefault="00980629" w:rsidP="00541D1A">
            <w:pPr>
              <w:jc w:val="center"/>
              <w:rPr>
                <w:ins w:id="7315" w:author="jonathan pritchard" w:date="2025-01-23T13:46:00Z" w16du:dateUtc="2025-01-23T13:46:00Z"/>
                <w:rFonts w:cs="Arial"/>
                <w:sz w:val="18"/>
                <w:szCs w:val="18"/>
              </w:rPr>
            </w:pPr>
          </w:p>
        </w:tc>
      </w:tr>
      <w:tr w:rsidR="00980629" w:rsidRPr="00340B0D" w14:paraId="1FB83FB4" w14:textId="77777777" w:rsidTr="00541D1A">
        <w:trPr>
          <w:ins w:id="7316"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996F9" w14:textId="77777777" w:rsidR="00980629" w:rsidRPr="00340B0D" w:rsidRDefault="00980629" w:rsidP="00541D1A">
            <w:pPr>
              <w:rPr>
                <w:ins w:id="7317" w:author="jonathan pritchard" w:date="2025-01-23T13:46:00Z" w16du:dateUtc="2025-01-23T13:46:00Z"/>
                <w:rFonts w:cs="Arial"/>
                <w:sz w:val="18"/>
                <w:szCs w:val="18"/>
              </w:rPr>
            </w:pPr>
            <w:ins w:id="7318" w:author="jonathan pritchard" w:date="2025-01-23T13:46:00Z" w16du:dateUtc="2025-01-23T13:46: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B182D6" w14:textId="77777777" w:rsidR="00980629" w:rsidRPr="00340B0D" w:rsidRDefault="00980629" w:rsidP="00541D1A">
            <w:pPr>
              <w:rPr>
                <w:ins w:id="7319" w:author="jonathan pritchard" w:date="2025-01-23T13:46:00Z" w16du:dateUtc="2025-01-23T13:46:00Z"/>
                <w:rFonts w:cs="Arial"/>
                <w:sz w:val="18"/>
                <w:szCs w:val="18"/>
              </w:rPr>
            </w:pPr>
          </w:p>
        </w:tc>
        <w:tc>
          <w:tcPr>
            <w:tcW w:w="3871" w:type="dxa"/>
            <w:gridSpan w:val="5"/>
            <w:tcBorders>
              <w:left w:val="single" w:sz="12" w:space="0" w:color="auto"/>
            </w:tcBorders>
          </w:tcPr>
          <w:p w14:paraId="31F4FDF2" w14:textId="77777777" w:rsidR="00980629" w:rsidRPr="00340B0D" w:rsidRDefault="00980629" w:rsidP="00541D1A">
            <w:pPr>
              <w:rPr>
                <w:ins w:id="7320" w:author="jonathan pritchard" w:date="2025-01-23T13:46:00Z" w16du:dateUtc="2025-01-23T13:46:00Z"/>
                <w:rFonts w:cs="Arial"/>
                <w:b/>
                <w:bCs/>
                <w:sz w:val="18"/>
                <w:szCs w:val="18"/>
              </w:rPr>
            </w:pPr>
            <w:ins w:id="7321" w:author="jonathan pritchard" w:date="2025-01-23T13:46:00Z" w16du:dateUtc="2025-01-23T13:46:00Z">
              <w:r w:rsidRPr="00340B0D">
                <w:rPr>
                  <w:rFonts w:cs="Arial"/>
                  <w:sz w:val="18"/>
                  <w:szCs w:val="18"/>
                </w:rPr>
                <w:t>Highlight info</w:t>
              </w:r>
            </w:ins>
          </w:p>
        </w:tc>
        <w:tc>
          <w:tcPr>
            <w:tcW w:w="672" w:type="dxa"/>
            <w:tcBorders>
              <w:right w:val="single" w:sz="12" w:space="0" w:color="auto"/>
            </w:tcBorders>
          </w:tcPr>
          <w:p w14:paraId="1EBEFB37" w14:textId="77777777" w:rsidR="00980629" w:rsidRPr="00340B0D" w:rsidRDefault="00980629" w:rsidP="00541D1A">
            <w:pPr>
              <w:jc w:val="center"/>
              <w:rPr>
                <w:ins w:id="7322" w:author="jonathan pritchard" w:date="2025-01-23T13:46:00Z" w16du:dateUtc="2025-01-23T13:46:00Z"/>
                <w:rFonts w:cs="Arial"/>
                <w:sz w:val="18"/>
                <w:szCs w:val="18"/>
              </w:rPr>
            </w:pPr>
          </w:p>
        </w:tc>
      </w:tr>
      <w:tr w:rsidR="00980629" w:rsidRPr="00340B0D" w14:paraId="024DBD18" w14:textId="77777777" w:rsidTr="00541D1A">
        <w:trPr>
          <w:ins w:id="7323"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70A43E" w14:textId="77777777" w:rsidR="00980629" w:rsidRPr="00340B0D" w:rsidRDefault="00980629" w:rsidP="00541D1A">
            <w:pPr>
              <w:rPr>
                <w:ins w:id="7324" w:author="jonathan pritchard" w:date="2025-01-23T13:46:00Z" w16du:dateUtc="2025-01-23T13:46:00Z"/>
                <w:rFonts w:cs="Arial"/>
                <w:sz w:val="18"/>
                <w:szCs w:val="18"/>
              </w:rPr>
            </w:pPr>
            <w:ins w:id="7325" w:author="jonathan pritchard" w:date="2025-01-23T13:46:00Z" w16du:dateUtc="2025-01-23T13:46: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59E625" w14:textId="77777777" w:rsidR="00980629" w:rsidRPr="00340B0D" w:rsidRDefault="00980629" w:rsidP="00541D1A">
            <w:pPr>
              <w:rPr>
                <w:ins w:id="7326" w:author="jonathan pritchard" w:date="2025-01-23T13:46:00Z" w16du:dateUtc="2025-01-23T13:46:00Z"/>
                <w:rFonts w:cs="Arial"/>
                <w:sz w:val="18"/>
                <w:szCs w:val="18"/>
              </w:rPr>
            </w:pPr>
          </w:p>
        </w:tc>
        <w:tc>
          <w:tcPr>
            <w:tcW w:w="3871" w:type="dxa"/>
            <w:gridSpan w:val="5"/>
            <w:tcBorders>
              <w:left w:val="single" w:sz="12" w:space="0" w:color="auto"/>
            </w:tcBorders>
          </w:tcPr>
          <w:p w14:paraId="69DEEA96" w14:textId="77777777" w:rsidR="00980629" w:rsidRPr="00340B0D" w:rsidRDefault="00980629" w:rsidP="00541D1A">
            <w:pPr>
              <w:rPr>
                <w:ins w:id="7327" w:author="jonathan pritchard" w:date="2025-01-23T13:46:00Z" w16du:dateUtc="2025-01-23T13:46:00Z"/>
                <w:rFonts w:cs="Arial"/>
                <w:sz w:val="18"/>
                <w:szCs w:val="18"/>
              </w:rPr>
            </w:pPr>
            <w:ins w:id="7328" w:author="jonathan pritchard" w:date="2025-01-23T13:46:00Z" w16du:dateUtc="2025-01-23T13:46:00Z">
              <w:r w:rsidRPr="00340B0D">
                <w:rPr>
                  <w:rFonts w:cs="Arial"/>
                  <w:sz w:val="18"/>
                  <w:szCs w:val="18"/>
                </w:rPr>
                <w:t>Shallow Pattern</w:t>
              </w:r>
            </w:ins>
          </w:p>
        </w:tc>
        <w:tc>
          <w:tcPr>
            <w:tcW w:w="672" w:type="dxa"/>
            <w:tcBorders>
              <w:right w:val="single" w:sz="12" w:space="0" w:color="auto"/>
            </w:tcBorders>
          </w:tcPr>
          <w:p w14:paraId="27DA71D5" w14:textId="77777777" w:rsidR="00980629" w:rsidRPr="00340B0D" w:rsidRDefault="00980629" w:rsidP="00541D1A">
            <w:pPr>
              <w:jc w:val="center"/>
              <w:rPr>
                <w:ins w:id="7329" w:author="jonathan pritchard" w:date="2025-01-23T13:46:00Z" w16du:dateUtc="2025-01-23T13:46:00Z"/>
                <w:rFonts w:cs="Arial"/>
                <w:sz w:val="18"/>
                <w:szCs w:val="18"/>
              </w:rPr>
            </w:pPr>
          </w:p>
        </w:tc>
      </w:tr>
      <w:tr w:rsidR="00980629" w:rsidRPr="00340B0D" w14:paraId="3DA3FBAB" w14:textId="77777777" w:rsidTr="00541D1A">
        <w:trPr>
          <w:ins w:id="7330"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5BE47B" w14:textId="77777777" w:rsidR="00980629" w:rsidRPr="00340B0D" w:rsidRDefault="00980629" w:rsidP="00541D1A">
            <w:pPr>
              <w:rPr>
                <w:ins w:id="7331" w:author="jonathan pritchard" w:date="2025-01-23T13:46:00Z" w16du:dateUtc="2025-01-23T13:46:00Z"/>
                <w:rFonts w:cs="Arial"/>
                <w:sz w:val="18"/>
                <w:szCs w:val="18"/>
              </w:rPr>
            </w:pPr>
            <w:ins w:id="7332" w:author="jonathan pritchard" w:date="2025-01-23T13:46:00Z" w16du:dateUtc="2025-01-23T13:46: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594DAE" w14:textId="77777777" w:rsidR="00980629" w:rsidRPr="00340B0D" w:rsidRDefault="00980629" w:rsidP="00541D1A">
            <w:pPr>
              <w:rPr>
                <w:ins w:id="7333" w:author="jonathan pritchard" w:date="2025-01-23T13:46:00Z" w16du:dateUtc="2025-01-23T13:46:00Z"/>
                <w:rFonts w:cs="Arial"/>
                <w:sz w:val="18"/>
                <w:szCs w:val="18"/>
              </w:rPr>
            </w:pPr>
          </w:p>
        </w:tc>
        <w:tc>
          <w:tcPr>
            <w:tcW w:w="3871" w:type="dxa"/>
            <w:gridSpan w:val="5"/>
            <w:tcBorders>
              <w:left w:val="single" w:sz="12" w:space="0" w:color="auto"/>
            </w:tcBorders>
          </w:tcPr>
          <w:p w14:paraId="7005D484" w14:textId="77777777" w:rsidR="00980629" w:rsidRPr="00340B0D" w:rsidRDefault="00980629" w:rsidP="00541D1A">
            <w:pPr>
              <w:rPr>
                <w:ins w:id="7334" w:author="jonathan pritchard" w:date="2025-01-23T13:46:00Z" w16du:dateUtc="2025-01-23T13:46:00Z"/>
                <w:rFonts w:cs="Arial"/>
                <w:sz w:val="18"/>
                <w:szCs w:val="18"/>
              </w:rPr>
            </w:pPr>
            <w:ins w:id="7335" w:author="jonathan pritchard" w:date="2025-01-23T13:46:00Z" w16du:dateUtc="2025-01-23T13:46:00Z">
              <w:r w:rsidRPr="00340B0D">
                <w:rPr>
                  <w:rFonts w:cs="Arial"/>
                  <w:sz w:val="18"/>
                  <w:szCs w:val="18"/>
                </w:rPr>
                <w:t>Unknown</w:t>
              </w:r>
            </w:ins>
          </w:p>
        </w:tc>
        <w:tc>
          <w:tcPr>
            <w:tcW w:w="672" w:type="dxa"/>
            <w:tcBorders>
              <w:right w:val="single" w:sz="12" w:space="0" w:color="auto"/>
            </w:tcBorders>
          </w:tcPr>
          <w:p w14:paraId="2AB6B0A9" w14:textId="77777777" w:rsidR="00980629" w:rsidRPr="00340B0D" w:rsidRDefault="00980629" w:rsidP="00541D1A">
            <w:pPr>
              <w:jc w:val="center"/>
              <w:rPr>
                <w:ins w:id="7336" w:author="jonathan pritchard" w:date="2025-01-23T13:46:00Z" w16du:dateUtc="2025-01-23T13:46:00Z"/>
                <w:rFonts w:cs="Arial"/>
                <w:sz w:val="18"/>
                <w:szCs w:val="18"/>
              </w:rPr>
            </w:pPr>
          </w:p>
        </w:tc>
      </w:tr>
      <w:tr w:rsidR="00980629" w:rsidRPr="00340B0D" w14:paraId="5B95FF77" w14:textId="77777777" w:rsidTr="00541D1A">
        <w:trPr>
          <w:ins w:id="7337"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A9268" w14:textId="77777777" w:rsidR="00980629" w:rsidRPr="00340B0D" w:rsidRDefault="00980629" w:rsidP="00541D1A">
            <w:pPr>
              <w:rPr>
                <w:ins w:id="7338" w:author="jonathan pritchard" w:date="2025-01-23T13:46:00Z" w16du:dateUtc="2025-01-23T13:46:00Z"/>
                <w:rFonts w:cs="Arial"/>
                <w:sz w:val="18"/>
                <w:szCs w:val="18"/>
              </w:rPr>
            </w:pPr>
            <w:ins w:id="7339" w:author="jonathan pritchard" w:date="2025-01-23T13:46:00Z" w16du:dateUtc="2025-01-23T13:46: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CF7DF7" w14:textId="77777777" w:rsidR="00980629" w:rsidRPr="00340B0D" w:rsidRDefault="00980629" w:rsidP="00541D1A">
            <w:pPr>
              <w:rPr>
                <w:ins w:id="7340" w:author="jonathan pritchard" w:date="2025-01-23T13:46:00Z" w16du:dateUtc="2025-01-23T13:46:00Z"/>
                <w:rFonts w:cs="Arial"/>
                <w:sz w:val="18"/>
                <w:szCs w:val="18"/>
              </w:rPr>
            </w:pPr>
          </w:p>
        </w:tc>
        <w:tc>
          <w:tcPr>
            <w:tcW w:w="3871" w:type="dxa"/>
            <w:gridSpan w:val="5"/>
            <w:tcBorders>
              <w:left w:val="single" w:sz="12" w:space="0" w:color="auto"/>
            </w:tcBorders>
          </w:tcPr>
          <w:p w14:paraId="642052EE" w14:textId="77777777" w:rsidR="00980629" w:rsidRPr="00340B0D" w:rsidRDefault="00980629" w:rsidP="00541D1A">
            <w:pPr>
              <w:rPr>
                <w:ins w:id="7341" w:author="jonathan pritchard" w:date="2025-01-23T13:46:00Z" w16du:dateUtc="2025-01-23T13:46:00Z"/>
                <w:rFonts w:cs="Arial"/>
                <w:sz w:val="18"/>
                <w:szCs w:val="18"/>
              </w:rPr>
            </w:pPr>
            <w:ins w:id="7342" w:author="jonathan pritchard" w:date="2025-01-23T13:46:00Z" w16du:dateUtc="2025-01-23T13:46:00Z">
              <w:r w:rsidRPr="00340B0D">
                <w:rPr>
                  <w:rFonts w:cs="Arial"/>
                  <w:sz w:val="18"/>
                  <w:szCs w:val="18"/>
                </w:rPr>
                <w:t>Update Review</w:t>
              </w:r>
            </w:ins>
          </w:p>
        </w:tc>
        <w:tc>
          <w:tcPr>
            <w:tcW w:w="672" w:type="dxa"/>
            <w:tcBorders>
              <w:right w:val="single" w:sz="12" w:space="0" w:color="auto"/>
            </w:tcBorders>
          </w:tcPr>
          <w:p w14:paraId="471A6B5F" w14:textId="77777777" w:rsidR="00980629" w:rsidRPr="00340B0D" w:rsidRDefault="00980629" w:rsidP="00541D1A">
            <w:pPr>
              <w:jc w:val="center"/>
              <w:rPr>
                <w:ins w:id="7343" w:author="jonathan pritchard" w:date="2025-01-23T13:46:00Z" w16du:dateUtc="2025-01-23T13:46:00Z"/>
                <w:rFonts w:cs="Arial"/>
                <w:sz w:val="18"/>
                <w:szCs w:val="18"/>
              </w:rPr>
            </w:pPr>
          </w:p>
        </w:tc>
      </w:tr>
      <w:tr w:rsidR="00980629" w:rsidRPr="00340B0D" w14:paraId="127A59A5" w14:textId="77777777" w:rsidTr="00541D1A">
        <w:trPr>
          <w:ins w:id="7344"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65DE9" w14:textId="77777777" w:rsidR="00980629" w:rsidRPr="00340B0D" w:rsidRDefault="00980629" w:rsidP="00541D1A">
            <w:pPr>
              <w:rPr>
                <w:ins w:id="7345" w:author="jonathan pritchard" w:date="2025-01-23T13:46:00Z" w16du:dateUtc="2025-01-23T13:46:00Z"/>
                <w:rFonts w:cs="Arial"/>
                <w:sz w:val="18"/>
                <w:szCs w:val="18"/>
              </w:rPr>
            </w:pPr>
            <w:ins w:id="7346" w:author="jonathan pritchard" w:date="2025-01-23T13:46:00Z" w16du:dateUtc="2025-01-23T13:46: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FD79C6" w14:textId="012CD196" w:rsidR="00980629" w:rsidRPr="00340B0D" w:rsidRDefault="00E3745F" w:rsidP="00541D1A">
            <w:pPr>
              <w:rPr>
                <w:ins w:id="7347"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7635A1BA" w14:textId="77777777" w:rsidR="00980629" w:rsidRPr="00340B0D" w:rsidRDefault="00980629" w:rsidP="00541D1A">
            <w:pPr>
              <w:rPr>
                <w:ins w:id="7348" w:author="jonathan pritchard" w:date="2025-01-23T13:46:00Z" w16du:dateUtc="2025-01-23T13:46:00Z"/>
                <w:rFonts w:cs="Arial"/>
                <w:sz w:val="18"/>
                <w:szCs w:val="18"/>
              </w:rPr>
            </w:pPr>
            <w:ins w:id="7349" w:author="jonathan pritchard" w:date="2025-01-23T13:46:00Z" w16du:dateUtc="2025-01-23T13:46:00Z">
              <w:r w:rsidRPr="00340B0D">
                <w:rPr>
                  <w:rFonts w:cs="Arial"/>
                  <w:b/>
                  <w:bCs/>
                  <w:sz w:val="18"/>
                  <w:szCs w:val="18"/>
                </w:rPr>
                <w:t>Text Groups</w:t>
              </w:r>
            </w:ins>
          </w:p>
        </w:tc>
        <w:tc>
          <w:tcPr>
            <w:tcW w:w="672" w:type="dxa"/>
            <w:tcBorders>
              <w:right w:val="single" w:sz="12" w:space="0" w:color="auto"/>
            </w:tcBorders>
          </w:tcPr>
          <w:p w14:paraId="028A6611" w14:textId="77777777" w:rsidR="00980629" w:rsidRPr="00340B0D" w:rsidRDefault="00980629" w:rsidP="00541D1A">
            <w:pPr>
              <w:jc w:val="center"/>
              <w:rPr>
                <w:ins w:id="7350" w:author="jonathan pritchard" w:date="2025-01-23T13:46:00Z" w16du:dateUtc="2025-01-23T13:46:00Z"/>
                <w:rFonts w:cs="Arial"/>
                <w:sz w:val="18"/>
                <w:szCs w:val="18"/>
              </w:rPr>
            </w:pPr>
          </w:p>
        </w:tc>
      </w:tr>
      <w:tr w:rsidR="00980629" w:rsidRPr="00340B0D" w14:paraId="2C8C7BE4" w14:textId="77777777" w:rsidTr="00541D1A">
        <w:trPr>
          <w:ins w:id="7351"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CDBCA6" w14:textId="77777777" w:rsidR="00980629" w:rsidRPr="00340B0D" w:rsidRDefault="00980629" w:rsidP="00541D1A">
            <w:pPr>
              <w:rPr>
                <w:ins w:id="7352" w:author="jonathan pritchard" w:date="2025-01-23T13:46:00Z" w16du:dateUtc="2025-01-23T13:46:00Z"/>
                <w:rFonts w:cs="Arial"/>
                <w:sz w:val="18"/>
                <w:szCs w:val="18"/>
              </w:rPr>
            </w:pPr>
            <w:ins w:id="7353" w:author="jonathan pritchard" w:date="2025-01-23T13:46:00Z" w16du:dateUtc="2025-01-23T13:46: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CB1581" w14:textId="332C2797" w:rsidR="00980629" w:rsidRPr="00340B0D" w:rsidRDefault="00E3745F" w:rsidP="00541D1A">
            <w:pPr>
              <w:rPr>
                <w:ins w:id="7354" w:author="jonathan pritchard" w:date="2025-01-23T13:46:00Z" w16du:dateUtc="2025-01-23T13:46:00Z"/>
                <w:rFonts w:cs="Arial"/>
                <w:sz w:val="18"/>
                <w:szCs w:val="18"/>
              </w:rPr>
            </w:pPr>
            <w:r>
              <w:rPr>
                <w:rFonts w:cs="Arial"/>
                <w:sz w:val="18"/>
                <w:szCs w:val="18"/>
              </w:rPr>
              <w:t>Off</w:t>
            </w:r>
          </w:p>
        </w:tc>
        <w:tc>
          <w:tcPr>
            <w:tcW w:w="3871" w:type="dxa"/>
            <w:gridSpan w:val="5"/>
            <w:tcBorders>
              <w:left w:val="single" w:sz="12" w:space="0" w:color="auto"/>
            </w:tcBorders>
          </w:tcPr>
          <w:p w14:paraId="2704D09A" w14:textId="77777777" w:rsidR="00980629" w:rsidRPr="00340B0D" w:rsidRDefault="00980629" w:rsidP="00541D1A">
            <w:pPr>
              <w:rPr>
                <w:ins w:id="7355" w:author="jonathan pritchard" w:date="2025-01-23T13:46:00Z" w16du:dateUtc="2025-01-23T13:46:00Z"/>
                <w:rFonts w:cs="Arial"/>
                <w:sz w:val="18"/>
                <w:szCs w:val="18"/>
              </w:rPr>
            </w:pPr>
            <w:ins w:id="7356" w:author="jonathan pritchard" w:date="2025-01-23T13:46:00Z" w16du:dateUtc="2025-01-23T13:46:00Z">
              <w:r w:rsidRPr="00340B0D">
                <w:rPr>
                  <w:rFonts w:cs="Arial"/>
                  <w:sz w:val="18"/>
                  <w:szCs w:val="18"/>
                </w:rPr>
                <w:t>Chart Text</w:t>
              </w:r>
            </w:ins>
          </w:p>
        </w:tc>
        <w:tc>
          <w:tcPr>
            <w:tcW w:w="672" w:type="dxa"/>
            <w:tcBorders>
              <w:right w:val="single" w:sz="12" w:space="0" w:color="auto"/>
            </w:tcBorders>
          </w:tcPr>
          <w:p w14:paraId="7EC37C82" w14:textId="77777777" w:rsidR="00980629" w:rsidRPr="00340B0D" w:rsidRDefault="00980629" w:rsidP="00541D1A">
            <w:pPr>
              <w:jc w:val="center"/>
              <w:rPr>
                <w:ins w:id="7357" w:author="jonathan pritchard" w:date="2025-01-23T13:46:00Z" w16du:dateUtc="2025-01-23T13:46:00Z"/>
                <w:rFonts w:cs="Arial"/>
                <w:sz w:val="18"/>
                <w:szCs w:val="18"/>
              </w:rPr>
            </w:pPr>
          </w:p>
        </w:tc>
      </w:tr>
      <w:tr w:rsidR="00980629" w:rsidRPr="00340B0D" w14:paraId="42CD957D" w14:textId="77777777" w:rsidTr="00541D1A">
        <w:trPr>
          <w:ins w:id="7358"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9ACA0" w14:textId="77777777" w:rsidR="00980629" w:rsidRPr="00340B0D" w:rsidRDefault="00980629" w:rsidP="00541D1A">
            <w:pPr>
              <w:rPr>
                <w:ins w:id="7359" w:author="jonathan pritchard" w:date="2025-01-23T13:46:00Z" w16du:dateUtc="2025-01-23T13:46:00Z"/>
                <w:rFonts w:cs="Arial"/>
                <w:sz w:val="18"/>
                <w:szCs w:val="18"/>
              </w:rPr>
            </w:pPr>
            <w:ins w:id="7360" w:author="jonathan pritchard" w:date="2025-01-23T13:46:00Z" w16du:dateUtc="2025-01-23T13:46: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E044F3" w14:textId="77777777" w:rsidR="00980629" w:rsidRPr="00340B0D" w:rsidRDefault="00980629" w:rsidP="00541D1A">
            <w:pPr>
              <w:rPr>
                <w:ins w:id="7361" w:author="jonathan pritchard" w:date="2025-01-23T13:46:00Z" w16du:dateUtc="2025-01-23T13:46:00Z"/>
                <w:rFonts w:cs="Arial"/>
                <w:sz w:val="18"/>
                <w:szCs w:val="18"/>
              </w:rPr>
            </w:pPr>
          </w:p>
        </w:tc>
        <w:tc>
          <w:tcPr>
            <w:tcW w:w="3871" w:type="dxa"/>
            <w:gridSpan w:val="5"/>
            <w:tcBorders>
              <w:left w:val="single" w:sz="12" w:space="0" w:color="auto"/>
            </w:tcBorders>
          </w:tcPr>
          <w:p w14:paraId="38C1FB6A" w14:textId="77777777" w:rsidR="00980629" w:rsidRPr="00340B0D" w:rsidRDefault="00980629" w:rsidP="00541D1A">
            <w:pPr>
              <w:rPr>
                <w:ins w:id="7362" w:author="jonathan pritchard" w:date="2025-01-23T13:46:00Z" w16du:dateUtc="2025-01-23T13:46:00Z"/>
                <w:rFonts w:cs="Arial"/>
                <w:sz w:val="18"/>
                <w:szCs w:val="18"/>
              </w:rPr>
            </w:pPr>
            <w:ins w:id="7363" w:author="jonathan pritchard" w:date="2025-01-23T13:46:00Z" w16du:dateUtc="2025-01-23T13:46:00Z">
              <w:r w:rsidRPr="00340B0D">
                <w:rPr>
                  <w:rFonts w:cs="Arial"/>
                  <w:sz w:val="18"/>
                  <w:szCs w:val="18"/>
                </w:rPr>
                <w:t xml:space="preserve">    Important text</w:t>
              </w:r>
            </w:ins>
          </w:p>
        </w:tc>
        <w:tc>
          <w:tcPr>
            <w:tcW w:w="672" w:type="dxa"/>
            <w:tcBorders>
              <w:right w:val="single" w:sz="12" w:space="0" w:color="auto"/>
            </w:tcBorders>
          </w:tcPr>
          <w:p w14:paraId="04D6E2F5" w14:textId="77777777" w:rsidR="00980629" w:rsidRPr="00340B0D" w:rsidRDefault="00980629" w:rsidP="00541D1A">
            <w:pPr>
              <w:jc w:val="center"/>
              <w:rPr>
                <w:ins w:id="7364" w:author="jonathan pritchard" w:date="2025-01-23T13:46:00Z" w16du:dateUtc="2025-01-23T13:46:00Z"/>
                <w:rFonts w:cs="Arial"/>
                <w:sz w:val="18"/>
                <w:szCs w:val="18"/>
              </w:rPr>
            </w:pPr>
          </w:p>
        </w:tc>
      </w:tr>
      <w:tr w:rsidR="00980629" w:rsidRPr="00340B0D" w14:paraId="1C3142A4" w14:textId="77777777" w:rsidTr="00541D1A">
        <w:trPr>
          <w:ins w:id="7365"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ECB6FF" w14:textId="77777777" w:rsidR="00980629" w:rsidRPr="00340B0D" w:rsidRDefault="00980629" w:rsidP="00541D1A">
            <w:pPr>
              <w:rPr>
                <w:ins w:id="7366" w:author="jonathan pritchard" w:date="2025-01-23T13:46:00Z" w16du:dateUtc="2025-01-23T13:46:00Z"/>
                <w:rFonts w:cs="Arial"/>
                <w:sz w:val="18"/>
                <w:szCs w:val="18"/>
              </w:rPr>
            </w:pPr>
            <w:ins w:id="7367" w:author="jonathan pritchard" w:date="2025-01-23T13:46:00Z" w16du:dateUtc="2025-01-23T13:46: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3545A2" w14:textId="77777777" w:rsidR="00980629" w:rsidRPr="00340B0D" w:rsidRDefault="00980629" w:rsidP="00541D1A">
            <w:pPr>
              <w:rPr>
                <w:ins w:id="7368" w:author="jonathan pritchard" w:date="2025-01-23T13:46:00Z" w16du:dateUtc="2025-01-23T13:46:00Z"/>
                <w:rFonts w:cs="Arial"/>
                <w:sz w:val="18"/>
                <w:szCs w:val="18"/>
              </w:rPr>
            </w:pPr>
          </w:p>
        </w:tc>
        <w:tc>
          <w:tcPr>
            <w:tcW w:w="3871" w:type="dxa"/>
            <w:gridSpan w:val="5"/>
            <w:tcBorders>
              <w:left w:val="single" w:sz="12" w:space="0" w:color="auto"/>
            </w:tcBorders>
          </w:tcPr>
          <w:p w14:paraId="15BD0809" w14:textId="77777777" w:rsidR="00980629" w:rsidRPr="00340B0D" w:rsidRDefault="00980629" w:rsidP="00541D1A">
            <w:pPr>
              <w:rPr>
                <w:ins w:id="7369" w:author="jonathan pritchard" w:date="2025-01-23T13:46:00Z" w16du:dateUtc="2025-01-23T13:46:00Z"/>
                <w:rFonts w:cs="Arial"/>
                <w:b/>
                <w:bCs/>
                <w:sz w:val="18"/>
                <w:szCs w:val="18"/>
              </w:rPr>
            </w:pPr>
            <w:ins w:id="7370" w:author="jonathan pritchard" w:date="2025-01-23T13:46:00Z" w16du:dateUtc="2025-01-23T13:46:00Z">
              <w:r w:rsidRPr="00340B0D">
                <w:rPr>
                  <w:rFonts w:cs="Arial"/>
                  <w:b/>
                  <w:bCs/>
                  <w:sz w:val="18"/>
                  <w:szCs w:val="18"/>
                </w:rPr>
                <w:t xml:space="preserve">    Other Text</w:t>
              </w:r>
            </w:ins>
          </w:p>
        </w:tc>
        <w:tc>
          <w:tcPr>
            <w:tcW w:w="672" w:type="dxa"/>
            <w:tcBorders>
              <w:right w:val="single" w:sz="12" w:space="0" w:color="auto"/>
            </w:tcBorders>
          </w:tcPr>
          <w:p w14:paraId="0FE9ECE2" w14:textId="77777777" w:rsidR="00980629" w:rsidRPr="00340B0D" w:rsidRDefault="00980629" w:rsidP="00541D1A">
            <w:pPr>
              <w:jc w:val="center"/>
              <w:rPr>
                <w:ins w:id="7371" w:author="jonathan pritchard" w:date="2025-01-23T13:46:00Z" w16du:dateUtc="2025-01-23T13:46:00Z"/>
                <w:rFonts w:cs="Arial"/>
                <w:sz w:val="18"/>
                <w:szCs w:val="18"/>
              </w:rPr>
            </w:pPr>
          </w:p>
        </w:tc>
      </w:tr>
      <w:tr w:rsidR="00980629" w:rsidRPr="00340B0D" w14:paraId="303F4EAE" w14:textId="77777777" w:rsidTr="00541D1A">
        <w:trPr>
          <w:ins w:id="7372" w:author="jonathan pritchard" w:date="2025-01-23T13:46: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D64B52" w14:textId="77777777" w:rsidR="00980629" w:rsidRPr="00340B0D" w:rsidRDefault="00980629" w:rsidP="00541D1A">
            <w:pPr>
              <w:rPr>
                <w:ins w:id="7373" w:author="jonathan pritchard" w:date="2025-01-23T13:46:00Z" w16du:dateUtc="2025-01-23T13:46:00Z"/>
                <w:rFonts w:cs="Arial"/>
                <w:sz w:val="18"/>
                <w:szCs w:val="18"/>
              </w:rPr>
            </w:pPr>
            <w:ins w:id="7374" w:author="jonathan pritchard" w:date="2025-01-23T13:46:00Z" w16du:dateUtc="2025-01-23T13:46: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14560A" w14:textId="77777777" w:rsidR="00980629" w:rsidRPr="00340B0D" w:rsidRDefault="00980629" w:rsidP="00541D1A">
            <w:pPr>
              <w:rPr>
                <w:ins w:id="7375" w:author="jonathan pritchard" w:date="2025-01-23T13:46:00Z" w16du:dateUtc="2025-01-23T13:46:00Z"/>
                <w:rFonts w:cs="Arial"/>
                <w:sz w:val="18"/>
                <w:szCs w:val="18"/>
              </w:rPr>
            </w:pPr>
          </w:p>
        </w:tc>
        <w:tc>
          <w:tcPr>
            <w:tcW w:w="3871" w:type="dxa"/>
            <w:gridSpan w:val="5"/>
            <w:tcBorders>
              <w:left w:val="single" w:sz="12" w:space="0" w:color="auto"/>
            </w:tcBorders>
          </w:tcPr>
          <w:p w14:paraId="6735A1E3" w14:textId="77777777" w:rsidR="00980629" w:rsidRPr="00340B0D" w:rsidRDefault="00980629" w:rsidP="00541D1A">
            <w:pPr>
              <w:rPr>
                <w:ins w:id="7376" w:author="jonathan pritchard" w:date="2025-01-23T13:46:00Z" w16du:dateUtc="2025-01-23T13:46:00Z"/>
                <w:rFonts w:cs="Arial"/>
                <w:sz w:val="18"/>
                <w:szCs w:val="18"/>
              </w:rPr>
            </w:pPr>
            <w:ins w:id="7377" w:author="jonathan pritchard" w:date="2025-01-23T13:46:00Z" w16du:dateUtc="2025-01-23T13:46:00Z">
              <w:r w:rsidRPr="00340B0D">
                <w:rPr>
                  <w:rFonts w:cs="Arial"/>
                  <w:sz w:val="18"/>
                  <w:szCs w:val="18"/>
                </w:rPr>
                <w:t xml:space="preserve">        Names</w:t>
              </w:r>
            </w:ins>
          </w:p>
        </w:tc>
        <w:tc>
          <w:tcPr>
            <w:tcW w:w="672" w:type="dxa"/>
            <w:tcBorders>
              <w:right w:val="single" w:sz="12" w:space="0" w:color="auto"/>
            </w:tcBorders>
          </w:tcPr>
          <w:p w14:paraId="0F905CA8" w14:textId="77777777" w:rsidR="00980629" w:rsidRPr="00340B0D" w:rsidRDefault="00980629" w:rsidP="00541D1A">
            <w:pPr>
              <w:jc w:val="center"/>
              <w:rPr>
                <w:ins w:id="7378" w:author="jonathan pritchard" w:date="2025-01-23T13:46:00Z" w16du:dateUtc="2025-01-23T13:46:00Z"/>
                <w:rFonts w:cs="Arial"/>
                <w:sz w:val="18"/>
                <w:szCs w:val="18"/>
              </w:rPr>
            </w:pPr>
          </w:p>
        </w:tc>
      </w:tr>
      <w:tr w:rsidR="00980629" w:rsidRPr="00340B0D" w14:paraId="3D427888" w14:textId="77777777" w:rsidTr="00541D1A">
        <w:trPr>
          <w:ins w:id="7379" w:author="jonathan pritchard" w:date="2025-01-23T13:46: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BA4527" w14:textId="77777777" w:rsidR="00980629" w:rsidRPr="00340B0D" w:rsidRDefault="00980629" w:rsidP="00541D1A">
            <w:pPr>
              <w:jc w:val="center"/>
              <w:rPr>
                <w:ins w:id="7380" w:author="jonathan pritchard" w:date="2025-01-23T13:46:00Z" w16du:dateUtc="2025-01-23T13:46:00Z"/>
                <w:rFonts w:cs="Arial"/>
                <w:b/>
                <w:bCs/>
                <w:sz w:val="18"/>
                <w:szCs w:val="18"/>
              </w:rPr>
            </w:pPr>
            <w:ins w:id="7381" w:author="jonathan pritchard" w:date="2025-01-23T13:46:00Z" w16du:dateUtc="2025-01-23T13:46:00Z">
              <w:r w:rsidRPr="00340B0D">
                <w:rPr>
                  <w:rFonts w:cs="Arial"/>
                  <w:b/>
                  <w:bCs/>
                  <w:sz w:val="18"/>
                  <w:szCs w:val="18"/>
                </w:rPr>
                <w:t>Palette</w:t>
              </w:r>
            </w:ins>
          </w:p>
        </w:tc>
        <w:tc>
          <w:tcPr>
            <w:tcW w:w="3871" w:type="dxa"/>
            <w:gridSpan w:val="5"/>
            <w:tcBorders>
              <w:left w:val="single" w:sz="12" w:space="0" w:color="auto"/>
            </w:tcBorders>
          </w:tcPr>
          <w:p w14:paraId="0FFB97C7" w14:textId="77777777" w:rsidR="00980629" w:rsidRPr="00340B0D" w:rsidRDefault="00980629" w:rsidP="00541D1A">
            <w:pPr>
              <w:rPr>
                <w:ins w:id="7382" w:author="jonathan pritchard" w:date="2025-01-23T13:46:00Z" w16du:dateUtc="2025-01-23T13:46:00Z"/>
                <w:rFonts w:cs="Arial"/>
                <w:b/>
                <w:bCs/>
                <w:sz w:val="18"/>
                <w:szCs w:val="18"/>
              </w:rPr>
            </w:pPr>
            <w:ins w:id="7383" w:author="jonathan pritchard" w:date="2025-01-23T13:46:00Z" w16du:dateUtc="2025-01-23T13:46:00Z">
              <w:r w:rsidRPr="00340B0D">
                <w:rPr>
                  <w:rFonts w:cs="Arial"/>
                  <w:sz w:val="18"/>
                  <w:szCs w:val="18"/>
                </w:rPr>
                <w:t xml:space="preserve">        Light description</w:t>
              </w:r>
            </w:ins>
          </w:p>
        </w:tc>
        <w:tc>
          <w:tcPr>
            <w:tcW w:w="672" w:type="dxa"/>
            <w:tcBorders>
              <w:right w:val="single" w:sz="12" w:space="0" w:color="auto"/>
            </w:tcBorders>
          </w:tcPr>
          <w:p w14:paraId="41FA6005" w14:textId="77777777" w:rsidR="00980629" w:rsidRPr="00340B0D" w:rsidRDefault="00980629" w:rsidP="00541D1A">
            <w:pPr>
              <w:jc w:val="center"/>
              <w:rPr>
                <w:ins w:id="7384" w:author="jonathan pritchard" w:date="2025-01-23T13:46:00Z" w16du:dateUtc="2025-01-23T13:46:00Z"/>
                <w:rFonts w:cs="Arial"/>
                <w:sz w:val="18"/>
                <w:szCs w:val="18"/>
              </w:rPr>
            </w:pPr>
          </w:p>
        </w:tc>
      </w:tr>
      <w:tr w:rsidR="00980629" w:rsidRPr="00340B0D" w14:paraId="481F9A52" w14:textId="77777777" w:rsidTr="00541D1A">
        <w:trPr>
          <w:ins w:id="7385" w:author="jonathan pritchard" w:date="2025-01-23T13:46:00Z"/>
        </w:trPr>
        <w:customXmlInsRangeStart w:id="7386" w:author="jonathan pritchard" w:date="2025-01-23T13:46:00Z"/>
        <w:sdt>
          <w:sdtPr>
            <w:rPr>
              <w:rFonts w:cs="Arial"/>
              <w:sz w:val="18"/>
              <w:szCs w:val="18"/>
            </w:rPr>
            <w:alias w:val="Palette"/>
            <w:tag w:val="Palette"/>
            <w:id w:val="-1101726431"/>
            <w:placeholder>
              <w:docPart w:val="81F08AA1B1674B0094DF6F86904C1C49"/>
            </w:placeholder>
            <w:comboBox>
              <w:listItem w:displayText="Day" w:value="Day"/>
              <w:listItem w:displayText="Dusk" w:value="Dusk"/>
              <w:listItem w:displayText="Night" w:value="Night"/>
            </w:comboBox>
          </w:sdtPr>
          <w:sdtContent>
            <w:customXmlInsRangeEnd w:id="7386"/>
            <w:tc>
              <w:tcPr>
                <w:tcW w:w="4656" w:type="dxa"/>
                <w:gridSpan w:val="5"/>
                <w:tcBorders>
                  <w:left w:val="single" w:sz="12" w:space="0" w:color="auto"/>
                  <w:bottom w:val="single" w:sz="12" w:space="0" w:color="auto"/>
                  <w:right w:val="single" w:sz="12" w:space="0" w:color="auto"/>
                </w:tcBorders>
              </w:tcPr>
              <w:p w14:paraId="3A16D5A5" w14:textId="77777777" w:rsidR="00980629" w:rsidRPr="00340B0D" w:rsidRDefault="00980629" w:rsidP="00541D1A">
                <w:pPr>
                  <w:rPr>
                    <w:ins w:id="7387" w:author="jonathan pritchard" w:date="2025-01-23T13:46:00Z" w16du:dateUtc="2025-01-23T13:46:00Z"/>
                    <w:rFonts w:cs="Arial"/>
                    <w:sz w:val="18"/>
                    <w:szCs w:val="18"/>
                  </w:rPr>
                </w:pPr>
                <w:ins w:id="7388" w:author="jonathan pritchard" w:date="2025-01-23T13:46:00Z" w16du:dateUtc="2025-01-23T13:46:00Z">
                  <w:r w:rsidRPr="00340B0D">
                    <w:rPr>
                      <w:rFonts w:cs="Arial"/>
                      <w:sz w:val="18"/>
                      <w:szCs w:val="18"/>
                    </w:rPr>
                    <w:t>Day</w:t>
                  </w:r>
                </w:ins>
              </w:p>
            </w:tc>
            <w:customXmlInsRangeStart w:id="7389" w:author="jonathan pritchard" w:date="2025-01-23T13:46:00Z"/>
          </w:sdtContent>
        </w:sdt>
        <w:customXmlInsRangeEnd w:id="7389"/>
        <w:tc>
          <w:tcPr>
            <w:tcW w:w="3871" w:type="dxa"/>
            <w:gridSpan w:val="5"/>
            <w:tcBorders>
              <w:left w:val="single" w:sz="12" w:space="0" w:color="auto"/>
            </w:tcBorders>
          </w:tcPr>
          <w:p w14:paraId="190EE56C" w14:textId="77777777" w:rsidR="00980629" w:rsidRPr="00340B0D" w:rsidRDefault="00980629" w:rsidP="00541D1A">
            <w:pPr>
              <w:rPr>
                <w:ins w:id="7390" w:author="jonathan pritchard" w:date="2025-01-23T13:46:00Z" w16du:dateUtc="2025-01-23T13:46:00Z"/>
                <w:rFonts w:cs="Arial"/>
                <w:b/>
                <w:bCs/>
                <w:sz w:val="18"/>
                <w:szCs w:val="18"/>
              </w:rPr>
            </w:pPr>
            <w:ins w:id="7391" w:author="jonathan pritchard" w:date="2025-01-23T13:46:00Z" w16du:dateUtc="2025-01-23T13:46:00Z">
              <w:r w:rsidRPr="00340B0D">
                <w:rPr>
                  <w:rFonts w:cs="Arial"/>
                  <w:sz w:val="18"/>
                  <w:szCs w:val="18"/>
                </w:rPr>
                <w:t xml:space="preserve">        All other chart text</w:t>
              </w:r>
            </w:ins>
          </w:p>
        </w:tc>
        <w:tc>
          <w:tcPr>
            <w:tcW w:w="672" w:type="dxa"/>
            <w:tcBorders>
              <w:right w:val="single" w:sz="12" w:space="0" w:color="auto"/>
            </w:tcBorders>
          </w:tcPr>
          <w:p w14:paraId="6B8428D6" w14:textId="77777777" w:rsidR="00980629" w:rsidRPr="00340B0D" w:rsidRDefault="00980629" w:rsidP="00541D1A">
            <w:pPr>
              <w:jc w:val="center"/>
              <w:rPr>
                <w:ins w:id="7392" w:author="jonathan pritchard" w:date="2025-01-23T13:46:00Z" w16du:dateUtc="2025-01-23T13:46:00Z"/>
                <w:rFonts w:cs="Arial"/>
                <w:sz w:val="18"/>
                <w:szCs w:val="18"/>
              </w:rPr>
            </w:pPr>
          </w:p>
        </w:tc>
      </w:tr>
      <w:tr w:rsidR="00980629" w:rsidRPr="00340B0D" w14:paraId="417B4FDB" w14:textId="77777777" w:rsidTr="00541D1A">
        <w:trPr>
          <w:ins w:id="7393"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F7009F0" w14:textId="77777777" w:rsidR="00980629" w:rsidRPr="00340B0D" w:rsidRDefault="00980629" w:rsidP="00541D1A">
            <w:pPr>
              <w:jc w:val="center"/>
              <w:rPr>
                <w:ins w:id="7394" w:author="jonathan pritchard" w:date="2025-01-23T13:46:00Z" w16du:dateUtc="2025-01-23T13:46:00Z"/>
                <w:rFonts w:cs="Arial"/>
                <w:b/>
                <w:bCs/>
                <w:sz w:val="18"/>
                <w:szCs w:val="18"/>
              </w:rPr>
            </w:pPr>
          </w:p>
        </w:tc>
        <w:tc>
          <w:tcPr>
            <w:tcW w:w="3871" w:type="dxa"/>
            <w:gridSpan w:val="5"/>
            <w:tcBorders>
              <w:left w:val="single" w:sz="12" w:space="0" w:color="auto"/>
            </w:tcBorders>
          </w:tcPr>
          <w:p w14:paraId="083A2757" w14:textId="77777777" w:rsidR="00980629" w:rsidRPr="00340B0D" w:rsidRDefault="00980629" w:rsidP="00541D1A">
            <w:pPr>
              <w:rPr>
                <w:ins w:id="7395" w:author="jonathan pritchard" w:date="2025-01-23T13:46:00Z" w16du:dateUtc="2025-01-23T13:46:00Z"/>
                <w:rFonts w:cs="Arial"/>
                <w:sz w:val="18"/>
                <w:szCs w:val="18"/>
              </w:rPr>
            </w:pPr>
          </w:p>
        </w:tc>
        <w:tc>
          <w:tcPr>
            <w:tcW w:w="672" w:type="dxa"/>
            <w:tcBorders>
              <w:right w:val="single" w:sz="12" w:space="0" w:color="auto"/>
            </w:tcBorders>
            <w:vAlign w:val="center"/>
          </w:tcPr>
          <w:p w14:paraId="3A03DE7E" w14:textId="77777777" w:rsidR="00980629" w:rsidRPr="00340B0D" w:rsidRDefault="00980629" w:rsidP="00541D1A">
            <w:pPr>
              <w:jc w:val="center"/>
              <w:rPr>
                <w:ins w:id="7396" w:author="jonathan pritchard" w:date="2025-01-23T13:46:00Z" w16du:dateUtc="2025-01-23T13:46:00Z"/>
                <w:rFonts w:cs="Arial"/>
                <w:sz w:val="18"/>
                <w:szCs w:val="18"/>
              </w:rPr>
            </w:pPr>
          </w:p>
        </w:tc>
      </w:tr>
      <w:tr w:rsidR="00980629" w:rsidRPr="00340B0D" w14:paraId="518DC86C" w14:textId="77777777" w:rsidTr="00541D1A">
        <w:trPr>
          <w:ins w:id="7397" w:author="jonathan pritchard" w:date="2025-01-23T13:46: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2B3545C" w14:textId="77777777" w:rsidR="00980629" w:rsidRPr="00340B0D" w:rsidRDefault="00980629" w:rsidP="00541D1A">
            <w:pPr>
              <w:rPr>
                <w:ins w:id="7398" w:author="jonathan pritchard" w:date="2025-01-23T13:46:00Z" w16du:dateUtc="2025-01-23T13:46:00Z"/>
                <w:rFonts w:cs="Arial"/>
                <w:sz w:val="18"/>
                <w:szCs w:val="18"/>
              </w:rPr>
            </w:pPr>
          </w:p>
        </w:tc>
        <w:tc>
          <w:tcPr>
            <w:tcW w:w="3871" w:type="dxa"/>
            <w:gridSpan w:val="5"/>
            <w:tcBorders>
              <w:left w:val="single" w:sz="12" w:space="0" w:color="auto"/>
              <w:bottom w:val="single" w:sz="12" w:space="0" w:color="auto"/>
            </w:tcBorders>
          </w:tcPr>
          <w:p w14:paraId="24B8120F" w14:textId="77777777" w:rsidR="00980629" w:rsidRPr="00340B0D" w:rsidRDefault="00980629" w:rsidP="00541D1A">
            <w:pPr>
              <w:jc w:val="center"/>
              <w:rPr>
                <w:ins w:id="7399" w:author="jonathan pritchard" w:date="2025-01-23T13:46:00Z" w16du:dateUtc="2025-01-23T13:46:00Z"/>
                <w:rFonts w:cs="Arial"/>
                <w:sz w:val="18"/>
                <w:szCs w:val="18"/>
              </w:rPr>
            </w:pPr>
          </w:p>
        </w:tc>
        <w:tc>
          <w:tcPr>
            <w:tcW w:w="672" w:type="dxa"/>
            <w:tcBorders>
              <w:bottom w:val="single" w:sz="12" w:space="0" w:color="auto"/>
              <w:right w:val="single" w:sz="12" w:space="0" w:color="auto"/>
            </w:tcBorders>
            <w:vAlign w:val="center"/>
          </w:tcPr>
          <w:p w14:paraId="44998B9C" w14:textId="77777777" w:rsidR="00980629" w:rsidRPr="00340B0D" w:rsidRDefault="00980629" w:rsidP="00541D1A">
            <w:pPr>
              <w:jc w:val="center"/>
              <w:rPr>
                <w:ins w:id="7400" w:author="jonathan pritchard" w:date="2025-01-23T13:46:00Z" w16du:dateUtc="2025-01-23T13:46:00Z"/>
                <w:rFonts w:cs="Arial"/>
                <w:sz w:val="18"/>
                <w:szCs w:val="18"/>
              </w:rPr>
            </w:pPr>
          </w:p>
        </w:tc>
      </w:tr>
      <w:tr w:rsidR="00980629" w:rsidRPr="00340B0D" w14:paraId="422B8B82" w14:textId="77777777" w:rsidTr="00541D1A">
        <w:trPr>
          <w:ins w:id="7401" w:author="jonathan pritchard" w:date="2025-01-23T13:46: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4EAE87" w14:textId="77777777" w:rsidR="00980629" w:rsidRPr="00340B0D" w:rsidRDefault="00980629" w:rsidP="00541D1A">
            <w:pPr>
              <w:jc w:val="center"/>
              <w:rPr>
                <w:ins w:id="7402" w:author="jonathan pritchard" w:date="2025-01-23T13:46:00Z" w16du:dateUtc="2025-01-23T13:46:00Z"/>
                <w:rFonts w:cs="Arial"/>
                <w:b/>
                <w:bCs/>
                <w:sz w:val="18"/>
                <w:szCs w:val="18"/>
              </w:rPr>
            </w:pPr>
            <w:ins w:id="7403" w:author="jonathan pritchard" w:date="2025-01-23T13:46:00Z" w16du:dateUtc="2025-01-23T13:46: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A3BF9" w14:textId="77777777" w:rsidR="00980629" w:rsidRPr="00340B0D" w:rsidRDefault="00980629" w:rsidP="00541D1A">
            <w:pPr>
              <w:jc w:val="center"/>
              <w:rPr>
                <w:ins w:id="7404" w:author="jonathan pritchard" w:date="2025-01-23T13:46:00Z" w16du:dateUtc="2025-01-23T13:46:00Z"/>
                <w:rFonts w:cs="Arial"/>
                <w:sz w:val="18"/>
                <w:szCs w:val="18"/>
              </w:rPr>
            </w:pPr>
            <w:ins w:id="7405" w:author="jonathan pritchard" w:date="2025-01-23T13:46:00Z" w16du:dateUtc="2025-01-23T13:46:00Z">
              <w:r w:rsidRPr="00340B0D">
                <w:rPr>
                  <w:rFonts w:cs="Arial"/>
                  <w:b/>
                  <w:bCs/>
                  <w:sz w:val="18"/>
                  <w:szCs w:val="18"/>
                </w:rPr>
                <w:t>Display</w:t>
              </w:r>
            </w:ins>
          </w:p>
        </w:tc>
      </w:tr>
      <w:tr w:rsidR="00980629" w:rsidRPr="00340B0D" w14:paraId="18749995" w14:textId="77777777" w:rsidTr="00541D1A">
        <w:trPr>
          <w:trHeight w:val="287"/>
          <w:ins w:id="7406" w:author="jonathan pritchard" w:date="2025-01-23T13:46:00Z"/>
        </w:trPr>
        <w:tc>
          <w:tcPr>
            <w:tcW w:w="1789" w:type="dxa"/>
            <w:tcBorders>
              <w:left w:val="single" w:sz="12" w:space="0" w:color="auto"/>
              <w:bottom w:val="single" w:sz="4" w:space="0" w:color="auto"/>
            </w:tcBorders>
          </w:tcPr>
          <w:p w14:paraId="1B93E214" w14:textId="77777777" w:rsidR="00980629" w:rsidRPr="00340B0D" w:rsidRDefault="00980629" w:rsidP="00541D1A">
            <w:pPr>
              <w:rPr>
                <w:ins w:id="7407" w:author="jonathan pritchard" w:date="2025-01-23T13:46:00Z" w16du:dateUtc="2025-01-23T13:46:00Z"/>
                <w:rFonts w:cs="Arial"/>
                <w:sz w:val="18"/>
                <w:szCs w:val="18"/>
              </w:rPr>
            </w:pPr>
            <w:ins w:id="7408" w:author="jonathan pritchard" w:date="2025-01-23T13:46:00Z" w16du:dateUtc="2025-01-23T13:46:00Z">
              <w:r w:rsidRPr="00340B0D">
                <w:rPr>
                  <w:rFonts w:cs="Arial"/>
                  <w:sz w:val="18"/>
                  <w:szCs w:val="18"/>
                </w:rPr>
                <w:t>Start Date</w:t>
              </w:r>
            </w:ins>
          </w:p>
        </w:tc>
        <w:tc>
          <w:tcPr>
            <w:tcW w:w="2867" w:type="dxa"/>
            <w:gridSpan w:val="4"/>
            <w:tcBorders>
              <w:bottom w:val="single" w:sz="4" w:space="0" w:color="auto"/>
              <w:right w:val="single" w:sz="12" w:space="0" w:color="auto"/>
            </w:tcBorders>
          </w:tcPr>
          <w:p w14:paraId="1354E9AB" w14:textId="77777777" w:rsidR="00980629" w:rsidRPr="00340B0D" w:rsidRDefault="00980629" w:rsidP="00541D1A">
            <w:pPr>
              <w:rPr>
                <w:ins w:id="7409" w:author="jonathan pritchard" w:date="2025-01-23T13:46:00Z" w16du:dateUtc="2025-01-23T13:46: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B94F4C7" w14:textId="77777777" w:rsidR="00980629" w:rsidRPr="00340B0D" w:rsidRDefault="00980629" w:rsidP="00541D1A">
            <w:pPr>
              <w:rPr>
                <w:ins w:id="7410" w:author="jonathan pritchard" w:date="2025-01-23T13:46:00Z" w16du:dateUtc="2025-01-23T13:46:00Z"/>
                <w:rFonts w:cs="Arial"/>
                <w:sz w:val="18"/>
                <w:szCs w:val="18"/>
              </w:rPr>
            </w:pPr>
            <w:ins w:id="7411" w:author="jonathan pritchard" w:date="2025-01-23T13:46:00Z" w16du:dateUtc="2025-01-23T13:46: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C7F3DD9" w14:textId="77777777" w:rsidR="00980629" w:rsidRPr="00C87169" w:rsidRDefault="00980629" w:rsidP="00541D1A">
            <w:pPr>
              <w:rPr>
                <w:ins w:id="7412" w:author="jonathan pritchard" w:date="2025-01-23T13:46:00Z" w16du:dateUtc="2025-01-23T13:46:00Z"/>
                <w:rFonts w:cs="Arial"/>
              </w:rPr>
            </w:pPr>
          </w:p>
        </w:tc>
      </w:tr>
      <w:tr w:rsidR="00980629" w:rsidRPr="00340B0D" w14:paraId="0F4055E2" w14:textId="77777777" w:rsidTr="00541D1A">
        <w:trPr>
          <w:ins w:id="7413" w:author="jonathan pritchard" w:date="2025-01-23T13:46:00Z"/>
        </w:trPr>
        <w:tc>
          <w:tcPr>
            <w:tcW w:w="1789" w:type="dxa"/>
            <w:tcBorders>
              <w:left w:val="single" w:sz="12" w:space="0" w:color="auto"/>
              <w:bottom w:val="single" w:sz="4" w:space="0" w:color="auto"/>
            </w:tcBorders>
          </w:tcPr>
          <w:p w14:paraId="4C34A43F" w14:textId="77777777" w:rsidR="00980629" w:rsidRPr="00340B0D" w:rsidRDefault="00980629" w:rsidP="00541D1A">
            <w:pPr>
              <w:rPr>
                <w:ins w:id="7414" w:author="jonathan pritchard" w:date="2025-01-23T13:46:00Z" w16du:dateUtc="2025-01-23T13:46:00Z"/>
                <w:rFonts w:cs="Arial"/>
                <w:sz w:val="18"/>
                <w:szCs w:val="18"/>
              </w:rPr>
            </w:pPr>
            <w:ins w:id="7415" w:author="jonathan pritchard" w:date="2025-01-23T13:46:00Z" w16du:dateUtc="2025-01-23T13:46: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A8DEACB" w14:textId="77777777" w:rsidR="00980629" w:rsidRPr="00340B0D" w:rsidRDefault="00980629" w:rsidP="00541D1A">
            <w:pPr>
              <w:rPr>
                <w:ins w:id="7416" w:author="jonathan pritchard" w:date="2025-01-23T13:46:00Z" w16du:dateUtc="2025-01-23T13:46: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175226C" w14:textId="77777777" w:rsidR="00980629" w:rsidRPr="00340B0D" w:rsidRDefault="00980629" w:rsidP="00541D1A">
            <w:pPr>
              <w:rPr>
                <w:ins w:id="7417" w:author="jonathan pritchard" w:date="2025-01-23T13:46:00Z" w16du:dateUtc="2025-01-23T13:46:00Z"/>
                <w:rFonts w:cs="Arial"/>
                <w:sz w:val="18"/>
                <w:szCs w:val="18"/>
              </w:rPr>
            </w:pPr>
            <w:ins w:id="7418" w:author="jonathan pritchard" w:date="2025-01-23T13:46:00Z" w16du:dateUtc="2025-01-23T13:46: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B65750" w14:textId="77777777" w:rsidR="00980629" w:rsidRPr="00340B0D" w:rsidRDefault="00980629" w:rsidP="00541D1A">
            <w:pPr>
              <w:rPr>
                <w:ins w:id="7419" w:author="jonathan pritchard" w:date="2025-01-23T13:46:00Z" w16du:dateUtc="2025-01-23T13:46:00Z"/>
                <w:rFonts w:cs="Arial"/>
                <w:sz w:val="18"/>
                <w:szCs w:val="18"/>
              </w:rPr>
            </w:pPr>
            <w:ins w:id="7420" w:author="jonathan pritchard" w:date="2025-01-23T13:46:00Z" w16du:dateUtc="2025-01-23T13:46:00Z">
              <w:r w:rsidRPr="00340B0D">
                <w:rPr>
                  <w:rFonts w:cs="Arial"/>
                  <w:sz w:val="18"/>
                  <w:szCs w:val="18"/>
                </w:rPr>
                <w:t>1:</w:t>
              </w:r>
              <w:r>
                <w:rPr>
                  <w:rFonts w:cs="Arial"/>
                  <w:sz w:val="18"/>
                  <w:szCs w:val="18"/>
                </w:rPr>
                <w:t>60000</w:t>
              </w:r>
            </w:ins>
          </w:p>
        </w:tc>
      </w:tr>
      <w:tr w:rsidR="00980629" w:rsidRPr="00340B0D" w14:paraId="2B2A9949" w14:textId="77777777" w:rsidTr="00541D1A">
        <w:trPr>
          <w:ins w:id="7421" w:author="jonathan pritchard" w:date="2025-01-23T13:46: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2B6CF5" w14:textId="77777777" w:rsidR="00980629" w:rsidRPr="00340B0D" w:rsidRDefault="00980629" w:rsidP="00541D1A">
            <w:pPr>
              <w:jc w:val="center"/>
              <w:rPr>
                <w:ins w:id="7422" w:author="jonathan pritchard" w:date="2025-01-23T13:46:00Z" w16du:dateUtc="2025-01-23T13:46: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6FFD323" w14:textId="77777777" w:rsidR="00980629" w:rsidRPr="00340B0D" w:rsidRDefault="00980629" w:rsidP="00541D1A">
            <w:pPr>
              <w:rPr>
                <w:ins w:id="7423" w:author="jonathan pritchard" w:date="2025-01-23T13:46:00Z" w16du:dateUtc="2025-01-23T13:46:00Z"/>
                <w:rFonts w:cs="Arial"/>
                <w:sz w:val="18"/>
                <w:szCs w:val="18"/>
              </w:rPr>
            </w:pPr>
            <w:ins w:id="7424" w:author="jonathan pritchard" w:date="2025-01-23T13:46:00Z" w16du:dateUtc="2025-01-23T13:46: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F53C147" w14:textId="77777777" w:rsidR="00980629" w:rsidRPr="00340B0D" w:rsidRDefault="00980629" w:rsidP="00541D1A">
            <w:pPr>
              <w:rPr>
                <w:ins w:id="7425" w:author="jonathan pritchard" w:date="2025-01-23T13:46:00Z" w16du:dateUtc="2025-01-23T13:46:00Z"/>
                <w:rFonts w:cs="Arial"/>
                <w:sz w:val="18"/>
                <w:szCs w:val="18"/>
              </w:rPr>
            </w:pPr>
          </w:p>
        </w:tc>
      </w:tr>
      <w:tr w:rsidR="00980629" w:rsidRPr="00340B0D" w14:paraId="765C1E09" w14:textId="77777777" w:rsidTr="00541D1A">
        <w:trPr>
          <w:ins w:id="7426"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1C474CDB" w14:textId="77777777" w:rsidR="00980629" w:rsidRPr="00340B0D" w:rsidRDefault="00980629" w:rsidP="00541D1A">
            <w:pPr>
              <w:rPr>
                <w:ins w:id="7427" w:author="jonathan pritchard" w:date="2025-01-23T13:46:00Z" w16du:dateUtc="2025-01-23T13:46:00Z"/>
                <w:rFonts w:cs="Arial"/>
                <w:sz w:val="18"/>
                <w:szCs w:val="18"/>
              </w:rPr>
            </w:pPr>
          </w:p>
        </w:tc>
      </w:tr>
      <w:tr w:rsidR="00980629" w:rsidRPr="00340B0D" w14:paraId="60449676" w14:textId="77777777" w:rsidTr="00541D1A">
        <w:trPr>
          <w:ins w:id="7428"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F92D1D" w14:textId="77777777" w:rsidR="00980629" w:rsidRPr="00340B0D" w:rsidRDefault="00980629" w:rsidP="00541D1A">
            <w:pPr>
              <w:jc w:val="center"/>
              <w:rPr>
                <w:ins w:id="7429" w:author="jonathan pritchard" w:date="2025-01-23T13:46:00Z" w16du:dateUtc="2025-01-23T13:46:00Z"/>
                <w:rFonts w:cs="Arial"/>
                <w:b/>
                <w:bCs/>
                <w:sz w:val="18"/>
                <w:szCs w:val="18"/>
              </w:rPr>
            </w:pPr>
            <w:ins w:id="7430" w:author="jonathan pritchard" w:date="2025-01-23T13:46:00Z" w16du:dateUtc="2025-01-23T13:46:00Z">
              <w:r w:rsidRPr="00340B0D">
                <w:rPr>
                  <w:rFonts w:cs="Arial"/>
                  <w:b/>
                  <w:bCs/>
                  <w:sz w:val="18"/>
                  <w:szCs w:val="18"/>
                </w:rPr>
                <w:t>Viewing Group</w:t>
              </w:r>
              <w:r>
                <w:rPr>
                  <w:rFonts w:cs="Arial"/>
                  <w:b/>
                  <w:bCs/>
                  <w:sz w:val="18"/>
                  <w:szCs w:val="18"/>
                </w:rPr>
                <w:t>s (Default = On)</w:t>
              </w:r>
            </w:ins>
          </w:p>
        </w:tc>
      </w:tr>
      <w:tr w:rsidR="00980629" w:rsidRPr="00340B0D" w14:paraId="0CA5527D" w14:textId="77777777" w:rsidTr="00541D1A">
        <w:trPr>
          <w:ins w:id="7431" w:author="jonathan pritchard" w:date="2025-01-23T13:46: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D2068" w14:textId="77777777" w:rsidR="00980629" w:rsidRPr="00340B0D" w:rsidRDefault="00980629" w:rsidP="00541D1A">
            <w:pPr>
              <w:jc w:val="center"/>
              <w:rPr>
                <w:ins w:id="7432" w:author="jonathan pritchard" w:date="2025-01-23T13:46:00Z" w16du:dateUtc="2025-01-23T13:46:00Z"/>
                <w:rFonts w:cs="Arial"/>
                <w:b/>
                <w:bCs/>
                <w:sz w:val="18"/>
                <w:szCs w:val="18"/>
              </w:rPr>
            </w:pPr>
            <w:ins w:id="7433" w:author="jonathan pritchard" w:date="2025-01-23T13:46:00Z" w16du:dateUtc="2025-01-23T13:46: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E11312" w14:textId="77777777" w:rsidR="00980629" w:rsidRPr="00340B0D" w:rsidRDefault="00980629" w:rsidP="00541D1A">
            <w:pPr>
              <w:jc w:val="center"/>
              <w:rPr>
                <w:ins w:id="7434" w:author="jonathan pritchard" w:date="2025-01-23T13:46:00Z" w16du:dateUtc="2025-01-23T13:46:00Z"/>
                <w:rFonts w:cs="Arial"/>
                <w:b/>
                <w:bCs/>
                <w:sz w:val="18"/>
                <w:szCs w:val="18"/>
              </w:rPr>
            </w:pPr>
            <w:ins w:id="7435" w:author="jonathan pritchard" w:date="2025-01-23T13:46:00Z" w16du:dateUtc="2025-01-23T13:46:00Z">
              <w:r w:rsidRPr="00340B0D">
                <w:rPr>
                  <w:rFonts w:cs="Arial"/>
                  <w:b/>
                  <w:bCs/>
                  <w:sz w:val="18"/>
                  <w:szCs w:val="18"/>
                </w:rPr>
                <w:t>Other</w:t>
              </w:r>
            </w:ins>
          </w:p>
        </w:tc>
      </w:tr>
      <w:tr w:rsidR="00980629" w:rsidRPr="00340B0D" w14:paraId="78D445E0" w14:textId="77777777" w:rsidTr="00541D1A">
        <w:trPr>
          <w:ins w:id="7436"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5A3AAF" w14:textId="77777777" w:rsidR="00980629" w:rsidRPr="00340B0D" w:rsidRDefault="00980629" w:rsidP="00541D1A">
            <w:pPr>
              <w:rPr>
                <w:ins w:id="7437" w:author="jonathan pritchard" w:date="2025-01-23T13:46:00Z" w16du:dateUtc="2025-01-23T13:46:00Z"/>
                <w:rFonts w:cs="Arial"/>
                <w:sz w:val="18"/>
                <w:szCs w:val="18"/>
              </w:rPr>
            </w:pPr>
            <w:ins w:id="7438" w:author="jonathan pritchard" w:date="2025-01-23T13:46:00Z" w16du:dateUtc="2025-01-23T13:46: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498A2B08" w14:textId="77777777" w:rsidR="00980629" w:rsidRPr="00340B0D" w:rsidRDefault="00980629" w:rsidP="00541D1A">
            <w:pPr>
              <w:jc w:val="center"/>
              <w:rPr>
                <w:ins w:id="743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4A1BB7B" w14:textId="77777777" w:rsidR="00980629" w:rsidRPr="00340B0D" w:rsidRDefault="00980629" w:rsidP="00541D1A">
            <w:pPr>
              <w:pStyle w:val="Default"/>
              <w:rPr>
                <w:ins w:id="7440" w:author="jonathan pritchard" w:date="2025-01-23T13:46:00Z" w16du:dateUtc="2025-01-23T13:46:00Z"/>
                <w:sz w:val="18"/>
                <w:szCs w:val="18"/>
              </w:rPr>
            </w:pPr>
            <w:ins w:id="7441" w:author="jonathan pritchard" w:date="2025-01-23T13:46:00Z" w16du:dateUtc="2025-01-23T13:46: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BA234E6" w14:textId="77777777" w:rsidR="00980629" w:rsidRPr="00340B0D" w:rsidRDefault="00980629" w:rsidP="00541D1A">
            <w:pPr>
              <w:rPr>
                <w:ins w:id="7442" w:author="jonathan pritchard" w:date="2025-01-23T13:46:00Z" w16du:dateUtc="2025-01-23T13:46:00Z"/>
                <w:rFonts w:cs="Arial"/>
                <w:sz w:val="18"/>
                <w:szCs w:val="18"/>
              </w:rPr>
            </w:pPr>
          </w:p>
        </w:tc>
      </w:tr>
      <w:tr w:rsidR="00980629" w:rsidRPr="00340B0D" w14:paraId="429D0780" w14:textId="77777777" w:rsidTr="00541D1A">
        <w:trPr>
          <w:ins w:id="7443"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028998EA" w14:textId="77777777" w:rsidR="00980629" w:rsidRPr="00340B0D" w:rsidRDefault="00980629" w:rsidP="00541D1A">
            <w:pPr>
              <w:pStyle w:val="Default"/>
              <w:rPr>
                <w:ins w:id="7444" w:author="jonathan pritchard" w:date="2025-01-23T13:46:00Z" w16du:dateUtc="2025-01-23T13:46:00Z"/>
                <w:sz w:val="18"/>
                <w:szCs w:val="18"/>
              </w:rPr>
            </w:pPr>
            <w:ins w:id="7445" w:author="jonathan pritchard" w:date="2025-01-23T13:46:00Z" w16du:dateUtc="2025-01-23T13:46: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73BC0A44" w14:textId="77777777" w:rsidR="00980629" w:rsidRPr="00340B0D" w:rsidRDefault="00980629" w:rsidP="00541D1A">
            <w:pPr>
              <w:jc w:val="center"/>
              <w:rPr>
                <w:ins w:id="7446"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FE2DAEE" w14:textId="77777777" w:rsidR="00980629" w:rsidRPr="00340B0D" w:rsidRDefault="00980629" w:rsidP="00541D1A">
            <w:pPr>
              <w:pStyle w:val="Default"/>
              <w:rPr>
                <w:ins w:id="7447" w:author="jonathan pritchard" w:date="2025-01-23T13:46:00Z" w16du:dateUtc="2025-01-23T13:46:00Z"/>
                <w:sz w:val="18"/>
                <w:szCs w:val="18"/>
              </w:rPr>
            </w:pPr>
            <w:ins w:id="7448" w:author="jonathan pritchard" w:date="2025-01-23T13:46:00Z" w16du:dateUtc="2025-01-23T13:46: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0CF58932" w14:textId="77777777" w:rsidR="00980629" w:rsidRPr="00340B0D" w:rsidRDefault="00980629" w:rsidP="00541D1A">
            <w:pPr>
              <w:rPr>
                <w:ins w:id="7449" w:author="jonathan pritchard" w:date="2025-01-23T13:46:00Z" w16du:dateUtc="2025-01-23T13:46:00Z"/>
                <w:rFonts w:cs="Arial"/>
                <w:sz w:val="18"/>
                <w:szCs w:val="18"/>
              </w:rPr>
            </w:pPr>
          </w:p>
        </w:tc>
      </w:tr>
      <w:tr w:rsidR="00980629" w:rsidRPr="00340B0D" w14:paraId="372588C8" w14:textId="77777777" w:rsidTr="00541D1A">
        <w:trPr>
          <w:ins w:id="745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D358627" w14:textId="77777777" w:rsidR="00980629" w:rsidRPr="00340B0D" w:rsidRDefault="00980629" w:rsidP="00541D1A">
            <w:pPr>
              <w:pStyle w:val="Default"/>
              <w:ind w:left="720"/>
              <w:rPr>
                <w:ins w:id="7451" w:author="jonathan pritchard" w:date="2025-01-23T13:46:00Z" w16du:dateUtc="2025-01-23T13:46:00Z"/>
                <w:sz w:val="18"/>
                <w:szCs w:val="18"/>
              </w:rPr>
            </w:pPr>
            <w:ins w:id="7452" w:author="jonathan pritchard" w:date="2025-01-23T13:46:00Z" w16du:dateUtc="2025-01-23T13:46: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2968590A" w14:textId="77777777" w:rsidR="00980629" w:rsidRPr="00340B0D" w:rsidRDefault="00980629" w:rsidP="00541D1A">
            <w:pPr>
              <w:jc w:val="center"/>
              <w:rPr>
                <w:ins w:id="745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32CAA6E" w14:textId="77777777" w:rsidR="00980629" w:rsidRPr="00340B0D" w:rsidRDefault="00980629" w:rsidP="00541D1A">
            <w:pPr>
              <w:pStyle w:val="Default"/>
              <w:rPr>
                <w:ins w:id="7454" w:author="jonathan pritchard" w:date="2025-01-23T13:46:00Z" w16du:dateUtc="2025-01-23T13:46:00Z"/>
                <w:sz w:val="18"/>
                <w:szCs w:val="18"/>
              </w:rPr>
            </w:pPr>
            <w:ins w:id="7455" w:author="jonathan pritchard" w:date="2025-01-23T13:46:00Z" w16du:dateUtc="2025-01-23T13:46: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0392F09E" w14:textId="77777777" w:rsidR="00980629" w:rsidRPr="00340B0D" w:rsidRDefault="00980629" w:rsidP="00541D1A">
            <w:pPr>
              <w:rPr>
                <w:ins w:id="7456" w:author="jonathan pritchard" w:date="2025-01-23T13:46:00Z" w16du:dateUtc="2025-01-23T13:46:00Z"/>
                <w:rFonts w:cs="Arial"/>
                <w:sz w:val="18"/>
                <w:szCs w:val="18"/>
              </w:rPr>
            </w:pPr>
          </w:p>
        </w:tc>
      </w:tr>
      <w:tr w:rsidR="00980629" w:rsidRPr="00340B0D" w14:paraId="4EA35A7C" w14:textId="77777777" w:rsidTr="00541D1A">
        <w:trPr>
          <w:ins w:id="7457"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5FD4104" w14:textId="77777777" w:rsidR="00980629" w:rsidRPr="00340B0D" w:rsidRDefault="00980629" w:rsidP="00541D1A">
            <w:pPr>
              <w:pStyle w:val="Default"/>
              <w:ind w:left="720"/>
              <w:rPr>
                <w:ins w:id="7458" w:author="jonathan pritchard" w:date="2025-01-23T13:46:00Z" w16du:dateUtc="2025-01-23T13:46:00Z"/>
                <w:sz w:val="18"/>
                <w:szCs w:val="18"/>
              </w:rPr>
            </w:pPr>
            <w:ins w:id="7459" w:author="jonathan pritchard" w:date="2025-01-23T13:46:00Z" w16du:dateUtc="2025-01-23T13:46: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FB4008E" w14:textId="77777777" w:rsidR="00980629" w:rsidRPr="00340B0D" w:rsidRDefault="00980629" w:rsidP="00541D1A">
            <w:pPr>
              <w:jc w:val="center"/>
              <w:rPr>
                <w:ins w:id="7460"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7863A14" w14:textId="77777777" w:rsidR="00980629" w:rsidRPr="00340B0D" w:rsidRDefault="00980629" w:rsidP="00541D1A">
            <w:pPr>
              <w:pStyle w:val="Default"/>
              <w:rPr>
                <w:ins w:id="7461" w:author="jonathan pritchard" w:date="2025-01-23T13:46:00Z" w16du:dateUtc="2025-01-23T13:46:00Z"/>
                <w:sz w:val="18"/>
                <w:szCs w:val="18"/>
              </w:rPr>
            </w:pPr>
            <w:ins w:id="7462" w:author="jonathan pritchard" w:date="2025-01-23T13:46:00Z" w16du:dateUtc="2025-01-23T13:46: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36ED9BA" w14:textId="77777777" w:rsidR="00980629" w:rsidRPr="00340B0D" w:rsidRDefault="00980629" w:rsidP="00541D1A">
            <w:pPr>
              <w:rPr>
                <w:ins w:id="7463" w:author="jonathan pritchard" w:date="2025-01-23T13:46:00Z" w16du:dateUtc="2025-01-23T13:46:00Z"/>
                <w:rFonts w:cs="Arial"/>
                <w:sz w:val="18"/>
                <w:szCs w:val="18"/>
              </w:rPr>
            </w:pPr>
          </w:p>
        </w:tc>
      </w:tr>
      <w:tr w:rsidR="00980629" w:rsidRPr="00340B0D" w14:paraId="3EE6CA0C" w14:textId="77777777" w:rsidTr="00541D1A">
        <w:trPr>
          <w:ins w:id="746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BD31D70" w14:textId="77777777" w:rsidR="00980629" w:rsidRPr="00340B0D" w:rsidRDefault="00980629" w:rsidP="00541D1A">
            <w:pPr>
              <w:pStyle w:val="Default"/>
              <w:rPr>
                <w:ins w:id="7465" w:author="jonathan pritchard" w:date="2025-01-23T13:46:00Z" w16du:dateUtc="2025-01-23T13:46:00Z"/>
                <w:sz w:val="18"/>
                <w:szCs w:val="18"/>
              </w:rPr>
            </w:pPr>
            <w:ins w:id="7466" w:author="jonathan pritchard" w:date="2025-01-23T13:46:00Z" w16du:dateUtc="2025-01-23T13:46: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1D1D3C17" w14:textId="77777777" w:rsidR="00980629" w:rsidRPr="00340B0D" w:rsidRDefault="00980629" w:rsidP="00541D1A">
            <w:pPr>
              <w:jc w:val="center"/>
              <w:rPr>
                <w:ins w:id="746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596EF23" w14:textId="77777777" w:rsidR="00980629" w:rsidRPr="00340B0D" w:rsidRDefault="00980629" w:rsidP="00541D1A">
            <w:pPr>
              <w:pStyle w:val="Default"/>
              <w:rPr>
                <w:ins w:id="7468" w:author="jonathan pritchard" w:date="2025-01-23T13:46:00Z" w16du:dateUtc="2025-01-23T13:46:00Z"/>
                <w:sz w:val="18"/>
                <w:szCs w:val="18"/>
              </w:rPr>
            </w:pPr>
            <w:ins w:id="7469" w:author="jonathan pritchard" w:date="2025-01-23T13:46:00Z" w16du:dateUtc="2025-01-23T13:46: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A60CEB6" w14:textId="77777777" w:rsidR="00980629" w:rsidRPr="00340B0D" w:rsidRDefault="00980629" w:rsidP="00541D1A">
            <w:pPr>
              <w:rPr>
                <w:ins w:id="7470" w:author="jonathan pritchard" w:date="2025-01-23T13:46:00Z" w16du:dateUtc="2025-01-23T13:46:00Z"/>
                <w:rFonts w:cs="Arial"/>
                <w:sz w:val="18"/>
                <w:szCs w:val="18"/>
              </w:rPr>
            </w:pPr>
          </w:p>
        </w:tc>
      </w:tr>
      <w:tr w:rsidR="00980629" w:rsidRPr="00340B0D" w14:paraId="5D3E6DA5" w14:textId="77777777" w:rsidTr="00541D1A">
        <w:trPr>
          <w:ins w:id="7471"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6E21576" w14:textId="77777777" w:rsidR="00980629" w:rsidRPr="00340B0D" w:rsidRDefault="00980629" w:rsidP="00541D1A">
            <w:pPr>
              <w:pStyle w:val="Default"/>
              <w:rPr>
                <w:ins w:id="7472" w:author="jonathan pritchard" w:date="2025-01-23T13:46:00Z" w16du:dateUtc="2025-01-23T13:46:00Z"/>
                <w:sz w:val="18"/>
                <w:szCs w:val="18"/>
              </w:rPr>
            </w:pPr>
            <w:ins w:id="7473" w:author="jonathan pritchard" w:date="2025-01-23T13:46:00Z" w16du:dateUtc="2025-01-23T13:46: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A5E2750" w14:textId="77777777" w:rsidR="00980629" w:rsidRPr="00340B0D" w:rsidRDefault="00980629" w:rsidP="00541D1A">
            <w:pPr>
              <w:jc w:val="center"/>
              <w:rPr>
                <w:ins w:id="7474"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2916DA91" w14:textId="77777777" w:rsidR="00980629" w:rsidRPr="00340B0D" w:rsidRDefault="00980629" w:rsidP="00541D1A">
            <w:pPr>
              <w:pStyle w:val="Default"/>
              <w:rPr>
                <w:ins w:id="7475" w:author="jonathan pritchard" w:date="2025-01-23T13:46:00Z" w16du:dateUtc="2025-01-23T13:46:00Z"/>
                <w:sz w:val="18"/>
                <w:szCs w:val="18"/>
              </w:rPr>
            </w:pPr>
            <w:ins w:id="7476" w:author="jonathan pritchard" w:date="2025-01-23T13:46:00Z" w16du:dateUtc="2025-01-23T13:46: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CCBB07C" w14:textId="77777777" w:rsidR="00980629" w:rsidRPr="00340B0D" w:rsidRDefault="00980629" w:rsidP="00541D1A">
            <w:pPr>
              <w:rPr>
                <w:ins w:id="7477" w:author="jonathan pritchard" w:date="2025-01-23T13:46:00Z" w16du:dateUtc="2025-01-23T13:46:00Z"/>
                <w:rFonts w:cs="Arial"/>
                <w:sz w:val="18"/>
                <w:szCs w:val="18"/>
              </w:rPr>
            </w:pPr>
          </w:p>
        </w:tc>
      </w:tr>
      <w:tr w:rsidR="00980629" w:rsidRPr="00340B0D" w14:paraId="55C3FDBA" w14:textId="77777777" w:rsidTr="00541D1A">
        <w:trPr>
          <w:ins w:id="7478"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F0142A9" w14:textId="77777777" w:rsidR="00980629" w:rsidRPr="00340B0D" w:rsidRDefault="00980629" w:rsidP="00541D1A">
            <w:pPr>
              <w:pStyle w:val="Default"/>
              <w:rPr>
                <w:ins w:id="7479" w:author="jonathan pritchard" w:date="2025-01-23T13:46:00Z" w16du:dateUtc="2025-01-23T13:46:00Z"/>
                <w:sz w:val="18"/>
                <w:szCs w:val="18"/>
              </w:rPr>
            </w:pPr>
            <w:ins w:id="7480" w:author="jonathan pritchard" w:date="2025-01-23T13:46:00Z" w16du:dateUtc="2025-01-23T13:46: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E672091" w14:textId="77777777" w:rsidR="00980629" w:rsidRPr="00340B0D" w:rsidRDefault="00980629" w:rsidP="00541D1A">
            <w:pPr>
              <w:jc w:val="center"/>
              <w:rPr>
                <w:ins w:id="7481"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455925FB" w14:textId="77777777" w:rsidR="00980629" w:rsidRPr="00340B0D" w:rsidRDefault="00980629" w:rsidP="00541D1A">
            <w:pPr>
              <w:pStyle w:val="Default"/>
              <w:rPr>
                <w:ins w:id="7482" w:author="jonathan pritchard" w:date="2025-01-23T13:46:00Z" w16du:dateUtc="2025-01-23T13:46:00Z"/>
                <w:sz w:val="18"/>
                <w:szCs w:val="18"/>
              </w:rPr>
            </w:pPr>
            <w:ins w:id="7483" w:author="jonathan pritchard" w:date="2025-01-23T13:46:00Z" w16du:dateUtc="2025-01-23T13:46: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0812D6B8" w14:textId="77777777" w:rsidR="00980629" w:rsidRPr="00340B0D" w:rsidRDefault="00980629" w:rsidP="00541D1A">
            <w:pPr>
              <w:rPr>
                <w:ins w:id="7484" w:author="jonathan pritchard" w:date="2025-01-23T13:46:00Z" w16du:dateUtc="2025-01-23T13:46:00Z"/>
                <w:rFonts w:cs="Arial"/>
                <w:sz w:val="18"/>
                <w:szCs w:val="18"/>
              </w:rPr>
            </w:pPr>
          </w:p>
        </w:tc>
      </w:tr>
      <w:tr w:rsidR="00980629" w:rsidRPr="00340B0D" w14:paraId="15952D3B" w14:textId="77777777" w:rsidTr="00541D1A">
        <w:trPr>
          <w:ins w:id="7485"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AE99AD7" w14:textId="77777777" w:rsidR="00980629" w:rsidRPr="00340B0D" w:rsidRDefault="00980629" w:rsidP="00541D1A">
            <w:pPr>
              <w:pStyle w:val="Default"/>
              <w:rPr>
                <w:ins w:id="7486" w:author="jonathan pritchard" w:date="2025-01-23T13:46:00Z" w16du:dateUtc="2025-01-23T13:46:00Z"/>
                <w:sz w:val="18"/>
                <w:szCs w:val="18"/>
              </w:rPr>
            </w:pPr>
            <w:ins w:id="7487" w:author="jonathan pritchard" w:date="2025-01-23T13:46:00Z" w16du:dateUtc="2025-01-23T13:46: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4EE614E1" w14:textId="77777777" w:rsidR="00980629" w:rsidRPr="00340B0D" w:rsidRDefault="00980629" w:rsidP="00541D1A">
            <w:pPr>
              <w:jc w:val="center"/>
              <w:rPr>
                <w:ins w:id="7488"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6BBBCF5B" w14:textId="77777777" w:rsidR="00980629" w:rsidRPr="00340B0D" w:rsidRDefault="00980629" w:rsidP="00541D1A">
            <w:pPr>
              <w:pStyle w:val="Default"/>
              <w:rPr>
                <w:ins w:id="7489" w:author="jonathan pritchard" w:date="2025-01-23T13:46:00Z" w16du:dateUtc="2025-01-23T13:46:00Z"/>
                <w:sz w:val="18"/>
                <w:szCs w:val="18"/>
              </w:rPr>
            </w:pPr>
            <w:ins w:id="7490" w:author="jonathan pritchard" w:date="2025-01-23T13:46:00Z" w16du:dateUtc="2025-01-23T13:46: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F0ECB2D" w14:textId="77777777" w:rsidR="00980629" w:rsidRPr="00340B0D" w:rsidRDefault="00980629" w:rsidP="00541D1A">
            <w:pPr>
              <w:rPr>
                <w:ins w:id="7491" w:author="jonathan pritchard" w:date="2025-01-23T13:46:00Z" w16du:dateUtc="2025-01-23T13:46:00Z"/>
                <w:rFonts w:cs="Arial"/>
                <w:sz w:val="18"/>
                <w:szCs w:val="18"/>
              </w:rPr>
            </w:pPr>
          </w:p>
        </w:tc>
      </w:tr>
      <w:tr w:rsidR="00980629" w:rsidRPr="00340B0D" w14:paraId="179290D7" w14:textId="77777777" w:rsidTr="00541D1A">
        <w:trPr>
          <w:ins w:id="7492"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6F4E689" w14:textId="77777777" w:rsidR="00980629" w:rsidRPr="00340B0D" w:rsidRDefault="00980629" w:rsidP="00541D1A">
            <w:pPr>
              <w:pStyle w:val="Default"/>
              <w:rPr>
                <w:ins w:id="7493" w:author="jonathan pritchard" w:date="2025-01-23T13:46:00Z" w16du:dateUtc="2025-01-23T13:46:00Z"/>
                <w:sz w:val="18"/>
                <w:szCs w:val="18"/>
              </w:rPr>
            </w:pPr>
            <w:ins w:id="7494" w:author="jonathan pritchard" w:date="2025-01-23T13:46:00Z" w16du:dateUtc="2025-01-23T13:46: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C3CCECA" w14:textId="77777777" w:rsidR="00980629" w:rsidRPr="00340B0D" w:rsidRDefault="00980629" w:rsidP="00541D1A">
            <w:pPr>
              <w:jc w:val="center"/>
              <w:rPr>
                <w:ins w:id="7495"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3D5FDFD" w14:textId="77777777" w:rsidR="00980629" w:rsidRPr="00340B0D" w:rsidRDefault="00980629" w:rsidP="00541D1A">
            <w:pPr>
              <w:rPr>
                <w:ins w:id="7496"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537DAE3F" w14:textId="77777777" w:rsidR="00980629" w:rsidRPr="00340B0D" w:rsidRDefault="00980629" w:rsidP="00541D1A">
            <w:pPr>
              <w:rPr>
                <w:ins w:id="7497" w:author="jonathan pritchard" w:date="2025-01-23T13:46:00Z" w16du:dateUtc="2025-01-23T13:46:00Z"/>
                <w:rFonts w:cs="Arial"/>
                <w:sz w:val="18"/>
                <w:szCs w:val="18"/>
              </w:rPr>
            </w:pPr>
          </w:p>
        </w:tc>
      </w:tr>
      <w:tr w:rsidR="00980629" w:rsidRPr="00340B0D" w14:paraId="4CD3EA16" w14:textId="77777777" w:rsidTr="00541D1A">
        <w:trPr>
          <w:ins w:id="7498"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6CCB356F" w14:textId="77777777" w:rsidR="00980629" w:rsidRPr="00340B0D" w:rsidRDefault="00980629" w:rsidP="00541D1A">
            <w:pPr>
              <w:pStyle w:val="Default"/>
              <w:rPr>
                <w:ins w:id="7499" w:author="jonathan pritchard" w:date="2025-01-23T13:46:00Z" w16du:dateUtc="2025-01-23T13:46:00Z"/>
                <w:sz w:val="18"/>
                <w:szCs w:val="18"/>
              </w:rPr>
            </w:pPr>
            <w:ins w:id="7500" w:author="jonathan pritchard" w:date="2025-01-23T13:46:00Z" w16du:dateUtc="2025-01-23T13:46: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4ACDDF68" w14:textId="77777777" w:rsidR="00980629" w:rsidRPr="00340B0D" w:rsidRDefault="00980629" w:rsidP="00541D1A">
            <w:pPr>
              <w:jc w:val="center"/>
              <w:rPr>
                <w:ins w:id="7501"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57006AD4" w14:textId="77777777" w:rsidR="00980629" w:rsidRPr="00340B0D" w:rsidRDefault="00980629" w:rsidP="00541D1A">
            <w:pPr>
              <w:rPr>
                <w:ins w:id="7502"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60F1CE2" w14:textId="77777777" w:rsidR="00980629" w:rsidRPr="00340B0D" w:rsidRDefault="00980629" w:rsidP="00541D1A">
            <w:pPr>
              <w:rPr>
                <w:ins w:id="7503" w:author="jonathan pritchard" w:date="2025-01-23T13:46:00Z" w16du:dateUtc="2025-01-23T13:46:00Z"/>
                <w:rFonts w:cs="Arial"/>
                <w:sz w:val="18"/>
                <w:szCs w:val="18"/>
              </w:rPr>
            </w:pPr>
          </w:p>
        </w:tc>
      </w:tr>
      <w:tr w:rsidR="00980629" w:rsidRPr="00340B0D" w14:paraId="56C0CF56" w14:textId="77777777" w:rsidTr="00541D1A">
        <w:trPr>
          <w:ins w:id="7504"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78C81B9D" w14:textId="77777777" w:rsidR="00980629" w:rsidRPr="00340B0D" w:rsidRDefault="00980629" w:rsidP="00541D1A">
            <w:pPr>
              <w:pStyle w:val="Default"/>
              <w:rPr>
                <w:ins w:id="7505" w:author="jonathan pritchard" w:date="2025-01-23T13:46:00Z" w16du:dateUtc="2025-01-23T13:46:00Z"/>
                <w:sz w:val="18"/>
                <w:szCs w:val="18"/>
              </w:rPr>
            </w:pPr>
            <w:ins w:id="7506" w:author="jonathan pritchard" w:date="2025-01-23T13:46:00Z" w16du:dateUtc="2025-01-23T13:46: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FD85D22" w14:textId="77777777" w:rsidR="00980629" w:rsidRPr="00340B0D" w:rsidRDefault="00980629" w:rsidP="00541D1A">
            <w:pPr>
              <w:jc w:val="center"/>
              <w:rPr>
                <w:ins w:id="7507"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1A79A803" w14:textId="77777777" w:rsidR="00980629" w:rsidRPr="00340B0D" w:rsidRDefault="00980629" w:rsidP="00541D1A">
            <w:pPr>
              <w:rPr>
                <w:ins w:id="7508"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482F3994" w14:textId="77777777" w:rsidR="00980629" w:rsidRPr="00340B0D" w:rsidRDefault="00980629" w:rsidP="00541D1A">
            <w:pPr>
              <w:rPr>
                <w:ins w:id="7509" w:author="jonathan pritchard" w:date="2025-01-23T13:46:00Z" w16du:dateUtc="2025-01-23T13:46:00Z"/>
                <w:rFonts w:cs="Arial"/>
                <w:sz w:val="18"/>
                <w:szCs w:val="18"/>
              </w:rPr>
            </w:pPr>
          </w:p>
        </w:tc>
      </w:tr>
      <w:tr w:rsidR="00980629" w:rsidRPr="00340B0D" w14:paraId="7883BB1C" w14:textId="77777777" w:rsidTr="00541D1A">
        <w:trPr>
          <w:ins w:id="751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3DDEF7A6" w14:textId="77777777" w:rsidR="00980629" w:rsidRPr="00340B0D" w:rsidRDefault="00980629" w:rsidP="00541D1A">
            <w:pPr>
              <w:pStyle w:val="Default"/>
              <w:ind w:left="720"/>
              <w:rPr>
                <w:ins w:id="7511" w:author="jonathan pritchard" w:date="2025-01-23T13:46:00Z" w16du:dateUtc="2025-01-23T13:46:00Z"/>
                <w:sz w:val="18"/>
                <w:szCs w:val="18"/>
              </w:rPr>
            </w:pPr>
            <w:ins w:id="7512" w:author="jonathan pritchard" w:date="2025-01-23T13:46:00Z" w16du:dateUtc="2025-01-23T13:46: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DCF7A3E" w14:textId="77777777" w:rsidR="00980629" w:rsidRPr="00340B0D" w:rsidRDefault="00980629" w:rsidP="00541D1A">
            <w:pPr>
              <w:jc w:val="center"/>
              <w:rPr>
                <w:ins w:id="7513"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4" w:space="0" w:color="auto"/>
            </w:tcBorders>
          </w:tcPr>
          <w:p w14:paraId="0B915553" w14:textId="77777777" w:rsidR="00980629" w:rsidRPr="00340B0D" w:rsidRDefault="00980629" w:rsidP="00541D1A">
            <w:pPr>
              <w:rPr>
                <w:ins w:id="7514"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6182F87D" w14:textId="77777777" w:rsidR="00980629" w:rsidRPr="00340B0D" w:rsidRDefault="00980629" w:rsidP="00541D1A">
            <w:pPr>
              <w:rPr>
                <w:ins w:id="7515" w:author="jonathan pritchard" w:date="2025-01-23T13:46:00Z" w16du:dateUtc="2025-01-23T13:46:00Z"/>
                <w:rFonts w:cs="Arial"/>
                <w:sz w:val="18"/>
                <w:szCs w:val="18"/>
              </w:rPr>
            </w:pPr>
          </w:p>
        </w:tc>
      </w:tr>
      <w:tr w:rsidR="00980629" w:rsidRPr="00340B0D" w14:paraId="67776D0A" w14:textId="77777777" w:rsidTr="00541D1A">
        <w:trPr>
          <w:ins w:id="7516" w:author="jonathan pritchard" w:date="2025-01-23T13:46:00Z"/>
        </w:trPr>
        <w:tc>
          <w:tcPr>
            <w:tcW w:w="4375" w:type="dxa"/>
            <w:gridSpan w:val="4"/>
            <w:tcBorders>
              <w:top w:val="single" w:sz="4" w:space="0" w:color="auto"/>
              <w:left w:val="single" w:sz="12" w:space="0" w:color="auto"/>
              <w:bottom w:val="single" w:sz="12" w:space="0" w:color="auto"/>
              <w:right w:val="single" w:sz="4" w:space="0" w:color="auto"/>
            </w:tcBorders>
          </w:tcPr>
          <w:p w14:paraId="70AE09FE" w14:textId="77777777" w:rsidR="00980629" w:rsidRPr="00340B0D" w:rsidRDefault="00980629" w:rsidP="00541D1A">
            <w:pPr>
              <w:pStyle w:val="Default"/>
              <w:ind w:left="720"/>
              <w:rPr>
                <w:ins w:id="7517" w:author="jonathan pritchard" w:date="2025-01-23T13:46:00Z" w16du:dateUtc="2025-01-23T13:46:00Z"/>
                <w:sz w:val="18"/>
                <w:szCs w:val="18"/>
              </w:rPr>
            </w:pPr>
            <w:ins w:id="7518" w:author="jonathan pritchard" w:date="2025-01-23T13:46:00Z" w16du:dateUtc="2025-01-23T13:46: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FC259F8" w14:textId="77777777" w:rsidR="00980629" w:rsidRPr="00340B0D" w:rsidRDefault="00980629" w:rsidP="00541D1A">
            <w:pPr>
              <w:jc w:val="center"/>
              <w:rPr>
                <w:ins w:id="7519" w:author="jonathan pritchard" w:date="2025-01-23T13:46:00Z" w16du:dateUtc="2025-01-23T13:46:00Z"/>
                <w:rFonts w:cs="Arial"/>
                <w:sz w:val="18"/>
                <w:szCs w:val="18"/>
              </w:rPr>
            </w:pPr>
          </w:p>
        </w:tc>
        <w:tc>
          <w:tcPr>
            <w:tcW w:w="3598" w:type="dxa"/>
            <w:gridSpan w:val="4"/>
            <w:tcBorders>
              <w:top w:val="single" w:sz="4" w:space="0" w:color="auto"/>
              <w:left w:val="single" w:sz="12" w:space="0" w:color="auto"/>
              <w:bottom w:val="single" w:sz="12" w:space="0" w:color="auto"/>
            </w:tcBorders>
          </w:tcPr>
          <w:p w14:paraId="3E02734F" w14:textId="77777777" w:rsidR="00980629" w:rsidRPr="00340B0D" w:rsidRDefault="00980629" w:rsidP="00541D1A">
            <w:pPr>
              <w:rPr>
                <w:ins w:id="7520" w:author="jonathan pritchard" w:date="2025-01-23T13:46:00Z" w16du:dateUtc="2025-01-23T13:46:00Z"/>
                <w:rFonts w:cs="Arial"/>
                <w:sz w:val="18"/>
                <w:szCs w:val="18"/>
              </w:rPr>
            </w:pPr>
          </w:p>
        </w:tc>
        <w:tc>
          <w:tcPr>
            <w:tcW w:w="672" w:type="dxa"/>
            <w:tcBorders>
              <w:top w:val="single" w:sz="4" w:space="0" w:color="auto"/>
              <w:bottom w:val="single" w:sz="12" w:space="0" w:color="auto"/>
              <w:right w:val="single" w:sz="12" w:space="0" w:color="auto"/>
            </w:tcBorders>
            <w:vAlign w:val="center"/>
          </w:tcPr>
          <w:p w14:paraId="7F0E6CF8" w14:textId="77777777" w:rsidR="00980629" w:rsidRPr="00340B0D" w:rsidRDefault="00980629" w:rsidP="00541D1A">
            <w:pPr>
              <w:rPr>
                <w:ins w:id="7521" w:author="jonathan pritchard" w:date="2025-01-23T13:46:00Z" w16du:dateUtc="2025-01-23T13:46:00Z"/>
                <w:rFonts w:cs="Arial"/>
                <w:sz w:val="18"/>
                <w:szCs w:val="18"/>
              </w:rPr>
            </w:pPr>
          </w:p>
        </w:tc>
      </w:tr>
      <w:tr w:rsidR="00980629" w:rsidRPr="00340B0D" w14:paraId="4C921493" w14:textId="77777777" w:rsidTr="00541D1A">
        <w:trPr>
          <w:ins w:id="7522"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9EF7B7" w14:textId="77777777" w:rsidR="00980629" w:rsidRPr="00EF63B4" w:rsidRDefault="00980629" w:rsidP="00541D1A">
            <w:pPr>
              <w:jc w:val="center"/>
              <w:rPr>
                <w:ins w:id="7523" w:author="jonathan pritchard" w:date="2025-01-23T13:46:00Z" w16du:dateUtc="2025-01-23T13:46:00Z"/>
                <w:rFonts w:cs="Arial"/>
                <w:sz w:val="18"/>
                <w:szCs w:val="18"/>
              </w:rPr>
            </w:pPr>
            <w:ins w:id="7524" w:author="jonathan pritchard" w:date="2025-01-23T13:46:00Z" w16du:dateUtc="2025-01-23T13:46:00Z">
              <w:r>
                <w:rPr>
                  <w:rFonts w:cs="Arial"/>
                  <w:b/>
                  <w:bCs/>
                  <w:sz w:val="18"/>
                  <w:szCs w:val="18"/>
                </w:rPr>
                <w:t>Additional</w:t>
              </w:r>
            </w:ins>
          </w:p>
        </w:tc>
      </w:tr>
      <w:tr w:rsidR="00980629" w:rsidRPr="00340B0D" w14:paraId="5FE490DF" w14:textId="77777777" w:rsidTr="00541D1A">
        <w:trPr>
          <w:ins w:id="7525"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1B2C373A" w14:textId="77777777" w:rsidR="00980629" w:rsidRPr="00340B0D" w:rsidRDefault="00980629" w:rsidP="00541D1A">
            <w:pPr>
              <w:pStyle w:val="Default"/>
              <w:ind w:left="720"/>
              <w:rPr>
                <w:ins w:id="7526"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4F6E29" w14:textId="77777777" w:rsidR="00980629" w:rsidRPr="00340B0D" w:rsidRDefault="00980629" w:rsidP="00541D1A">
            <w:pPr>
              <w:jc w:val="center"/>
              <w:rPr>
                <w:ins w:id="7527"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2441D651" w14:textId="77777777" w:rsidR="00980629" w:rsidRPr="00340B0D" w:rsidRDefault="00980629" w:rsidP="00541D1A">
            <w:pPr>
              <w:rPr>
                <w:ins w:id="7528"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CC7967A" w14:textId="77777777" w:rsidR="00980629" w:rsidRPr="00340B0D" w:rsidRDefault="00980629" w:rsidP="00541D1A">
            <w:pPr>
              <w:rPr>
                <w:ins w:id="7529" w:author="jonathan pritchard" w:date="2025-01-23T13:46:00Z" w16du:dateUtc="2025-01-23T13:46:00Z"/>
                <w:rFonts w:cs="Arial"/>
                <w:sz w:val="18"/>
                <w:szCs w:val="18"/>
              </w:rPr>
            </w:pPr>
          </w:p>
        </w:tc>
      </w:tr>
      <w:tr w:rsidR="00980629" w:rsidRPr="00340B0D" w14:paraId="1D03060D" w14:textId="77777777" w:rsidTr="00541D1A">
        <w:trPr>
          <w:ins w:id="7530" w:author="jonathan pritchard" w:date="2025-01-23T13:46:00Z"/>
        </w:trPr>
        <w:tc>
          <w:tcPr>
            <w:tcW w:w="4375" w:type="dxa"/>
            <w:gridSpan w:val="4"/>
            <w:tcBorders>
              <w:top w:val="single" w:sz="4" w:space="0" w:color="auto"/>
              <w:left w:val="single" w:sz="12" w:space="0" w:color="auto"/>
              <w:bottom w:val="single" w:sz="4" w:space="0" w:color="auto"/>
              <w:right w:val="single" w:sz="4" w:space="0" w:color="auto"/>
            </w:tcBorders>
          </w:tcPr>
          <w:p w14:paraId="5E96B0F3" w14:textId="77777777" w:rsidR="00980629" w:rsidRPr="00340B0D" w:rsidRDefault="00980629" w:rsidP="00541D1A">
            <w:pPr>
              <w:pStyle w:val="Default"/>
              <w:ind w:left="720"/>
              <w:rPr>
                <w:ins w:id="7531" w:author="jonathan pritchard" w:date="2025-01-23T13:46:00Z" w16du:dateUtc="2025-01-23T13:46: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60F305E" w14:textId="77777777" w:rsidR="00980629" w:rsidRPr="00340B0D" w:rsidRDefault="00980629" w:rsidP="00541D1A">
            <w:pPr>
              <w:jc w:val="center"/>
              <w:rPr>
                <w:ins w:id="7532" w:author="jonathan pritchard" w:date="2025-01-23T13:46:00Z" w16du:dateUtc="2025-01-23T13:46:00Z"/>
                <w:rFonts w:cs="Arial"/>
                <w:sz w:val="18"/>
                <w:szCs w:val="18"/>
              </w:rPr>
            </w:pPr>
          </w:p>
        </w:tc>
        <w:tc>
          <w:tcPr>
            <w:tcW w:w="3598" w:type="dxa"/>
            <w:gridSpan w:val="4"/>
            <w:tcBorders>
              <w:top w:val="single" w:sz="4" w:space="0" w:color="auto"/>
              <w:left w:val="double" w:sz="4" w:space="0" w:color="auto"/>
              <w:bottom w:val="single" w:sz="4" w:space="0" w:color="auto"/>
            </w:tcBorders>
          </w:tcPr>
          <w:p w14:paraId="1FBF7B0A" w14:textId="77777777" w:rsidR="00980629" w:rsidRPr="00340B0D" w:rsidRDefault="00980629" w:rsidP="00541D1A">
            <w:pPr>
              <w:rPr>
                <w:ins w:id="7533" w:author="jonathan pritchard" w:date="2025-01-23T13:46:00Z" w16du:dateUtc="2025-01-23T13:46:00Z"/>
                <w:rFonts w:cs="Arial"/>
                <w:sz w:val="18"/>
                <w:szCs w:val="18"/>
              </w:rPr>
            </w:pPr>
          </w:p>
        </w:tc>
        <w:tc>
          <w:tcPr>
            <w:tcW w:w="672" w:type="dxa"/>
            <w:tcBorders>
              <w:top w:val="single" w:sz="4" w:space="0" w:color="auto"/>
              <w:bottom w:val="single" w:sz="4" w:space="0" w:color="auto"/>
              <w:right w:val="single" w:sz="12" w:space="0" w:color="auto"/>
            </w:tcBorders>
            <w:vAlign w:val="center"/>
          </w:tcPr>
          <w:p w14:paraId="0FDFEFE6" w14:textId="77777777" w:rsidR="00980629" w:rsidRPr="00340B0D" w:rsidRDefault="00980629" w:rsidP="00541D1A">
            <w:pPr>
              <w:rPr>
                <w:ins w:id="7534" w:author="jonathan pritchard" w:date="2025-01-23T13:46:00Z" w16du:dateUtc="2025-01-23T13:46:00Z"/>
                <w:rFonts w:cs="Arial"/>
                <w:sz w:val="18"/>
                <w:szCs w:val="18"/>
              </w:rPr>
            </w:pPr>
          </w:p>
        </w:tc>
      </w:tr>
      <w:tr w:rsidR="00980629" w:rsidRPr="00340B0D" w14:paraId="1A202B75" w14:textId="77777777" w:rsidTr="00541D1A">
        <w:trPr>
          <w:ins w:id="7535" w:author="jonathan pritchard" w:date="2025-01-23T13:46: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0BDCBE" w14:textId="77777777" w:rsidR="00980629" w:rsidRPr="00340B0D" w:rsidRDefault="00980629" w:rsidP="00541D1A">
            <w:pPr>
              <w:jc w:val="center"/>
              <w:rPr>
                <w:ins w:id="7536" w:author="jonathan pritchard" w:date="2025-01-23T13:46:00Z" w16du:dateUtc="2025-01-23T13:46:00Z"/>
                <w:rFonts w:cs="Arial"/>
                <w:b/>
                <w:bCs/>
                <w:sz w:val="18"/>
                <w:szCs w:val="18"/>
              </w:rPr>
            </w:pPr>
            <w:ins w:id="7537" w:author="jonathan pritchard" w:date="2025-01-23T13:46:00Z" w16du:dateUtc="2025-01-23T13:46:00Z">
              <w:r w:rsidRPr="00340B0D">
                <w:rPr>
                  <w:rFonts w:cs="Arial"/>
                  <w:b/>
                  <w:bCs/>
                  <w:sz w:val="18"/>
                  <w:szCs w:val="18"/>
                </w:rPr>
                <w:t>Setup</w:t>
              </w:r>
            </w:ins>
          </w:p>
        </w:tc>
      </w:tr>
      <w:tr w:rsidR="00980629" w:rsidRPr="00340B0D" w14:paraId="3B58A78E" w14:textId="77777777" w:rsidTr="00541D1A">
        <w:trPr>
          <w:ins w:id="7538" w:author="jonathan pritchard" w:date="2025-01-23T13:46:00Z"/>
        </w:trPr>
        <w:tc>
          <w:tcPr>
            <w:tcW w:w="9199" w:type="dxa"/>
            <w:gridSpan w:val="11"/>
            <w:tcBorders>
              <w:top w:val="single" w:sz="4" w:space="0" w:color="auto"/>
              <w:left w:val="single" w:sz="12" w:space="0" w:color="auto"/>
              <w:bottom w:val="single" w:sz="4" w:space="0" w:color="auto"/>
              <w:right w:val="single" w:sz="12" w:space="0" w:color="auto"/>
            </w:tcBorders>
          </w:tcPr>
          <w:p w14:paraId="5F2FF773" w14:textId="77777777" w:rsidR="00980629" w:rsidRDefault="00980629" w:rsidP="00541D1A">
            <w:pPr>
              <w:rPr>
                <w:ins w:id="7539" w:author="jonathan pritchard" w:date="2025-01-23T13:46:00Z" w16du:dateUtc="2025-01-23T13:46:00Z"/>
                <w:rFonts w:cs="Arial"/>
                <w:sz w:val="18"/>
                <w:szCs w:val="18"/>
              </w:rPr>
            </w:pPr>
          </w:p>
          <w:p w14:paraId="43316EAC" w14:textId="77777777" w:rsidR="00E3745F" w:rsidRPr="00B43E49" w:rsidRDefault="00980629" w:rsidP="00E3745F">
            <w:pPr>
              <w:rPr>
                <w:rFonts w:cs="Arial"/>
                <w:i/>
              </w:rPr>
            </w:pPr>
            <w:ins w:id="7540" w:author="jonathan pritchard" w:date="2025-01-23T13:46:00Z" w16du:dateUtc="2025-01-23T13:46:00Z">
              <w:r>
                <w:rPr>
                  <w:rFonts w:cs="Arial"/>
                  <w:i/>
                </w:rPr>
                <w:t>.</w:t>
              </w:r>
              <w:r w:rsidRPr="00110428">
                <w:rPr>
                  <w:rFonts w:cs="Arial"/>
                  <w:i/>
                </w:rPr>
                <w:t xml:space="preserve">. </w:t>
              </w:r>
            </w:ins>
            <w:r w:rsidR="00E3745F" w:rsidRPr="00B43E49">
              <w:rPr>
                <w:rFonts w:cs="Arial"/>
                <w:i/>
              </w:rPr>
              <w:t xml:space="preserve">Load the exchange set </w:t>
            </w:r>
            <w:proofErr w:type="spellStart"/>
            <w:r w:rsidR="00E3745F" w:rsidRPr="00B43E49">
              <w:rPr>
                <w:rFonts w:cs="Arial"/>
                <w:b/>
                <w:bCs/>
                <w:i/>
              </w:rPr>
              <w:t>PowerUp</w:t>
            </w:r>
            <w:proofErr w:type="spellEnd"/>
            <w:r w:rsidR="00E3745F" w:rsidRPr="00B43E49">
              <w:rPr>
                <w:rFonts w:cs="Arial"/>
                <w:i/>
              </w:rPr>
              <w:t xml:space="preserve">  </w:t>
            </w:r>
          </w:p>
          <w:p w14:paraId="5FDCF966" w14:textId="77777777" w:rsidR="00980629" w:rsidRPr="00340B0D" w:rsidRDefault="00980629" w:rsidP="00E3745F">
            <w:pPr>
              <w:rPr>
                <w:ins w:id="7541" w:author="jonathan pritchard" w:date="2025-01-23T13:46:00Z" w16du:dateUtc="2025-01-23T13:46:00Z"/>
                <w:rFonts w:cs="Arial"/>
                <w:sz w:val="18"/>
                <w:szCs w:val="18"/>
              </w:rPr>
            </w:pPr>
          </w:p>
        </w:tc>
      </w:tr>
      <w:tr w:rsidR="00980629" w:rsidRPr="00340B0D" w14:paraId="2ADF53D3" w14:textId="77777777" w:rsidTr="00541D1A">
        <w:trPr>
          <w:ins w:id="7542"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20C2D5" w14:textId="77777777" w:rsidR="00980629" w:rsidRPr="00340B0D" w:rsidRDefault="00980629" w:rsidP="00541D1A">
            <w:pPr>
              <w:jc w:val="center"/>
              <w:rPr>
                <w:ins w:id="7543" w:author="jonathan pritchard" w:date="2025-01-23T13:46:00Z" w16du:dateUtc="2025-01-23T13:46:00Z"/>
                <w:rFonts w:cs="Arial"/>
                <w:b/>
                <w:bCs/>
                <w:sz w:val="18"/>
                <w:szCs w:val="18"/>
              </w:rPr>
            </w:pPr>
            <w:ins w:id="7544" w:author="jonathan pritchard" w:date="2025-01-23T13:46:00Z" w16du:dateUtc="2025-01-23T13:46:00Z">
              <w:r w:rsidRPr="00340B0D">
                <w:rPr>
                  <w:rFonts w:cs="Arial"/>
                  <w:b/>
                  <w:bCs/>
                  <w:sz w:val="18"/>
                  <w:szCs w:val="18"/>
                </w:rPr>
                <w:t>Action</w:t>
              </w:r>
            </w:ins>
          </w:p>
        </w:tc>
      </w:tr>
      <w:tr w:rsidR="00980629" w:rsidRPr="00340B0D" w14:paraId="093547C7" w14:textId="77777777" w:rsidTr="00541D1A">
        <w:trPr>
          <w:ins w:id="7545"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5E84CA" w14:textId="77777777" w:rsidR="00980629" w:rsidRDefault="00980629" w:rsidP="00541D1A">
            <w:pPr>
              <w:rPr>
                <w:rFonts w:cs="Arial"/>
                <w:b/>
                <w:bCs/>
              </w:rPr>
            </w:pPr>
          </w:p>
          <w:p w14:paraId="3F2CE5E7" w14:textId="77777777" w:rsidR="00E3745F" w:rsidRPr="00B43E49" w:rsidRDefault="00E3745F" w:rsidP="00E3745F">
            <w:pPr>
              <w:rPr>
                <w:rFonts w:cs="Arial"/>
                <w:i/>
              </w:rPr>
            </w:pPr>
            <w:r w:rsidRPr="00B43E49">
              <w:rPr>
                <w:rFonts w:cs="Arial"/>
                <w:i/>
              </w:rPr>
              <w:t>Centre the display at 32°33.000’S 60°56.000’E</w:t>
            </w:r>
          </w:p>
          <w:p w14:paraId="65852016" w14:textId="387C96B3" w:rsidR="00E3745F" w:rsidRDefault="00E3745F" w:rsidP="00E3745F">
            <w:pPr>
              <w:rPr>
                <w:rFonts w:cs="Arial"/>
                <w:b/>
                <w:bCs/>
              </w:rPr>
            </w:pPr>
            <w:r w:rsidRPr="00B43E49">
              <w:rPr>
                <w:rFonts w:cs="Arial"/>
                <w:i/>
              </w:rPr>
              <w:t>Select scale 1:20 000 so that larger scale detail (buoyage, lights) is shown</w:t>
            </w:r>
          </w:p>
          <w:p w14:paraId="549F9573" w14:textId="77777777" w:rsidR="00E3745F" w:rsidRPr="00110428" w:rsidRDefault="00E3745F" w:rsidP="00541D1A">
            <w:pPr>
              <w:rPr>
                <w:ins w:id="7546" w:author="jonathan pritchard" w:date="2025-01-23T13:46:00Z" w16du:dateUtc="2025-01-23T13:46:00Z"/>
                <w:rFonts w:cs="Arial"/>
                <w:b/>
                <w:bCs/>
              </w:rPr>
            </w:pPr>
          </w:p>
        </w:tc>
      </w:tr>
      <w:tr w:rsidR="00980629" w:rsidRPr="00340B0D" w14:paraId="54CDCDE4" w14:textId="77777777" w:rsidTr="00541D1A">
        <w:trPr>
          <w:ins w:id="7547"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0F5F74" w14:textId="77777777" w:rsidR="00980629" w:rsidRPr="00340B0D" w:rsidRDefault="00980629" w:rsidP="00541D1A">
            <w:pPr>
              <w:jc w:val="center"/>
              <w:rPr>
                <w:ins w:id="7548" w:author="jonathan pritchard" w:date="2025-01-23T13:46:00Z" w16du:dateUtc="2025-01-23T13:46:00Z"/>
                <w:rFonts w:cs="Arial"/>
                <w:sz w:val="18"/>
                <w:szCs w:val="18"/>
              </w:rPr>
            </w:pPr>
            <w:ins w:id="7549" w:author="jonathan pritchard" w:date="2025-01-23T13:46:00Z" w16du:dateUtc="2025-01-23T13:46:00Z">
              <w:r w:rsidRPr="00340B0D">
                <w:rPr>
                  <w:rFonts w:cs="Arial"/>
                  <w:b/>
                  <w:bCs/>
                  <w:sz w:val="18"/>
                  <w:szCs w:val="18"/>
                </w:rPr>
                <w:t>Results</w:t>
              </w:r>
            </w:ins>
          </w:p>
        </w:tc>
      </w:tr>
      <w:tr w:rsidR="00980629" w:rsidRPr="00340B0D" w14:paraId="6E027DF5" w14:textId="77777777" w:rsidTr="00541D1A">
        <w:trPr>
          <w:ins w:id="7550" w:author="jonathan pritchard" w:date="2025-01-23T13:46:00Z"/>
        </w:trPr>
        <w:tc>
          <w:tcPr>
            <w:tcW w:w="9199" w:type="dxa"/>
            <w:gridSpan w:val="11"/>
            <w:tcBorders>
              <w:top w:val="single" w:sz="4" w:space="0" w:color="auto"/>
              <w:left w:val="single" w:sz="12" w:space="0" w:color="auto"/>
              <w:bottom w:val="single" w:sz="12" w:space="0" w:color="auto"/>
              <w:right w:val="single" w:sz="12" w:space="0" w:color="auto"/>
            </w:tcBorders>
          </w:tcPr>
          <w:p w14:paraId="76607B1E" w14:textId="77777777" w:rsidR="00980629" w:rsidRDefault="00980629" w:rsidP="00541D1A">
            <w:pPr>
              <w:rPr>
                <w:ins w:id="7551" w:author="jonathan pritchard" w:date="2025-01-23T13:46:00Z" w16du:dateUtc="2025-01-23T13:46:00Z"/>
                <w:rFonts w:cs="Arial"/>
                <w:sz w:val="18"/>
                <w:szCs w:val="18"/>
              </w:rPr>
            </w:pPr>
          </w:p>
          <w:p w14:paraId="0249AC28" w14:textId="77777777" w:rsidR="00E3745F" w:rsidRPr="00B43E49" w:rsidRDefault="00E3745F" w:rsidP="00E3745F">
            <w:pPr>
              <w:rPr>
                <w:rFonts w:cs="Arial"/>
                <w:i/>
              </w:rPr>
            </w:pPr>
            <w:r w:rsidRPr="00B43E49">
              <w:rPr>
                <w:rFonts w:cs="Arial"/>
                <w:i/>
              </w:rPr>
              <w:t>Confirm that south of 32°33.141’S data from the smaller scale is shown.</w:t>
            </w:r>
          </w:p>
          <w:p w14:paraId="6E601F30" w14:textId="5F5E3DF7" w:rsidR="00980629" w:rsidRDefault="00E3745F" w:rsidP="00E3745F">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p w14:paraId="5CD25828" w14:textId="77777777" w:rsidR="00E3745F" w:rsidRDefault="00E3745F" w:rsidP="00E3745F">
            <w:pPr>
              <w:rPr>
                <w:rFonts w:cs="Arial"/>
                <w:i/>
              </w:rPr>
            </w:pPr>
          </w:p>
          <w:p w14:paraId="143EDA5D" w14:textId="7440B20C" w:rsidR="00E3745F" w:rsidRDefault="00E3745F" w:rsidP="00E3745F">
            <w:pPr>
              <w:rPr>
                <w:ins w:id="7552" w:author="jonathan pritchard" w:date="2025-01-23T13:46:00Z" w16du:dateUtc="2025-01-23T13:46:00Z"/>
                <w:rFonts w:cs="Arial"/>
                <w:sz w:val="18"/>
                <w:szCs w:val="18"/>
              </w:rPr>
            </w:pPr>
            <w:r w:rsidRPr="00B43E49">
              <w:rPr>
                <w:rFonts w:cs="Arial"/>
                <w:noProof/>
                <w:lang w:val="en-IN" w:eastAsia="en-IN"/>
              </w:rPr>
              <w:drawing>
                <wp:inline distT="0" distB="0" distL="0" distR="0" wp14:anchorId="70FB5DFC" wp14:editId="76516E7A">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89966DA" w14:textId="77777777" w:rsidR="00980629" w:rsidRDefault="00980629" w:rsidP="00541D1A">
            <w:pPr>
              <w:rPr>
                <w:ins w:id="7553" w:author="jonathan pritchard" w:date="2025-01-23T13:46:00Z" w16du:dateUtc="2025-01-23T13:46:00Z"/>
                <w:rFonts w:cs="Arial"/>
                <w:sz w:val="18"/>
                <w:szCs w:val="18"/>
              </w:rPr>
            </w:pPr>
          </w:p>
          <w:p w14:paraId="300BA11F" w14:textId="77777777" w:rsidR="00980629" w:rsidRPr="00340B0D" w:rsidRDefault="00980629" w:rsidP="00541D1A">
            <w:pPr>
              <w:jc w:val="center"/>
              <w:rPr>
                <w:ins w:id="7554" w:author="jonathan pritchard" w:date="2025-01-23T13:46:00Z" w16du:dateUtc="2025-01-23T13:46:00Z"/>
                <w:rFonts w:cs="Arial"/>
                <w:sz w:val="18"/>
                <w:szCs w:val="18"/>
              </w:rPr>
            </w:pPr>
          </w:p>
          <w:p w14:paraId="4930F9B4" w14:textId="77777777" w:rsidR="00980629" w:rsidRDefault="00980629" w:rsidP="00541D1A">
            <w:pPr>
              <w:tabs>
                <w:tab w:val="left" w:pos="3048"/>
              </w:tabs>
              <w:jc w:val="center"/>
              <w:rPr>
                <w:ins w:id="7555" w:author="jonathan pritchard" w:date="2025-01-23T13:46:00Z" w16du:dateUtc="2025-01-23T13:46:00Z"/>
                <w:rFonts w:cs="Arial"/>
                <w:sz w:val="18"/>
                <w:szCs w:val="18"/>
              </w:rPr>
            </w:pPr>
          </w:p>
          <w:p w14:paraId="76E84741" w14:textId="77777777" w:rsidR="00980629" w:rsidRPr="00340B0D" w:rsidRDefault="00980629" w:rsidP="00541D1A">
            <w:pPr>
              <w:tabs>
                <w:tab w:val="left" w:pos="3048"/>
              </w:tabs>
              <w:jc w:val="center"/>
              <w:rPr>
                <w:ins w:id="7556" w:author="jonathan pritchard" w:date="2025-01-23T13:46:00Z" w16du:dateUtc="2025-01-23T13:46:00Z"/>
                <w:rFonts w:cs="Arial"/>
                <w:sz w:val="18"/>
                <w:szCs w:val="18"/>
              </w:rPr>
            </w:pPr>
          </w:p>
          <w:p w14:paraId="480272C9" w14:textId="77777777" w:rsidR="00980629" w:rsidRDefault="00980629" w:rsidP="00541D1A">
            <w:pPr>
              <w:jc w:val="center"/>
              <w:rPr>
                <w:ins w:id="7557" w:author="jonathan pritchard" w:date="2025-01-23T13:46:00Z" w16du:dateUtc="2025-01-23T13:46:00Z"/>
                <w:rFonts w:cs="Arial"/>
                <w:sz w:val="18"/>
                <w:szCs w:val="18"/>
              </w:rPr>
            </w:pPr>
          </w:p>
          <w:p w14:paraId="20FA71B2" w14:textId="77777777" w:rsidR="00980629" w:rsidRDefault="00980629" w:rsidP="00541D1A">
            <w:pPr>
              <w:jc w:val="center"/>
              <w:rPr>
                <w:ins w:id="7558" w:author="jonathan pritchard" w:date="2025-01-23T13:46:00Z" w16du:dateUtc="2025-01-23T13:46:00Z"/>
                <w:rFonts w:cs="Arial"/>
                <w:sz w:val="18"/>
                <w:szCs w:val="18"/>
              </w:rPr>
            </w:pPr>
          </w:p>
          <w:p w14:paraId="42E889FD" w14:textId="77777777" w:rsidR="00980629" w:rsidRPr="00340B0D" w:rsidRDefault="00980629" w:rsidP="00541D1A">
            <w:pPr>
              <w:rPr>
                <w:ins w:id="7559" w:author="jonathan pritchard" w:date="2025-01-23T13:46:00Z" w16du:dateUtc="2025-01-23T13:46:00Z"/>
                <w:rFonts w:cs="Arial"/>
                <w:sz w:val="18"/>
                <w:szCs w:val="18"/>
              </w:rPr>
            </w:pPr>
          </w:p>
        </w:tc>
      </w:tr>
    </w:tbl>
    <w:p w14:paraId="63004353" w14:textId="77777777" w:rsidR="00980629" w:rsidRDefault="00980629" w:rsidP="00980629">
      <w:pPr>
        <w:rPr>
          <w:ins w:id="7560" w:author="jonathan pritchard" w:date="2025-01-23T13:46:00Z" w16du:dateUtc="2025-01-23T13:46:00Z"/>
        </w:rPr>
      </w:pPr>
    </w:p>
    <w:p w14:paraId="7F62129F" w14:textId="77777777" w:rsidR="00980629" w:rsidRPr="00980629" w:rsidRDefault="00980629">
      <w:pPr>
        <w:pPrChange w:id="7561" w:author="jonathan pritchard" w:date="2025-01-23T13:46:00Z" w16du:dateUtc="2025-01-23T13:46:00Z">
          <w:pPr>
            <w:pStyle w:val="Heading1"/>
            <w:numPr>
              <w:ilvl w:val="2"/>
              <w:numId w:val="73"/>
            </w:numPr>
            <w:tabs>
              <w:tab w:val="clear" w:pos="432"/>
              <w:tab w:val="left" w:pos="567"/>
            </w:tabs>
            <w:spacing w:after="120"/>
            <w:ind w:left="426" w:hanging="426"/>
          </w:pPr>
        </w:pPrChange>
      </w:pPr>
    </w:p>
    <w:p w14:paraId="3911C4C8" w14:textId="0717970A" w:rsidR="00E3745F" w:rsidRDefault="00E3745F">
      <w:pPr>
        <w:widowControl/>
        <w:spacing w:line="240" w:lineRule="auto"/>
        <w:jc w:val="left"/>
        <w:rPr>
          <w:rFonts w:cs="Arial"/>
        </w:rPr>
      </w:pPr>
      <w:r>
        <w:rPr>
          <w:rFonts w:cs="Arial"/>
        </w:rPr>
        <w:br w:type="page"/>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3745F" w:rsidRPr="00340B0D" w14:paraId="52539CA5" w14:textId="77777777" w:rsidTr="00087740">
        <w:trPr>
          <w:trHeight w:val="416"/>
          <w:ins w:id="7562"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9EEC00" w14:textId="77777777" w:rsidR="00E3745F" w:rsidRPr="00340B0D" w:rsidRDefault="00E3745F" w:rsidP="00087740">
            <w:pPr>
              <w:jc w:val="center"/>
              <w:rPr>
                <w:ins w:id="7563" w:author="jonathan pritchard" w:date="2025-01-23T13:47:00Z" w16du:dateUtc="2025-01-23T13:47:00Z"/>
                <w:rFonts w:cs="Arial"/>
                <w:b/>
                <w:bCs/>
                <w:sz w:val="18"/>
                <w:szCs w:val="18"/>
              </w:rPr>
            </w:pPr>
            <w:ins w:id="7564" w:author="jonathan pritchard" w:date="2025-01-23T13:47:00Z" w16du:dateUtc="2025-01-23T13:47:00Z">
              <w:r w:rsidRPr="00340B0D">
                <w:rPr>
                  <w:rFonts w:cs="Arial"/>
                  <w:b/>
                  <w:bCs/>
                  <w:sz w:val="18"/>
                  <w:szCs w:val="18"/>
                </w:rPr>
                <w:lastRenderedPageBreak/>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7D0BFF3" w14:textId="025B8459" w:rsidR="00E3745F" w:rsidRPr="00C87169" w:rsidRDefault="00E3745F" w:rsidP="00087740">
            <w:pPr>
              <w:jc w:val="center"/>
              <w:rPr>
                <w:ins w:id="7565" w:author="jonathan pritchard" w:date="2025-01-23T13:47:00Z" w16du:dateUtc="2025-01-23T13:47:00Z"/>
                <w:rFonts w:cs="Arial"/>
                <w:bCs/>
              </w:rPr>
            </w:pPr>
            <w:proofErr w:type="spellStart"/>
            <w:r w:rsidRPr="00CE4C74">
              <w:rPr>
                <w:rFonts w:cs="Arial"/>
              </w:rPr>
              <w:t>OverlappingData</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60A22D" w14:textId="77777777" w:rsidR="00E3745F" w:rsidRPr="00340B0D" w:rsidRDefault="00E3745F" w:rsidP="00087740">
            <w:pPr>
              <w:jc w:val="center"/>
              <w:rPr>
                <w:ins w:id="7566" w:author="jonathan pritchard" w:date="2025-01-23T13:47:00Z" w16du:dateUtc="2025-01-23T13:47:00Z"/>
                <w:rFonts w:cs="Arial"/>
                <w:b/>
                <w:bCs/>
                <w:sz w:val="18"/>
                <w:szCs w:val="18"/>
              </w:rPr>
            </w:pPr>
            <w:ins w:id="7567"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C3A441B" w14:textId="6288CEB5" w:rsidR="00E3745F" w:rsidRPr="00E3745F" w:rsidRDefault="00E3745F" w:rsidP="00E3745F">
            <w:pPr>
              <w:spacing w:line="240" w:lineRule="auto"/>
              <w:rPr>
                <w:ins w:id="7568" w:author="jonathan pritchard" w:date="2025-01-23T13:47:00Z" w16du:dateUtc="2025-01-23T13:47:00Z"/>
                <w:rFonts w:cs="Arial"/>
                <w:color w:val="000000"/>
              </w:rPr>
            </w:pPr>
            <w:r w:rsidRPr="00CE4C74">
              <w:rPr>
                <w:rFonts w:cs="Arial"/>
                <w:color w:val="000000"/>
              </w:rPr>
              <w:t xml:space="preserve">S-98 </w:t>
            </w:r>
            <w:r w:rsidR="00547B35">
              <w:rPr>
                <w:rFonts w:cs="Arial"/>
                <w:color w:val="000000"/>
              </w:rPr>
              <w:t>20.3.1</w:t>
            </w:r>
          </w:p>
        </w:tc>
      </w:tr>
      <w:tr w:rsidR="00E3745F" w:rsidRPr="00340B0D" w14:paraId="4DC249D6" w14:textId="77777777" w:rsidTr="00087740">
        <w:trPr>
          <w:ins w:id="756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D41CD" w14:textId="77777777" w:rsidR="00E3745F" w:rsidRPr="00340B0D" w:rsidRDefault="00E3745F" w:rsidP="00087740">
            <w:pPr>
              <w:rPr>
                <w:ins w:id="7570" w:author="jonathan pritchard" w:date="2025-01-23T13:47:00Z" w16du:dateUtc="2025-01-23T13:47:00Z"/>
                <w:rFonts w:cs="Arial"/>
                <w:b/>
                <w:bCs/>
                <w:sz w:val="18"/>
                <w:szCs w:val="18"/>
              </w:rPr>
            </w:pPr>
            <w:ins w:id="7571" w:author="jonathan pritchard" w:date="2025-01-23T13:47:00Z" w16du:dateUtc="2025-01-23T13:47:00Z">
              <w:r w:rsidRPr="00340B0D">
                <w:rPr>
                  <w:rFonts w:cs="Arial"/>
                  <w:b/>
                  <w:bCs/>
                  <w:sz w:val="18"/>
                  <w:szCs w:val="18"/>
                </w:rPr>
                <w:t>Test Description</w:t>
              </w:r>
            </w:ins>
          </w:p>
        </w:tc>
      </w:tr>
      <w:tr w:rsidR="00E3745F" w:rsidRPr="00340B0D" w14:paraId="4CABF9D5" w14:textId="77777777" w:rsidTr="00087740">
        <w:trPr>
          <w:ins w:id="757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1977407" w14:textId="77777777" w:rsidR="00E3745F" w:rsidRPr="009C22F4" w:rsidRDefault="00E3745F" w:rsidP="00087740">
            <w:pPr>
              <w:rPr>
                <w:ins w:id="7573" w:author="jonathan pritchard" w:date="2025-01-23T13:47:00Z" w16du:dateUtc="2025-01-23T13:47:00Z"/>
                <w:rFonts w:cs="Arial"/>
                <w:i/>
              </w:rPr>
            </w:pPr>
          </w:p>
          <w:p w14:paraId="0998FA45" w14:textId="609030CD" w:rsidR="00E3745F" w:rsidRDefault="00E3745F" w:rsidP="00087740">
            <w:pPr>
              <w:rPr>
                <w:rFonts w:cs="Arial"/>
                <w:i/>
              </w:rPr>
            </w:pPr>
            <w:r w:rsidRPr="00CE4C74">
              <w:rPr>
                <w:rFonts w:cs="Arial"/>
                <w:i/>
              </w:rPr>
              <w:t>Display of overlapping data</w:t>
            </w:r>
          </w:p>
          <w:p w14:paraId="1A4B0FDB" w14:textId="77777777" w:rsidR="00E3745F" w:rsidRPr="009C22F4" w:rsidRDefault="00E3745F" w:rsidP="00087740">
            <w:pPr>
              <w:rPr>
                <w:ins w:id="7574" w:author="jonathan pritchard" w:date="2025-01-23T13:47:00Z" w16du:dateUtc="2025-01-23T13:47:00Z"/>
                <w:rFonts w:cs="Arial"/>
                <w:i/>
              </w:rPr>
            </w:pPr>
          </w:p>
        </w:tc>
      </w:tr>
      <w:tr w:rsidR="00E3745F" w:rsidRPr="00340B0D" w14:paraId="1149DE52" w14:textId="77777777" w:rsidTr="00087740">
        <w:trPr>
          <w:ins w:id="757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9C3FD6" w14:textId="77777777" w:rsidR="00E3745F" w:rsidRPr="00340B0D" w:rsidRDefault="00E3745F" w:rsidP="00087740">
            <w:pPr>
              <w:jc w:val="center"/>
              <w:rPr>
                <w:ins w:id="7576" w:author="jonathan pritchard" w:date="2025-01-23T13:47:00Z" w16du:dateUtc="2025-01-23T13:47:00Z"/>
                <w:rFonts w:cs="Arial"/>
                <w:b/>
                <w:bCs/>
                <w:sz w:val="18"/>
                <w:szCs w:val="18"/>
              </w:rPr>
            </w:pPr>
            <w:ins w:id="7577" w:author="jonathan pritchard" w:date="2025-01-23T13:47:00Z" w16du:dateUtc="2025-01-23T13:47:00Z">
              <w:r w:rsidRPr="00340B0D">
                <w:rPr>
                  <w:rFonts w:cs="Arial"/>
                  <w:b/>
                  <w:bCs/>
                  <w:sz w:val="18"/>
                  <w:szCs w:val="18"/>
                </w:rPr>
                <w:t>Loaded Data</w:t>
              </w:r>
            </w:ins>
          </w:p>
        </w:tc>
      </w:tr>
      <w:tr w:rsidR="00E3745F" w:rsidRPr="00340B0D" w14:paraId="39B1E0FC" w14:textId="77777777" w:rsidTr="00087740">
        <w:trPr>
          <w:ins w:id="7578"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9E2A0B7" w14:textId="77777777" w:rsidR="00E3745F" w:rsidRPr="00340B0D" w:rsidRDefault="00E3745F" w:rsidP="00087740">
            <w:pPr>
              <w:jc w:val="center"/>
              <w:rPr>
                <w:ins w:id="7579" w:author="jonathan pritchard" w:date="2025-01-23T13:47:00Z" w16du:dateUtc="2025-01-23T13:47:00Z"/>
                <w:rFonts w:cs="Arial"/>
                <w:b/>
                <w:bCs/>
                <w:sz w:val="18"/>
                <w:szCs w:val="18"/>
              </w:rPr>
            </w:pPr>
            <w:ins w:id="7580"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3C7DC5" w14:textId="77777777" w:rsidR="00E3745F" w:rsidRPr="00340B0D" w:rsidRDefault="00E3745F" w:rsidP="00087740">
            <w:pPr>
              <w:jc w:val="center"/>
              <w:rPr>
                <w:ins w:id="7581" w:author="jonathan pritchard" w:date="2025-01-23T13:47:00Z" w16du:dateUtc="2025-01-23T13:47:00Z"/>
                <w:rFonts w:cs="Arial"/>
                <w:b/>
                <w:bCs/>
                <w:sz w:val="18"/>
                <w:szCs w:val="18"/>
              </w:rPr>
            </w:pPr>
          </w:p>
        </w:tc>
      </w:tr>
      <w:tr w:rsidR="00E3745F" w:rsidRPr="00340B0D" w14:paraId="22B62837" w14:textId="77777777" w:rsidTr="00087740">
        <w:trPr>
          <w:ins w:id="7582"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10E508" w14:textId="77777777" w:rsidR="00E3745F" w:rsidRPr="00340B0D" w:rsidRDefault="00E3745F" w:rsidP="00087740">
            <w:pPr>
              <w:rPr>
                <w:ins w:id="7583"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B2F5AAB" w14:textId="77777777" w:rsidR="00E3745F" w:rsidRPr="00340B0D" w:rsidRDefault="00E3745F" w:rsidP="00087740">
            <w:pPr>
              <w:rPr>
                <w:ins w:id="7584" w:author="jonathan pritchard" w:date="2025-01-23T13:47:00Z" w16du:dateUtc="2025-01-23T13:47:00Z"/>
                <w:rFonts w:cs="Arial"/>
                <w:sz w:val="18"/>
                <w:szCs w:val="18"/>
              </w:rPr>
            </w:pPr>
          </w:p>
        </w:tc>
      </w:tr>
      <w:tr w:rsidR="00E3745F" w:rsidRPr="00340B0D" w14:paraId="74EE9D43" w14:textId="77777777" w:rsidTr="00087740">
        <w:trPr>
          <w:ins w:id="7585"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1319481" w14:textId="77777777" w:rsidR="00E3745F" w:rsidRPr="00340B0D" w:rsidRDefault="00E3745F" w:rsidP="00087740">
            <w:pPr>
              <w:rPr>
                <w:ins w:id="7586"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1B007E" w14:textId="77777777" w:rsidR="00E3745F" w:rsidRPr="00340B0D" w:rsidRDefault="00E3745F" w:rsidP="00087740">
            <w:pPr>
              <w:rPr>
                <w:ins w:id="7587" w:author="jonathan pritchard" w:date="2025-01-23T13:47:00Z" w16du:dateUtc="2025-01-23T13:47:00Z"/>
                <w:rFonts w:cs="Arial"/>
                <w:sz w:val="18"/>
                <w:szCs w:val="18"/>
              </w:rPr>
            </w:pPr>
          </w:p>
        </w:tc>
      </w:tr>
      <w:tr w:rsidR="00E3745F" w:rsidRPr="00340B0D" w14:paraId="68188B6A" w14:textId="77777777" w:rsidTr="00087740">
        <w:trPr>
          <w:ins w:id="7588"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141C17" w14:textId="77777777" w:rsidR="00E3745F" w:rsidRPr="00340B0D" w:rsidRDefault="00E3745F" w:rsidP="00087740">
            <w:pPr>
              <w:jc w:val="center"/>
              <w:rPr>
                <w:ins w:id="7589" w:author="jonathan pritchard" w:date="2025-01-23T13:47:00Z" w16du:dateUtc="2025-01-23T13:47:00Z"/>
                <w:rFonts w:cs="Arial"/>
                <w:b/>
                <w:bCs/>
                <w:sz w:val="18"/>
                <w:szCs w:val="18"/>
              </w:rPr>
            </w:pPr>
            <w:ins w:id="7590"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863E7F" w14:textId="77777777" w:rsidR="00E3745F" w:rsidRPr="00340B0D" w:rsidRDefault="00E3745F" w:rsidP="00087740">
            <w:pPr>
              <w:jc w:val="center"/>
              <w:rPr>
                <w:ins w:id="7591" w:author="jonathan pritchard" w:date="2025-01-23T13:47:00Z" w16du:dateUtc="2025-01-23T13:47:00Z"/>
                <w:rFonts w:cs="Arial"/>
                <w:b/>
                <w:bCs/>
                <w:sz w:val="18"/>
                <w:szCs w:val="18"/>
              </w:rPr>
            </w:pPr>
            <w:ins w:id="7592"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E3745F" w:rsidRPr="00340B0D" w14:paraId="156CF490" w14:textId="77777777" w:rsidTr="00087740">
        <w:trPr>
          <w:ins w:id="7593" w:author="jonathan pritchard" w:date="2025-01-23T13:47:00Z"/>
        </w:trPr>
        <w:customXmlInsRangeStart w:id="7594" w:author="jonathan pritchard" w:date="2025-01-23T13:47:00Z"/>
        <w:sdt>
          <w:sdtPr>
            <w:rPr>
              <w:rFonts w:cs="Arial"/>
              <w:sz w:val="18"/>
              <w:szCs w:val="18"/>
            </w:rPr>
            <w:alias w:val="Diplay Category"/>
            <w:tag w:val="Diplay Categor"/>
            <w:id w:val="1631668421"/>
            <w:placeholder>
              <w:docPart w:val="5EE97E55D6564D8C8110C86CFDB0FC0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594"/>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0A961DD" w14:textId="77777777" w:rsidR="00E3745F" w:rsidRPr="00340B0D" w:rsidRDefault="00E3745F" w:rsidP="00087740">
                <w:pPr>
                  <w:rPr>
                    <w:ins w:id="7595" w:author="jonathan pritchard" w:date="2025-01-23T13:47:00Z" w16du:dateUtc="2025-01-23T13:47:00Z"/>
                    <w:rFonts w:cs="Arial"/>
                    <w:sz w:val="18"/>
                    <w:szCs w:val="18"/>
                  </w:rPr>
                </w:pPr>
                <w:ins w:id="7596" w:author="jonathan pritchard" w:date="2025-01-23T13:47:00Z" w16du:dateUtc="2025-01-23T13:47:00Z">
                  <w:r>
                    <w:rPr>
                      <w:rFonts w:cs="Arial"/>
                      <w:sz w:val="18"/>
                      <w:szCs w:val="18"/>
                    </w:rPr>
                    <w:t>Other</w:t>
                  </w:r>
                </w:ins>
              </w:p>
            </w:tc>
            <w:customXmlInsRangeStart w:id="7597" w:author="jonathan pritchard" w:date="2025-01-23T13:47:00Z"/>
          </w:sdtContent>
        </w:sdt>
        <w:customXmlInsRangeEnd w:id="7597"/>
        <w:tc>
          <w:tcPr>
            <w:tcW w:w="3871" w:type="dxa"/>
            <w:gridSpan w:val="5"/>
            <w:tcBorders>
              <w:left w:val="single" w:sz="12" w:space="0" w:color="auto"/>
              <w:bottom w:val="single" w:sz="4" w:space="0" w:color="auto"/>
              <w:right w:val="single" w:sz="4" w:space="0" w:color="auto"/>
            </w:tcBorders>
            <w:shd w:val="clear" w:color="auto" w:fill="auto"/>
          </w:tcPr>
          <w:p w14:paraId="4D1C1488" w14:textId="77777777" w:rsidR="00E3745F" w:rsidRPr="00340B0D" w:rsidRDefault="00E3745F" w:rsidP="00087740">
            <w:pPr>
              <w:rPr>
                <w:ins w:id="7598" w:author="jonathan pritchard" w:date="2025-01-23T13:47:00Z" w16du:dateUtc="2025-01-23T13:47:00Z"/>
                <w:rFonts w:cs="Arial"/>
                <w:sz w:val="18"/>
                <w:szCs w:val="18"/>
              </w:rPr>
            </w:pPr>
            <w:ins w:id="7599"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4C768E" w14:textId="77777777" w:rsidR="00E3745F" w:rsidRPr="00340B0D" w:rsidRDefault="00E3745F" w:rsidP="00087740">
            <w:pPr>
              <w:jc w:val="center"/>
              <w:rPr>
                <w:ins w:id="7600" w:author="jonathan pritchard" w:date="2025-01-23T13:47:00Z" w16du:dateUtc="2025-01-23T13:47:00Z"/>
                <w:rFonts w:cs="Arial"/>
                <w:sz w:val="18"/>
                <w:szCs w:val="18"/>
              </w:rPr>
            </w:pPr>
          </w:p>
        </w:tc>
      </w:tr>
      <w:tr w:rsidR="00E3745F" w:rsidRPr="00340B0D" w14:paraId="141BB52F" w14:textId="77777777" w:rsidTr="00087740">
        <w:trPr>
          <w:ins w:id="7601"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EEFD06" w14:textId="77777777" w:rsidR="00E3745F" w:rsidRPr="00340B0D" w:rsidRDefault="00E3745F" w:rsidP="00087740">
            <w:pPr>
              <w:jc w:val="center"/>
              <w:rPr>
                <w:ins w:id="7602" w:author="jonathan pritchard" w:date="2025-01-23T13:47:00Z" w16du:dateUtc="2025-01-23T13:47:00Z"/>
                <w:rFonts w:cs="Arial"/>
                <w:b/>
                <w:bCs/>
                <w:sz w:val="18"/>
                <w:szCs w:val="18"/>
              </w:rPr>
            </w:pPr>
            <w:ins w:id="7603"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5E6D984F" w14:textId="77777777" w:rsidR="00E3745F" w:rsidRPr="00340B0D" w:rsidRDefault="00E3745F" w:rsidP="00087740">
            <w:pPr>
              <w:rPr>
                <w:ins w:id="7604" w:author="jonathan pritchard" w:date="2025-01-23T13:47:00Z" w16du:dateUtc="2025-01-23T13:47:00Z"/>
                <w:rFonts w:cs="Arial"/>
                <w:sz w:val="18"/>
                <w:szCs w:val="18"/>
              </w:rPr>
            </w:pPr>
            <w:ins w:id="7605"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D78F354" w14:textId="77777777" w:rsidR="00E3745F" w:rsidRPr="00340B0D" w:rsidRDefault="00E3745F" w:rsidP="00087740">
            <w:pPr>
              <w:jc w:val="center"/>
              <w:rPr>
                <w:ins w:id="7606" w:author="jonathan pritchard" w:date="2025-01-23T13:47:00Z" w16du:dateUtc="2025-01-23T13:47:00Z"/>
                <w:rFonts w:cs="Arial"/>
                <w:sz w:val="18"/>
                <w:szCs w:val="18"/>
              </w:rPr>
            </w:pPr>
          </w:p>
        </w:tc>
      </w:tr>
      <w:tr w:rsidR="00E3745F" w:rsidRPr="00340B0D" w14:paraId="5CEFF3F6" w14:textId="77777777" w:rsidTr="00087740">
        <w:trPr>
          <w:ins w:id="760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02937C" w14:textId="77777777" w:rsidR="00E3745F" w:rsidRPr="00340B0D" w:rsidRDefault="00E3745F" w:rsidP="00087740">
            <w:pPr>
              <w:rPr>
                <w:ins w:id="7608" w:author="jonathan pritchard" w:date="2025-01-23T13:47:00Z" w16du:dateUtc="2025-01-23T13:47:00Z"/>
                <w:rFonts w:cs="Arial"/>
                <w:sz w:val="18"/>
                <w:szCs w:val="18"/>
              </w:rPr>
            </w:pPr>
            <w:ins w:id="7609"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E0B37F" w14:textId="77777777" w:rsidR="00E3745F" w:rsidRPr="00340B0D" w:rsidRDefault="00E3745F" w:rsidP="00087740">
            <w:pPr>
              <w:rPr>
                <w:ins w:id="7610" w:author="jonathan pritchard" w:date="2025-01-23T13:47:00Z" w16du:dateUtc="2025-01-23T13:47:00Z"/>
                <w:rFonts w:cs="Arial"/>
                <w:sz w:val="18"/>
                <w:szCs w:val="18"/>
              </w:rPr>
            </w:pPr>
          </w:p>
        </w:tc>
        <w:tc>
          <w:tcPr>
            <w:tcW w:w="3871" w:type="dxa"/>
            <w:gridSpan w:val="5"/>
            <w:tcBorders>
              <w:left w:val="single" w:sz="12" w:space="0" w:color="auto"/>
            </w:tcBorders>
          </w:tcPr>
          <w:p w14:paraId="6652D27F" w14:textId="77777777" w:rsidR="00E3745F" w:rsidRPr="00340B0D" w:rsidRDefault="00E3745F" w:rsidP="00087740">
            <w:pPr>
              <w:rPr>
                <w:ins w:id="7611" w:author="jonathan pritchard" w:date="2025-01-23T13:47:00Z" w16du:dateUtc="2025-01-23T13:47:00Z"/>
                <w:rFonts w:cs="Arial"/>
                <w:sz w:val="18"/>
                <w:szCs w:val="18"/>
              </w:rPr>
            </w:pPr>
            <w:ins w:id="7612"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262374B" w14:textId="77777777" w:rsidR="00E3745F" w:rsidRPr="00340B0D" w:rsidRDefault="00E3745F" w:rsidP="00087740">
            <w:pPr>
              <w:jc w:val="center"/>
              <w:rPr>
                <w:ins w:id="7613" w:author="jonathan pritchard" w:date="2025-01-23T13:47:00Z" w16du:dateUtc="2025-01-23T13:47:00Z"/>
                <w:rFonts w:cs="Arial"/>
                <w:sz w:val="18"/>
                <w:szCs w:val="18"/>
              </w:rPr>
            </w:pPr>
          </w:p>
        </w:tc>
      </w:tr>
      <w:tr w:rsidR="00E3745F" w:rsidRPr="00340B0D" w14:paraId="538A3506" w14:textId="77777777" w:rsidTr="00087740">
        <w:trPr>
          <w:ins w:id="761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6F1BA6" w14:textId="77777777" w:rsidR="00E3745F" w:rsidRPr="00340B0D" w:rsidRDefault="00E3745F" w:rsidP="00087740">
            <w:pPr>
              <w:rPr>
                <w:ins w:id="7615" w:author="jonathan pritchard" w:date="2025-01-23T13:47:00Z" w16du:dateUtc="2025-01-23T13:47:00Z"/>
                <w:rFonts w:cs="Arial"/>
                <w:sz w:val="18"/>
                <w:szCs w:val="18"/>
              </w:rPr>
            </w:pPr>
            <w:ins w:id="7616"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84B61A" w14:textId="77777777" w:rsidR="00E3745F" w:rsidRPr="00340B0D" w:rsidRDefault="00E3745F" w:rsidP="00087740">
            <w:pPr>
              <w:rPr>
                <w:ins w:id="7617" w:author="jonathan pritchard" w:date="2025-01-23T13:47:00Z" w16du:dateUtc="2025-01-23T13:47:00Z"/>
                <w:rFonts w:cs="Arial"/>
                <w:sz w:val="18"/>
                <w:szCs w:val="18"/>
              </w:rPr>
            </w:pPr>
          </w:p>
        </w:tc>
        <w:tc>
          <w:tcPr>
            <w:tcW w:w="3871" w:type="dxa"/>
            <w:gridSpan w:val="5"/>
            <w:tcBorders>
              <w:left w:val="single" w:sz="12" w:space="0" w:color="auto"/>
            </w:tcBorders>
          </w:tcPr>
          <w:p w14:paraId="774AD497" w14:textId="77777777" w:rsidR="00E3745F" w:rsidRPr="00340B0D" w:rsidRDefault="00E3745F" w:rsidP="00087740">
            <w:pPr>
              <w:rPr>
                <w:ins w:id="7618" w:author="jonathan pritchard" w:date="2025-01-23T13:47:00Z" w16du:dateUtc="2025-01-23T13:47:00Z"/>
                <w:rFonts w:cs="Arial"/>
                <w:sz w:val="18"/>
                <w:szCs w:val="18"/>
              </w:rPr>
            </w:pPr>
            <w:ins w:id="7619"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0CCA9A32" w14:textId="77777777" w:rsidR="00E3745F" w:rsidRPr="00340B0D" w:rsidRDefault="00E3745F" w:rsidP="00087740">
            <w:pPr>
              <w:jc w:val="center"/>
              <w:rPr>
                <w:ins w:id="7620" w:author="jonathan pritchard" w:date="2025-01-23T13:47:00Z" w16du:dateUtc="2025-01-23T13:47:00Z"/>
                <w:rFonts w:cs="Arial"/>
                <w:sz w:val="18"/>
                <w:szCs w:val="18"/>
              </w:rPr>
            </w:pPr>
          </w:p>
        </w:tc>
      </w:tr>
      <w:tr w:rsidR="00E3745F" w:rsidRPr="00340B0D" w14:paraId="0ED67005" w14:textId="77777777" w:rsidTr="00087740">
        <w:trPr>
          <w:ins w:id="762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20FE3E" w14:textId="77777777" w:rsidR="00E3745F" w:rsidRPr="00340B0D" w:rsidRDefault="00E3745F" w:rsidP="00087740">
            <w:pPr>
              <w:rPr>
                <w:ins w:id="7622" w:author="jonathan pritchard" w:date="2025-01-23T13:47:00Z" w16du:dateUtc="2025-01-23T13:47:00Z"/>
                <w:rFonts w:cs="Arial"/>
                <w:sz w:val="18"/>
                <w:szCs w:val="18"/>
              </w:rPr>
            </w:pPr>
            <w:ins w:id="7623"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C69346" w14:textId="77777777" w:rsidR="00E3745F" w:rsidRPr="00340B0D" w:rsidRDefault="00E3745F" w:rsidP="00087740">
            <w:pPr>
              <w:rPr>
                <w:ins w:id="7624" w:author="jonathan pritchard" w:date="2025-01-23T13:47:00Z" w16du:dateUtc="2025-01-23T13:47:00Z"/>
                <w:rFonts w:cs="Arial"/>
                <w:sz w:val="18"/>
                <w:szCs w:val="18"/>
              </w:rPr>
            </w:pPr>
          </w:p>
        </w:tc>
        <w:tc>
          <w:tcPr>
            <w:tcW w:w="3871" w:type="dxa"/>
            <w:gridSpan w:val="5"/>
            <w:tcBorders>
              <w:left w:val="single" w:sz="12" w:space="0" w:color="auto"/>
            </w:tcBorders>
          </w:tcPr>
          <w:p w14:paraId="710CBCEB" w14:textId="77777777" w:rsidR="00E3745F" w:rsidRPr="00340B0D" w:rsidRDefault="00E3745F" w:rsidP="00087740">
            <w:pPr>
              <w:rPr>
                <w:ins w:id="7625" w:author="jonathan pritchard" w:date="2025-01-23T13:47:00Z" w16du:dateUtc="2025-01-23T13:47:00Z"/>
                <w:rFonts w:cs="Arial"/>
                <w:b/>
                <w:bCs/>
                <w:sz w:val="18"/>
                <w:szCs w:val="18"/>
              </w:rPr>
            </w:pPr>
            <w:ins w:id="7626"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10B87112" w14:textId="77777777" w:rsidR="00E3745F" w:rsidRPr="00340B0D" w:rsidRDefault="00E3745F" w:rsidP="00087740">
            <w:pPr>
              <w:jc w:val="center"/>
              <w:rPr>
                <w:ins w:id="7627" w:author="jonathan pritchard" w:date="2025-01-23T13:47:00Z" w16du:dateUtc="2025-01-23T13:47:00Z"/>
                <w:rFonts w:cs="Arial"/>
                <w:sz w:val="18"/>
                <w:szCs w:val="18"/>
              </w:rPr>
            </w:pPr>
          </w:p>
        </w:tc>
      </w:tr>
      <w:tr w:rsidR="00E3745F" w:rsidRPr="00340B0D" w14:paraId="7718EB72" w14:textId="77777777" w:rsidTr="00087740">
        <w:trPr>
          <w:ins w:id="762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94374C" w14:textId="77777777" w:rsidR="00E3745F" w:rsidRPr="00340B0D" w:rsidRDefault="00E3745F" w:rsidP="00087740">
            <w:pPr>
              <w:rPr>
                <w:ins w:id="7629" w:author="jonathan pritchard" w:date="2025-01-23T13:47:00Z" w16du:dateUtc="2025-01-23T13:47:00Z"/>
                <w:rFonts w:cs="Arial"/>
                <w:sz w:val="18"/>
                <w:szCs w:val="18"/>
              </w:rPr>
            </w:pPr>
            <w:ins w:id="7630"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1A4363" w14:textId="77777777" w:rsidR="00E3745F" w:rsidRPr="00340B0D" w:rsidRDefault="00E3745F" w:rsidP="00087740">
            <w:pPr>
              <w:rPr>
                <w:ins w:id="7631" w:author="jonathan pritchard" w:date="2025-01-23T13:47:00Z" w16du:dateUtc="2025-01-23T13:47:00Z"/>
                <w:rFonts w:cs="Arial"/>
                <w:sz w:val="18"/>
                <w:szCs w:val="18"/>
              </w:rPr>
            </w:pPr>
          </w:p>
        </w:tc>
        <w:tc>
          <w:tcPr>
            <w:tcW w:w="3871" w:type="dxa"/>
            <w:gridSpan w:val="5"/>
            <w:tcBorders>
              <w:left w:val="single" w:sz="12" w:space="0" w:color="auto"/>
            </w:tcBorders>
          </w:tcPr>
          <w:p w14:paraId="22981292" w14:textId="77777777" w:rsidR="00E3745F" w:rsidRPr="00340B0D" w:rsidRDefault="00E3745F" w:rsidP="00087740">
            <w:pPr>
              <w:rPr>
                <w:ins w:id="7632" w:author="jonathan pritchard" w:date="2025-01-23T13:47:00Z" w16du:dateUtc="2025-01-23T13:47:00Z"/>
                <w:rFonts w:cs="Arial"/>
                <w:sz w:val="18"/>
                <w:szCs w:val="18"/>
              </w:rPr>
            </w:pPr>
            <w:ins w:id="7633"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3F0D2A34" w14:textId="77777777" w:rsidR="00E3745F" w:rsidRPr="00340B0D" w:rsidRDefault="00E3745F" w:rsidP="00087740">
            <w:pPr>
              <w:jc w:val="center"/>
              <w:rPr>
                <w:ins w:id="7634" w:author="jonathan pritchard" w:date="2025-01-23T13:47:00Z" w16du:dateUtc="2025-01-23T13:47:00Z"/>
                <w:rFonts w:cs="Arial"/>
                <w:sz w:val="18"/>
                <w:szCs w:val="18"/>
              </w:rPr>
            </w:pPr>
          </w:p>
        </w:tc>
      </w:tr>
      <w:tr w:rsidR="00E3745F" w:rsidRPr="00340B0D" w14:paraId="0B6BAB70" w14:textId="77777777" w:rsidTr="00087740">
        <w:trPr>
          <w:ins w:id="763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0D7D76" w14:textId="77777777" w:rsidR="00E3745F" w:rsidRPr="00340B0D" w:rsidRDefault="00E3745F" w:rsidP="00087740">
            <w:pPr>
              <w:rPr>
                <w:ins w:id="7636" w:author="jonathan pritchard" w:date="2025-01-23T13:47:00Z" w16du:dateUtc="2025-01-23T13:47:00Z"/>
                <w:rFonts w:cs="Arial"/>
                <w:sz w:val="18"/>
                <w:szCs w:val="18"/>
              </w:rPr>
            </w:pPr>
            <w:ins w:id="7637"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92D3E3" w14:textId="77777777" w:rsidR="00E3745F" w:rsidRPr="00340B0D" w:rsidRDefault="00E3745F" w:rsidP="00087740">
            <w:pPr>
              <w:rPr>
                <w:ins w:id="7638" w:author="jonathan pritchard" w:date="2025-01-23T13:47:00Z" w16du:dateUtc="2025-01-23T13:47:00Z"/>
                <w:rFonts w:cs="Arial"/>
                <w:sz w:val="18"/>
                <w:szCs w:val="18"/>
              </w:rPr>
            </w:pPr>
          </w:p>
        </w:tc>
        <w:tc>
          <w:tcPr>
            <w:tcW w:w="3871" w:type="dxa"/>
            <w:gridSpan w:val="5"/>
            <w:tcBorders>
              <w:left w:val="single" w:sz="12" w:space="0" w:color="auto"/>
            </w:tcBorders>
          </w:tcPr>
          <w:p w14:paraId="5DD771E5" w14:textId="77777777" w:rsidR="00E3745F" w:rsidRPr="00340B0D" w:rsidRDefault="00E3745F" w:rsidP="00087740">
            <w:pPr>
              <w:rPr>
                <w:ins w:id="7639" w:author="jonathan pritchard" w:date="2025-01-23T13:47:00Z" w16du:dateUtc="2025-01-23T13:47:00Z"/>
                <w:rFonts w:cs="Arial"/>
                <w:sz w:val="18"/>
                <w:szCs w:val="18"/>
              </w:rPr>
            </w:pPr>
            <w:ins w:id="7640"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D395481" w14:textId="77777777" w:rsidR="00E3745F" w:rsidRPr="00340B0D" w:rsidRDefault="00E3745F" w:rsidP="00087740">
            <w:pPr>
              <w:jc w:val="center"/>
              <w:rPr>
                <w:ins w:id="7641" w:author="jonathan pritchard" w:date="2025-01-23T13:47:00Z" w16du:dateUtc="2025-01-23T13:47:00Z"/>
                <w:rFonts w:cs="Arial"/>
                <w:sz w:val="18"/>
                <w:szCs w:val="18"/>
              </w:rPr>
            </w:pPr>
          </w:p>
        </w:tc>
      </w:tr>
      <w:tr w:rsidR="00E3745F" w:rsidRPr="00340B0D" w14:paraId="42E53BB8" w14:textId="77777777" w:rsidTr="00087740">
        <w:trPr>
          <w:ins w:id="764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9CA19C" w14:textId="77777777" w:rsidR="00E3745F" w:rsidRPr="00340B0D" w:rsidRDefault="00E3745F" w:rsidP="00087740">
            <w:pPr>
              <w:rPr>
                <w:ins w:id="7643" w:author="jonathan pritchard" w:date="2025-01-23T13:47:00Z" w16du:dateUtc="2025-01-23T13:47:00Z"/>
                <w:rFonts w:cs="Arial"/>
                <w:sz w:val="18"/>
                <w:szCs w:val="18"/>
              </w:rPr>
            </w:pPr>
            <w:ins w:id="7644"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F0A0CE" w14:textId="77777777" w:rsidR="00E3745F" w:rsidRPr="00340B0D" w:rsidRDefault="00E3745F" w:rsidP="00087740">
            <w:pPr>
              <w:rPr>
                <w:ins w:id="7645" w:author="jonathan pritchard" w:date="2025-01-23T13:47:00Z" w16du:dateUtc="2025-01-23T13:47:00Z"/>
                <w:rFonts w:cs="Arial"/>
                <w:sz w:val="18"/>
                <w:szCs w:val="18"/>
              </w:rPr>
            </w:pPr>
          </w:p>
        </w:tc>
        <w:tc>
          <w:tcPr>
            <w:tcW w:w="3871" w:type="dxa"/>
            <w:gridSpan w:val="5"/>
            <w:tcBorders>
              <w:left w:val="single" w:sz="12" w:space="0" w:color="auto"/>
            </w:tcBorders>
          </w:tcPr>
          <w:p w14:paraId="2D55F573" w14:textId="77777777" w:rsidR="00E3745F" w:rsidRPr="00340B0D" w:rsidRDefault="00E3745F" w:rsidP="00087740">
            <w:pPr>
              <w:rPr>
                <w:ins w:id="7646" w:author="jonathan pritchard" w:date="2025-01-23T13:47:00Z" w16du:dateUtc="2025-01-23T13:47:00Z"/>
                <w:rFonts w:cs="Arial"/>
                <w:sz w:val="18"/>
                <w:szCs w:val="18"/>
              </w:rPr>
            </w:pPr>
            <w:ins w:id="7647"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55B604DB" w14:textId="77777777" w:rsidR="00E3745F" w:rsidRPr="00340B0D" w:rsidRDefault="00E3745F" w:rsidP="00087740">
            <w:pPr>
              <w:jc w:val="center"/>
              <w:rPr>
                <w:ins w:id="7648" w:author="jonathan pritchard" w:date="2025-01-23T13:47:00Z" w16du:dateUtc="2025-01-23T13:47:00Z"/>
                <w:rFonts w:cs="Arial"/>
                <w:sz w:val="18"/>
                <w:szCs w:val="18"/>
              </w:rPr>
            </w:pPr>
          </w:p>
        </w:tc>
      </w:tr>
      <w:tr w:rsidR="00E3745F" w:rsidRPr="00340B0D" w14:paraId="212222F6" w14:textId="77777777" w:rsidTr="00087740">
        <w:trPr>
          <w:ins w:id="764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30ECD7" w14:textId="77777777" w:rsidR="00E3745F" w:rsidRPr="00340B0D" w:rsidRDefault="00E3745F" w:rsidP="00087740">
            <w:pPr>
              <w:rPr>
                <w:ins w:id="7650" w:author="jonathan pritchard" w:date="2025-01-23T13:47:00Z" w16du:dateUtc="2025-01-23T13:47:00Z"/>
                <w:rFonts w:cs="Arial"/>
                <w:sz w:val="18"/>
                <w:szCs w:val="18"/>
              </w:rPr>
            </w:pPr>
            <w:ins w:id="7651"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FADCA1" w14:textId="77777777" w:rsidR="00E3745F" w:rsidRPr="00340B0D" w:rsidRDefault="00E3745F" w:rsidP="00087740">
            <w:pPr>
              <w:rPr>
                <w:ins w:id="7652" w:author="jonathan pritchard" w:date="2025-01-23T13:47:00Z" w16du:dateUtc="2025-01-23T13:47:00Z"/>
                <w:rFonts w:cs="Arial"/>
                <w:sz w:val="18"/>
                <w:szCs w:val="18"/>
              </w:rPr>
            </w:pPr>
          </w:p>
        </w:tc>
        <w:tc>
          <w:tcPr>
            <w:tcW w:w="3871" w:type="dxa"/>
            <w:gridSpan w:val="5"/>
            <w:tcBorders>
              <w:left w:val="single" w:sz="12" w:space="0" w:color="auto"/>
            </w:tcBorders>
          </w:tcPr>
          <w:p w14:paraId="2CEEF550" w14:textId="77777777" w:rsidR="00E3745F" w:rsidRPr="00340B0D" w:rsidRDefault="00E3745F" w:rsidP="00087740">
            <w:pPr>
              <w:rPr>
                <w:ins w:id="7653" w:author="jonathan pritchard" w:date="2025-01-23T13:47:00Z" w16du:dateUtc="2025-01-23T13:47:00Z"/>
                <w:rFonts w:cs="Arial"/>
                <w:sz w:val="18"/>
                <w:szCs w:val="18"/>
              </w:rPr>
            </w:pPr>
            <w:ins w:id="7654"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645DC52" w14:textId="77777777" w:rsidR="00E3745F" w:rsidRPr="00340B0D" w:rsidRDefault="00E3745F" w:rsidP="00087740">
            <w:pPr>
              <w:jc w:val="center"/>
              <w:rPr>
                <w:ins w:id="7655" w:author="jonathan pritchard" w:date="2025-01-23T13:47:00Z" w16du:dateUtc="2025-01-23T13:47:00Z"/>
                <w:rFonts w:cs="Arial"/>
                <w:sz w:val="18"/>
                <w:szCs w:val="18"/>
              </w:rPr>
            </w:pPr>
          </w:p>
        </w:tc>
      </w:tr>
      <w:tr w:rsidR="00E3745F" w:rsidRPr="00340B0D" w14:paraId="04E1D6AA" w14:textId="77777777" w:rsidTr="00087740">
        <w:trPr>
          <w:ins w:id="765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A403CC" w14:textId="77777777" w:rsidR="00E3745F" w:rsidRPr="00340B0D" w:rsidRDefault="00E3745F" w:rsidP="00087740">
            <w:pPr>
              <w:rPr>
                <w:ins w:id="7657" w:author="jonathan pritchard" w:date="2025-01-23T13:47:00Z" w16du:dateUtc="2025-01-23T13:47:00Z"/>
                <w:rFonts w:cs="Arial"/>
                <w:sz w:val="18"/>
                <w:szCs w:val="18"/>
              </w:rPr>
            </w:pPr>
            <w:ins w:id="7658"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326713" w14:textId="77777777" w:rsidR="00E3745F" w:rsidRPr="00340B0D" w:rsidRDefault="00E3745F" w:rsidP="00087740">
            <w:pPr>
              <w:rPr>
                <w:ins w:id="7659" w:author="jonathan pritchard" w:date="2025-01-23T13:47:00Z" w16du:dateUtc="2025-01-23T13:47:00Z"/>
                <w:rFonts w:cs="Arial"/>
                <w:sz w:val="18"/>
                <w:szCs w:val="18"/>
              </w:rPr>
            </w:pPr>
          </w:p>
        </w:tc>
        <w:tc>
          <w:tcPr>
            <w:tcW w:w="3871" w:type="dxa"/>
            <w:gridSpan w:val="5"/>
            <w:tcBorders>
              <w:left w:val="single" w:sz="12" w:space="0" w:color="auto"/>
            </w:tcBorders>
          </w:tcPr>
          <w:p w14:paraId="58A9260F" w14:textId="77777777" w:rsidR="00E3745F" w:rsidRPr="00340B0D" w:rsidRDefault="00E3745F" w:rsidP="00087740">
            <w:pPr>
              <w:rPr>
                <w:ins w:id="7660" w:author="jonathan pritchard" w:date="2025-01-23T13:47:00Z" w16du:dateUtc="2025-01-23T13:47:00Z"/>
                <w:rFonts w:cs="Arial"/>
                <w:sz w:val="18"/>
                <w:szCs w:val="18"/>
              </w:rPr>
            </w:pPr>
            <w:ins w:id="7661"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6C25E57D" w14:textId="77777777" w:rsidR="00E3745F" w:rsidRPr="00340B0D" w:rsidRDefault="00E3745F" w:rsidP="00087740">
            <w:pPr>
              <w:jc w:val="center"/>
              <w:rPr>
                <w:ins w:id="7662" w:author="jonathan pritchard" w:date="2025-01-23T13:47:00Z" w16du:dateUtc="2025-01-23T13:47:00Z"/>
                <w:rFonts w:cs="Arial"/>
                <w:sz w:val="18"/>
                <w:szCs w:val="18"/>
              </w:rPr>
            </w:pPr>
          </w:p>
        </w:tc>
      </w:tr>
      <w:tr w:rsidR="00E3745F" w:rsidRPr="00340B0D" w14:paraId="2C346981" w14:textId="77777777" w:rsidTr="00087740">
        <w:trPr>
          <w:ins w:id="766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4DABF" w14:textId="77777777" w:rsidR="00E3745F" w:rsidRPr="00340B0D" w:rsidRDefault="00E3745F" w:rsidP="00087740">
            <w:pPr>
              <w:rPr>
                <w:ins w:id="7664" w:author="jonathan pritchard" w:date="2025-01-23T13:47:00Z" w16du:dateUtc="2025-01-23T13:47:00Z"/>
                <w:rFonts w:cs="Arial"/>
                <w:sz w:val="18"/>
                <w:szCs w:val="18"/>
              </w:rPr>
            </w:pPr>
            <w:ins w:id="7665"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78CAEB" w14:textId="77777777" w:rsidR="00E3745F" w:rsidRPr="00340B0D" w:rsidRDefault="00E3745F" w:rsidP="00087740">
            <w:pPr>
              <w:rPr>
                <w:ins w:id="7666" w:author="jonathan pritchard" w:date="2025-01-23T13:47:00Z" w16du:dateUtc="2025-01-23T13:47:00Z"/>
                <w:rFonts w:cs="Arial"/>
                <w:sz w:val="18"/>
                <w:szCs w:val="18"/>
              </w:rPr>
            </w:pPr>
          </w:p>
        </w:tc>
        <w:tc>
          <w:tcPr>
            <w:tcW w:w="3871" w:type="dxa"/>
            <w:gridSpan w:val="5"/>
            <w:tcBorders>
              <w:left w:val="single" w:sz="12" w:space="0" w:color="auto"/>
            </w:tcBorders>
          </w:tcPr>
          <w:p w14:paraId="670D8B09" w14:textId="77777777" w:rsidR="00E3745F" w:rsidRPr="00340B0D" w:rsidRDefault="00E3745F" w:rsidP="00087740">
            <w:pPr>
              <w:rPr>
                <w:ins w:id="7667" w:author="jonathan pritchard" w:date="2025-01-23T13:47:00Z" w16du:dateUtc="2025-01-23T13:47:00Z"/>
                <w:rFonts w:cs="Arial"/>
                <w:sz w:val="18"/>
                <w:szCs w:val="18"/>
              </w:rPr>
            </w:pPr>
            <w:ins w:id="7668"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0D9BC72B" w14:textId="77777777" w:rsidR="00E3745F" w:rsidRPr="00340B0D" w:rsidRDefault="00E3745F" w:rsidP="00087740">
            <w:pPr>
              <w:jc w:val="center"/>
              <w:rPr>
                <w:ins w:id="7669" w:author="jonathan pritchard" w:date="2025-01-23T13:47:00Z" w16du:dateUtc="2025-01-23T13:47:00Z"/>
                <w:rFonts w:cs="Arial"/>
                <w:sz w:val="18"/>
                <w:szCs w:val="18"/>
              </w:rPr>
            </w:pPr>
          </w:p>
        </w:tc>
      </w:tr>
      <w:tr w:rsidR="00E3745F" w:rsidRPr="00340B0D" w14:paraId="615A6224" w14:textId="77777777" w:rsidTr="00087740">
        <w:trPr>
          <w:ins w:id="767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C04C22" w14:textId="77777777" w:rsidR="00E3745F" w:rsidRPr="00340B0D" w:rsidRDefault="00E3745F" w:rsidP="00087740">
            <w:pPr>
              <w:rPr>
                <w:ins w:id="7671" w:author="jonathan pritchard" w:date="2025-01-23T13:47:00Z" w16du:dateUtc="2025-01-23T13:47:00Z"/>
                <w:rFonts w:cs="Arial"/>
                <w:sz w:val="18"/>
                <w:szCs w:val="18"/>
              </w:rPr>
            </w:pPr>
            <w:ins w:id="7672"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59F1F" w14:textId="77777777" w:rsidR="00E3745F" w:rsidRPr="00340B0D" w:rsidRDefault="00E3745F" w:rsidP="00087740">
            <w:pPr>
              <w:rPr>
                <w:ins w:id="7673" w:author="jonathan pritchard" w:date="2025-01-23T13:47:00Z" w16du:dateUtc="2025-01-23T13:47:00Z"/>
                <w:rFonts w:cs="Arial"/>
                <w:sz w:val="18"/>
                <w:szCs w:val="18"/>
              </w:rPr>
            </w:pPr>
          </w:p>
        </w:tc>
        <w:tc>
          <w:tcPr>
            <w:tcW w:w="3871" w:type="dxa"/>
            <w:gridSpan w:val="5"/>
            <w:tcBorders>
              <w:left w:val="single" w:sz="12" w:space="0" w:color="auto"/>
            </w:tcBorders>
          </w:tcPr>
          <w:p w14:paraId="19266253" w14:textId="77777777" w:rsidR="00E3745F" w:rsidRPr="00340B0D" w:rsidRDefault="00E3745F" w:rsidP="00087740">
            <w:pPr>
              <w:rPr>
                <w:ins w:id="7674" w:author="jonathan pritchard" w:date="2025-01-23T13:47:00Z" w16du:dateUtc="2025-01-23T13:47:00Z"/>
                <w:rFonts w:cs="Arial"/>
                <w:b/>
                <w:bCs/>
                <w:sz w:val="18"/>
                <w:szCs w:val="18"/>
              </w:rPr>
            </w:pPr>
            <w:ins w:id="7675"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096B994" w14:textId="77777777" w:rsidR="00E3745F" w:rsidRPr="00340B0D" w:rsidRDefault="00E3745F" w:rsidP="00087740">
            <w:pPr>
              <w:jc w:val="center"/>
              <w:rPr>
                <w:ins w:id="7676" w:author="jonathan pritchard" w:date="2025-01-23T13:47:00Z" w16du:dateUtc="2025-01-23T13:47:00Z"/>
                <w:rFonts w:cs="Arial"/>
                <w:sz w:val="18"/>
                <w:szCs w:val="18"/>
              </w:rPr>
            </w:pPr>
          </w:p>
        </w:tc>
      </w:tr>
      <w:tr w:rsidR="00E3745F" w:rsidRPr="00340B0D" w14:paraId="7EE5B47F" w14:textId="77777777" w:rsidTr="00087740">
        <w:trPr>
          <w:ins w:id="767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73F730" w14:textId="77777777" w:rsidR="00E3745F" w:rsidRPr="00340B0D" w:rsidRDefault="00E3745F" w:rsidP="00087740">
            <w:pPr>
              <w:rPr>
                <w:ins w:id="7678" w:author="jonathan pritchard" w:date="2025-01-23T13:47:00Z" w16du:dateUtc="2025-01-23T13:47:00Z"/>
                <w:rFonts w:cs="Arial"/>
                <w:sz w:val="18"/>
                <w:szCs w:val="18"/>
              </w:rPr>
            </w:pPr>
            <w:ins w:id="7679"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ECCCB" w14:textId="77777777" w:rsidR="00E3745F" w:rsidRPr="00340B0D" w:rsidRDefault="00E3745F" w:rsidP="00087740">
            <w:pPr>
              <w:rPr>
                <w:ins w:id="7680" w:author="jonathan pritchard" w:date="2025-01-23T13:47:00Z" w16du:dateUtc="2025-01-23T13:47:00Z"/>
                <w:rFonts w:cs="Arial"/>
                <w:sz w:val="18"/>
                <w:szCs w:val="18"/>
              </w:rPr>
            </w:pPr>
          </w:p>
        </w:tc>
        <w:tc>
          <w:tcPr>
            <w:tcW w:w="3871" w:type="dxa"/>
            <w:gridSpan w:val="5"/>
            <w:tcBorders>
              <w:left w:val="single" w:sz="12" w:space="0" w:color="auto"/>
            </w:tcBorders>
          </w:tcPr>
          <w:p w14:paraId="68637836" w14:textId="77777777" w:rsidR="00E3745F" w:rsidRPr="00340B0D" w:rsidRDefault="00E3745F" w:rsidP="00087740">
            <w:pPr>
              <w:rPr>
                <w:ins w:id="7681" w:author="jonathan pritchard" w:date="2025-01-23T13:47:00Z" w16du:dateUtc="2025-01-23T13:47:00Z"/>
                <w:rFonts w:cs="Arial"/>
                <w:sz w:val="18"/>
                <w:szCs w:val="18"/>
              </w:rPr>
            </w:pPr>
            <w:ins w:id="7682"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4B07A22F" w14:textId="77777777" w:rsidR="00E3745F" w:rsidRPr="00340B0D" w:rsidRDefault="00E3745F" w:rsidP="00087740">
            <w:pPr>
              <w:jc w:val="center"/>
              <w:rPr>
                <w:ins w:id="7683" w:author="jonathan pritchard" w:date="2025-01-23T13:47:00Z" w16du:dateUtc="2025-01-23T13:47:00Z"/>
                <w:rFonts w:cs="Arial"/>
                <w:sz w:val="18"/>
                <w:szCs w:val="18"/>
              </w:rPr>
            </w:pPr>
          </w:p>
        </w:tc>
      </w:tr>
      <w:tr w:rsidR="00E3745F" w:rsidRPr="00340B0D" w14:paraId="40E6CB56" w14:textId="77777777" w:rsidTr="00087740">
        <w:trPr>
          <w:ins w:id="7684"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D4A5AA8" w14:textId="77777777" w:rsidR="00E3745F" w:rsidRPr="00340B0D" w:rsidRDefault="00E3745F" w:rsidP="00087740">
            <w:pPr>
              <w:jc w:val="center"/>
              <w:rPr>
                <w:ins w:id="7685" w:author="jonathan pritchard" w:date="2025-01-23T13:47:00Z" w16du:dateUtc="2025-01-23T13:47:00Z"/>
                <w:rFonts w:cs="Arial"/>
                <w:b/>
                <w:bCs/>
                <w:sz w:val="18"/>
                <w:szCs w:val="18"/>
              </w:rPr>
            </w:pPr>
            <w:ins w:id="7686"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884B5E0" w14:textId="77777777" w:rsidR="00E3745F" w:rsidRPr="00340B0D" w:rsidRDefault="00E3745F" w:rsidP="00087740">
            <w:pPr>
              <w:rPr>
                <w:ins w:id="7687" w:author="jonathan pritchard" w:date="2025-01-23T13:47:00Z" w16du:dateUtc="2025-01-23T13:47:00Z"/>
                <w:rFonts w:cs="Arial"/>
                <w:b/>
                <w:bCs/>
                <w:sz w:val="18"/>
                <w:szCs w:val="18"/>
              </w:rPr>
            </w:pPr>
            <w:ins w:id="7688"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564219DB" w14:textId="77777777" w:rsidR="00E3745F" w:rsidRPr="00340B0D" w:rsidRDefault="00E3745F" w:rsidP="00087740">
            <w:pPr>
              <w:jc w:val="center"/>
              <w:rPr>
                <w:ins w:id="7689" w:author="jonathan pritchard" w:date="2025-01-23T13:47:00Z" w16du:dateUtc="2025-01-23T13:47:00Z"/>
                <w:rFonts w:cs="Arial"/>
                <w:sz w:val="18"/>
                <w:szCs w:val="18"/>
              </w:rPr>
            </w:pPr>
          </w:p>
        </w:tc>
      </w:tr>
      <w:tr w:rsidR="00E3745F" w:rsidRPr="00340B0D" w14:paraId="0B9E1FB8" w14:textId="77777777" w:rsidTr="00087740">
        <w:trPr>
          <w:ins w:id="7690" w:author="jonathan pritchard" w:date="2025-01-23T13:47:00Z"/>
        </w:trPr>
        <w:customXmlInsRangeStart w:id="7691" w:author="jonathan pritchard" w:date="2025-01-23T13:47:00Z"/>
        <w:sdt>
          <w:sdtPr>
            <w:rPr>
              <w:rFonts w:cs="Arial"/>
              <w:sz w:val="18"/>
              <w:szCs w:val="18"/>
            </w:rPr>
            <w:alias w:val="Palette"/>
            <w:tag w:val="Palette"/>
            <w:id w:val="51502697"/>
            <w:placeholder>
              <w:docPart w:val="B9C7FBDF93CB4F72986DC64F1AECFB6B"/>
            </w:placeholder>
            <w:comboBox>
              <w:listItem w:displayText="Day" w:value="Day"/>
              <w:listItem w:displayText="Dusk" w:value="Dusk"/>
              <w:listItem w:displayText="Night" w:value="Night"/>
            </w:comboBox>
          </w:sdtPr>
          <w:sdtContent>
            <w:customXmlInsRangeEnd w:id="7691"/>
            <w:tc>
              <w:tcPr>
                <w:tcW w:w="4656" w:type="dxa"/>
                <w:gridSpan w:val="5"/>
                <w:tcBorders>
                  <w:left w:val="single" w:sz="12" w:space="0" w:color="auto"/>
                  <w:bottom w:val="single" w:sz="12" w:space="0" w:color="auto"/>
                  <w:right w:val="single" w:sz="12" w:space="0" w:color="auto"/>
                </w:tcBorders>
              </w:tcPr>
              <w:p w14:paraId="711387D8" w14:textId="77777777" w:rsidR="00E3745F" w:rsidRPr="00340B0D" w:rsidRDefault="00E3745F" w:rsidP="00087740">
                <w:pPr>
                  <w:rPr>
                    <w:ins w:id="7692" w:author="jonathan pritchard" w:date="2025-01-23T13:47:00Z" w16du:dateUtc="2025-01-23T13:47:00Z"/>
                    <w:rFonts w:cs="Arial"/>
                    <w:sz w:val="18"/>
                    <w:szCs w:val="18"/>
                  </w:rPr>
                </w:pPr>
                <w:ins w:id="7693" w:author="jonathan pritchard" w:date="2025-01-23T13:47:00Z" w16du:dateUtc="2025-01-23T13:47:00Z">
                  <w:r w:rsidRPr="00340B0D">
                    <w:rPr>
                      <w:rFonts w:cs="Arial"/>
                      <w:sz w:val="18"/>
                      <w:szCs w:val="18"/>
                    </w:rPr>
                    <w:t>Day</w:t>
                  </w:r>
                </w:ins>
              </w:p>
            </w:tc>
            <w:customXmlInsRangeStart w:id="7694" w:author="jonathan pritchard" w:date="2025-01-23T13:47:00Z"/>
          </w:sdtContent>
        </w:sdt>
        <w:customXmlInsRangeEnd w:id="7694"/>
        <w:tc>
          <w:tcPr>
            <w:tcW w:w="3871" w:type="dxa"/>
            <w:gridSpan w:val="5"/>
            <w:tcBorders>
              <w:left w:val="single" w:sz="12" w:space="0" w:color="auto"/>
            </w:tcBorders>
          </w:tcPr>
          <w:p w14:paraId="154F4F00" w14:textId="77777777" w:rsidR="00E3745F" w:rsidRPr="00340B0D" w:rsidRDefault="00E3745F" w:rsidP="00087740">
            <w:pPr>
              <w:rPr>
                <w:ins w:id="7695" w:author="jonathan pritchard" w:date="2025-01-23T13:47:00Z" w16du:dateUtc="2025-01-23T13:47:00Z"/>
                <w:rFonts w:cs="Arial"/>
                <w:b/>
                <w:bCs/>
                <w:sz w:val="18"/>
                <w:szCs w:val="18"/>
              </w:rPr>
            </w:pPr>
            <w:ins w:id="7696"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E966B46" w14:textId="77777777" w:rsidR="00E3745F" w:rsidRPr="00340B0D" w:rsidRDefault="00E3745F" w:rsidP="00087740">
            <w:pPr>
              <w:jc w:val="center"/>
              <w:rPr>
                <w:ins w:id="7697" w:author="jonathan pritchard" w:date="2025-01-23T13:47:00Z" w16du:dateUtc="2025-01-23T13:47:00Z"/>
                <w:rFonts w:cs="Arial"/>
                <w:sz w:val="18"/>
                <w:szCs w:val="18"/>
              </w:rPr>
            </w:pPr>
          </w:p>
        </w:tc>
      </w:tr>
      <w:tr w:rsidR="00E3745F" w:rsidRPr="00340B0D" w14:paraId="5C572609" w14:textId="77777777" w:rsidTr="00087740">
        <w:trPr>
          <w:ins w:id="7698"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C338DAA" w14:textId="77777777" w:rsidR="00E3745F" w:rsidRPr="00340B0D" w:rsidRDefault="00E3745F" w:rsidP="00087740">
            <w:pPr>
              <w:jc w:val="center"/>
              <w:rPr>
                <w:ins w:id="7699" w:author="jonathan pritchard" w:date="2025-01-23T13:47:00Z" w16du:dateUtc="2025-01-23T13:47:00Z"/>
                <w:rFonts w:cs="Arial"/>
                <w:b/>
                <w:bCs/>
                <w:sz w:val="18"/>
                <w:szCs w:val="18"/>
              </w:rPr>
            </w:pPr>
          </w:p>
        </w:tc>
        <w:tc>
          <w:tcPr>
            <w:tcW w:w="3871" w:type="dxa"/>
            <w:gridSpan w:val="5"/>
            <w:tcBorders>
              <w:left w:val="single" w:sz="12" w:space="0" w:color="auto"/>
            </w:tcBorders>
          </w:tcPr>
          <w:p w14:paraId="70CE98F5" w14:textId="77777777" w:rsidR="00E3745F" w:rsidRPr="00340B0D" w:rsidRDefault="00E3745F" w:rsidP="00087740">
            <w:pPr>
              <w:rPr>
                <w:ins w:id="7700" w:author="jonathan pritchard" w:date="2025-01-23T13:47:00Z" w16du:dateUtc="2025-01-23T13:47:00Z"/>
                <w:rFonts w:cs="Arial"/>
                <w:sz w:val="18"/>
                <w:szCs w:val="18"/>
              </w:rPr>
            </w:pPr>
          </w:p>
        </w:tc>
        <w:tc>
          <w:tcPr>
            <w:tcW w:w="672" w:type="dxa"/>
            <w:tcBorders>
              <w:right w:val="single" w:sz="12" w:space="0" w:color="auto"/>
            </w:tcBorders>
            <w:vAlign w:val="center"/>
          </w:tcPr>
          <w:p w14:paraId="40CEE5EA" w14:textId="77777777" w:rsidR="00E3745F" w:rsidRPr="00340B0D" w:rsidRDefault="00E3745F" w:rsidP="00087740">
            <w:pPr>
              <w:jc w:val="center"/>
              <w:rPr>
                <w:ins w:id="7701" w:author="jonathan pritchard" w:date="2025-01-23T13:47:00Z" w16du:dateUtc="2025-01-23T13:47:00Z"/>
                <w:rFonts w:cs="Arial"/>
                <w:sz w:val="18"/>
                <w:szCs w:val="18"/>
              </w:rPr>
            </w:pPr>
          </w:p>
        </w:tc>
      </w:tr>
      <w:tr w:rsidR="00E3745F" w:rsidRPr="00340B0D" w14:paraId="54B8C40A" w14:textId="77777777" w:rsidTr="00087740">
        <w:trPr>
          <w:ins w:id="7702"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65B13EB" w14:textId="77777777" w:rsidR="00E3745F" w:rsidRPr="00340B0D" w:rsidRDefault="00E3745F" w:rsidP="00087740">
            <w:pPr>
              <w:rPr>
                <w:ins w:id="7703"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3F17E062" w14:textId="77777777" w:rsidR="00E3745F" w:rsidRPr="00340B0D" w:rsidRDefault="00E3745F" w:rsidP="00087740">
            <w:pPr>
              <w:jc w:val="center"/>
              <w:rPr>
                <w:ins w:id="7704"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207EA6B" w14:textId="77777777" w:rsidR="00E3745F" w:rsidRPr="00340B0D" w:rsidRDefault="00E3745F" w:rsidP="00087740">
            <w:pPr>
              <w:jc w:val="center"/>
              <w:rPr>
                <w:ins w:id="7705" w:author="jonathan pritchard" w:date="2025-01-23T13:47:00Z" w16du:dateUtc="2025-01-23T13:47:00Z"/>
                <w:rFonts w:cs="Arial"/>
                <w:sz w:val="18"/>
                <w:szCs w:val="18"/>
              </w:rPr>
            </w:pPr>
          </w:p>
        </w:tc>
      </w:tr>
      <w:tr w:rsidR="00E3745F" w:rsidRPr="00340B0D" w14:paraId="5C814ABF" w14:textId="77777777" w:rsidTr="00087740">
        <w:trPr>
          <w:ins w:id="7706"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F45A42D" w14:textId="77777777" w:rsidR="00E3745F" w:rsidRPr="00340B0D" w:rsidRDefault="00E3745F" w:rsidP="00087740">
            <w:pPr>
              <w:jc w:val="center"/>
              <w:rPr>
                <w:ins w:id="7707" w:author="jonathan pritchard" w:date="2025-01-23T13:47:00Z" w16du:dateUtc="2025-01-23T13:47:00Z"/>
                <w:rFonts w:cs="Arial"/>
                <w:b/>
                <w:bCs/>
                <w:sz w:val="18"/>
                <w:szCs w:val="18"/>
              </w:rPr>
            </w:pPr>
            <w:ins w:id="7708"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B82572" w14:textId="77777777" w:rsidR="00E3745F" w:rsidRPr="00340B0D" w:rsidRDefault="00E3745F" w:rsidP="00087740">
            <w:pPr>
              <w:jc w:val="center"/>
              <w:rPr>
                <w:ins w:id="7709" w:author="jonathan pritchard" w:date="2025-01-23T13:47:00Z" w16du:dateUtc="2025-01-23T13:47:00Z"/>
                <w:rFonts w:cs="Arial"/>
                <w:sz w:val="18"/>
                <w:szCs w:val="18"/>
              </w:rPr>
            </w:pPr>
            <w:ins w:id="7710" w:author="jonathan pritchard" w:date="2025-01-23T13:47:00Z" w16du:dateUtc="2025-01-23T13:47:00Z">
              <w:r w:rsidRPr="00340B0D">
                <w:rPr>
                  <w:rFonts w:cs="Arial"/>
                  <w:b/>
                  <w:bCs/>
                  <w:sz w:val="18"/>
                  <w:szCs w:val="18"/>
                </w:rPr>
                <w:t>Display</w:t>
              </w:r>
            </w:ins>
          </w:p>
        </w:tc>
      </w:tr>
      <w:tr w:rsidR="00E3745F" w:rsidRPr="00340B0D" w14:paraId="465DAAE7" w14:textId="77777777" w:rsidTr="00087740">
        <w:trPr>
          <w:trHeight w:val="287"/>
          <w:ins w:id="7711" w:author="jonathan pritchard" w:date="2025-01-23T13:47:00Z"/>
        </w:trPr>
        <w:tc>
          <w:tcPr>
            <w:tcW w:w="1789" w:type="dxa"/>
            <w:tcBorders>
              <w:left w:val="single" w:sz="12" w:space="0" w:color="auto"/>
              <w:bottom w:val="single" w:sz="4" w:space="0" w:color="auto"/>
            </w:tcBorders>
          </w:tcPr>
          <w:p w14:paraId="671D7466" w14:textId="77777777" w:rsidR="00E3745F" w:rsidRPr="00340B0D" w:rsidRDefault="00E3745F" w:rsidP="00087740">
            <w:pPr>
              <w:rPr>
                <w:ins w:id="7712" w:author="jonathan pritchard" w:date="2025-01-23T13:47:00Z" w16du:dateUtc="2025-01-23T13:47:00Z"/>
                <w:rFonts w:cs="Arial"/>
                <w:sz w:val="18"/>
                <w:szCs w:val="18"/>
              </w:rPr>
            </w:pPr>
            <w:ins w:id="7713"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70076649" w14:textId="77777777" w:rsidR="00E3745F" w:rsidRPr="00340B0D" w:rsidRDefault="00E3745F" w:rsidP="00087740">
            <w:pPr>
              <w:rPr>
                <w:ins w:id="7714"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6EBFAAC" w14:textId="77777777" w:rsidR="00E3745F" w:rsidRPr="00340B0D" w:rsidRDefault="00E3745F" w:rsidP="00087740">
            <w:pPr>
              <w:rPr>
                <w:ins w:id="7715" w:author="jonathan pritchard" w:date="2025-01-23T13:47:00Z" w16du:dateUtc="2025-01-23T13:47:00Z"/>
                <w:rFonts w:cs="Arial"/>
                <w:sz w:val="18"/>
                <w:szCs w:val="18"/>
              </w:rPr>
            </w:pPr>
            <w:ins w:id="7716"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5FC97F1" w14:textId="77777777" w:rsidR="00E3745F" w:rsidRPr="00C87169" w:rsidRDefault="00E3745F" w:rsidP="00087740">
            <w:pPr>
              <w:rPr>
                <w:ins w:id="7717" w:author="jonathan pritchard" w:date="2025-01-23T13:47:00Z" w16du:dateUtc="2025-01-23T13:47:00Z"/>
                <w:rFonts w:cs="Arial"/>
              </w:rPr>
            </w:pPr>
          </w:p>
        </w:tc>
      </w:tr>
      <w:tr w:rsidR="00E3745F" w:rsidRPr="00340B0D" w14:paraId="422D6FE4" w14:textId="77777777" w:rsidTr="00087740">
        <w:trPr>
          <w:ins w:id="7718" w:author="jonathan pritchard" w:date="2025-01-23T13:47:00Z"/>
        </w:trPr>
        <w:tc>
          <w:tcPr>
            <w:tcW w:w="1789" w:type="dxa"/>
            <w:tcBorders>
              <w:left w:val="single" w:sz="12" w:space="0" w:color="auto"/>
              <w:bottom w:val="single" w:sz="4" w:space="0" w:color="auto"/>
            </w:tcBorders>
          </w:tcPr>
          <w:p w14:paraId="12723C28" w14:textId="77777777" w:rsidR="00E3745F" w:rsidRPr="00340B0D" w:rsidRDefault="00E3745F" w:rsidP="00087740">
            <w:pPr>
              <w:rPr>
                <w:ins w:id="7719" w:author="jonathan pritchard" w:date="2025-01-23T13:47:00Z" w16du:dateUtc="2025-01-23T13:47:00Z"/>
                <w:rFonts w:cs="Arial"/>
                <w:sz w:val="18"/>
                <w:szCs w:val="18"/>
              </w:rPr>
            </w:pPr>
            <w:ins w:id="7720"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37A9503" w14:textId="77777777" w:rsidR="00E3745F" w:rsidRPr="00340B0D" w:rsidRDefault="00E3745F" w:rsidP="00087740">
            <w:pPr>
              <w:rPr>
                <w:ins w:id="7721"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0B35CB2" w14:textId="77777777" w:rsidR="00E3745F" w:rsidRPr="00340B0D" w:rsidRDefault="00E3745F" w:rsidP="00087740">
            <w:pPr>
              <w:rPr>
                <w:ins w:id="7722" w:author="jonathan pritchard" w:date="2025-01-23T13:47:00Z" w16du:dateUtc="2025-01-23T13:47:00Z"/>
                <w:rFonts w:cs="Arial"/>
                <w:sz w:val="18"/>
                <w:szCs w:val="18"/>
              </w:rPr>
            </w:pPr>
            <w:ins w:id="7723"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F7F2E2" w14:textId="77777777" w:rsidR="00E3745F" w:rsidRPr="00340B0D" w:rsidRDefault="00E3745F" w:rsidP="00087740">
            <w:pPr>
              <w:rPr>
                <w:ins w:id="7724" w:author="jonathan pritchard" w:date="2025-01-23T13:47:00Z" w16du:dateUtc="2025-01-23T13:47:00Z"/>
                <w:rFonts w:cs="Arial"/>
                <w:sz w:val="18"/>
                <w:szCs w:val="18"/>
              </w:rPr>
            </w:pPr>
            <w:ins w:id="7725" w:author="jonathan pritchard" w:date="2025-01-23T13:47:00Z" w16du:dateUtc="2025-01-23T13:47:00Z">
              <w:r w:rsidRPr="00340B0D">
                <w:rPr>
                  <w:rFonts w:cs="Arial"/>
                  <w:sz w:val="18"/>
                  <w:szCs w:val="18"/>
                </w:rPr>
                <w:t>1:</w:t>
              </w:r>
              <w:r>
                <w:rPr>
                  <w:rFonts w:cs="Arial"/>
                  <w:sz w:val="18"/>
                  <w:szCs w:val="18"/>
                </w:rPr>
                <w:t>60000</w:t>
              </w:r>
            </w:ins>
          </w:p>
        </w:tc>
      </w:tr>
      <w:tr w:rsidR="00E3745F" w:rsidRPr="00340B0D" w14:paraId="06AB80F7" w14:textId="77777777" w:rsidTr="00087740">
        <w:trPr>
          <w:ins w:id="7726"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2A429C" w14:textId="77777777" w:rsidR="00E3745F" w:rsidRPr="00340B0D" w:rsidRDefault="00E3745F" w:rsidP="00087740">
            <w:pPr>
              <w:jc w:val="center"/>
              <w:rPr>
                <w:ins w:id="7727"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44A5122" w14:textId="77777777" w:rsidR="00E3745F" w:rsidRPr="00340B0D" w:rsidRDefault="00E3745F" w:rsidP="00087740">
            <w:pPr>
              <w:rPr>
                <w:ins w:id="7728" w:author="jonathan pritchard" w:date="2025-01-23T13:47:00Z" w16du:dateUtc="2025-01-23T13:47:00Z"/>
                <w:rFonts w:cs="Arial"/>
                <w:sz w:val="18"/>
                <w:szCs w:val="18"/>
              </w:rPr>
            </w:pPr>
            <w:ins w:id="7729"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21765DB" w14:textId="77777777" w:rsidR="00E3745F" w:rsidRPr="00340B0D" w:rsidRDefault="00E3745F" w:rsidP="00087740">
            <w:pPr>
              <w:rPr>
                <w:ins w:id="7730" w:author="jonathan pritchard" w:date="2025-01-23T13:47:00Z" w16du:dateUtc="2025-01-23T13:47:00Z"/>
                <w:rFonts w:cs="Arial"/>
                <w:sz w:val="18"/>
                <w:szCs w:val="18"/>
              </w:rPr>
            </w:pPr>
          </w:p>
        </w:tc>
      </w:tr>
      <w:tr w:rsidR="00E3745F" w:rsidRPr="00340B0D" w14:paraId="39EE217A" w14:textId="77777777" w:rsidTr="00087740">
        <w:trPr>
          <w:ins w:id="7731"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7C7F47B0" w14:textId="77777777" w:rsidR="00E3745F" w:rsidRPr="00340B0D" w:rsidRDefault="00E3745F" w:rsidP="00087740">
            <w:pPr>
              <w:rPr>
                <w:ins w:id="7732" w:author="jonathan pritchard" w:date="2025-01-23T13:47:00Z" w16du:dateUtc="2025-01-23T13:47:00Z"/>
                <w:rFonts w:cs="Arial"/>
                <w:sz w:val="18"/>
                <w:szCs w:val="18"/>
              </w:rPr>
            </w:pPr>
          </w:p>
        </w:tc>
      </w:tr>
      <w:tr w:rsidR="00E3745F" w:rsidRPr="00340B0D" w14:paraId="7A1463FB" w14:textId="77777777" w:rsidTr="00087740">
        <w:trPr>
          <w:ins w:id="7733"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70694" w14:textId="77777777" w:rsidR="00E3745F" w:rsidRPr="00340B0D" w:rsidRDefault="00E3745F" w:rsidP="00087740">
            <w:pPr>
              <w:jc w:val="center"/>
              <w:rPr>
                <w:ins w:id="7734" w:author="jonathan pritchard" w:date="2025-01-23T13:47:00Z" w16du:dateUtc="2025-01-23T13:47:00Z"/>
                <w:rFonts w:cs="Arial"/>
                <w:b/>
                <w:bCs/>
                <w:sz w:val="18"/>
                <w:szCs w:val="18"/>
              </w:rPr>
            </w:pPr>
            <w:ins w:id="7735"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E3745F" w:rsidRPr="00340B0D" w14:paraId="4B4A00DE" w14:textId="77777777" w:rsidTr="00087740">
        <w:trPr>
          <w:ins w:id="7736"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4C9D13" w14:textId="77777777" w:rsidR="00E3745F" w:rsidRPr="00340B0D" w:rsidRDefault="00E3745F" w:rsidP="00087740">
            <w:pPr>
              <w:jc w:val="center"/>
              <w:rPr>
                <w:ins w:id="7737" w:author="jonathan pritchard" w:date="2025-01-23T13:47:00Z" w16du:dateUtc="2025-01-23T13:47:00Z"/>
                <w:rFonts w:cs="Arial"/>
                <w:b/>
                <w:bCs/>
                <w:sz w:val="18"/>
                <w:szCs w:val="18"/>
              </w:rPr>
            </w:pPr>
            <w:ins w:id="7738"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2DCB6" w14:textId="77777777" w:rsidR="00E3745F" w:rsidRPr="00340B0D" w:rsidRDefault="00E3745F" w:rsidP="00087740">
            <w:pPr>
              <w:jc w:val="center"/>
              <w:rPr>
                <w:ins w:id="7739" w:author="jonathan pritchard" w:date="2025-01-23T13:47:00Z" w16du:dateUtc="2025-01-23T13:47:00Z"/>
                <w:rFonts w:cs="Arial"/>
                <w:b/>
                <w:bCs/>
                <w:sz w:val="18"/>
                <w:szCs w:val="18"/>
              </w:rPr>
            </w:pPr>
            <w:ins w:id="7740" w:author="jonathan pritchard" w:date="2025-01-23T13:47:00Z" w16du:dateUtc="2025-01-23T13:47:00Z">
              <w:r w:rsidRPr="00340B0D">
                <w:rPr>
                  <w:rFonts w:cs="Arial"/>
                  <w:b/>
                  <w:bCs/>
                  <w:sz w:val="18"/>
                  <w:szCs w:val="18"/>
                </w:rPr>
                <w:t>Other</w:t>
              </w:r>
            </w:ins>
          </w:p>
        </w:tc>
      </w:tr>
      <w:tr w:rsidR="00E3745F" w:rsidRPr="00340B0D" w14:paraId="5A5EAE8F" w14:textId="77777777" w:rsidTr="00087740">
        <w:trPr>
          <w:ins w:id="774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1101AD0" w14:textId="77777777" w:rsidR="00E3745F" w:rsidRPr="00340B0D" w:rsidRDefault="00E3745F" w:rsidP="00087740">
            <w:pPr>
              <w:rPr>
                <w:ins w:id="7742" w:author="jonathan pritchard" w:date="2025-01-23T13:47:00Z" w16du:dateUtc="2025-01-23T13:47:00Z"/>
                <w:rFonts w:cs="Arial"/>
                <w:sz w:val="18"/>
                <w:szCs w:val="18"/>
              </w:rPr>
            </w:pPr>
            <w:ins w:id="7743"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1E1996C" w14:textId="77777777" w:rsidR="00E3745F" w:rsidRPr="00340B0D" w:rsidRDefault="00E3745F" w:rsidP="00087740">
            <w:pPr>
              <w:jc w:val="center"/>
              <w:rPr>
                <w:ins w:id="774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C78174" w14:textId="77777777" w:rsidR="00E3745F" w:rsidRPr="00340B0D" w:rsidRDefault="00E3745F" w:rsidP="00087740">
            <w:pPr>
              <w:pStyle w:val="Default"/>
              <w:rPr>
                <w:ins w:id="7745" w:author="jonathan pritchard" w:date="2025-01-23T13:47:00Z" w16du:dateUtc="2025-01-23T13:47:00Z"/>
                <w:sz w:val="18"/>
                <w:szCs w:val="18"/>
              </w:rPr>
            </w:pPr>
            <w:ins w:id="7746"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7EBE01F9" w14:textId="77777777" w:rsidR="00E3745F" w:rsidRPr="00340B0D" w:rsidRDefault="00E3745F" w:rsidP="00087740">
            <w:pPr>
              <w:rPr>
                <w:ins w:id="7747" w:author="jonathan pritchard" w:date="2025-01-23T13:47:00Z" w16du:dateUtc="2025-01-23T13:47:00Z"/>
                <w:rFonts w:cs="Arial"/>
                <w:sz w:val="18"/>
                <w:szCs w:val="18"/>
              </w:rPr>
            </w:pPr>
          </w:p>
        </w:tc>
      </w:tr>
      <w:tr w:rsidR="00E3745F" w:rsidRPr="00340B0D" w14:paraId="4861A47D" w14:textId="77777777" w:rsidTr="00087740">
        <w:trPr>
          <w:ins w:id="774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5B7C96" w14:textId="77777777" w:rsidR="00E3745F" w:rsidRPr="00340B0D" w:rsidRDefault="00E3745F" w:rsidP="00087740">
            <w:pPr>
              <w:pStyle w:val="Default"/>
              <w:rPr>
                <w:ins w:id="7749" w:author="jonathan pritchard" w:date="2025-01-23T13:47:00Z" w16du:dateUtc="2025-01-23T13:47:00Z"/>
                <w:sz w:val="18"/>
                <w:szCs w:val="18"/>
              </w:rPr>
            </w:pPr>
            <w:ins w:id="7750"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9C78220" w14:textId="77777777" w:rsidR="00E3745F" w:rsidRPr="00340B0D" w:rsidRDefault="00E3745F" w:rsidP="00087740">
            <w:pPr>
              <w:jc w:val="center"/>
              <w:rPr>
                <w:ins w:id="775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5D7D460" w14:textId="77777777" w:rsidR="00E3745F" w:rsidRPr="00340B0D" w:rsidRDefault="00E3745F" w:rsidP="00087740">
            <w:pPr>
              <w:pStyle w:val="Default"/>
              <w:rPr>
                <w:ins w:id="7752" w:author="jonathan pritchard" w:date="2025-01-23T13:47:00Z" w16du:dateUtc="2025-01-23T13:47:00Z"/>
                <w:sz w:val="18"/>
                <w:szCs w:val="18"/>
              </w:rPr>
            </w:pPr>
            <w:ins w:id="7753"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3FB3D0B" w14:textId="77777777" w:rsidR="00E3745F" w:rsidRPr="00340B0D" w:rsidRDefault="00E3745F" w:rsidP="00087740">
            <w:pPr>
              <w:rPr>
                <w:ins w:id="7754" w:author="jonathan pritchard" w:date="2025-01-23T13:47:00Z" w16du:dateUtc="2025-01-23T13:47:00Z"/>
                <w:rFonts w:cs="Arial"/>
                <w:sz w:val="18"/>
                <w:szCs w:val="18"/>
              </w:rPr>
            </w:pPr>
          </w:p>
        </w:tc>
      </w:tr>
      <w:tr w:rsidR="00E3745F" w:rsidRPr="00340B0D" w14:paraId="4811025D" w14:textId="77777777" w:rsidTr="00087740">
        <w:trPr>
          <w:ins w:id="775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4F032EA" w14:textId="77777777" w:rsidR="00E3745F" w:rsidRPr="00340B0D" w:rsidRDefault="00E3745F" w:rsidP="00087740">
            <w:pPr>
              <w:pStyle w:val="Default"/>
              <w:ind w:left="720"/>
              <w:rPr>
                <w:ins w:id="7756" w:author="jonathan pritchard" w:date="2025-01-23T13:47:00Z" w16du:dateUtc="2025-01-23T13:47:00Z"/>
                <w:sz w:val="18"/>
                <w:szCs w:val="18"/>
              </w:rPr>
            </w:pPr>
            <w:ins w:id="7757"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6DDE1D3D" w14:textId="77777777" w:rsidR="00E3745F" w:rsidRPr="00340B0D" w:rsidRDefault="00E3745F" w:rsidP="00087740">
            <w:pPr>
              <w:jc w:val="center"/>
              <w:rPr>
                <w:ins w:id="775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D148C04" w14:textId="77777777" w:rsidR="00E3745F" w:rsidRPr="00340B0D" w:rsidRDefault="00E3745F" w:rsidP="00087740">
            <w:pPr>
              <w:pStyle w:val="Default"/>
              <w:rPr>
                <w:ins w:id="7759" w:author="jonathan pritchard" w:date="2025-01-23T13:47:00Z" w16du:dateUtc="2025-01-23T13:47:00Z"/>
                <w:sz w:val="18"/>
                <w:szCs w:val="18"/>
              </w:rPr>
            </w:pPr>
            <w:ins w:id="7760"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84C7429" w14:textId="77777777" w:rsidR="00E3745F" w:rsidRPr="00340B0D" w:rsidRDefault="00E3745F" w:rsidP="00087740">
            <w:pPr>
              <w:rPr>
                <w:ins w:id="7761" w:author="jonathan pritchard" w:date="2025-01-23T13:47:00Z" w16du:dateUtc="2025-01-23T13:47:00Z"/>
                <w:rFonts w:cs="Arial"/>
                <w:sz w:val="18"/>
                <w:szCs w:val="18"/>
              </w:rPr>
            </w:pPr>
          </w:p>
        </w:tc>
      </w:tr>
      <w:tr w:rsidR="00E3745F" w:rsidRPr="00340B0D" w14:paraId="55F24578" w14:textId="77777777" w:rsidTr="00087740">
        <w:trPr>
          <w:ins w:id="776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F948FD6" w14:textId="77777777" w:rsidR="00E3745F" w:rsidRPr="00340B0D" w:rsidRDefault="00E3745F" w:rsidP="00087740">
            <w:pPr>
              <w:pStyle w:val="Default"/>
              <w:ind w:left="720"/>
              <w:rPr>
                <w:ins w:id="7763" w:author="jonathan pritchard" w:date="2025-01-23T13:47:00Z" w16du:dateUtc="2025-01-23T13:47:00Z"/>
                <w:sz w:val="18"/>
                <w:szCs w:val="18"/>
              </w:rPr>
            </w:pPr>
            <w:ins w:id="7764"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115EEDB8" w14:textId="77777777" w:rsidR="00E3745F" w:rsidRPr="00340B0D" w:rsidRDefault="00E3745F" w:rsidP="00087740">
            <w:pPr>
              <w:jc w:val="center"/>
              <w:rPr>
                <w:ins w:id="776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1D271AE" w14:textId="77777777" w:rsidR="00E3745F" w:rsidRPr="00340B0D" w:rsidRDefault="00E3745F" w:rsidP="00087740">
            <w:pPr>
              <w:pStyle w:val="Default"/>
              <w:rPr>
                <w:ins w:id="7766" w:author="jonathan pritchard" w:date="2025-01-23T13:47:00Z" w16du:dateUtc="2025-01-23T13:47:00Z"/>
                <w:sz w:val="18"/>
                <w:szCs w:val="18"/>
              </w:rPr>
            </w:pPr>
            <w:ins w:id="7767"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015FDEC8" w14:textId="77777777" w:rsidR="00E3745F" w:rsidRPr="00340B0D" w:rsidRDefault="00E3745F" w:rsidP="00087740">
            <w:pPr>
              <w:rPr>
                <w:ins w:id="7768" w:author="jonathan pritchard" w:date="2025-01-23T13:47:00Z" w16du:dateUtc="2025-01-23T13:47:00Z"/>
                <w:rFonts w:cs="Arial"/>
                <w:sz w:val="18"/>
                <w:szCs w:val="18"/>
              </w:rPr>
            </w:pPr>
          </w:p>
        </w:tc>
      </w:tr>
      <w:tr w:rsidR="00E3745F" w:rsidRPr="00340B0D" w14:paraId="1DDAC60E" w14:textId="77777777" w:rsidTr="00087740">
        <w:trPr>
          <w:ins w:id="776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A6000E0" w14:textId="77777777" w:rsidR="00E3745F" w:rsidRPr="00340B0D" w:rsidRDefault="00E3745F" w:rsidP="00087740">
            <w:pPr>
              <w:pStyle w:val="Default"/>
              <w:rPr>
                <w:ins w:id="7770" w:author="jonathan pritchard" w:date="2025-01-23T13:47:00Z" w16du:dateUtc="2025-01-23T13:47:00Z"/>
                <w:sz w:val="18"/>
                <w:szCs w:val="18"/>
              </w:rPr>
            </w:pPr>
            <w:ins w:id="7771"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600E7ADF" w14:textId="77777777" w:rsidR="00E3745F" w:rsidRPr="00340B0D" w:rsidRDefault="00E3745F" w:rsidP="00087740">
            <w:pPr>
              <w:jc w:val="center"/>
              <w:rPr>
                <w:ins w:id="777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8CB3A0" w14:textId="77777777" w:rsidR="00E3745F" w:rsidRPr="00340B0D" w:rsidRDefault="00E3745F" w:rsidP="00087740">
            <w:pPr>
              <w:pStyle w:val="Default"/>
              <w:rPr>
                <w:ins w:id="7773" w:author="jonathan pritchard" w:date="2025-01-23T13:47:00Z" w16du:dateUtc="2025-01-23T13:47:00Z"/>
                <w:sz w:val="18"/>
                <w:szCs w:val="18"/>
              </w:rPr>
            </w:pPr>
            <w:ins w:id="7774"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7ED3C934" w14:textId="77777777" w:rsidR="00E3745F" w:rsidRPr="00340B0D" w:rsidRDefault="00E3745F" w:rsidP="00087740">
            <w:pPr>
              <w:rPr>
                <w:ins w:id="7775" w:author="jonathan pritchard" w:date="2025-01-23T13:47:00Z" w16du:dateUtc="2025-01-23T13:47:00Z"/>
                <w:rFonts w:cs="Arial"/>
                <w:sz w:val="18"/>
                <w:szCs w:val="18"/>
              </w:rPr>
            </w:pPr>
          </w:p>
        </w:tc>
      </w:tr>
      <w:tr w:rsidR="00E3745F" w:rsidRPr="00340B0D" w14:paraId="5B2A0D21" w14:textId="77777777" w:rsidTr="00087740">
        <w:trPr>
          <w:ins w:id="777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CECCBCB" w14:textId="77777777" w:rsidR="00E3745F" w:rsidRPr="00340B0D" w:rsidRDefault="00E3745F" w:rsidP="00087740">
            <w:pPr>
              <w:pStyle w:val="Default"/>
              <w:rPr>
                <w:ins w:id="7777" w:author="jonathan pritchard" w:date="2025-01-23T13:47:00Z" w16du:dateUtc="2025-01-23T13:47:00Z"/>
                <w:sz w:val="18"/>
                <w:szCs w:val="18"/>
              </w:rPr>
            </w:pPr>
            <w:ins w:id="7778"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3531A3D" w14:textId="77777777" w:rsidR="00E3745F" w:rsidRPr="00340B0D" w:rsidRDefault="00E3745F" w:rsidP="00087740">
            <w:pPr>
              <w:jc w:val="center"/>
              <w:rPr>
                <w:ins w:id="777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227ACA" w14:textId="77777777" w:rsidR="00E3745F" w:rsidRPr="00340B0D" w:rsidRDefault="00E3745F" w:rsidP="00087740">
            <w:pPr>
              <w:pStyle w:val="Default"/>
              <w:rPr>
                <w:ins w:id="7780" w:author="jonathan pritchard" w:date="2025-01-23T13:47:00Z" w16du:dateUtc="2025-01-23T13:47:00Z"/>
                <w:sz w:val="18"/>
                <w:szCs w:val="18"/>
              </w:rPr>
            </w:pPr>
            <w:ins w:id="7781"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63CD6F0C" w14:textId="77777777" w:rsidR="00E3745F" w:rsidRPr="00340B0D" w:rsidRDefault="00E3745F" w:rsidP="00087740">
            <w:pPr>
              <w:rPr>
                <w:ins w:id="7782" w:author="jonathan pritchard" w:date="2025-01-23T13:47:00Z" w16du:dateUtc="2025-01-23T13:47:00Z"/>
                <w:rFonts w:cs="Arial"/>
                <w:sz w:val="18"/>
                <w:szCs w:val="18"/>
              </w:rPr>
            </w:pPr>
          </w:p>
        </w:tc>
      </w:tr>
      <w:tr w:rsidR="00E3745F" w:rsidRPr="00340B0D" w14:paraId="126B0C3A" w14:textId="77777777" w:rsidTr="00087740">
        <w:trPr>
          <w:ins w:id="778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74688CC" w14:textId="77777777" w:rsidR="00E3745F" w:rsidRPr="00340B0D" w:rsidRDefault="00E3745F" w:rsidP="00087740">
            <w:pPr>
              <w:pStyle w:val="Default"/>
              <w:rPr>
                <w:ins w:id="7784" w:author="jonathan pritchard" w:date="2025-01-23T13:47:00Z" w16du:dateUtc="2025-01-23T13:47:00Z"/>
                <w:sz w:val="18"/>
                <w:szCs w:val="18"/>
              </w:rPr>
            </w:pPr>
            <w:ins w:id="7785"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67FAE3D5" w14:textId="77777777" w:rsidR="00E3745F" w:rsidRPr="00340B0D" w:rsidRDefault="00E3745F" w:rsidP="00087740">
            <w:pPr>
              <w:jc w:val="center"/>
              <w:rPr>
                <w:ins w:id="778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03479C" w14:textId="77777777" w:rsidR="00E3745F" w:rsidRPr="00340B0D" w:rsidRDefault="00E3745F" w:rsidP="00087740">
            <w:pPr>
              <w:pStyle w:val="Default"/>
              <w:rPr>
                <w:ins w:id="7787" w:author="jonathan pritchard" w:date="2025-01-23T13:47:00Z" w16du:dateUtc="2025-01-23T13:47:00Z"/>
                <w:sz w:val="18"/>
                <w:szCs w:val="18"/>
              </w:rPr>
            </w:pPr>
            <w:ins w:id="7788"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BDEEE5B" w14:textId="77777777" w:rsidR="00E3745F" w:rsidRPr="00340B0D" w:rsidRDefault="00E3745F" w:rsidP="00087740">
            <w:pPr>
              <w:rPr>
                <w:ins w:id="7789" w:author="jonathan pritchard" w:date="2025-01-23T13:47:00Z" w16du:dateUtc="2025-01-23T13:47:00Z"/>
                <w:rFonts w:cs="Arial"/>
                <w:sz w:val="18"/>
                <w:szCs w:val="18"/>
              </w:rPr>
            </w:pPr>
          </w:p>
        </w:tc>
      </w:tr>
      <w:tr w:rsidR="00E3745F" w:rsidRPr="00340B0D" w14:paraId="0A181251" w14:textId="77777777" w:rsidTr="00087740">
        <w:trPr>
          <w:ins w:id="779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FC0C784" w14:textId="77777777" w:rsidR="00E3745F" w:rsidRPr="00340B0D" w:rsidRDefault="00E3745F" w:rsidP="00087740">
            <w:pPr>
              <w:pStyle w:val="Default"/>
              <w:rPr>
                <w:ins w:id="7791" w:author="jonathan pritchard" w:date="2025-01-23T13:47:00Z" w16du:dateUtc="2025-01-23T13:47:00Z"/>
                <w:sz w:val="18"/>
                <w:szCs w:val="18"/>
              </w:rPr>
            </w:pPr>
            <w:ins w:id="7792"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1B2E082" w14:textId="77777777" w:rsidR="00E3745F" w:rsidRPr="00340B0D" w:rsidRDefault="00E3745F" w:rsidP="00087740">
            <w:pPr>
              <w:jc w:val="center"/>
              <w:rPr>
                <w:ins w:id="779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65B8EA1" w14:textId="77777777" w:rsidR="00E3745F" w:rsidRPr="00340B0D" w:rsidRDefault="00E3745F" w:rsidP="00087740">
            <w:pPr>
              <w:pStyle w:val="Default"/>
              <w:rPr>
                <w:ins w:id="7794" w:author="jonathan pritchard" w:date="2025-01-23T13:47:00Z" w16du:dateUtc="2025-01-23T13:47:00Z"/>
                <w:sz w:val="18"/>
                <w:szCs w:val="18"/>
              </w:rPr>
            </w:pPr>
            <w:ins w:id="7795"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517B8131" w14:textId="77777777" w:rsidR="00E3745F" w:rsidRPr="00340B0D" w:rsidRDefault="00E3745F" w:rsidP="00087740">
            <w:pPr>
              <w:rPr>
                <w:ins w:id="7796" w:author="jonathan pritchard" w:date="2025-01-23T13:47:00Z" w16du:dateUtc="2025-01-23T13:47:00Z"/>
                <w:rFonts w:cs="Arial"/>
                <w:sz w:val="18"/>
                <w:szCs w:val="18"/>
              </w:rPr>
            </w:pPr>
          </w:p>
        </w:tc>
      </w:tr>
      <w:tr w:rsidR="00E3745F" w:rsidRPr="00340B0D" w14:paraId="536CC13F" w14:textId="77777777" w:rsidTr="00087740">
        <w:trPr>
          <w:ins w:id="779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8354E9" w14:textId="77777777" w:rsidR="00E3745F" w:rsidRPr="00340B0D" w:rsidRDefault="00E3745F" w:rsidP="00087740">
            <w:pPr>
              <w:pStyle w:val="Default"/>
              <w:rPr>
                <w:ins w:id="7798" w:author="jonathan pritchard" w:date="2025-01-23T13:47:00Z" w16du:dateUtc="2025-01-23T13:47:00Z"/>
                <w:sz w:val="18"/>
                <w:szCs w:val="18"/>
              </w:rPr>
            </w:pPr>
            <w:ins w:id="7799"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15D6448" w14:textId="77777777" w:rsidR="00E3745F" w:rsidRPr="00340B0D" w:rsidRDefault="00E3745F" w:rsidP="00087740">
            <w:pPr>
              <w:jc w:val="center"/>
              <w:rPr>
                <w:ins w:id="780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6DCFEBD" w14:textId="77777777" w:rsidR="00E3745F" w:rsidRPr="00340B0D" w:rsidRDefault="00E3745F" w:rsidP="00087740">
            <w:pPr>
              <w:rPr>
                <w:ins w:id="7801"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72577AB" w14:textId="77777777" w:rsidR="00E3745F" w:rsidRPr="00340B0D" w:rsidRDefault="00E3745F" w:rsidP="00087740">
            <w:pPr>
              <w:rPr>
                <w:ins w:id="7802" w:author="jonathan pritchard" w:date="2025-01-23T13:47:00Z" w16du:dateUtc="2025-01-23T13:47:00Z"/>
                <w:rFonts w:cs="Arial"/>
                <w:sz w:val="18"/>
                <w:szCs w:val="18"/>
              </w:rPr>
            </w:pPr>
          </w:p>
        </w:tc>
      </w:tr>
      <w:tr w:rsidR="00E3745F" w:rsidRPr="00340B0D" w14:paraId="449B0167" w14:textId="77777777" w:rsidTr="00087740">
        <w:trPr>
          <w:ins w:id="780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3E7DD5" w14:textId="77777777" w:rsidR="00E3745F" w:rsidRPr="00340B0D" w:rsidRDefault="00E3745F" w:rsidP="00087740">
            <w:pPr>
              <w:pStyle w:val="Default"/>
              <w:rPr>
                <w:ins w:id="7804" w:author="jonathan pritchard" w:date="2025-01-23T13:47:00Z" w16du:dateUtc="2025-01-23T13:47:00Z"/>
                <w:sz w:val="18"/>
                <w:szCs w:val="18"/>
              </w:rPr>
            </w:pPr>
            <w:ins w:id="7805"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E6E1618" w14:textId="77777777" w:rsidR="00E3745F" w:rsidRPr="00340B0D" w:rsidRDefault="00E3745F" w:rsidP="00087740">
            <w:pPr>
              <w:jc w:val="center"/>
              <w:rPr>
                <w:ins w:id="780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05255A9" w14:textId="77777777" w:rsidR="00E3745F" w:rsidRPr="00340B0D" w:rsidRDefault="00E3745F" w:rsidP="00087740">
            <w:pPr>
              <w:rPr>
                <w:ins w:id="780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ACFE0C" w14:textId="77777777" w:rsidR="00E3745F" w:rsidRPr="00340B0D" w:rsidRDefault="00E3745F" w:rsidP="00087740">
            <w:pPr>
              <w:rPr>
                <w:ins w:id="7808" w:author="jonathan pritchard" w:date="2025-01-23T13:47:00Z" w16du:dateUtc="2025-01-23T13:47:00Z"/>
                <w:rFonts w:cs="Arial"/>
                <w:sz w:val="18"/>
                <w:szCs w:val="18"/>
              </w:rPr>
            </w:pPr>
          </w:p>
        </w:tc>
      </w:tr>
      <w:tr w:rsidR="00E3745F" w:rsidRPr="00340B0D" w14:paraId="2CF40AE5" w14:textId="77777777" w:rsidTr="00087740">
        <w:trPr>
          <w:ins w:id="780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91AD9B" w14:textId="77777777" w:rsidR="00E3745F" w:rsidRPr="00340B0D" w:rsidRDefault="00E3745F" w:rsidP="00087740">
            <w:pPr>
              <w:pStyle w:val="Default"/>
              <w:rPr>
                <w:ins w:id="7810" w:author="jonathan pritchard" w:date="2025-01-23T13:47:00Z" w16du:dateUtc="2025-01-23T13:47:00Z"/>
                <w:sz w:val="18"/>
                <w:szCs w:val="18"/>
              </w:rPr>
            </w:pPr>
            <w:ins w:id="7811"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4BDB6FA" w14:textId="77777777" w:rsidR="00E3745F" w:rsidRPr="00340B0D" w:rsidRDefault="00E3745F" w:rsidP="00087740">
            <w:pPr>
              <w:jc w:val="center"/>
              <w:rPr>
                <w:ins w:id="781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2159FA" w14:textId="77777777" w:rsidR="00E3745F" w:rsidRPr="00340B0D" w:rsidRDefault="00E3745F" w:rsidP="00087740">
            <w:pPr>
              <w:rPr>
                <w:ins w:id="781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385BEC3" w14:textId="77777777" w:rsidR="00E3745F" w:rsidRPr="00340B0D" w:rsidRDefault="00E3745F" w:rsidP="00087740">
            <w:pPr>
              <w:rPr>
                <w:ins w:id="7814" w:author="jonathan pritchard" w:date="2025-01-23T13:47:00Z" w16du:dateUtc="2025-01-23T13:47:00Z"/>
                <w:rFonts w:cs="Arial"/>
                <w:sz w:val="18"/>
                <w:szCs w:val="18"/>
              </w:rPr>
            </w:pPr>
          </w:p>
        </w:tc>
      </w:tr>
      <w:tr w:rsidR="00E3745F" w:rsidRPr="00340B0D" w14:paraId="283A7F4F" w14:textId="77777777" w:rsidTr="00087740">
        <w:trPr>
          <w:ins w:id="781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52B4AE" w14:textId="77777777" w:rsidR="00E3745F" w:rsidRPr="00340B0D" w:rsidRDefault="00E3745F" w:rsidP="00087740">
            <w:pPr>
              <w:pStyle w:val="Default"/>
              <w:ind w:left="720"/>
              <w:rPr>
                <w:ins w:id="7816" w:author="jonathan pritchard" w:date="2025-01-23T13:47:00Z" w16du:dateUtc="2025-01-23T13:47:00Z"/>
                <w:sz w:val="18"/>
                <w:szCs w:val="18"/>
              </w:rPr>
            </w:pPr>
            <w:ins w:id="7817"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4EA479B" w14:textId="77777777" w:rsidR="00E3745F" w:rsidRPr="00340B0D" w:rsidRDefault="00E3745F" w:rsidP="00087740">
            <w:pPr>
              <w:jc w:val="center"/>
              <w:rPr>
                <w:ins w:id="781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CA01B1" w14:textId="77777777" w:rsidR="00E3745F" w:rsidRPr="00340B0D" w:rsidRDefault="00E3745F" w:rsidP="00087740">
            <w:pPr>
              <w:rPr>
                <w:ins w:id="781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2AFAADD" w14:textId="77777777" w:rsidR="00E3745F" w:rsidRPr="00340B0D" w:rsidRDefault="00E3745F" w:rsidP="00087740">
            <w:pPr>
              <w:rPr>
                <w:ins w:id="7820" w:author="jonathan pritchard" w:date="2025-01-23T13:47:00Z" w16du:dateUtc="2025-01-23T13:47:00Z"/>
                <w:rFonts w:cs="Arial"/>
                <w:sz w:val="18"/>
                <w:szCs w:val="18"/>
              </w:rPr>
            </w:pPr>
          </w:p>
        </w:tc>
      </w:tr>
      <w:tr w:rsidR="00E3745F" w:rsidRPr="00340B0D" w14:paraId="511AC952" w14:textId="77777777" w:rsidTr="00087740">
        <w:trPr>
          <w:ins w:id="7821"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732B4D1" w14:textId="77777777" w:rsidR="00E3745F" w:rsidRPr="00340B0D" w:rsidRDefault="00E3745F" w:rsidP="00087740">
            <w:pPr>
              <w:pStyle w:val="Default"/>
              <w:ind w:left="720"/>
              <w:rPr>
                <w:ins w:id="7822" w:author="jonathan pritchard" w:date="2025-01-23T13:47:00Z" w16du:dateUtc="2025-01-23T13:47:00Z"/>
                <w:sz w:val="18"/>
                <w:szCs w:val="18"/>
              </w:rPr>
            </w:pPr>
            <w:ins w:id="7823"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F4FB2D5" w14:textId="77777777" w:rsidR="00E3745F" w:rsidRPr="00340B0D" w:rsidRDefault="00E3745F" w:rsidP="00087740">
            <w:pPr>
              <w:jc w:val="center"/>
              <w:rPr>
                <w:ins w:id="782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F8C675A" w14:textId="77777777" w:rsidR="00E3745F" w:rsidRPr="00340B0D" w:rsidRDefault="00E3745F" w:rsidP="00087740">
            <w:pPr>
              <w:rPr>
                <w:ins w:id="7825"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5865B698" w14:textId="77777777" w:rsidR="00E3745F" w:rsidRPr="00340B0D" w:rsidRDefault="00E3745F" w:rsidP="00087740">
            <w:pPr>
              <w:rPr>
                <w:ins w:id="7826" w:author="jonathan pritchard" w:date="2025-01-23T13:47:00Z" w16du:dateUtc="2025-01-23T13:47:00Z"/>
                <w:rFonts w:cs="Arial"/>
                <w:sz w:val="18"/>
                <w:szCs w:val="18"/>
              </w:rPr>
            </w:pPr>
          </w:p>
        </w:tc>
      </w:tr>
      <w:tr w:rsidR="00E3745F" w:rsidRPr="00340B0D" w14:paraId="1DC24DAD" w14:textId="77777777" w:rsidTr="00087740">
        <w:trPr>
          <w:ins w:id="782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AA4268" w14:textId="77777777" w:rsidR="00E3745F" w:rsidRPr="00EF63B4" w:rsidRDefault="00E3745F" w:rsidP="00087740">
            <w:pPr>
              <w:jc w:val="center"/>
              <w:rPr>
                <w:ins w:id="7828" w:author="jonathan pritchard" w:date="2025-01-23T13:47:00Z" w16du:dateUtc="2025-01-23T13:47:00Z"/>
                <w:rFonts w:cs="Arial"/>
                <w:sz w:val="18"/>
                <w:szCs w:val="18"/>
              </w:rPr>
            </w:pPr>
            <w:ins w:id="7829" w:author="jonathan pritchard" w:date="2025-01-23T13:47:00Z" w16du:dateUtc="2025-01-23T13:47:00Z">
              <w:r>
                <w:rPr>
                  <w:rFonts w:cs="Arial"/>
                  <w:b/>
                  <w:bCs/>
                  <w:sz w:val="18"/>
                  <w:szCs w:val="18"/>
                </w:rPr>
                <w:t>Additional</w:t>
              </w:r>
            </w:ins>
          </w:p>
        </w:tc>
      </w:tr>
      <w:tr w:rsidR="00E3745F" w:rsidRPr="00340B0D" w14:paraId="5BFDE4F9" w14:textId="77777777" w:rsidTr="00087740">
        <w:trPr>
          <w:ins w:id="783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22A9AAC" w14:textId="77777777" w:rsidR="00E3745F" w:rsidRPr="00340B0D" w:rsidRDefault="00E3745F" w:rsidP="00087740">
            <w:pPr>
              <w:pStyle w:val="Default"/>
              <w:ind w:left="720"/>
              <w:rPr>
                <w:ins w:id="7831"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77C947E" w14:textId="77777777" w:rsidR="00E3745F" w:rsidRPr="00340B0D" w:rsidRDefault="00E3745F" w:rsidP="00087740">
            <w:pPr>
              <w:jc w:val="center"/>
              <w:rPr>
                <w:ins w:id="7832"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159A814" w14:textId="77777777" w:rsidR="00E3745F" w:rsidRPr="00340B0D" w:rsidRDefault="00E3745F" w:rsidP="00087740">
            <w:pPr>
              <w:rPr>
                <w:ins w:id="783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791B5F2" w14:textId="77777777" w:rsidR="00E3745F" w:rsidRPr="00340B0D" w:rsidRDefault="00E3745F" w:rsidP="00087740">
            <w:pPr>
              <w:rPr>
                <w:ins w:id="7834" w:author="jonathan pritchard" w:date="2025-01-23T13:47:00Z" w16du:dateUtc="2025-01-23T13:47:00Z"/>
                <w:rFonts w:cs="Arial"/>
                <w:sz w:val="18"/>
                <w:szCs w:val="18"/>
              </w:rPr>
            </w:pPr>
          </w:p>
        </w:tc>
      </w:tr>
      <w:tr w:rsidR="00E3745F" w:rsidRPr="00340B0D" w14:paraId="4E6F525F" w14:textId="77777777" w:rsidTr="00087740">
        <w:trPr>
          <w:ins w:id="783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6460484" w14:textId="77777777" w:rsidR="00E3745F" w:rsidRPr="00340B0D" w:rsidRDefault="00E3745F" w:rsidP="00087740">
            <w:pPr>
              <w:pStyle w:val="Default"/>
              <w:ind w:left="720"/>
              <w:rPr>
                <w:ins w:id="7836"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28108C" w14:textId="77777777" w:rsidR="00E3745F" w:rsidRPr="00340B0D" w:rsidRDefault="00E3745F" w:rsidP="00087740">
            <w:pPr>
              <w:jc w:val="center"/>
              <w:rPr>
                <w:ins w:id="7837"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170FA779" w14:textId="77777777" w:rsidR="00E3745F" w:rsidRPr="00340B0D" w:rsidRDefault="00E3745F" w:rsidP="00087740">
            <w:pPr>
              <w:rPr>
                <w:ins w:id="783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9893EA" w14:textId="77777777" w:rsidR="00E3745F" w:rsidRPr="00340B0D" w:rsidRDefault="00E3745F" w:rsidP="00087740">
            <w:pPr>
              <w:rPr>
                <w:ins w:id="7839" w:author="jonathan pritchard" w:date="2025-01-23T13:47:00Z" w16du:dateUtc="2025-01-23T13:47:00Z"/>
                <w:rFonts w:cs="Arial"/>
                <w:sz w:val="18"/>
                <w:szCs w:val="18"/>
              </w:rPr>
            </w:pPr>
          </w:p>
        </w:tc>
      </w:tr>
      <w:tr w:rsidR="00E3745F" w:rsidRPr="00340B0D" w14:paraId="6C7CEA7C" w14:textId="77777777" w:rsidTr="00087740">
        <w:trPr>
          <w:ins w:id="784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B7E29A" w14:textId="77777777" w:rsidR="00E3745F" w:rsidRPr="00340B0D" w:rsidRDefault="00E3745F" w:rsidP="00087740">
            <w:pPr>
              <w:jc w:val="center"/>
              <w:rPr>
                <w:ins w:id="7841" w:author="jonathan pritchard" w:date="2025-01-23T13:47:00Z" w16du:dateUtc="2025-01-23T13:47:00Z"/>
                <w:rFonts w:cs="Arial"/>
                <w:b/>
                <w:bCs/>
                <w:sz w:val="18"/>
                <w:szCs w:val="18"/>
              </w:rPr>
            </w:pPr>
            <w:ins w:id="7842" w:author="jonathan pritchard" w:date="2025-01-23T13:47:00Z" w16du:dateUtc="2025-01-23T13:47:00Z">
              <w:r w:rsidRPr="00340B0D">
                <w:rPr>
                  <w:rFonts w:cs="Arial"/>
                  <w:b/>
                  <w:bCs/>
                  <w:sz w:val="18"/>
                  <w:szCs w:val="18"/>
                </w:rPr>
                <w:t>Setup</w:t>
              </w:r>
            </w:ins>
          </w:p>
        </w:tc>
      </w:tr>
      <w:tr w:rsidR="00E3745F" w:rsidRPr="00340B0D" w14:paraId="04C7016A" w14:textId="77777777" w:rsidTr="00087740">
        <w:trPr>
          <w:ins w:id="784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212A5385" w14:textId="625FDAA8" w:rsidR="00E3745F" w:rsidRDefault="00E3745F" w:rsidP="00087740">
            <w:pPr>
              <w:rPr>
                <w:rFonts w:cs="Arial"/>
                <w:sz w:val="18"/>
                <w:szCs w:val="18"/>
              </w:rPr>
            </w:pPr>
          </w:p>
          <w:p w14:paraId="542A71A6" w14:textId="77777777" w:rsidR="00E3745F" w:rsidRPr="00251401" w:rsidRDefault="00E3745F" w:rsidP="00E3745F">
            <w:pPr>
              <w:rPr>
                <w:rFonts w:cs="Arial"/>
                <w:i/>
              </w:rPr>
            </w:pPr>
            <w:r w:rsidRPr="00251401">
              <w:rPr>
                <w:rFonts w:cs="Arial"/>
                <w:i/>
              </w:rPr>
              <w:t xml:space="preserve">Load exchange set </w:t>
            </w:r>
            <w:r w:rsidRPr="00251401">
              <w:rPr>
                <w:rFonts w:cs="Arial"/>
                <w:b/>
                <w:bCs/>
                <w:i/>
              </w:rPr>
              <w:t>Overlap</w:t>
            </w:r>
            <w:r w:rsidRPr="00251401">
              <w:rPr>
                <w:rFonts w:cs="Arial"/>
                <w:i/>
              </w:rPr>
              <w:t xml:space="preserve">  </w:t>
            </w:r>
          </w:p>
          <w:p w14:paraId="7B56C172" w14:textId="77777777" w:rsidR="00E3745F" w:rsidRPr="00CE4C74" w:rsidRDefault="00E3745F" w:rsidP="00E3745F">
            <w:pPr>
              <w:rPr>
                <w:rFonts w:cs="Arial"/>
                <w:i/>
              </w:rPr>
            </w:pPr>
            <w:r w:rsidRPr="00251401">
              <w:rPr>
                <w:rFonts w:cs="Arial"/>
                <w:i/>
              </w:rPr>
              <w:t xml:space="preserve">Load exchange set </w:t>
            </w:r>
            <w:proofErr w:type="spellStart"/>
            <w:r w:rsidRPr="00251401">
              <w:rPr>
                <w:rFonts w:cs="Arial"/>
                <w:b/>
                <w:bCs/>
                <w:i/>
              </w:rPr>
              <w:t>ScaleMinimum</w:t>
            </w:r>
            <w:proofErr w:type="spellEnd"/>
          </w:p>
          <w:p w14:paraId="4A4831F1" w14:textId="77777777" w:rsidR="00E3745F" w:rsidRPr="00CE4C74" w:rsidRDefault="00E3745F" w:rsidP="00E3745F">
            <w:pPr>
              <w:pStyle w:val="ListParagraph"/>
              <w:numPr>
                <w:ilvl w:val="0"/>
                <w:numId w:val="27"/>
              </w:numPr>
              <w:rPr>
                <w:rFonts w:cs="Arial"/>
                <w:i/>
              </w:rPr>
            </w:pPr>
            <w:r w:rsidRPr="00CE4C74">
              <w:rPr>
                <w:rFonts w:cs="Arial"/>
                <w:i/>
              </w:rPr>
              <w:t>Select Display Category Other</w:t>
            </w:r>
          </w:p>
          <w:p w14:paraId="4EB0CA62" w14:textId="77777777" w:rsidR="00E3745F" w:rsidRPr="00CE4C74" w:rsidRDefault="00E3745F" w:rsidP="00E3745F">
            <w:pPr>
              <w:pStyle w:val="ListParagraph"/>
              <w:numPr>
                <w:ilvl w:val="0"/>
                <w:numId w:val="27"/>
              </w:numPr>
              <w:rPr>
                <w:rFonts w:cs="Arial"/>
                <w:i/>
              </w:rPr>
            </w:pPr>
            <w:r w:rsidRPr="00CE4C74">
              <w:rPr>
                <w:rFonts w:cs="Arial"/>
                <w:i/>
              </w:rPr>
              <w:t>Select Safety Contour value to 10 m</w:t>
            </w:r>
          </w:p>
          <w:p w14:paraId="6F50F7A7" w14:textId="77777777" w:rsidR="00E3745F" w:rsidRPr="00CE4C74" w:rsidRDefault="00E3745F" w:rsidP="00E3745F">
            <w:pPr>
              <w:pStyle w:val="ListParagraph"/>
              <w:numPr>
                <w:ilvl w:val="0"/>
                <w:numId w:val="27"/>
              </w:numPr>
              <w:rPr>
                <w:rFonts w:cs="Arial"/>
                <w:i/>
              </w:rPr>
            </w:pPr>
            <w:r w:rsidRPr="00CE4C74">
              <w:rPr>
                <w:rFonts w:cs="Arial"/>
                <w:i/>
              </w:rPr>
              <w:lastRenderedPageBreak/>
              <w:t>Select Safety Depth value to 10 m</w:t>
            </w:r>
          </w:p>
          <w:p w14:paraId="1039AAA5" w14:textId="77777777" w:rsidR="00E3745F" w:rsidRPr="00CE4C74" w:rsidRDefault="00E3745F" w:rsidP="00E3745F">
            <w:pPr>
              <w:pStyle w:val="ListParagraph"/>
              <w:numPr>
                <w:ilvl w:val="0"/>
                <w:numId w:val="27"/>
              </w:numPr>
              <w:rPr>
                <w:rFonts w:cs="Arial"/>
                <w:i/>
              </w:rPr>
            </w:pPr>
            <w:r w:rsidRPr="00CE4C74">
              <w:rPr>
                <w:rFonts w:cs="Arial"/>
                <w:i/>
              </w:rPr>
              <w:t xml:space="preserve">Select Symbolized Boundaries  </w:t>
            </w:r>
          </w:p>
          <w:p w14:paraId="47B70AE9" w14:textId="0F5441DA" w:rsidR="00E3745F" w:rsidRPr="00110428" w:rsidRDefault="00E3745F" w:rsidP="00E3745F">
            <w:pPr>
              <w:rPr>
                <w:ins w:id="7844" w:author="jonathan pritchard" w:date="2025-01-23T13:47:00Z" w16du:dateUtc="2025-01-23T13:47:00Z"/>
                <w:rFonts w:cs="Arial"/>
              </w:rPr>
            </w:pPr>
            <w:r w:rsidRPr="00CE4C74">
              <w:rPr>
                <w:rFonts w:cs="Arial"/>
                <w:i/>
              </w:rPr>
              <w:t>Display cell 101AA00OVRLP at maximum display scale (1:90 000</w:t>
            </w:r>
          </w:p>
          <w:p w14:paraId="6FD2CB1D" w14:textId="77777777" w:rsidR="00E3745F" w:rsidRPr="00340B0D" w:rsidRDefault="00E3745F" w:rsidP="00087740">
            <w:pPr>
              <w:rPr>
                <w:ins w:id="7845" w:author="jonathan pritchard" w:date="2025-01-23T13:47:00Z" w16du:dateUtc="2025-01-23T13:47:00Z"/>
                <w:rFonts w:cs="Arial"/>
                <w:sz w:val="18"/>
                <w:szCs w:val="18"/>
              </w:rPr>
            </w:pPr>
          </w:p>
        </w:tc>
      </w:tr>
      <w:tr w:rsidR="00E3745F" w:rsidRPr="00340B0D" w14:paraId="1BBB55B9" w14:textId="77777777" w:rsidTr="00087740">
        <w:trPr>
          <w:ins w:id="784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8DE5F2" w14:textId="77777777" w:rsidR="00E3745F" w:rsidRPr="00340B0D" w:rsidRDefault="00E3745F" w:rsidP="00087740">
            <w:pPr>
              <w:jc w:val="center"/>
              <w:rPr>
                <w:ins w:id="7847" w:author="jonathan pritchard" w:date="2025-01-23T13:47:00Z" w16du:dateUtc="2025-01-23T13:47:00Z"/>
                <w:rFonts w:cs="Arial"/>
                <w:b/>
                <w:bCs/>
                <w:sz w:val="18"/>
                <w:szCs w:val="18"/>
              </w:rPr>
            </w:pPr>
            <w:ins w:id="7848" w:author="jonathan pritchard" w:date="2025-01-23T13:47:00Z" w16du:dateUtc="2025-01-23T13:47:00Z">
              <w:r w:rsidRPr="00340B0D">
                <w:rPr>
                  <w:rFonts w:cs="Arial"/>
                  <w:b/>
                  <w:bCs/>
                  <w:sz w:val="18"/>
                  <w:szCs w:val="18"/>
                </w:rPr>
                <w:lastRenderedPageBreak/>
                <w:t>Action</w:t>
              </w:r>
            </w:ins>
          </w:p>
        </w:tc>
      </w:tr>
      <w:tr w:rsidR="00E3745F" w:rsidRPr="00340B0D" w14:paraId="7B9D573D" w14:textId="77777777" w:rsidTr="00087740">
        <w:trPr>
          <w:ins w:id="784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CD467C1" w14:textId="0C9206FB" w:rsidR="00E3745F" w:rsidRPr="00110428" w:rsidRDefault="00E3745F" w:rsidP="00087740">
            <w:pPr>
              <w:rPr>
                <w:ins w:id="7850" w:author="jonathan pritchard" w:date="2025-01-23T13:47:00Z" w16du:dateUtc="2025-01-23T13:47:00Z"/>
                <w:rFonts w:cs="Arial"/>
                <w:b/>
                <w:bCs/>
              </w:rPr>
            </w:pPr>
            <w:r w:rsidRPr="00CE4C74">
              <w:rPr>
                <w:rFonts w:cs="Arial"/>
                <w:i/>
              </w:rPr>
              <w:t>Centre the display on position 32°23.000’S  60°40.000’E</w:t>
            </w:r>
          </w:p>
        </w:tc>
      </w:tr>
      <w:tr w:rsidR="00E3745F" w:rsidRPr="00340B0D" w14:paraId="5A033E65" w14:textId="77777777" w:rsidTr="00087740">
        <w:trPr>
          <w:ins w:id="785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28B060" w14:textId="77777777" w:rsidR="00E3745F" w:rsidRPr="00340B0D" w:rsidRDefault="00E3745F" w:rsidP="00087740">
            <w:pPr>
              <w:jc w:val="center"/>
              <w:rPr>
                <w:ins w:id="7852" w:author="jonathan pritchard" w:date="2025-01-23T13:47:00Z" w16du:dateUtc="2025-01-23T13:47:00Z"/>
                <w:rFonts w:cs="Arial"/>
                <w:sz w:val="18"/>
                <w:szCs w:val="18"/>
              </w:rPr>
            </w:pPr>
            <w:ins w:id="7853" w:author="jonathan pritchard" w:date="2025-01-23T13:47:00Z" w16du:dateUtc="2025-01-23T13:47:00Z">
              <w:r w:rsidRPr="00340B0D">
                <w:rPr>
                  <w:rFonts w:cs="Arial"/>
                  <w:b/>
                  <w:bCs/>
                  <w:sz w:val="18"/>
                  <w:szCs w:val="18"/>
                </w:rPr>
                <w:t>Results</w:t>
              </w:r>
            </w:ins>
          </w:p>
        </w:tc>
      </w:tr>
      <w:tr w:rsidR="00E3745F" w:rsidRPr="00340B0D" w14:paraId="4C606458" w14:textId="77777777" w:rsidTr="00087740">
        <w:trPr>
          <w:ins w:id="785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97D9BA2" w14:textId="77777777" w:rsidR="00E3745F" w:rsidRDefault="00E3745F" w:rsidP="00087740">
            <w:pPr>
              <w:rPr>
                <w:ins w:id="7855" w:author="jonathan pritchard" w:date="2025-01-23T13:47:00Z" w16du:dateUtc="2025-01-23T13:47:00Z"/>
                <w:rFonts w:cs="Arial"/>
                <w:sz w:val="18"/>
                <w:szCs w:val="18"/>
              </w:rPr>
            </w:pPr>
          </w:p>
          <w:p w14:paraId="72C861C0" w14:textId="77777777" w:rsidR="00E3745F" w:rsidRDefault="00E3745F" w:rsidP="00087740">
            <w:pPr>
              <w:rPr>
                <w:ins w:id="7856" w:author="jonathan pritchard" w:date="2025-01-23T13:47:00Z" w16du:dateUtc="2025-01-23T13:47:00Z"/>
                <w:rFonts w:cs="Arial"/>
                <w:sz w:val="18"/>
                <w:szCs w:val="18"/>
              </w:rPr>
            </w:pPr>
          </w:p>
          <w:p w14:paraId="5536568B" w14:textId="77777777" w:rsidR="00E3745F" w:rsidRPr="00251401" w:rsidRDefault="00E3745F" w:rsidP="00E3745F">
            <w:pPr>
              <w:rPr>
                <w:rFonts w:cs="Arial"/>
                <w:i/>
              </w:rPr>
            </w:pPr>
            <w:r w:rsidRPr="00CE4C74">
              <w:rPr>
                <w:rFonts w:cs="Arial"/>
                <w:i/>
              </w:rPr>
              <w:t xml:space="preserve">Confirm that only </w:t>
            </w:r>
            <w:r w:rsidRPr="00251401">
              <w:rPr>
                <w:rFonts w:cs="Arial"/>
                <w:i/>
              </w:rPr>
              <w:t>one cell is displayed in a given area. In this case displays as shown in a) or b) are acceptable.</w:t>
            </w:r>
          </w:p>
          <w:p w14:paraId="20A303B7" w14:textId="77777777" w:rsidR="00E3745F" w:rsidRPr="00251401" w:rsidRDefault="00E3745F" w:rsidP="00E3745F">
            <w:pPr>
              <w:rPr>
                <w:rFonts w:cs="Arial"/>
                <w:i/>
              </w:rPr>
            </w:pPr>
            <w:r w:rsidRPr="00251401">
              <w:rPr>
                <w:rFonts w:cs="Arial"/>
                <w:i/>
                <w:rPrChange w:id="7857" w:author="jonathan pritchard" w:date="2024-10-23T11:01:00Z" w16du:dateUtc="2024-10-23T10:01:00Z">
                  <w:rPr>
                    <w:rFonts w:cs="Arial"/>
                    <w:i/>
                  </w:rPr>
                </w:rPrChange>
              </w:rPr>
              <w:t>Confirm also that a permanent indication “overlap” is provided.</w:t>
            </w:r>
          </w:p>
          <w:p w14:paraId="0C5B0308" w14:textId="28D24891" w:rsidR="00E3745F" w:rsidRDefault="00E3745F" w:rsidP="00E3745F">
            <w:pPr>
              <w:rPr>
                <w:ins w:id="7858" w:author="jonathan pritchard" w:date="2025-01-23T13:47:00Z" w16du:dateUtc="2025-01-23T13:47:00Z"/>
                <w:rFonts w:cs="Arial"/>
                <w:sz w:val="18"/>
                <w:szCs w:val="18"/>
              </w:rPr>
            </w:pPr>
            <w:r w:rsidRPr="00251401">
              <w:rPr>
                <w:rFonts w:cs="Arial"/>
                <w:i/>
              </w:rPr>
              <w:t xml:space="preserve">a) Chart 101AA00SCAMN overlaps chart 101AA00OVRLP at the same </w:t>
            </w:r>
            <w:proofErr w:type="spellStart"/>
            <w:r w:rsidRPr="00251401">
              <w:rPr>
                <w:rFonts w:cs="Arial"/>
                <w:i/>
                <w:rPrChange w:id="7859" w:author="jonathan pritchard" w:date="2024-10-23T11:01:00Z" w16du:dateUtc="2024-10-23T10:01:00Z">
                  <w:rPr>
                    <w:rFonts w:cs="Arial"/>
                    <w:i/>
                  </w:rPr>
                </w:rPrChange>
              </w:rPr>
              <w:t>MaximumDisplayScale</w:t>
            </w:r>
            <w:proofErr w:type="spellEnd"/>
          </w:p>
          <w:p w14:paraId="1A8FFC30" w14:textId="77777777" w:rsidR="00E3745F" w:rsidRPr="00340B0D" w:rsidRDefault="00E3745F" w:rsidP="00087740">
            <w:pPr>
              <w:jc w:val="center"/>
              <w:rPr>
                <w:ins w:id="7860" w:author="jonathan pritchard" w:date="2025-01-23T13:47:00Z" w16du:dateUtc="2025-01-23T13:47:00Z"/>
                <w:rFonts w:cs="Arial"/>
                <w:sz w:val="18"/>
                <w:szCs w:val="18"/>
              </w:rPr>
            </w:pPr>
          </w:p>
          <w:p w14:paraId="20CA6C58" w14:textId="77777777" w:rsidR="00E3745F" w:rsidRDefault="00E3745F" w:rsidP="00087740">
            <w:pPr>
              <w:tabs>
                <w:tab w:val="left" w:pos="3048"/>
              </w:tabs>
              <w:jc w:val="center"/>
              <w:rPr>
                <w:ins w:id="7861" w:author="jonathan pritchard" w:date="2025-01-23T13:47:00Z" w16du:dateUtc="2025-01-23T13:47:00Z"/>
                <w:rFonts w:cs="Arial"/>
                <w:sz w:val="18"/>
                <w:szCs w:val="18"/>
              </w:rPr>
            </w:pPr>
          </w:p>
          <w:p w14:paraId="10AB3A92" w14:textId="3A56DA8B" w:rsidR="00E3745F" w:rsidRPr="00340B0D" w:rsidRDefault="00E3745F" w:rsidP="00087740">
            <w:pPr>
              <w:tabs>
                <w:tab w:val="left" w:pos="3048"/>
              </w:tabs>
              <w:jc w:val="center"/>
              <w:rPr>
                <w:ins w:id="7862" w:author="jonathan pritchard" w:date="2025-01-23T13:47:00Z" w16du:dateUtc="2025-01-23T13:47:00Z"/>
                <w:rFonts w:cs="Arial"/>
                <w:sz w:val="18"/>
                <w:szCs w:val="18"/>
              </w:rPr>
            </w:pPr>
            <w:r w:rsidRPr="000D071D">
              <w:rPr>
                <w:noProof/>
                <w:lang w:val="en-IN" w:eastAsia="en-IN"/>
              </w:rPr>
              <w:drawing>
                <wp:inline distT="0" distB="0" distL="0" distR="0" wp14:anchorId="310AE74E" wp14:editId="67913ECF">
                  <wp:extent cx="5200650" cy="3520283"/>
                  <wp:effectExtent l="19050" t="19050" r="19050" b="23495"/>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52"/>
                          <a:stretch>
                            <a:fillRect/>
                          </a:stretch>
                        </pic:blipFill>
                        <pic:spPr>
                          <a:xfrm>
                            <a:off x="0" y="0"/>
                            <a:ext cx="5204271" cy="3522734"/>
                          </a:xfrm>
                          <a:prstGeom prst="rect">
                            <a:avLst/>
                          </a:prstGeom>
                          <a:ln>
                            <a:solidFill>
                              <a:schemeClr val="tx1"/>
                            </a:solidFill>
                          </a:ln>
                        </pic:spPr>
                      </pic:pic>
                    </a:graphicData>
                  </a:graphic>
                </wp:inline>
              </w:drawing>
            </w:r>
          </w:p>
          <w:p w14:paraId="7B3ADC8E" w14:textId="16FC0DAF" w:rsidR="00E3745F" w:rsidRPr="00547B35" w:rsidRDefault="00E3745F" w:rsidP="00087740">
            <w:pPr>
              <w:rPr>
                <w:rFonts w:cs="Arial"/>
                <w:b/>
                <w:bCs/>
                <w:sz w:val="18"/>
                <w:szCs w:val="18"/>
              </w:rPr>
            </w:pPr>
          </w:p>
          <w:p w14:paraId="46F5523A" w14:textId="77777777" w:rsidR="00547B35" w:rsidRPr="00340B0D" w:rsidRDefault="00547B35" w:rsidP="00087740">
            <w:pPr>
              <w:rPr>
                <w:ins w:id="7863" w:author="jonathan pritchard" w:date="2025-01-23T13:47:00Z" w16du:dateUtc="2025-01-23T13:47:00Z"/>
                <w:rFonts w:cs="Arial"/>
                <w:sz w:val="18"/>
                <w:szCs w:val="18"/>
              </w:rPr>
            </w:pPr>
          </w:p>
        </w:tc>
      </w:tr>
    </w:tbl>
    <w:p w14:paraId="2F0A13A8" w14:textId="77777777" w:rsidR="006C7785" w:rsidRPr="00B43E49" w:rsidRDefault="006C7785" w:rsidP="006C7785">
      <w:pPr>
        <w:rPr>
          <w:rFonts w:cs="Arial"/>
        </w:rPr>
      </w:pPr>
    </w:p>
    <w:p w14:paraId="7A9B692C" w14:textId="77777777" w:rsidR="006C7785" w:rsidRDefault="006C7785" w:rsidP="006C7785"/>
    <w:p w14:paraId="0CDE13F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47B35" w:rsidRPr="004065B1" w14:paraId="54BE666D" w14:textId="77777777" w:rsidTr="00087740">
        <w:trPr>
          <w:trHeight w:val="454"/>
          <w:tblHeader/>
          <w:ins w:id="7864" w:author="jonathan pritchard" w:date="2024-10-23T10:50:00Z"/>
        </w:trPr>
        <w:tc>
          <w:tcPr>
            <w:tcW w:w="2381" w:type="dxa"/>
            <w:shd w:val="clear" w:color="auto" w:fill="E5B8B7" w:themeFill="accent2" w:themeFillTint="66"/>
            <w:vAlign w:val="center"/>
          </w:tcPr>
          <w:p w14:paraId="536A11C3" w14:textId="77777777" w:rsidR="00547B35" w:rsidRPr="004065B1" w:rsidRDefault="00547B35" w:rsidP="00087740">
            <w:pPr>
              <w:rPr>
                <w:ins w:id="7865" w:author="jonathan pritchard" w:date="2024-10-23T10:50:00Z" w16du:dateUtc="2024-10-23T09:50:00Z"/>
              </w:rPr>
            </w:pPr>
            <w:ins w:id="7866" w:author="jonathan pritchard" w:date="2024-10-23T10:50:00Z" w16du:dateUtc="2024-10-23T09:50:00Z">
              <w:r w:rsidRPr="000A066E">
                <w:rPr>
                  <w:b/>
                </w:rPr>
                <w:t>Test Reference</w:t>
              </w:r>
            </w:ins>
          </w:p>
        </w:tc>
        <w:tc>
          <w:tcPr>
            <w:tcW w:w="2381" w:type="dxa"/>
            <w:shd w:val="clear" w:color="auto" w:fill="FFFFFF" w:themeFill="background1"/>
            <w:vAlign w:val="center"/>
          </w:tcPr>
          <w:p w14:paraId="2738454D" w14:textId="4E12B6CC" w:rsidR="00547B35" w:rsidRPr="004065B1" w:rsidRDefault="00547B35" w:rsidP="00087740">
            <w:pPr>
              <w:rPr>
                <w:ins w:id="7867" w:author="jonathan pritchard" w:date="2024-10-23T10:50:00Z" w16du:dateUtc="2024-10-23T09:50:00Z"/>
              </w:rPr>
            </w:pPr>
            <w:r>
              <w:t>Overlapping Data</w:t>
            </w:r>
          </w:p>
        </w:tc>
        <w:tc>
          <w:tcPr>
            <w:tcW w:w="2382" w:type="dxa"/>
            <w:shd w:val="clear" w:color="auto" w:fill="E5B8B7" w:themeFill="accent2" w:themeFillTint="66"/>
            <w:vAlign w:val="center"/>
          </w:tcPr>
          <w:p w14:paraId="34C75E2F" w14:textId="77777777" w:rsidR="00547B35" w:rsidRPr="004065B1" w:rsidRDefault="00547B35" w:rsidP="00087740">
            <w:pPr>
              <w:rPr>
                <w:ins w:id="7868" w:author="jonathan pritchard" w:date="2024-10-23T10:50:00Z" w16du:dateUtc="2024-10-23T09:50:00Z"/>
              </w:rPr>
            </w:pPr>
            <w:ins w:id="7869" w:author="jonathan pritchard" w:date="2024-10-23T10:50:00Z" w16du:dateUtc="2024-10-23T09:50:00Z">
              <w:r w:rsidRPr="000A066E">
                <w:rPr>
                  <w:b/>
                </w:rPr>
                <w:t>IHO Reference</w:t>
              </w:r>
            </w:ins>
          </w:p>
        </w:tc>
        <w:tc>
          <w:tcPr>
            <w:tcW w:w="2382" w:type="dxa"/>
            <w:shd w:val="clear" w:color="auto" w:fill="FFFFFF" w:themeFill="background1"/>
            <w:vAlign w:val="center"/>
          </w:tcPr>
          <w:p w14:paraId="27CBE935" w14:textId="0789F637" w:rsidR="00547B35" w:rsidRPr="004065B1" w:rsidRDefault="00547B35" w:rsidP="00087740">
            <w:pPr>
              <w:jc w:val="left"/>
              <w:rPr>
                <w:ins w:id="7870" w:author="jonathan pritchard" w:date="2024-10-23T10:50:00Z" w16du:dateUtc="2024-10-23T09:50:00Z"/>
              </w:rPr>
            </w:pPr>
            <w:r>
              <w:t xml:space="preserve">S-98 </w:t>
            </w:r>
            <w:r>
              <w:t>20.3.2</w:t>
            </w:r>
          </w:p>
        </w:tc>
      </w:tr>
      <w:tr w:rsidR="00547B35" w14:paraId="0088EBD4" w14:textId="77777777" w:rsidTr="00087740">
        <w:trPr>
          <w:tblHeader/>
          <w:ins w:id="7871" w:author="jonathan pritchard" w:date="2024-10-23T10:50:00Z"/>
        </w:trPr>
        <w:tc>
          <w:tcPr>
            <w:tcW w:w="9526" w:type="dxa"/>
            <w:gridSpan w:val="4"/>
            <w:shd w:val="clear" w:color="auto" w:fill="E5B8B7" w:themeFill="accent2" w:themeFillTint="66"/>
            <w:vAlign w:val="center"/>
          </w:tcPr>
          <w:p w14:paraId="276C4B13" w14:textId="77777777" w:rsidR="00547B35" w:rsidRDefault="00547B35" w:rsidP="00087740">
            <w:pPr>
              <w:rPr>
                <w:ins w:id="7872" w:author="jonathan pritchard" w:date="2024-10-23T10:50:00Z" w16du:dateUtc="2024-10-23T09:50:00Z"/>
              </w:rPr>
            </w:pPr>
            <w:ins w:id="7873" w:author="jonathan pritchard" w:date="2024-10-23T10:50:00Z" w16du:dateUtc="2024-10-23T09:50:00Z">
              <w:r w:rsidRPr="000A066E">
                <w:rPr>
                  <w:b/>
                </w:rPr>
                <w:t>Test description</w:t>
              </w:r>
            </w:ins>
          </w:p>
        </w:tc>
      </w:tr>
      <w:tr w:rsidR="00547B35" w:rsidRPr="005D2431" w14:paraId="545F1661" w14:textId="77777777" w:rsidTr="00087740">
        <w:trPr>
          <w:tblHeader/>
          <w:ins w:id="7874" w:author="jonathan pritchard" w:date="2024-10-23T10:50:00Z"/>
        </w:trPr>
        <w:tc>
          <w:tcPr>
            <w:tcW w:w="9526" w:type="dxa"/>
            <w:gridSpan w:val="4"/>
            <w:vAlign w:val="center"/>
          </w:tcPr>
          <w:p w14:paraId="1FCBC1EA" w14:textId="77777777" w:rsidR="00547B35" w:rsidRDefault="00547B35" w:rsidP="00087740">
            <w:pPr>
              <w:rPr>
                <w:i/>
              </w:rPr>
            </w:pPr>
          </w:p>
          <w:p w14:paraId="20824DED" w14:textId="14A4033A" w:rsidR="00547B35" w:rsidRDefault="00547B35" w:rsidP="00087740">
            <w:pPr>
              <w:pStyle w:val="ListParagraph"/>
              <w:numPr>
                <w:ilvl w:val="0"/>
                <w:numId w:val="84"/>
              </w:numPr>
              <w:rPr>
                <w:i/>
              </w:rPr>
            </w:pPr>
            <w:r>
              <w:rPr>
                <w:i/>
              </w:rPr>
              <w:t xml:space="preserve">A test to be added to test overlapping of non-ENC data. There are two test cases, S-102/s-104 and S-124/S-129 as they have different </w:t>
            </w:r>
            <w:r w:rsidR="00251401">
              <w:rPr>
                <w:i/>
              </w:rPr>
              <w:t>requirements (Appendix D and 203.2)</w:t>
            </w:r>
          </w:p>
          <w:p w14:paraId="276613E7" w14:textId="7E534C39" w:rsidR="00251401" w:rsidRPr="00DD352B" w:rsidRDefault="00251401" w:rsidP="00087740">
            <w:pPr>
              <w:pStyle w:val="ListParagraph"/>
              <w:numPr>
                <w:ilvl w:val="0"/>
                <w:numId w:val="84"/>
              </w:numPr>
              <w:rPr>
                <w:ins w:id="7875" w:author="jonathan pritchard" w:date="2024-10-23T10:50:00Z" w16du:dateUtc="2024-10-23T09:50:00Z"/>
                <w:i/>
              </w:rPr>
            </w:pPr>
            <w:r>
              <w:rPr>
                <w:i/>
              </w:rPr>
              <w:t>Tests to check for correct operation and display of required indication.</w:t>
            </w:r>
          </w:p>
          <w:p w14:paraId="41F44DF2" w14:textId="77777777" w:rsidR="00547B35" w:rsidRPr="00610740" w:rsidRDefault="00547B35" w:rsidP="00087740">
            <w:pPr>
              <w:rPr>
                <w:ins w:id="7876" w:author="jonathan pritchard" w:date="2024-10-23T10:50:00Z" w16du:dateUtc="2024-10-23T09:50:00Z"/>
                <w:i/>
                <w:rPrChange w:id="7877" w:author="jonathan pritchard" w:date="2024-10-23T10:50:00Z" w16du:dateUtc="2024-10-23T09:50:00Z">
                  <w:rPr>
                    <w:ins w:id="7878" w:author="jonathan pritchard" w:date="2024-10-23T10:50:00Z" w16du:dateUtc="2024-10-23T09:50:00Z"/>
                  </w:rPr>
                </w:rPrChange>
              </w:rPr>
              <w:pPrChange w:id="7879" w:author="jonathan pritchard" w:date="2024-10-23T10:50:00Z" w16du:dateUtc="2024-10-23T09:50:00Z">
                <w:pPr>
                  <w:pStyle w:val="ListParagraph"/>
                  <w:numPr>
                    <w:numId w:val="84"/>
                  </w:numPr>
                  <w:ind w:hanging="360"/>
                </w:pPr>
              </w:pPrChange>
            </w:pPr>
          </w:p>
        </w:tc>
      </w:tr>
    </w:tbl>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B05C9AA" w14:textId="77777777" w:rsidR="00E3745F" w:rsidRDefault="00E3745F" w:rsidP="00380FCD">
            <w:pPr>
              <w:rPr>
                <w:rFonts w:cs="Arial"/>
                <w:i/>
              </w:rPr>
            </w:pPr>
          </w:p>
          <w:p w14:paraId="387F7DB1" w14:textId="0E05AE8B" w:rsidR="006C7785" w:rsidRDefault="006C7785" w:rsidP="00380FCD">
            <w:pPr>
              <w:rPr>
                <w:rFonts w:cs="Arial"/>
                <w:i/>
              </w:rPr>
            </w:pPr>
            <w:r w:rsidRPr="0042634F">
              <w:rPr>
                <w:rFonts w:cs="Arial"/>
                <w:i/>
              </w:rPr>
              <w:t>b) Chart 101AA00OVRLP</w:t>
            </w:r>
            <w:r w:rsidRPr="0042634F" w:rsidDel="00A43195">
              <w:rPr>
                <w:rFonts w:cs="Arial"/>
                <w:i/>
              </w:rPr>
              <w:t xml:space="preserve"> </w:t>
            </w:r>
            <w:r w:rsidRPr="0042634F">
              <w:rPr>
                <w:rFonts w:cs="Arial"/>
                <w:i/>
              </w:rPr>
              <w:t>overlaps chart 101AA00SCAMN</w:t>
            </w:r>
          </w:p>
          <w:p w14:paraId="01B331CA" w14:textId="77777777" w:rsidR="00E3745F" w:rsidRPr="0042634F" w:rsidRDefault="00E3745F" w:rsidP="00380FCD">
            <w:pPr>
              <w:rPr>
                <w:rFonts w:cs="Arial"/>
                <w:i/>
              </w:rPr>
            </w:pP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173FFA6A">
                  <wp:extent cx="4965700" cy="4019235"/>
                  <wp:effectExtent l="0" t="0" r="6350" b="635"/>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53"/>
                          <a:stretch>
                            <a:fillRect/>
                          </a:stretch>
                        </pic:blipFill>
                        <pic:spPr>
                          <a:xfrm>
                            <a:off x="0" y="0"/>
                            <a:ext cx="4973258" cy="4025352"/>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bookmarkStart w:id="7880" w:name="_Toc189491297"/>
      <w:r w:rsidRPr="00CE4C74">
        <w:rPr>
          <w:rFonts w:cs="Arial"/>
          <w:color w:val="000000" w:themeColor="text1"/>
        </w:rPr>
        <w:t>Display of graphical index</w:t>
      </w:r>
      <w:bookmarkEnd w:id="788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881" w:author="jonathan pritchard" w:date="2025-01-23T13:46:00Z" w16du:dateUtc="2025-01-23T13:46: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7882">
          <w:tblGrid>
            <w:gridCol w:w="2381"/>
            <w:gridCol w:w="2381"/>
            <w:gridCol w:w="2382"/>
            <w:gridCol w:w="2382"/>
          </w:tblGrid>
        </w:tblGridChange>
      </w:tblGrid>
      <w:tr w:rsidR="006C7785" w14:paraId="017D2A7C" w14:textId="77777777" w:rsidTr="00980629">
        <w:trPr>
          <w:trHeight w:val="454"/>
          <w:tblHeader/>
          <w:trPrChange w:id="7883" w:author="jonathan pritchard" w:date="2025-01-23T13:46:00Z" w16du:dateUtc="2025-01-23T13:46:00Z">
            <w:trPr>
              <w:trHeight w:val="454"/>
              <w:tblHeader/>
            </w:trPr>
          </w:trPrChange>
        </w:trPr>
        <w:tc>
          <w:tcPr>
            <w:tcW w:w="2381" w:type="dxa"/>
            <w:shd w:val="clear" w:color="auto" w:fill="BFBFBF" w:themeFill="background1" w:themeFillShade="BF"/>
            <w:vAlign w:val="center"/>
            <w:tcPrChange w:id="7884" w:author="jonathan pritchard" w:date="2025-01-23T13:46:00Z" w16du:dateUtc="2025-01-23T13:46:00Z">
              <w:tcPr>
                <w:tcW w:w="2381" w:type="dxa"/>
                <w:shd w:val="clear" w:color="auto" w:fill="CCFFCC"/>
                <w:vAlign w:val="center"/>
              </w:tcPr>
            </w:tcPrChange>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BFBFBF" w:themeFill="background1" w:themeFillShade="BF"/>
            <w:vAlign w:val="center"/>
            <w:tcPrChange w:id="7885" w:author="jonathan pritchard" w:date="2025-01-23T13:46:00Z" w16du:dateUtc="2025-01-23T13:46:00Z">
              <w:tcPr>
                <w:tcW w:w="2381" w:type="dxa"/>
                <w:shd w:val="clear" w:color="auto" w:fill="CCFFCC"/>
                <w:vAlign w:val="center"/>
              </w:tcPr>
            </w:tcPrChange>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BFBFBF" w:themeFill="background1" w:themeFillShade="BF"/>
            <w:vAlign w:val="center"/>
            <w:tcPrChange w:id="7886" w:author="jonathan pritchard" w:date="2025-01-23T13:46:00Z" w16du:dateUtc="2025-01-23T13:46:00Z">
              <w:tcPr>
                <w:tcW w:w="2382" w:type="dxa"/>
                <w:shd w:val="clear" w:color="auto" w:fill="CCFFCC"/>
                <w:vAlign w:val="center"/>
              </w:tcPr>
            </w:tcPrChange>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BFBFBF" w:themeFill="background1" w:themeFillShade="BF"/>
            <w:vAlign w:val="center"/>
            <w:tcPrChange w:id="7887" w:author="jonathan pritchard" w:date="2025-01-23T13:46:00Z" w16du:dateUtc="2025-01-23T13:46:00Z">
              <w:tcPr>
                <w:tcW w:w="2382" w:type="dxa"/>
                <w:shd w:val="clear" w:color="auto" w:fill="CCFFCC"/>
                <w:vAlign w:val="center"/>
              </w:tcPr>
            </w:tcPrChange>
          </w:tcPr>
          <w:p w14:paraId="08C8C3F9" w14:textId="77777777" w:rsidR="006C7785" w:rsidRPr="00CE4C74" w:rsidRDefault="006C7785" w:rsidP="00380FCD">
            <w:pPr>
              <w:spacing w:line="240" w:lineRule="auto"/>
              <w:rPr>
                <w:rFonts w:cs="Arial"/>
                <w:color w:val="000000" w:themeColor="text1"/>
              </w:rPr>
            </w:pPr>
            <w:r w:rsidRPr="00CE4C74">
              <w:rPr>
                <w:rFonts w:cs="Arial"/>
                <w:color w:val="000000" w:themeColor="text1"/>
              </w:rPr>
              <w:t>S-98 C-12.2</w:t>
            </w:r>
          </w:p>
          <w:p w14:paraId="1912CE33" w14:textId="77777777" w:rsidR="006C7785" w:rsidRPr="00CE4C74" w:rsidRDefault="006C7785" w:rsidP="00380FCD">
            <w:pPr>
              <w:rPr>
                <w:rFonts w:cs="Arial"/>
                <w:color w:val="000000" w:themeColor="text1"/>
              </w:rPr>
            </w:pPr>
          </w:p>
        </w:tc>
      </w:tr>
      <w:tr w:rsidR="006C7785" w14:paraId="04E5F7CE" w14:textId="77777777" w:rsidTr="00980629">
        <w:trPr>
          <w:tblHeader/>
          <w:trPrChange w:id="7888"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89" w:author="jonathan pritchard" w:date="2025-01-23T13:46:00Z" w16du:dateUtc="2025-01-23T13:46:00Z">
              <w:tcPr>
                <w:tcW w:w="9526" w:type="dxa"/>
                <w:gridSpan w:val="4"/>
                <w:shd w:val="clear" w:color="auto" w:fill="CCFFCC"/>
                <w:vAlign w:val="center"/>
              </w:tcPr>
            </w:tcPrChange>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980629">
        <w:trPr>
          <w:tblHeader/>
          <w:trPrChange w:id="7890"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91" w:author="jonathan pritchard" w:date="2025-01-23T13:46:00Z" w16du:dateUtc="2025-01-23T13:46:00Z">
              <w:tcPr>
                <w:tcW w:w="9526" w:type="dxa"/>
                <w:gridSpan w:val="4"/>
                <w:shd w:val="clear" w:color="auto" w:fill="CCFFCC"/>
                <w:vAlign w:val="center"/>
              </w:tcPr>
            </w:tcPrChange>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980629">
        <w:trPr>
          <w:tblHeader/>
          <w:trPrChange w:id="7892"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93" w:author="jonathan pritchard" w:date="2025-01-23T13:46:00Z" w16du:dateUtc="2025-01-23T13:46:00Z">
              <w:tcPr>
                <w:tcW w:w="9526" w:type="dxa"/>
                <w:gridSpan w:val="4"/>
                <w:shd w:val="clear" w:color="auto" w:fill="CCFFCC"/>
                <w:vAlign w:val="center"/>
              </w:tcPr>
            </w:tcPrChange>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980629">
        <w:trPr>
          <w:tblHeader/>
          <w:trPrChange w:id="7894" w:author="jonathan pritchard" w:date="2025-01-23T13:46:00Z" w16du:dateUtc="2025-01-23T13:46:00Z">
            <w:trPr>
              <w:tblHeader/>
            </w:trPr>
          </w:trPrChange>
        </w:trPr>
        <w:tc>
          <w:tcPr>
            <w:tcW w:w="9526" w:type="dxa"/>
            <w:gridSpan w:val="4"/>
            <w:shd w:val="clear" w:color="auto" w:fill="BFBFBF" w:themeFill="background1" w:themeFillShade="BF"/>
            <w:vAlign w:val="center"/>
            <w:tcPrChange w:id="7895" w:author="jonathan pritchard" w:date="2025-01-23T13:46:00Z" w16du:dateUtc="2025-01-23T13:46:00Z">
              <w:tcPr>
                <w:tcW w:w="9526" w:type="dxa"/>
                <w:gridSpan w:val="4"/>
                <w:shd w:val="clear" w:color="auto" w:fill="CCFFCC"/>
                <w:vAlign w:val="center"/>
              </w:tcPr>
            </w:tcPrChange>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7E44521D" w14:textId="77777777" w:rsidR="006C7785" w:rsidRPr="00CE4C74"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bookmarkStart w:id="7896" w:name="_Toc189491298"/>
      <w:r w:rsidRPr="00CE4C74">
        <w:rPr>
          <w:rFonts w:cs="Arial"/>
          <w:color w:val="000000" w:themeColor="text1"/>
        </w:rPr>
        <w:lastRenderedPageBreak/>
        <w:t>Change of display scale</w:t>
      </w:r>
      <w:bookmarkEnd w:id="789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897" w:author="jonathan pritchard" w:date="2025-01-23T13:47:00Z" w16du:dateUtc="2025-01-23T13:47: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7898">
          <w:tblGrid>
            <w:gridCol w:w="2381"/>
            <w:gridCol w:w="2381"/>
            <w:gridCol w:w="2382"/>
            <w:gridCol w:w="2382"/>
          </w:tblGrid>
        </w:tblGridChange>
      </w:tblGrid>
      <w:tr w:rsidR="006C7785" w14:paraId="0B5AAF80" w14:textId="77777777" w:rsidTr="00251401">
        <w:trPr>
          <w:trHeight w:val="454"/>
          <w:tblHeader/>
          <w:trPrChange w:id="7899" w:author="jonathan pritchard" w:date="2025-01-23T13:47:00Z" w16du:dateUtc="2025-01-23T13:47:00Z">
            <w:trPr>
              <w:trHeight w:val="454"/>
              <w:tblHeader/>
            </w:trPr>
          </w:trPrChange>
        </w:trPr>
        <w:tc>
          <w:tcPr>
            <w:tcW w:w="2381" w:type="dxa"/>
            <w:shd w:val="clear" w:color="auto" w:fill="BFBFBF" w:themeFill="background1" w:themeFillShade="BF"/>
            <w:vAlign w:val="center"/>
            <w:tcPrChange w:id="7900" w:author="jonathan pritchard" w:date="2025-01-23T13:47:00Z" w16du:dateUtc="2025-01-23T13:47:00Z">
              <w:tcPr>
                <w:tcW w:w="2381" w:type="dxa"/>
                <w:shd w:val="clear" w:color="auto" w:fill="CCFFCC"/>
                <w:vAlign w:val="center"/>
              </w:tcPr>
            </w:tcPrChange>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FFFFFF" w:themeFill="background1"/>
            <w:vAlign w:val="center"/>
            <w:tcPrChange w:id="7901" w:author="jonathan pritchard" w:date="2025-01-23T13:47:00Z" w16du:dateUtc="2025-01-23T13:47:00Z">
              <w:tcPr>
                <w:tcW w:w="2381" w:type="dxa"/>
                <w:shd w:val="clear" w:color="auto" w:fill="CCFFCC"/>
                <w:vAlign w:val="center"/>
              </w:tcPr>
            </w:tcPrChange>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BFBFBF" w:themeFill="background1" w:themeFillShade="BF"/>
            <w:vAlign w:val="center"/>
            <w:tcPrChange w:id="7902" w:author="jonathan pritchard" w:date="2025-01-23T13:47:00Z" w16du:dateUtc="2025-01-23T13:47:00Z">
              <w:tcPr>
                <w:tcW w:w="2382" w:type="dxa"/>
                <w:shd w:val="clear" w:color="auto" w:fill="CCFFCC"/>
                <w:vAlign w:val="center"/>
              </w:tcPr>
            </w:tcPrChange>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FFFFFF" w:themeFill="background1"/>
            <w:vAlign w:val="center"/>
            <w:tcPrChange w:id="7903" w:author="jonathan pritchard" w:date="2025-01-23T13:47:00Z" w16du:dateUtc="2025-01-23T13:47:00Z">
              <w:tcPr>
                <w:tcW w:w="2382" w:type="dxa"/>
                <w:shd w:val="clear" w:color="auto" w:fill="CCFFCC"/>
                <w:vAlign w:val="center"/>
              </w:tcPr>
            </w:tcPrChange>
          </w:tcPr>
          <w:p w14:paraId="6DC3CB49" w14:textId="0C6B7F72" w:rsidR="006C7785" w:rsidRPr="00251401" w:rsidRDefault="006C7785" w:rsidP="00251401">
            <w:pPr>
              <w:spacing w:line="240" w:lineRule="auto"/>
              <w:rPr>
                <w:rFonts w:cs="Arial"/>
                <w:color w:val="000000"/>
              </w:rPr>
            </w:pPr>
            <w:r w:rsidRPr="00CE4C74">
              <w:rPr>
                <w:rFonts w:cs="Arial"/>
                <w:color w:val="000000"/>
              </w:rPr>
              <w:t xml:space="preserve">S-98 </w:t>
            </w:r>
            <w:r w:rsidR="00251401">
              <w:rPr>
                <w:rFonts w:cs="Arial"/>
                <w:color w:val="000000"/>
              </w:rPr>
              <w:t>12</w:t>
            </w:r>
          </w:p>
        </w:tc>
      </w:tr>
      <w:tr w:rsidR="006C7785" w14:paraId="20F7DC75" w14:textId="77777777" w:rsidTr="00980629">
        <w:trPr>
          <w:tblHeader/>
          <w:trPrChange w:id="7904" w:author="jonathan pritchard" w:date="2025-01-23T13:47:00Z" w16du:dateUtc="2025-01-23T13:47:00Z">
            <w:trPr>
              <w:tblHeader/>
            </w:trPr>
          </w:trPrChange>
        </w:trPr>
        <w:tc>
          <w:tcPr>
            <w:tcW w:w="9526" w:type="dxa"/>
            <w:gridSpan w:val="4"/>
            <w:shd w:val="clear" w:color="auto" w:fill="BFBFBF" w:themeFill="background1" w:themeFillShade="BF"/>
            <w:vAlign w:val="center"/>
            <w:tcPrChange w:id="7905" w:author="jonathan pritchard" w:date="2025-01-23T13:47:00Z" w16du:dateUtc="2025-01-23T13:47:00Z">
              <w:tcPr>
                <w:tcW w:w="9526" w:type="dxa"/>
                <w:gridSpan w:val="4"/>
                <w:shd w:val="clear" w:color="auto" w:fill="CCFFCC"/>
                <w:vAlign w:val="center"/>
              </w:tcPr>
            </w:tcPrChange>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980629">
        <w:trPr>
          <w:tblHeader/>
          <w:trPrChange w:id="7906" w:author="jonathan pritchard" w:date="2025-01-23T13:47:00Z" w16du:dateUtc="2025-01-23T13:47:00Z">
            <w:trPr>
              <w:tblHeader/>
            </w:trPr>
          </w:trPrChange>
        </w:trPr>
        <w:tc>
          <w:tcPr>
            <w:tcW w:w="9526" w:type="dxa"/>
            <w:gridSpan w:val="4"/>
            <w:shd w:val="clear" w:color="auto" w:fill="BFBFBF" w:themeFill="background1" w:themeFillShade="BF"/>
            <w:vAlign w:val="center"/>
            <w:tcPrChange w:id="7907" w:author="jonathan pritchard" w:date="2025-01-23T13:47:00Z" w16du:dateUtc="2025-01-23T13:47:00Z">
              <w:tcPr>
                <w:tcW w:w="9526" w:type="dxa"/>
                <w:gridSpan w:val="4"/>
                <w:shd w:val="clear" w:color="auto" w:fill="CCFFCC"/>
                <w:vAlign w:val="center"/>
              </w:tcPr>
            </w:tcPrChange>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980629">
        <w:trPr>
          <w:tblHeader/>
          <w:trPrChange w:id="7908" w:author="jonathan pritchard" w:date="2025-01-23T13:47:00Z" w16du:dateUtc="2025-01-23T13:47:00Z">
            <w:trPr>
              <w:tblHeader/>
            </w:trPr>
          </w:trPrChange>
        </w:trPr>
        <w:tc>
          <w:tcPr>
            <w:tcW w:w="9526" w:type="dxa"/>
            <w:gridSpan w:val="4"/>
            <w:shd w:val="clear" w:color="auto" w:fill="BFBFBF" w:themeFill="background1" w:themeFillShade="BF"/>
            <w:vAlign w:val="center"/>
            <w:tcPrChange w:id="7909" w:author="jonathan pritchard" w:date="2025-01-23T13:47:00Z" w16du:dateUtc="2025-01-23T13:47:00Z">
              <w:tcPr>
                <w:tcW w:w="9526" w:type="dxa"/>
                <w:gridSpan w:val="4"/>
                <w:shd w:val="clear" w:color="auto" w:fill="CCFFCC"/>
                <w:vAlign w:val="center"/>
              </w:tcPr>
            </w:tcPrChange>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980629">
        <w:trPr>
          <w:tblHeader/>
          <w:trPrChange w:id="7910" w:author="jonathan pritchard" w:date="2025-01-23T13:47:00Z" w16du:dateUtc="2025-01-23T13:47:00Z">
            <w:trPr>
              <w:tblHeader/>
            </w:trPr>
          </w:trPrChange>
        </w:trPr>
        <w:tc>
          <w:tcPr>
            <w:tcW w:w="9526" w:type="dxa"/>
            <w:gridSpan w:val="4"/>
            <w:shd w:val="clear" w:color="auto" w:fill="BFBFBF" w:themeFill="background1" w:themeFillShade="BF"/>
            <w:vAlign w:val="center"/>
            <w:tcPrChange w:id="7911" w:author="jonathan pritchard" w:date="2025-01-23T13:47:00Z" w16du:dateUtc="2025-01-23T13:47:00Z">
              <w:tcPr>
                <w:tcW w:w="9526" w:type="dxa"/>
                <w:gridSpan w:val="4"/>
                <w:shd w:val="clear" w:color="auto" w:fill="CCFFCC"/>
                <w:vAlign w:val="center"/>
              </w:tcPr>
            </w:tcPrChange>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433823DF" w:rsidR="00980629" w:rsidRDefault="00980629" w:rsidP="006C7785">
      <w:pPr>
        <w:rPr>
          <w:ins w:id="7912" w:author="jonathan pritchard" w:date="2025-01-23T13:47:00Z" w16du:dateUtc="2025-01-23T13:47:00Z"/>
        </w:rPr>
      </w:pPr>
    </w:p>
    <w:p w14:paraId="5BC4EA17" w14:textId="77777777" w:rsidR="00980629" w:rsidRDefault="00980629">
      <w:pPr>
        <w:widowControl/>
        <w:spacing w:line="240" w:lineRule="auto"/>
        <w:jc w:val="left"/>
        <w:rPr>
          <w:ins w:id="7913" w:author="jonathan pritchard" w:date="2025-01-23T13:47:00Z" w16du:dateUtc="2025-01-23T13:47:00Z"/>
        </w:rPr>
      </w:pPr>
      <w:ins w:id="7914" w:author="jonathan pritchard" w:date="2025-01-23T13:47:00Z" w16du:dateUtc="2025-01-23T13:47:00Z">
        <w:r>
          <w:br w:type="page"/>
        </w:r>
      </w:ins>
    </w:p>
    <w:p w14:paraId="391A5B95" w14:textId="77777777" w:rsidR="006C7785" w:rsidRDefault="006C7785" w:rsidP="006C7785"/>
    <w:p w14:paraId="01A6BFAF" w14:textId="781636F3" w:rsidR="006C7785" w:rsidRDefault="006C7785" w:rsidP="006C7785">
      <w:pPr>
        <w:pStyle w:val="Heading1"/>
        <w:numPr>
          <w:ilvl w:val="2"/>
          <w:numId w:val="73"/>
        </w:numPr>
        <w:tabs>
          <w:tab w:val="left" w:pos="567"/>
        </w:tabs>
        <w:spacing w:after="120"/>
        <w:ind w:left="426" w:hanging="426"/>
        <w:rPr>
          <w:ins w:id="7915" w:author="jonathan pritchard" w:date="2025-01-23T13:47:00Z" w16du:dateUtc="2025-01-23T13:47:00Z"/>
          <w:rFonts w:cs="Arial"/>
          <w:color w:val="000000" w:themeColor="text1"/>
        </w:rPr>
      </w:pPr>
      <w:bookmarkStart w:id="7916" w:name="_Toc189491299"/>
      <w:r w:rsidRPr="00AB581E">
        <w:rPr>
          <w:rFonts w:cs="Arial"/>
          <w:color w:val="000000" w:themeColor="text1"/>
        </w:rPr>
        <w:t>Impact of Scale</w:t>
      </w:r>
      <w:r w:rsidR="00E3745F">
        <w:rPr>
          <w:rFonts w:cs="Arial"/>
          <w:color w:val="000000" w:themeColor="text1"/>
        </w:rPr>
        <w:t xml:space="preserve"> </w:t>
      </w:r>
      <w:r w:rsidRPr="00AB581E">
        <w:rPr>
          <w:rFonts w:cs="Arial"/>
          <w:color w:val="000000" w:themeColor="text1"/>
        </w:rPr>
        <w:t>Minimum on display</w:t>
      </w:r>
      <w:bookmarkEnd w:id="7916"/>
    </w:p>
    <w:p w14:paraId="35ECAB0D" w14:textId="77777777" w:rsidR="00980629" w:rsidRDefault="00980629" w:rsidP="00980629">
      <w:pPr>
        <w:rPr>
          <w:ins w:id="7917" w:author="jonathan pritchard" w:date="2025-01-23T13:47:00Z" w16du:dateUtc="2025-01-23T13:47: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C1DBC4E" w14:textId="77777777" w:rsidTr="00541D1A">
        <w:trPr>
          <w:trHeight w:val="416"/>
          <w:ins w:id="7918"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3C2FA0" w14:textId="77777777" w:rsidR="00980629" w:rsidRPr="00340B0D" w:rsidRDefault="00980629" w:rsidP="00541D1A">
            <w:pPr>
              <w:jc w:val="center"/>
              <w:rPr>
                <w:ins w:id="7919" w:author="jonathan pritchard" w:date="2025-01-23T13:47:00Z" w16du:dateUtc="2025-01-23T13:47:00Z"/>
                <w:rFonts w:cs="Arial"/>
                <w:b/>
                <w:bCs/>
                <w:sz w:val="18"/>
                <w:szCs w:val="18"/>
              </w:rPr>
            </w:pPr>
            <w:ins w:id="7920"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5FBFAD3" w14:textId="441CFB61" w:rsidR="00980629" w:rsidRPr="00C87169" w:rsidRDefault="00A55C32" w:rsidP="00541D1A">
            <w:pPr>
              <w:jc w:val="center"/>
              <w:rPr>
                <w:ins w:id="7921" w:author="jonathan pritchard" w:date="2025-01-23T13:47:00Z" w16du:dateUtc="2025-01-23T13:47:00Z"/>
                <w:rFonts w:cs="Arial"/>
                <w:bCs/>
              </w:rPr>
            </w:pPr>
            <w:proofErr w:type="spellStart"/>
            <w:r w:rsidRPr="00AB581E">
              <w:rPr>
                <w:rFonts w:cs="Arial"/>
              </w:rPr>
              <w:t>ScaleMinimum</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ED22121" w14:textId="77777777" w:rsidR="00980629" w:rsidRPr="00340B0D" w:rsidRDefault="00980629" w:rsidP="00541D1A">
            <w:pPr>
              <w:jc w:val="center"/>
              <w:rPr>
                <w:ins w:id="7922" w:author="jonathan pritchard" w:date="2025-01-23T13:47:00Z" w16du:dateUtc="2025-01-23T13:47:00Z"/>
                <w:rFonts w:cs="Arial"/>
                <w:b/>
                <w:bCs/>
                <w:sz w:val="18"/>
                <w:szCs w:val="18"/>
              </w:rPr>
            </w:pPr>
            <w:ins w:id="7923"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4DDCD5" w14:textId="587D213A" w:rsidR="00980629" w:rsidRPr="00A55C32" w:rsidRDefault="00A55C32" w:rsidP="00A55C32">
            <w:pPr>
              <w:spacing w:line="240" w:lineRule="auto"/>
              <w:rPr>
                <w:ins w:id="7924" w:author="jonathan pritchard" w:date="2025-01-23T13:47:00Z" w16du:dateUtc="2025-01-23T13:47:00Z"/>
                <w:rFonts w:cs="Arial"/>
                <w:color w:val="000000"/>
              </w:rPr>
            </w:pPr>
            <w:r w:rsidRPr="00AB581E">
              <w:rPr>
                <w:rFonts w:cs="Arial"/>
                <w:color w:val="000000"/>
              </w:rPr>
              <w:t>S-98 12.</w:t>
            </w:r>
            <w:r w:rsidR="00251401">
              <w:rPr>
                <w:rFonts w:cs="Arial"/>
                <w:color w:val="000000"/>
              </w:rPr>
              <w:t>9</w:t>
            </w:r>
          </w:p>
        </w:tc>
      </w:tr>
      <w:tr w:rsidR="00980629" w:rsidRPr="00340B0D" w14:paraId="367841D0" w14:textId="77777777" w:rsidTr="00541D1A">
        <w:trPr>
          <w:ins w:id="792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DEFE0" w14:textId="77777777" w:rsidR="00980629" w:rsidRPr="00340B0D" w:rsidRDefault="00980629" w:rsidP="00541D1A">
            <w:pPr>
              <w:rPr>
                <w:ins w:id="7926" w:author="jonathan pritchard" w:date="2025-01-23T13:47:00Z" w16du:dateUtc="2025-01-23T13:47:00Z"/>
                <w:rFonts w:cs="Arial"/>
                <w:b/>
                <w:bCs/>
                <w:sz w:val="18"/>
                <w:szCs w:val="18"/>
              </w:rPr>
            </w:pPr>
            <w:ins w:id="7927" w:author="jonathan pritchard" w:date="2025-01-23T13:47:00Z" w16du:dateUtc="2025-01-23T13:47:00Z">
              <w:r w:rsidRPr="00340B0D">
                <w:rPr>
                  <w:rFonts w:cs="Arial"/>
                  <w:b/>
                  <w:bCs/>
                  <w:sz w:val="18"/>
                  <w:szCs w:val="18"/>
                </w:rPr>
                <w:t>Test Description</w:t>
              </w:r>
            </w:ins>
          </w:p>
        </w:tc>
      </w:tr>
      <w:tr w:rsidR="00980629" w:rsidRPr="00340B0D" w14:paraId="50C57468" w14:textId="77777777" w:rsidTr="00541D1A">
        <w:trPr>
          <w:ins w:id="7928"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E818F72" w14:textId="77777777" w:rsidR="00980629" w:rsidRPr="009C22F4" w:rsidRDefault="00980629" w:rsidP="00541D1A">
            <w:pPr>
              <w:rPr>
                <w:ins w:id="7929" w:author="jonathan pritchard" w:date="2025-01-23T13:47:00Z" w16du:dateUtc="2025-01-23T13:47:00Z"/>
                <w:rFonts w:cs="Arial"/>
                <w:i/>
              </w:rPr>
            </w:pPr>
          </w:p>
          <w:p w14:paraId="71B89D87" w14:textId="77777777" w:rsidR="00980629" w:rsidRDefault="00A55C32" w:rsidP="00541D1A">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p w14:paraId="0B68DBD0" w14:textId="17701FAA" w:rsidR="00A55C32" w:rsidRPr="009C22F4" w:rsidRDefault="00A55C32" w:rsidP="00541D1A">
            <w:pPr>
              <w:rPr>
                <w:ins w:id="7930" w:author="jonathan pritchard" w:date="2025-01-23T13:47:00Z" w16du:dateUtc="2025-01-23T13:47:00Z"/>
                <w:rFonts w:cs="Arial"/>
                <w:i/>
              </w:rPr>
            </w:pPr>
          </w:p>
        </w:tc>
      </w:tr>
      <w:tr w:rsidR="00980629" w:rsidRPr="00340B0D" w14:paraId="6BEC7D6E" w14:textId="77777777" w:rsidTr="00541D1A">
        <w:trPr>
          <w:ins w:id="7931"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0F9C50" w14:textId="77777777" w:rsidR="00980629" w:rsidRPr="00340B0D" w:rsidRDefault="00980629" w:rsidP="00541D1A">
            <w:pPr>
              <w:jc w:val="center"/>
              <w:rPr>
                <w:ins w:id="7932" w:author="jonathan pritchard" w:date="2025-01-23T13:47:00Z" w16du:dateUtc="2025-01-23T13:47:00Z"/>
                <w:rFonts w:cs="Arial"/>
                <w:b/>
                <w:bCs/>
                <w:sz w:val="18"/>
                <w:szCs w:val="18"/>
              </w:rPr>
            </w:pPr>
            <w:ins w:id="7933" w:author="jonathan pritchard" w:date="2025-01-23T13:47:00Z" w16du:dateUtc="2025-01-23T13:47:00Z">
              <w:r w:rsidRPr="00340B0D">
                <w:rPr>
                  <w:rFonts w:cs="Arial"/>
                  <w:b/>
                  <w:bCs/>
                  <w:sz w:val="18"/>
                  <w:szCs w:val="18"/>
                </w:rPr>
                <w:t>Loaded Data</w:t>
              </w:r>
            </w:ins>
          </w:p>
        </w:tc>
      </w:tr>
      <w:tr w:rsidR="00980629" w:rsidRPr="00340B0D" w14:paraId="7FB5432D" w14:textId="77777777" w:rsidTr="00541D1A">
        <w:trPr>
          <w:ins w:id="7934"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94D307" w14:textId="77777777" w:rsidR="00980629" w:rsidRPr="00340B0D" w:rsidRDefault="00980629" w:rsidP="00541D1A">
            <w:pPr>
              <w:jc w:val="center"/>
              <w:rPr>
                <w:ins w:id="7935" w:author="jonathan pritchard" w:date="2025-01-23T13:47:00Z" w16du:dateUtc="2025-01-23T13:47:00Z"/>
                <w:rFonts w:cs="Arial"/>
                <w:b/>
                <w:bCs/>
                <w:sz w:val="18"/>
                <w:szCs w:val="18"/>
              </w:rPr>
            </w:pPr>
            <w:ins w:id="7936"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70AD4D" w14:textId="77777777" w:rsidR="00980629" w:rsidRPr="00340B0D" w:rsidRDefault="00980629" w:rsidP="00541D1A">
            <w:pPr>
              <w:jc w:val="center"/>
              <w:rPr>
                <w:ins w:id="7937" w:author="jonathan pritchard" w:date="2025-01-23T13:47:00Z" w16du:dateUtc="2025-01-23T13:47:00Z"/>
                <w:rFonts w:cs="Arial"/>
                <w:b/>
                <w:bCs/>
                <w:sz w:val="18"/>
                <w:szCs w:val="18"/>
              </w:rPr>
            </w:pPr>
          </w:p>
        </w:tc>
      </w:tr>
      <w:tr w:rsidR="00980629" w:rsidRPr="00340B0D" w14:paraId="64036CC4" w14:textId="77777777" w:rsidTr="00541D1A">
        <w:trPr>
          <w:ins w:id="7938"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7DF1E3D" w14:textId="77777777" w:rsidR="00980629" w:rsidRPr="00340B0D" w:rsidRDefault="00980629" w:rsidP="00541D1A">
            <w:pPr>
              <w:rPr>
                <w:ins w:id="7939"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59804F7" w14:textId="77777777" w:rsidR="00980629" w:rsidRPr="00340B0D" w:rsidRDefault="00980629" w:rsidP="00541D1A">
            <w:pPr>
              <w:rPr>
                <w:ins w:id="7940" w:author="jonathan pritchard" w:date="2025-01-23T13:47:00Z" w16du:dateUtc="2025-01-23T13:47:00Z"/>
                <w:rFonts w:cs="Arial"/>
                <w:sz w:val="18"/>
                <w:szCs w:val="18"/>
              </w:rPr>
            </w:pPr>
          </w:p>
        </w:tc>
      </w:tr>
      <w:tr w:rsidR="00980629" w:rsidRPr="00340B0D" w14:paraId="7F1070FC" w14:textId="77777777" w:rsidTr="00541D1A">
        <w:trPr>
          <w:ins w:id="7941"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27090EA" w14:textId="77777777" w:rsidR="00980629" w:rsidRPr="00340B0D" w:rsidRDefault="00980629" w:rsidP="00541D1A">
            <w:pPr>
              <w:rPr>
                <w:ins w:id="7942"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374488F" w14:textId="77777777" w:rsidR="00980629" w:rsidRPr="00340B0D" w:rsidRDefault="00980629" w:rsidP="00541D1A">
            <w:pPr>
              <w:rPr>
                <w:ins w:id="7943" w:author="jonathan pritchard" w:date="2025-01-23T13:47:00Z" w16du:dateUtc="2025-01-23T13:47:00Z"/>
                <w:rFonts w:cs="Arial"/>
                <w:sz w:val="18"/>
                <w:szCs w:val="18"/>
              </w:rPr>
            </w:pPr>
          </w:p>
        </w:tc>
      </w:tr>
      <w:tr w:rsidR="00980629" w:rsidRPr="00340B0D" w14:paraId="791DFD87" w14:textId="77777777" w:rsidTr="00541D1A">
        <w:trPr>
          <w:ins w:id="7944"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CB67FD" w14:textId="77777777" w:rsidR="00980629" w:rsidRPr="00340B0D" w:rsidRDefault="00980629" w:rsidP="00541D1A">
            <w:pPr>
              <w:jc w:val="center"/>
              <w:rPr>
                <w:ins w:id="7945" w:author="jonathan pritchard" w:date="2025-01-23T13:47:00Z" w16du:dateUtc="2025-01-23T13:47:00Z"/>
                <w:rFonts w:cs="Arial"/>
                <w:b/>
                <w:bCs/>
                <w:sz w:val="18"/>
                <w:szCs w:val="18"/>
              </w:rPr>
            </w:pPr>
            <w:ins w:id="7946"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6112DF" w14:textId="77777777" w:rsidR="00980629" w:rsidRPr="00340B0D" w:rsidRDefault="00980629" w:rsidP="00541D1A">
            <w:pPr>
              <w:jc w:val="center"/>
              <w:rPr>
                <w:ins w:id="7947" w:author="jonathan pritchard" w:date="2025-01-23T13:47:00Z" w16du:dateUtc="2025-01-23T13:47:00Z"/>
                <w:rFonts w:cs="Arial"/>
                <w:b/>
                <w:bCs/>
                <w:sz w:val="18"/>
                <w:szCs w:val="18"/>
              </w:rPr>
            </w:pPr>
            <w:ins w:id="7948"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980629" w:rsidRPr="00340B0D" w14:paraId="4E6F0DDB" w14:textId="77777777" w:rsidTr="00541D1A">
        <w:trPr>
          <w:ins w:id="7949" w:author="jonathan pritchard" w:date="2025-01-23T13:47:00Z"/>
        </w:trPr>
        <w:customXmlInsRangeStart w:id="7950" w:author="jonathan pritchard" w:date="2025-01-23T13:47:00Z"/>
        <w:sdt>
          <w:sdtPr>
            <w:rPr>
              <w:rFonts w:cs="Arial"/>
              <w:sz w:val="18"/>
              <w:szCs w:val="18"/>
            </w:rPr>
            <w:alias w:val="Diplay Category"/>
            <w:tag w:val="Diplay Categor"/>
            <w:id w:val="577721704"/>
            <w:placeholder>
              <w:docPart w:val="DBF06E8931A74BF0B9469FF24E07DD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7950"/>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E942273" w14:textId="77777777" w:rsidR="00980629" w:rsidRPr="00340B0D" w:rsidRDefault="00980629" w:rsidP="00541D1A">
                <w:pPr>
                  <w:rPr>
                    <w:ins w:id="7951" w:author="jonathan pritchard" w:date="2025-01-23T13:47:00Z" w16du:dateUtc="2025-01-23T13:47:00Z"/>
                    <w:rFonts w:cs="Arial"/>
                    <w:sz w:val="18"/>
                    <w:szCs w:val="18"/>
                  </w:rPr>
                </w:pPr>
                <w:ins w:id="7952" w:author="jonathan pritchard" w:date="2025-01-23T13:47:00Z" w16du:dateUtc="2025-01-23T13:47:00Z">
                  <w:r>
                    <w:rPr>
                      <w:rFonts w:cs="Arial"/>
                      <w:sz w:val="18"/>
                      <w:szCs w:val="18"/>
                    </w:rPr>
                    <w:t>Other</w:t>
                  </w:r>
                </w:ins>
              </w:p>
            </w:tc>
            <w:customXmlInsRangeStart w:id="7953" w:author="jonathan pritchard" w:date="2025-01-23T13:47:00Z"/>
          </w:sdtContent>
        </w:sdt>
        <w:customXmlInsRangeEnd w:id="7953"/>
        <w:tc>
          <w:tcPr>
            <w:tcW w:w="3871" w:type="dxa"/>
            <w:gridSpan w:val="5"/>
            <w:tcBorders>
              <w:left w:val="single" w:sz="12" w:space="0" w:color="auto"/>
              <w:bottom w:val="single" w:sz="4" w:space="0" w:color="auto"/>
              <w:right w:val="single" w:sz="4" w:space="0" w:color="auto"/>
            </w:tcBorders>
            <w:shd w:val="clear" w:color="auto" w:fill="auto"/>
          </w:tcPr>
          <w:p w14:paraId="63FA59BC" w14:textId="77777777" w:rsidR="00980629" w:rsidRPr="00340B0D" w:rsidRDefault="00980629" w:rsidP="00541D1A">
            <w:pPr>
              <w:rPr>
                <w:ins w:id="7954" w:author="jonathan pritchard" w:date="2025-01-23T13:47:00Z" w16du:dateUtc="2025-01-23T13:47:00Z"/>
                <w:rFonts w:cs="Arial"/>
                <w:sz w:val="18"/>
                <w:szCs w:val="18"/>
              </w:rPr>
            </w:pPr>
            <w:ins w:id="7955"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65177D6" w14:textId="77777777" w:rsidR="00980629" w:rsidRPr="00340B0D" w:rsidRDefault="00980629" w:rsidP="00541D1A">
            <w:pPr>
              <w:jc w:val="center"/>
              <w:rPr>
                <w:ins w:id="7956" w:author="jonathan pritchard" w:date="2025-01-23T13:47:00Z" w16du:dateUtc="2025-01-23T13:47:00Z"/>
                <w:rFonts w:cs="Arial"/>
                <w:sz w:val="18"/>
                <w:szCs w:val="18"/>
              </w:rPr>
            </w:pPr>
          </w:p>
        </w:tc>
      </w:tr>
      <w:tr w:rsidR="00980629" w:rsidRPr="00340B0D" w14:paraId="6B632192" w14:textId="77777777" w:rsidTr="00541D1A">
        <w:trPr>
          <w:ins w:id="7957"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5735E7B" w14:textId="77777777" w:rsidR="00980629" w:rsidRPr="00340B0D" w:rsidRDefault="00980629" w:rsidP="00541D1A">
            <w:pPr>
              <w:jc w:val="center"/>
              <w:rPr>
                <w:ins w:id="7958" w:author="jonathan pritchard" w:date="2025-01-23T13:47:00Z" w16du:dateUtc="2025-01-23T13:47:00Z"/>
                <w:rFonts w:cs="Arial"/>
                <w:b/>
                <w:bCs/>
                <w:sz w:val="18"/>
                <w:szCs w:val="18"/>
              </w:rPr>
            </w:pPr>
            <w:ins w:id="7959"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5FC58F2" w14:textId="77777777" w:rsidR="00980629" w:rsidRPr="00340B0D" w:rsidRDefault="00980629" w:rsidP="00541D1A">
            <w:pPr>
              <w:rPr>
                <w:ins w:id="7960" w:author="jonathan pritchard" w:date="2025-01-23T13:47:00Z" w16du:dateUtc="2025-01-23T13:47:00Z"/>
                <w:rFonts w:cs="Arial"/>
                <w:sz w:val="18"/>
                <w:szCs w:val="18"/>
              </w:rPr>
            </w:pPr>
            <w:ins w:id="7961"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3CED0199" w14:textId="77777777" w:rsidR="00980629" w:rsidRPr="00340B0D" w:rsidRDefault="00980629" w:rsidP="00541D1A">
            <w:pPr>
              <w:jc w:val="center"/>
              <w:rPr>
                <w:ins w:id="7962" w:author="jonathan pritchard" w:date="2025-01-23T13:47:00Z" w16du:dateUtc="2025-01-23T13:47:00Z"/>
                <w:rFonts w:cs="Arial"/>
                <w:sz w:val="18"/>
                <w:szCs w:val="18"/>
              </w:rPr>
            </w:pPr>
          </w:p>
        </w:tc>
      </w:tr>
      <w:tr w:rsidR="00980629" w:rsidRPr="00340B0D" w14:paraId="051E0EA0" w14:textId="77777777" w:rsidTr="00541D1A">
        <w:trPr>
          <w:ins w:id="796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0BD9D2" w14:textId="77777777" w:rsidR="00980629" w:rsidRPr="00340B0D" w:rsidRDefault="00980629" w:rsidP="00541D1A">
            <w:pPr>
              <w:rPr>
                <w:ins w:id="7964" w:author="jonathan pritchard" w:date="2025-01-23T13:47:00Z" w16du:dateUtc="2025-01-23T13:47:00Z"/>
                <w:rFonts w:cs="Arial"/>
                <w:sz w:val="18"/>
                <w:szCs w:val="18"/>
              </w:rPr>
            </w:pPr>
            <w:ins w:id="7965"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B029D3" w14:textId="77777777" w:rsidR="00980629" w:rsidRPr="00340B0D" w:rsidRDefault="00980629" w:rsidP="00541D1A">
            <w:pPr>
              <w:rPr>
                <w:ins w:id="7966" w:author="jonathan pritchard" w:date="2025-01-23T13:47:00Z" w16du:dateUtc="2025-01-23T13:47:00Z"/>
                <w:rFonts w:cs="Arial"/>
                <w:sz w:val="18"/>
                <w:szCs w:val="18"/>
              </w:rPr>
            </w:pPr>
          </w:p>
        </w:tc>
        <w:tc>
          <w:tcPr>
            <w:tcW w:w="3871" w:type="dxa"/>
            <w:gridSpan w:val="5"/>
            <w:tcBorders>
              <w:left w:val="single" w:sz="12" w:space="0" w:color="auto"/>
            </w:tcBorders>
          </w:tcPr>
          <w:p w14:paraId="7B416A00" w14:textId="77777777" w:rsidR="00980629" w:rsidRPr="00340B0D" w:rsidRDefault="00980629" w:rsidP="00541D1A">
            <w:pPr>
              <w:rPr>
                <w:ins w:id="7967" w:author="jonathan pritchard" w:date="2025-01-23T13:47:00Z" w16du:dateUtc="2025-01-23T13:47:00Z"/>
                <w:rFonts w:cs="Arial"/>
                <w:sz w:val="18"/>
                <w:szCs w:val="18"/>
              </w:rPr>
            </w:pPr>
            <w:ins w:id="7968"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178C86DA" w14:textId="77777777" w:rsidR="00980629" w:rsidRPr="00340B0D" w:rsidRDefault="00980629" w:rsidP="00541D1A">
            <w:pPr>
              <w:jc w:val="center"/>
              <w:rPr>
                <w:ins w:id="7969" w:author="jonathan pritchard" w:date="2025-01-23T13:47:00Z" w16du:dateUtc="2025-01-23T13:47:00Z"/>
                <w:rFonts w:cs="Arial"/>
                <w:sz w:val="18"/>
                <w:szCs w:val="18"/>
              </w:rPr>
            </w:pPr>
          </w:p>
        </w:tc>
      </w:tr>
      <w:tr w:rsidR="00980629" w:rsidRPr="00340B0D" w14:paraId="3D0D35B3" w14:textId="77777777" w:rsidTr="00541D1A">
        <w:trPr>
          <w:ins w:id="797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3B0CB" w14:textId="77777777" w:rsidR="00980629" w:rsidRPr="00340B0D" w:rsidRDefault="00980629" w:rsidP="00541D1A">
            <w:pPr>
              <w:rPr>
                <w:ins w:id="7971" w:author="jonathan pritchard" w:date="2025-01-23T13:47:00Z" w16du:dateUtc="2025-01-23T13:47:00Z"/>
                <w:rFonts w:cs="Arial"/>
                <w:sz w:val="18"/>
                <w:szCs w:val="18"/>
              </w:rPr>
            </w:pPr>
            <w:ins w:id="7972"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423D15" w14:textId="77777777" w:rsidR="00980629" w:rsidRPr="00340B0D" w:rsidRDefault="00980629" w:rsidP="00541D1A">
            <w:pPr>
              <w:rPr>
                <w:ins w:id="7973" w:author="jonathan pritchard" w:date="2025-01-23T13:47:00Z" w16du:dateUtc="2025-01-23T13:47:00Z"/>
                <w:rFonts w:cs="Arial"/>
                <w:sz w:val="18"/>
                <w:szCs w:val="18"/>
              </w:rPr>
            </w:pPr>
          </w:p>
        </w:tc>
        <w:tc>
          <w:tcPr>
            <w:tcW w:w="3871" w:type="dxa"/>
            <w:gridSpan w:val="5"/>
            <w:tcBorders>
              <w:left w:val="single" w:sz="12" w:space="0" w:color="auto"/>
            </w:tcBorders>
          </w:tcPr>
          <w:p w14:paraId="412E004E" w14:textId="77777777" w:rsidR="00980629" w:rsidRPr="00340B0D" w:rsidRDefault="00980629" w:rsidP="00541D1A">
            <w:pPr>
              <w:rPr>
                <w:ins w:id="7974" w:author="jonathan pritchard" w:date="2025-01-23T13:47:00Z" w16du:dateUtc="2025-01-23T13:47:00Z"/>
                <w:rFonts w:cs="Arial"/>
                <w:sz w:val="18"/>
                <w:szCs w:val="18"/>
              </w:rPr>
            </w:pPr>
            <w:ins w:id="7975"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1CCE9A96" w14:textId="77777777" w:rsidR="00980629" w:rsidRPr="00340B0D" w:rsidRDefault="00980629" w:rsidP="00541D1A">
            <w:pPr>
              <w:jc w:val="center"/>
              <w:rPr>
                <w:ins w:id="7976" w:author="jonathan pritchard" w:date="2025-01-23T13:47:00Z" w16du:dateUtc="2025-01-23T13:47:00Z"/>
                <w:rFonts w:cs="Arial"/>
                <w:sz w:val="18"/>
                <w:szCs w:val="18"/>
              </w:rPr>
            </w:pPr>
          </w:p>
        </w:tc>
      </w:tr>
      <w:tr w:rsidR="00980629" w:rsidRPr="00340B0D" w14:paraId="3C64788B" w14:textId="77777777" w:rsidTr="00541D1A">
        <w:trPr>
          <w:ins w:id="797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D1D943" w14:textId="77777777" w:rsidR="00980629" w:rsidRPr="00340B0D" w:rsidRDefault="00980629" w:rsidP="00541D1A">
            <w:pPr>
              <w:rPr>
                <w:ins w:id="7978" w:author="jonathan pritchard" w:date="2025-01-23T13:47:00Z" w16du:dateUtc="2025-01-23T13:47:00Z"/>
                <w:rFonts w:cs="Arial"/>
                <w:sz w:val="18"/>
                <w:szCs w:val="18"/>
              </w:rPr>
            </w:pPr>
            <w:ins w:id="7979"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8B2E3" w14:textId="77777777" w:rsidR="00980629" w:rsidRPr="00340B0D" w:rsidRDefault="00980629" w:rsidP="00541D1A">
            <w:pPr>
              <w:rPr>
                <w:ins w:id="7980" w:author="jonathan pritchard" w:date="2025-01-23T13:47:00Z" w16du:dateUtc="2025-01-23T13:47:00Z"/>
                <w:rFonts w:cs="Arial"/>
                <w:sz w:val="18"/>
                <w:szCs w:val="18"/>
              </w:rPr>
            </w:pPr>
          </w:p>
        </w:tc>
        <w:tc>
          <w:tcPr>
            <w:tcW w:w="3871" w:type="dxa"/>
            <w:gridSpan w:val="5"/>
            <w:tcBorders>
              <w:left w:val="single" w:sz="12" w:space="0" w:color="auto"/>
            </w:tcBorders>
          </w:tcPr>
          <w:p w14:paraId="7E43763E" w14:textId="77777777" w:rsidR="00980629" w:rsidRPr="00340B0D" w:rsidRDefault="00980629" w:rsidP="00541D1A">
            <w:pPr>
              <w:rPr>
                <w:ins w:id="7981" w:author="jonathan pritchard" w:date="2025-01-23T13:47:00Z" w16du:dateUtc="2025-01-23T13:47:00Z"/>
                <w:rFonts w:cs="Arial"/>
                <w:b/>
                <w:bCs/>
                <w:sz w:val="18"/>
                <w:szCs w:val="18"/>
              </w:rPr>
            </w:pPr>
            <w:ins w:id="7982"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1C292C" w14:textId="77777777" w:rsidR="00980629" w:rsidRPr="00340B0D" w:rsidRDefault="00980629" w:rsidP="00541D1A">
            <w:pPr>
              <w:jc w:val="center"/>
              <w:rPr>
                <w:ins w:id="7983" w:author="jonathan pritchard" w:date="2025-01-23T13:47:00Z" w16du:dateUtc="2025-01-23T13:47:00Z"/>
                <w:rFonts w:cs="Arial"/>
                <w:sz w:val="18"/>
                <w:szCs w:val="18"/>
              </w:rPr>
            </w:pPr>
          </w:p>
        </w:tc>
      </w:tr>
      <w:tr w:rsidR="00980629" w:rsidRPr="00340B0D" w14:paraId="56CFBD9C" w14:textId="77777777" w:rsidTr="00541D1A">
        <w:trPr>
          <w:ins w:id="798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13433" w14:textId="77777777" w:rsidR="00980629" w:rsidRPr="00340B0D" w:rsidRDefault="00980629" w:rsidP="00541D1A">
            <w:pPr>
              <w:rPr>
                <w:ins w:id="7985" w:author="jonathan pritchard" w:date="2025-01-23T13:47:00Z" w16du:dateUtc="2025-01-23T13:47:00Z"/>
                <w:rFonts w:cs="Arial"/>
                <w:sz w:val="18"/>
                <w:szCs w:val="18"/>
              </w:rPr>
            </w:pPr>
            <w:ins w:id="7986"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EC8237" w14:textId="77777777" w:rsidR="00980629" w:rsidRPr="00340B0D" w:rsidRDefault="00980629" w:rsidP="00541D1A">
            <w:pPr>
              <w:rPr>
                <w:ins w:id="7987" w:author="jonathan pritchard" w:date="2025-01-23T13:47:00Z" w16du:dateUtc="2025-01-23T13:47:00Z"/>
                <w:rFonts w:cs="Arial"/>
                <w:sz w:val="18"/>
                <w:szCs w:val="18"/>
              </w:rPr>
            </w:pPr>
          </w:p>
        </w:tc>
        <w:tc>
          <w:tcPr>
            <w:tcW w:w="3871" w:type="dxa"/>
            <w:gridSpan w:val="5"/>
            <w:tcBorders>
              <w:left w:val="single" w:sz="12" w:space="0" w:color="auto"/>
            </w:tcBorders>
          </w:tcPr>
          <w:p w14:paraId="164C2ADC" w14:textId="77777777" w:rsidR="00980629" w:rsidRPr="00340B0D" w:rsidRDefault="00980629" w:rsidP="00541D1A">
            <w:pPr>
              <w:rPr>
                <w:ins w:id="7988" w:author="jonathan pritchard" w:date="2025-01-23T13:47:00Z" w16du:dateUtc="2025-01-23T13:47:00Z"/>
                <w:rFonts w:cs="Arial"/>
                <w:sz w:val="18"/>
                <w:szCs w:val="18"/>
              </w:rPr>
            </w:pPr>
            <w:ins w:id="7989"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0314FA37" w14:textId="77777777" w:rsidR="00980629" w:rsidRPr="00340B0D" w:rsidRDefault="00980629" w:rsidP="00541D1A">
            <w:pPr>
              <w:jc w:val="center"/>
              <w:rPr>
                <w:ins w:id="7990" w:author="jonathan pritchard" w:date="2025-01-23T13:47:00Z" w16du:dateUtc="2025-01-23T13:47:00Z"/>
                <w:rFonts w:cs="Arial"/>
                <w:sz w:val="18"/>
                <w:szCs w:val="18"/>
              </w:rPr>
            </w:pPr>
          </w:p>
        </w:tc>
      </w:tr>
      <w:tr w:rsidR="00980629" w:rsidRPr="00340B0D" w14:paraId="1FAC73CD" w14:textId="77777777" w:rsidTr="00541D1A">
        <w:trPr>
          <w:ins w:id="799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9FB43" w14:textId="77777777" w:rsidR="00980629" w:rsidRPr="00340B0D" w:rsidRDefault="00980629" w:rsidP="00541D1A">
            <w:pPr>
              <w:rPr>
                <w:ins w:id="7992" w:author="jonathan pritchard" w:date="2025-01-23T13:47:00Z" w16du:dateUtc="2025-01-23T13:47:00Z"/>
                <w:rFonts w:cs="Arial"/>
                <w:sz w:val="18"/>
                <w:szCs w:val="18"/>
              </w:rPr>
            </w:pPr>
            <w:ins w:id="7993"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193844" w14:textId="77777777" w:rsidR="00980629" w:rsidRPr="00340B0D" w:rsidRDefault="00980629" w:rsidP="00541D1A">
            <w:pPr>
              <w:rPr>
                <w:ins w:id="7994" w:author="jonathan pritchard" w:date="2025-01-23T13:47:00Z" w16du:dateUtc="2025-01-23T13:47:00Z"/>
                <w:rFonts w:cs="Arial"/>
                <w:sz w:val="18"/>
                <w:szCs w:val="18"/>
              </w:rPr>
            </w:pPr>
          </w:p>
        </w:tc>
        <w:tc>
          <w:tcPr>
            <w:tcW w:w="3871" w:type="dxa"/>
            <w:gridSpan w:val="5"/>
            <w:tcBorders>
              <w:left w:val="single" w:sz="12" w:space="0" w:color="auto"/>
            </w:tcBorders>
          </w:tcPr>
          <w:p w14:paraId="70907D84" w14:textId="77777777" w:rsidR="00980629" w:rsidRPr="00340B0D" w:rsidRDefault="00980629" w:rsidP="00541D1A">
            <w:pPr>
              <w:rPr>
                <w:ins w:id="7995" w:author="jonathan pritchard" w:date="2025-01-23T13:47:00Z" w16du:dateUtc="2025-01-23T13:47:00Z"/>
                <w:rFonts w:cs="Arial"/>
                <w:sz w:val="18"/>
                <w:szCs w:val="18"/>
              </w:rPr>
            </w:pPr>
            <w:ins w:id="7996"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722C119C" w14:textId="77777777" w:rsidR="00980629" w:rsidRPr="00340B0D" w:rsidRDefault="00980629" w:rsidP="00541D1A">
            <w:pPr>
              <w:jc w:val="center"/>
              <w:rPr>
                <w:ins w:id="7997" w:author="jonathan pritchard" w:date="2025-01-23T13:47:00Z" w16du:dateUtc="2025-01-23T13:47:00Z"/>
                <w:rFonts w:cs="Arial"/>
                <w:sz w:val="18"/>
                <w:szCs w:val="18"/>
              </w:rPr>
            </w:pPr>
          </w:p>
        </w:tc>
      </w:tr>
      <w:tr w:rsidR="00980629" w:rsidRPr="00340B0D" w14:paraId="522C912D" w14:textId="77777777" w:rsidTr="00541D1A">
        <w:trPr>
          <w:ins w:id="799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E34921" w14:textId="77777777" w:rsidR="00980629" w:rsidRPr="00340B0D" w:rsidRDefault="00980629" w:rsidP="00541D1A">
            <w:pPr>
              <w:rPr>
                <w:ins w:id="7999" w:author="jonathan pritchard" w:date="2025-01-23T13:47:00Z" w16du:dateUtc="2025-01-23T13:47:00Z"/>
                <w:rFonts w:cs="Arial"/>
                <w:sz w:val="18"/>
                <w:szCs w:val="18"/>
              </w:rPr>
            </w:pPr>
            <w:ins w:id="8000"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93FAB" w14:textId="77777777" w:rsidR="00980629" w:rsidRPr="00340B0D" w:rsidRDefault="00980629" w:rsidP="00541D1A">
            <w:pPr>
              <w:rPr>
                <w:ins w:id="8001" w:author="jonathan pritchard" w:date="2025-01-23T13:47:00Z" w16du:dateUtc="2025-01-23T13:47:00Z"/>
                <w:rFonts w:cs="Arial"/>
                <w:sz w:val="18"/>
                <w:szCs w:val="18"/>
              </w:rPr>
            </w:pPr>
          </w:p>
        </w:tc>
        <w:tc>
          <w:tcPr>
            <w:tcW w:w="3871" w:type="dxa"/>
            <w:gridSpan w:val="5"/>
            <w:tcBorders>
              <w:left w:val="single" w:sz="12" w:space="0" w:color="auto"/>
            </w:tcBorders>
          </w:tcPr>
          <w:p w14:paraId="258C644E" w14:textId="77777777" w:rsidR="00980629" w:rsidRPr="00340B0D" w:rsidRDefault="00980629" w:rsidP="00541D1A">
            <w:pPr>
              <w:rPr>
                <w:ins w:id="8002" w:author="jonathan pritchard" w:date="2025-01-23T13:47:00Z" w16du:dateUtc="2025-01-23T13:47:00Z"/>
                <w:rFonts w:cs="Arial"/>
                <w:sz w:val="18"/>
                <w:szCs w:val="18"/>
              </w:rPr>
            </w:pPr>
            <w:ins w:id="8003"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15F0CE71" w14:textId="77777777" w:rsidR="00980629" w:rsidRPr="00340B0D" w:rsidRDefault="00980629" w:rsidP="00541D1A">
            <w:pPr>
              <w:jc w:val="center"/>
              <w:rPr>
                <w:ins w:id="8004" w:author="jonathan pritchard" w:date="2025-01-23T13:47:00Z" w16du:dateUtc="2025-01-23T13:47:00Z"/>
                <w:rFonts w:cs="Arial"/>
                <w:sz w:val="18"/>
                <w:szCs w:val="18"/>
              </w:rPr>
            </w:pPr>
          </w:p>
        </w:tc>
      </w:tr>
      <w:tr w:rsidR="00980629" w:rsidRPr="00340B0D" w14:paraId="573B8A13" w14:textId="77777777" w:rsidTr="00541D1A">
        <w:trPr>
          <w:ins w:id="800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CA5A2B" w14:textId="77777777" w:rsidR="00980629" w:rsidRPr="00340B0D" w:rsidRDefault="00980629" w:rsidP="00541D1A">
            <w:pPr>
              <w:rPr>
                <w:ins w:id="8006" w:author="jonathan pritchard" w:date="2025-01-23T13:47:00Z" w16du:dateUtc="2025-01-23T13:47:00Z"/>
                <w:rFonts w:cs="Arial"/>
                <w:sz w:val="18"/>
                <w:szCs w:val="18"/>
              </w:rPr>
            </w:pPr>
            <w:ins w:id="8007"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F1EFE5" w14:textId="77777777" w:rsidR="00980629" w:rsidRPr="00340B0D" w:rsidRDefault="00980629" w:rsidP="00541D1A">
            <w:pPr>
              <w:rPr>
                <w:ins w:id="8008" w:author="jonathan pritchard" w:date="2025-01-23T13:47:00Z" w16du:dateUtc="2025-01-23T13:47:00Z"/>
                <w:rFonts w:cs="Arial"/>
                <w:sz w:val="18"/>
                <w:szCs w:val="18"/>
              </w:rPr>
            </w:pPr>
          </w:p>
        </w:tc>
        <w:tc>
          <w:tcPr>
            <w:tcW w:w="3871" w:type="dxa"/>
            <w:gridSpan w:val="5"/>
            <w:tcBorders>
              <w:left w:val="single" w:sz="12" w:space="0" w:color="auto"/>
            </w:tcBorders>
          </w:tcPr>
          <w:p w14:paraId="178D20F3" w14:textId="77777777" w:rsidR="00980629" w:rsidRPr="00340B0D" w:rsidRDefault="00980629" w:rsidP="00541D1A">
            <w:pPr>
              <w:rPr>
                <w:ins w:id="8009" w:author="jonathan pritchard" w:date="2025-01-23T13:47:00Z" w16du:dateUtc="2025-01-23T13:47:00Z"/>
                <w:rFonts w:cs="Arial"/>
                <w:sz w:val="18"/>
                <w:szCs w:val="18"/>
              </w:rPr>
            </w:pPr>
            <w:ins w:id="8010"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1C35CE64" w14:textId="77777777" w:rsidR="00980629" w:rsidRPr="00340B0D" w:rsidRDefault="00980629" w:rsidP="00541D1A">
            <w:pPr>
              <w:jc w:val="center"/>
              <w:rPr>
                <w:ins w:id="8011" w:author="jonathan pritchard" w:date="2025-01-23T13:47:00Z" w16du:dateUtc="2025-01-23T13:47:00Z"/>
                <w:rFonts w:cs="Arial"/>
                <w:sz w:val="18"/>
                <w:szCs w:val="18"/>
              </w:rPr>
            </w:pPr>
          </w:p>
        </w:tc>
      </w:tr>
      <w:tr w:rsidR="00980629" w:rsidRPr="00340B0D" w14:paraId="34830262" w14:textId="77777777" w:rsidTr="00541D1A">
        <w:trPr>
          <w:ins w:id="801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2CDA23" w14:textId="77777777" w:rsidR="00980629" w:rsidRPr="00340B0D" w:rsidRDefault="00980629" w:rsidP="00541D1A">
            <w:pPr>
              <w:rPr>
                <w:ins w:id="8013" w:author="jonathan pritchard" w:date="2025-01-23T13:47:00Z" w16du:dateUtc="2025-01-23T13:47:00Z"/>
                <w:rFonts w:cs="Arial"/>
                <w:sz w:val="18"/>
                <w:szCs w:val="18"/>
              </w:rPr>
            </w:pPr>
            <w:ins w:id="8014"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B94563" w14:textId="77777777" w:rsidR="00980629" w:rsidRPr="00340B0D" w:rsidRDefault="00980629" w:rsidP="00541D1A">
            <w:pPr>
              <w:rPr>
                <w:ins w:id="8015" w:author="jonathan pritchard" w:date="2025-01-23T13:47:00Z" w16du:dateUtc="2025-01-23T13:47:00Z"/>
                <w:rFonts w:cs="Arial"/>
                <w:sz w:val="18"/>
                <w:szCs w:val="18"/>
              </w:rPr>
            </w:pPr>
          </w:p>
        </w:tc>
        <w:tc>
          <w:tcPr>
            <w:tcW w:w="3871" w:type="dxa"/>
            <w:gridSpan w:val="5"/>
            <w:tcBorders>
              <w:left w:val="single" w:sz="12" w:space="0" w:color="auto"/>
            </w:tcBorders>
          </w:tcPr>
          <w:p w14:paraId="37A7A42F" w14:textId="77777777" w:rsidR="00980629" w:rsidRPr="00340B0D" w:rsidRDefault="00980629" w:rsidP="00541D1A">
            <w:pPr>
              <w:rPr>
                <w:ins w:id="8016" w:author="jonathan pritchard" w:date="2025-01-23T13:47:00Z" w16du:dateUtc="2025-01-23T13:47:00Z"/>
                <w:rFonts w:cs="Arial"/>
                <w:sz w:val="18"/>
                <w:szCs w:val="18"/>
              </w:rPr>
            </w:pPr>
            <w:ins w:id="8017"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355261E9" w14:textId="77777777" w:rsidR="00980629" w:rsidRPr="00340B0D" w:rsidRDefault="00980629" w:rsidP="00541D1A">
            <w:pPr>
              <w:jc w:val="center"/>
              <w:rPr>
                <w:ins w:id="8018" w:author="jonathan pritchard" w:date="2025-01-23T13:47:00Z" w16du:dateUtc="2025-01-23T13:47:00Z"/>
                <w:rFonts w:cs="Arial"/>
                <w:sz w:val="18"/>
                <w:szCs w:val="18"/>
              </w:rPr>
            </w:pPr>
          </w:p>
        </w:tc>
      </w:tr>
      <w:tr w:rsidR="00980629" w:rsidRPr="00340B0D" w14:paraId="12CE87AF" w14:textId="77777777" w:rsidTr="00541D1A">
        <w:trPr>
          <w:ins w:id="801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FF422B" w14:textId="77777777" w:rsidR="00980629" w:rsidRPr="00340B0D" w:rsidRDefault="00980629" w:rsidP="00541D1A">
            <w:pPr>
              <w:rPr>
                <w:ins w:id="8020" w:author="jonathan pritchard" w:date="2025-01-23T13:47:00Z" w16du:dateUtc="2025-01-23T13:47:00Z"/>
                <w:rFonts w:cs="Arial"/>
                <w:sz w:val="18"/>
                <w:szCs w:val="18"/>
              </w:rPr>
            </w:pPr>
            <w:ins w:id="8021"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9A39EB" w14:textId="77777777" w:rsidR="00980629" w:rsidRPr="00340B0D" w:rsidRDefault="00980629" w:rsidP="00541D1A">
            <w:pPr>
              <w:rPr>
                <w:ins w:id="8022" w:author="jonathan pritchard" w:date="2025-01-23T13:47:00Z" w16du:dateUtc="2025-01-23T13:47:00Z"/>
                <w:rFonts w:cs="Arial"/>
                <w:sz w:val="18"/>
                <w:szCs w:val="18"/>
              </w:rPr>
            </w:pPr>
          </w:p>
        </w:tc>
        <w:tc>
          <w:tcPr>
            <w:tcW w:w="3871" w:type="dxa"/>
            <w:gridSpan w:val="5"/>
            <w:tcBorders>
              <w:left w:val="single" w:sz="12" w:space="0" w:color="auto"/>
            </w:tcBorders>
          </w:tcPr>
          <w:p w14:paraId="66ACE574" w14:textId="77777777" w:rsidR="00980629" w:rsidRPr="00340B0D" w:rsidRDefault="00980629" w:rsidP="00541D1A">
            <w:pPr>
              <w:rPr>
                <w:ins w:id="8023" w:author="jonathan pritchard" w:date="2025-01-23T13:47:00Z" w16du:dateUtc="2025-01-23T13:47:00Z"/>
                <w:rFonts w:cs="Arial"/>
                <w:sz w:val="18"/>
                <w:szCs w:val="18"/>
              </w:rPr>
            </w:pPr>
            <w:ins w:id="8024"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11EB815D" w14:textId="77777777" w:rsidR="00980629" w:rsidRPr="00340B0D" w:rsidRDefault="00980629" w:rsidP="00541D1A">
            <w:pPr>
              <w:jc w:val="center"/>
              <w:rPr>
                <w:ins w:id="8025" w:author="jonathan pritchard" w:date="2025-01-23T13:47:00Z" w16du:dateUtc="2025-01-23T13:47:00Z"/>
                <w:rFonts w:cs="Arial"/>
                <w:sz w:val="18"/>
                <w:szCs w:val="18"/>
              </w:rPr>
            </w:pPr>
          </w:p>
        </w:tc>
      </w:tr>
      <w:tr w:rsidR="00980629" w:rsidRPr="00340B0D" w14:paraId="1CCFC6C6" w14:textId="77777777" w:rsidTr="00541D1A">
        <w:trPr>
          <w:ins w:id="802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37EF36" w14:textId="77777777" w:rsidR="00980629" w:rsidRPr="00340B0D" w:rsidRDefault="00980629" w:rsidP="00541D1A">
            <w:pPr>
              <w:rPr>
                <w:ins w:id="8027" w:author="jonathan pritchard" w:date="2025-01-23T13:47:00Z" w16du:dateUtc="2025-01-23T13:47:00Z"/>
                <w:rFonts w:cs="Arial"/>
                <w:sz w:val="18"/>
                <w:szCs w:val="18"/>
              </w:rPr>
            </w:pPr>
            <w:ins w:id="8028"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E0ABA8" w14:textId="77777777" w:rsidR="00980629" w:rsidRPr="00340B0D" w:rsidRDefault="00980629" w:rsidP="00541D1A">
            <w:pPr>
              <w:rPr>
                <w:ins w:id="8029" w:author="jonathan pritchard" w:date="2025-01-23T13:47:00Z" w16du:dateUtc="2025-01-23T13:47:00Z"/>
                <w:rFonts w:cs="Arial"/>
                <w:sz w:val="18"/>
                <w:szCs w:val="18"/>
              </w:rPr>
            </w:pPr>
          </w:p>
        </w:tc>
        <w:tc>
          <w:tcPr>
            <w:tcW w:w="3871" w:type="dxa"/>
            <w:gridSpan w:val="5"/>
            <w:tcBorders>
              <w:left w:val="single" w:sz="12" w:space="0" w:color="auto"/>
            </w:tcBorders>
          </w:tcPr>
          <w:p w14:paraId="2A2618FC" w14:textId="77777777" w:rsidR="00980629" w:rsidRPr="00340B0D" w:rsidRDefault="00980629" w:rsidP="00541D1A">
            <w:pPr>
              <w:rPr>
                <w:ins w:id="8030" w:author="jonathan pritchard" w:date="2025-01-23T13:47:00Z" w16du:dateUtc="2025-01-23T13:47:00Z"/>
                <w:rFonts w:cs="Arial"/>
                <w:b/>
                <w:bCs/>
                <w:sz w:val="18"/>
                <w:szCs w:val="18"/>
              </w:rPr>
            </w:pPr>
            <w:ins w:id="8031"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129943EE" w14:textId="77777777" w:rsidR="00980629" w:rsidRPr="00340B0D" w:rsidRDefault="00980629" w:rsidP="00541D1A">
            <w:pPr>
              <w:jc w:val="center"/>
              <w:rPr>
                <w:ins w:id="8032" w:author="jonathan pritchard" w:date="2025-01-23T13:47:00Z" w16du:dateUtc="2025-01-23T13:47:00Z"/>
                <w:rFonts w:cs="Arial"/>
                <w:sz w:val="18"/>
                <w:szCs w:val="18"/>
              </w:rPr>
            </w:pPr>
          </w:p>
        </w:tc>
      </w:tr>
      <w:tr w:rsidR="00980629" w:rsidRPr="00340B0D" w14:paraId="4CB901ED" w14:textId="77777777" w:rsidTr="00541D1A">
        <w:trPr>
          <w:ins w:id="803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094E14" w14:textId="77777777" w:rsidR="00980629" w:rsidRPr="00340B0D" w:rsidRDefault="00980629" w:rsidP="00541D1A">
            <w:pPr>
              <w:rPr>
                <w:ins w:id="8034" w:author="jonathan pritchard" w:date="2025-01-23T13:47:00Z" w16du:dateUtc="2025-01-23T13:47:00Z"/>
                <w:rFonts w:cs="Arial"/>
                <w:sz w:val="18"/>
                <w:szCs w:val="18"/>
              </w:rPr>
            </w:pPr>
            <w:ins w:id="8035"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2053F4B" w14:textId="77777777" w:rsidR="00980629" w:rsidRPr="00340B0D" w:rsidRDefault="00980629" w:rsidP="00541D1A">
            <w:pPr>
              <w:rPr>
                <w:ins w:id="8036" w:author="jonathan pritchard" w:date="2025-01-23T13:47:00Z" w16du:dateUtc="2025-01-23T13:47:00Z"/>
                <w:rFonts w:cs="Arial"/>
                <w:sz w:val="18"/>
                <w:szCs w:val="18"/>
              </w:rPr>
            </w:pPr>
          </w:p>
        </w:tc>
        <w:tc>
          <w:tcPr>
            <w:tcW w:w="3871" w:type="dxa"/>
            <w:gridSpan w:val="5"/>
            <w:tcBorders>
              <w:left w:val="single" w:sz="12" w:space="0" w:color="auto"/>
            </w:tcBorders>
          </w:tcPr>
          <w:p w14:paraId="1E59D48C" w14:textId="77777777" w:rsidR="00980629" w:rsidRPr="00340B0D" w:rsidRDefault="00980629" w:rsidP="00541D1A">
            <w:pPr>
              <w:rPr>
                <w:ins w:id="8037" w:author="jonathan pritchard" w:date="2025-01-23T13:47:00Z" w16du:dateUtc="2025-01-23T13:47:00Z"/>
                <w:rFonts w:cs="Arial"/>
                <w:sz w:val="18"/>
                <w:szCs w:val="18"/>
              </w:rPr>
            </w:pPr>
            <w:ins w:id="8038"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773BD075" w14:textId="77777777" w:rsidR="00980629" w:rsidRPr="00340B0D" w:rsidRDefault="00980629" w:rsidP="00541D1A">
            <w:pPr>
              <w:jc w:val="center"/>
              <w:rPr>
                <w:ins w:id="8039" w:author="jonathan pritchard" w:date="2025-01-23T13:47:00Z" w16du:dateUtc="2025-01-23T13:47:00Z"/>
                <w:rFonts w:cs="Arial"/>
                <w:sz w:val="18"/>
                <w:szCs w:val="18"/>
              </w:rPr>
            </w:pPr>
          </w:p>
        </w:tc>
      </w:tr>
      <w:tr w:rsidR="00980629" w:rsidRPr="00340B0D" w14:paraId="49D49D3D" w14:textId="77777777" w:rsidTr="00541D1A">
        <w:trPr>
          <w:ins w:id="8040"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08BD0D0" w14:textId="77777777" w:rsidR="00980629" w:rsidRPr="00340B0D" w:rsidRDefault="00980629" w:rsidP="00541D1A">
            <w:pPr>
              <w:jc w:val="center"/>
              <w:rPr>
                <w:ins w:id="8041" w:author="jonathan pritchard" w:date="2025-01-23T13:47:00Z" w16du:dateUtc="2025-01-23T13:47:00Z"/>
                <w:rFonts w:cs="Arial"/>
                <w:b/>
                <w:bCs/>
                <w:sz w:val="18"/>
                <w:szCs w:val="18"/>
              </w:rPr>
            </w:pPr>
            <w:ins w:id="8042"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3ED6B519" w14:textId="77777777" w:rsidR="00980629" w:rsidRPr="00340B0D" w:rsidRDefault="00980629" w:rsidP="00541D1A">
            <w:pPr>
              <w:rPr>
                <w:ins w:id="8043" w:author="jonathan pritchard" w:date="2025-01-23T13:47:00Z" w16du:dateUtc="2025-01-23T13:47:00Z"/>
                <w:rFonts w:cs="Arial"/>
                <w:b/>
                <w:bCs/>
                <w:sz w:val="18"/>
                <w:szCs w:val="18"/>
              </w:rPr>
            </w:pPr>
            <w:ins w:id="8044"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4DEE4B89" w14:textId="77777777" w:rsidR="00980629" w:rsidRPr="00340B0D" w:rsidRDefault="00980629" w:rsidP="00541D1A">
            <w:pPr>
              <w:jc w:val="center"/>
              <w:rPr>
                <w:ins w:id="8045" w:author="jonathan pritchard" w:date="2025-01-23T13:47:00Z" w16du:dateUtc="2025-01-23T13:47:00Z"/>
                <w:rFonts w:cs="Arial"/>
                <w:sz w:val="18"/>
                <w:szCs w:val="18"/>
              </w:rPr>
            </w:pPr>
          </w:p>
        </w:tc>
      </w:tr>
      <w:tr w:rsidR="00980629" w:rsidRPr="00340B0D" w14:paraId="4AC45674" w14:textId="77777777" w:rsidTr="00541D1A">
        <w:trPr>
          <w:ins w:id="8046" w:author="jonathan pritchard" w:date="2025-01-23T13:47:00Z"/>
        </w:trPr>
        <w:customXmlInsRangeStart w:id="8047" w:author="jonathan pritchard" w:date="2025-01-23T13:47:00Z"/>
        <w:sdt>
          <w:sdtPr>
            <w:rPr>
              <w:rFonts w:cs="Arial"/>
              <w:sz w:val="18"/>
              <w:szCs w:val="18"/>
            </w:rPr>
            <w:alias w:val="Palette"/>
            <w:tag w:val="Palette"/>
            <w:id w:val="-1145974124"/>
            <w:placeholder>
              <w:docPart w:val="7E0E3D83731C4D19B2E4BDC4CBC009B2"/>
            </w:placeholder>
            <w:comboBox>
              <w:listItem w:displayText="Day" w:value="Day"/>
              <w:listItem w:displayText="Dusk" w:value="Dusk"/>
              <w:listItem w:displayText="Night" w:value="Night"/>
            </w:comboBox>
          </w:sdtPr>
          <w:sdtContent>
            <w:customXmlInsRangeEnd w:id="8047"/>
            <w:tc>
              <w:tcPr>
                <w:tcW w:w="4656" w:type="dxa"/>
                <w:gridSpan w:val="5"/>
                <w:tcBorders>
                  <w:left w:val="single" w:sz="12" w:space="0" w:color="auto"/>
                  <w:bottom w:val="single" w:sz="12" w:space="0" w:color="auto"/>
                  <w:right w:val="single" w:sz="12" w:space="0" w:color="auto"/>
                </w:tcBorders>
              </w:tcPr>
              <w:p w14:paraId="7CA0F829" w14:textId="77777777" w:rsidR="00980629" w:rsidRPr="00340B0D" w:rsidRDefault="00980629" w:rsidP="00541D1A">
                <w:pPr>
                  <w:rPr>
                    <w:ins w:id="8048" w:author="jonathan pritchard" w:date="2025-01-23T13:47:00Z" w16du:dateUtc="2025-01-23T13:47:00Z"/>
                    <w:rFonts w:cs="Arial"/>
                    <w:sz w:val="18"/>
                    <w:szCs w:val="18"/>
                  </w:rPr>
                </w:pPr>
                <w:ins w:id="8049" w:author="jonathan pritchard" w:date="2025-01-23T13:47:00Z" w16du:dateUtc="2025-01-23T13:47:00Z">
                  <w:r w:rsidRPr="00340B0D">
                    <w:rPr>
                      <w:rFonts w:cs="Arial"/>
                      <w:sz w:val="18"/>
                      <w:szCs w:val="18"/>
                    </w:rPr>
                    <w:t>Day</w:t>
                  </w:r>
                </w:ins>
              </w:p>
            </w:tc>
            <w:customXmlInsRangeStart w:id="8050" w:author="jonathan pritchard" w:date="2025-01-23T13:47:00Z"/>
          </w:sdtContent>
        </w:sdt>
        <w:customXmlInsRangeEnd w:id="8050"/>
        <w:tc>
          <w:tcPr>
            <w:tcW w:w="3871" w:type="dxa"/>
            <w:gridSpan w:val="5"/>
            <w:tcBorders>
              <w:left w:val="single" w:sz="12" w:space="0" w:color="auto"/>
            </w:tcBorders>
          </w:tcPr>
          <w:p w14:paraId="465D3647" w14:textId="77777777" w:rsidR="00980629" w:rsidRPr="00340B0D" w:rsidRDefault="00980629" w:rsidP="00541D1A">
            <w:pPr>
              <w:rPr>
                <w:ins w:id="8051" w:author="jonathan pritchard" w:date="2025-01-23T13:47:00Z" w16du:dateUtc="2025-01-23T13:47:00Z"/>
                <w:rFonts w:cs="Arial"/>
                <w:b/>
                <w:bCs/>
                <w:sz w:val="18"/>
                <w:szCs w:val="18"/>
              </w:rPr>
            </w:pPr>
            <w:ins w:id="8052"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00F82587" w14:textId="77777777" w:rsidR="00980629" w:rsidRPr="00340B0D" w:rsidRDefault="00980629" w:rsidP="00541D1A">
            <w:pPr>
              <w:jc w:val="center"/>
              <w:rPr>
                <w:ins w:id="8053" w:author="jonathan pritchard" w:date="2025-01-23T13:47:00Z" w16du:dateUtc="2025-01-23T13:47:00Z"/>
                <w:rFonts w:cs="Arial"/>
                <w:sz w:val="18"/>
                <w:szCs w:val="18"/>
              </w:rPr>
            </w:pPr>
          </w:p>
        </w:tc>
      </w:tr>
      <w:tr w:rsidR="00980629" w:rsidRPr="00340B0D" w14:paraId="1E444AE8" w14:textId="77777777" w:rsidTr="00541D1A">
        <w:trPr>
          <w:ins w:id="8054"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93572A3" w14:textId="77777777" w:rsidR="00980629" w:rsidRPr="00340B0D" w:rsidRDefault="00980629" w:rsidP="00541D1A">
            <w:pPr>
              <w:jc w:val="center"/>
              <w:rPr>
                <w:ins w:id="8055" w:author="jonathan pritchard" w:date="2025-01-23T13:47:00Z" w16du:dateUtc="2025-01-23T13:47:00Z"/>
                <w:rFonts w:cs="Arial"/>
                <w:b/>
                <w:bCs/>
                <w:sz w:val="18"/>
                <w:szCs w:val="18"/>
              </w:rPr>
            </w:pPr>
          </w:p>
        </w:tc>
        <w:tc>
          <w:tcPr>
            <w:tcW w:w="3871" w:type="dxa"/>
            <w:gridSpan w:val="5"/>
            <w:tcBorders>
              <w:left w:val="single" w:sz="12" w:space="0" w:color="auto"/>
            </w:tcBorders>
          </w:tcPr>
          <w:p w14:paraId="427BBBFE" w14:textId="77777777" w:rsidR="00980629" w:rsidRPr="00340B0D" w:rsidRDefault="00980629" w:rsidP="00541D1A">
            <w:pPr>
              <w:rPr>
                <w:ins w:id="8056" w:author="jonathan pritchard" w:date="2025-01-23T13:47:00Z" w16du:dateUtc="2025-01-23T13:47:00Z"/>
                <w:rFonts w:cs="Arial"/>
                <w:sz w:val="18"/>
                <w:szCs w:val="18"/>
              </w:rPr>
            </w:pPr>
          </w:p>
        </w:tc>
        <w:tc>
          <w:tcPr>
            <w:tcW w:w="672" w:type="dxa"/>
            <w:tcBorders>
              <w:right w:val="single" w:sz="12" w:space="0" w:color="auto"/>
            </w:tcBorders>
            <w:vAlign w:val="center"/>
          </w:tcPr>
          <w:p w14:paraId="1FE7E4E1" w14:textId="77777777" w:rsidR="00980629" w:rsidRPr="00340B0D" w:rsidRDefault="00980629" w:rsidP="00541D1A">
            <w:pPr>
              <w:jc w:val="center"/>
              <w:rPr>
                <w:ins w:id="8057" w:author="jonathan pritchard" w:date="2025-01-23T13:47:00Z" w16du:dateUtc="2025-01-23T13:47:00Z"/>
                <w:rFonts w:cs="Arial"/>
                <w:sz w:val="18"/>
                <w:szCs w:val="18"/>
              </w:rPr>
            </w:pPr>
          </w:p>
        </w:tc>
      </w:tr>
      <w:tr w:rsidR="00980629" w:rsidRPr="00340B0D" w14:paraId="7FDE4929" w14:textId="77777777" w:rsidTr="00541D1A">
        <w:trPr>
          <w:ins w:id="8058"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3CFA5E7A" w14:textId="77777777" w:rsidR="00980629" w:rsidRPr="00340B0D" w:rsidRDefault="00980629" w:rsidP="00541D1A">
            <w:pPr>
              <w:rPr>
                <w:ins w:id="8059"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C075100" w14:textId="77777777" w:rsidR="00980629" w:rsidRPr="00340B0D" w:rsidRDefault="00980629" w:rsidP="00541D1A">
            <w:pPr>
              <w:jc w:val="center"/>
              <w:rPr>
                <w:ins w:id="8060"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6FBB4F4E" w14:textId="77777777" w:rsidR="00980629" w:rsidRPr="00340B0D" w:rsidRDefault="00980629" w:rsidP="00541D1A">
            <w:pPr>
              <w:jc w:val="center"/>
              <w:rPr>
                <w:ins w:id="8061" w:author="jonathan pritchard" w:date="2025-01-23T13:47:00Z" w16du:dateUtc="2025-01-23T13:47:00Z"/>
                <w:rFonts w:cs="Arial"/>
                <w:sz w:val="18"/>
                <w:szCs w:val="18"/>
              </w:rPr>
            </w:pPr>
          </w:p>
        </w:tc>
      </w:tr>
      <w:tr w:rsidR="00980629" w:rsidRPr="00340B0D" w14:paraId="7B61FFAE" w14:textId="77777777" w:rsidTr="00541D1A">
        <w:trPr>
          <w:ins w:id="8062"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A9A468" w14:textId="77777777" w:rsidR="00980629" w:rsidRPr="00340B0D" w:rsidRDefault="00980629" w:rsidP="00541D1A">
            <w:pPr>
              <w:jc w:val="center"/>
              <w:rPr>
                <w:ins w:id="8063" w:author="jonathan pritchard" w:date="2025-01-23T13:47:00Z" w16du:dateUtc="2025-01-23T13:47:00Z"/>
                <w:rFonts w:cs="Arial"/>
                <w:b/>
                <w:bCs/>
                <w:sz w:val="18"/>
                <w:szCs w:val="18"/>
              </w:rPr>
            </w:pPr>
            <w:ins w:id="8064"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14DCA8" w14:textId="77777777" w:rsidR="00980629" w:rsidRPr="00340B0D" w:rsidRDefault="00980629" w:rsidP="00541D1A">
            <w:pPr>
              <w:jc w:val="center"/>
              <w:rPr>
                <w:ins w:id="8065" w:author="jonathan pritchard" w:date="2025-01-23T13:47:00Z" w16du:dateUtc="2025-01-23T13:47:00Z"/>
                <w:rFonts w:cs="Arial"/>
                <w:sz w:val="18"/>
                <w:szCs w:val="18"/>
              </w:rPr>
            </w:pPr>
            <w:ins w:id="8066" w:author="jonathan pritchard" w:date="2025-01-23T13:47:00Z" w16du:dateUtc="2025-01-23T13:47:00Z">
              <w:r w:rsidRPr="00340B0D">
                <w:rPr>
                  <w:rFonts w:cs="Arial"/>
                  <w:b/>
                  <w:bCs/>
                  <w:sz w:val="18"/>
                  <w:szCs w:val="18"/>
                </w:rPr>
                <w:t>Display</w:t>
              </w:r>
            </w:ins>
          </w:p>
        </w:tc>
      </w:tr>
      <w:tr w:rsidR="00980629" w:rsidRPr="00340B0D" w14:paraId="05D8FC8D" w14:textId="77777777" w:rsidTr="00541D1A">
        <w:trPr>
          <w:trHeight w:val="287"/>
          <w:ins w:id="8067" w:author="jonathan pritchard" w:date="2025-01-23T13:47:00Z"/>
        </w:trPr>
        <w:tc>
          <w:tcPr>
            <w:tcW w:w="1789" w:type="dxa"/>
            <w:tcBorders>
              <w:left w:val="single" w:sz="12" w:space="0" w:color="auto"/>
              <w:bottom w:val="single" w:sz="4" w:space="0" w:color="auto"/>
            </w:tcBorders>
          </w:tcPr>
          <w:p w14:paraId="799AB091" w14:textId="77777777" w:rsidR="00980629" w:rsidRPr="00340B0D" w:rsidRDefault="00980629" w:rsidP="00541D1A">
            <w:pPr>
              <w:rPr>
                <w:ins w:id="8068" w:author="jonathan pritchard" w:date="2025-01-23T13:47:00Z" w16du:dateUtc="2025-01-23T13:47:00Z"/>
                <w:rFonts w:cs="Arial"/>
                <w:sz w:val="18"/>
                <w:szCs w:val="18"/>
              </w:rPr>
            </w:pPr>
            <w:ins w:id="8069"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E749C58" w14:textId="77777777" w:rsidR="00980629" w:rsidRPr="00340B0D" w:rsidRDefault="00980629" w:rsidP="00541D1A">
            <w:pPr>
              <w:rPr>
                <w:ins w:id="8070"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A9EA494" w14:textId="77777777" w:rsidR="00980629" w:rsidRPr="00340B0D" w:rsidRDefault="00980629" w:rsidP="00541D1A">
            <w:pPr>
              <w:rPr>
                <w:ins w:id="8071" w:author="jonathan pritchard" w:date="2025-01-23T13:47:00Z" w16du:dateUtc="2025-01-23T13:47:00Z"/>
                <w:rFonts w:cs="Arial"/>
                <w:sz w:val="18"/>
                <w:szCs w:val="18"/>
              </w:rPr>
            </w:pPr>
            <w:ins w:id="8072"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531C759D" w14:textId="77777777" w:rsidR="00980629" w:rsidRPr="00C87169" w:rsidRDefault="00980629" w:rsidP="00541D1A">
            <w:pPr>
              <w:rPr>
                <w:ins w:id="8073" w:author="jonathan pritchard" w:date="2025-01-23T13:47:00Z" w16du:dateUtc="2025-01-23T13:47:00Z"/>
                <w:rFonts w:cs="Arial"/>
              </w:rPr>
            </w:pPr>
          </w:p>
        </w:tc>
      </w:tr>
      <w:tr w:rsidR="00980629" w:rsidRPr="00340B0D" w14:paraId="0FC105F7" w14:textId="77777777" w:rsidTr="00541D1A">
        <w:trPr>
          <w:ins w:id="8074" w:author="jonathan pritchard" w:date="2025-01-23T13:47:00Z"/>
        </w:trPr>
        <w:tc>
          <w:tcPr>
            <w:tcW w:w="1789" w:type="dxa"/>
            <w:tcBorders>
              <w:left w:val="single" w:sz="12" w:space="0" w:color="auto"/>
              <w:bottom w:val="single" w:sz="4" w:space="0" w:color="auto"/>
            </w:tcBorders>
          </w:tcPr>
          <w:p w14:paraId="705D7201" w14:textId="77777777" w:rsidR="00980629" w:rsidRPr="00340B0D" w:rsidRDefault="00980629" w:rsidP="00541D1A">
            <w:pPr>
              <w:rPr>
                <w:ins w:id="8075" w:author="jonathan pritchard" w:date="2025-01-23T13:47:00Z" w16du:dateUtc="2025-01-23T13:47:00Z"/>
                <w:rFonts w:cs="Arial"/>
                <w:sz w:val="18"/>
                <w:szCs w:val="18"/>
              </w:rPr>
            </w:pPr>
            <w:ins w:id="8076"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BEB86D3" w14:textId="77777777" w:rsidR="00980629" w:rsidRPr="00340B0D" w:rsidRDefault="00980629" w:rsidP="00541D1A">
            <w:pPr>
              <w:rPr>
                <w:ins w:id="8077"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5A02D3D" w14:textId="77777777" w:rsidR="00980629" w:rsidRPr="00340B0D" w:rsidRDefault="00980629" w:rsidP="00541D1A">
            <w:pPr>
              <w:rPr>
                <w:ins w:id="8078" w:author="jonathan pritchard" w:date="2025-01-23T13:47:00Z" w16du:dateUtc="2025-01-23T13:47:00Z"/>
                <w:rFonts w:cs="Arial"/>
                <w:sz w:val="18"/>
                <w:szCs w:val="18"/>
              </w:rPr>
            </w:pPr>
            <w:ins w:id="8079"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435CF" w14:textId="77777777" w:rsidR="00980629" w:rsidRPr="00340B0D" w:rsidRDefault="00980629" w:rsidP="00541D1A">
            <w:pPr>
              <w:rPr>
                <w:ins w:id="8080" w:author="jonathan pritchard" w:date="2025-01-23T13:47:00Z" w16du:dateUtc="2025-01-23T13:47:00Z"/>
                <w:rFonts w:cs="Arial"/>
                <w:sz w:val="18"/>
                <w:szCs w:val="18"/>
              </w:rPr>
            </w:pPr>
            <w:ins w:id="8081" w:author="jonathan pritchard" w:date="2025-01-23T13:47:00Z" w16du:dateUtc="2025-01-23T13:47:00Z">
              <w:r w:rsidRPr="00340B0D">
                <w:rPr>
                  <w:rFonts w:cs="Arial"/>
                  <w:sz w:val="18"/>
                  <w:szCs w:val="18"/>
                </w:rPr>
                <w:t>1:</w:t>
              </w:r>
              <w:r>
                <w:rPr>
                  <w:rFonts w:cs="Arial"/>
                  <w:sz w:val="18"/>
                  <w:szCs w:val="18"/>
                </w:rPr>
                <w:t>60000</w:t>
              </w:r>
            </w:ins>
          </w:p>
        </w:tc>
      </w:tr>
      <w:tr w:rsidR="00980629" w:rsidRPr="00340B0D" w14:paraId="24819866" w14:textId="77777777" w:rsidTr="00541D1A">
        <w:trPr>
          <w:ins w:id="8082"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E9E4F" w14:textId="77777777" w:rsidR="00980629" w:rsidRPr="00340B0D" w:rsidRDefault="00980629" w:rsidP="00541D1A">
            <w:pPr>
              <w:jc w:val="center"/>
              <w:rPr>
                <w:ins w:id="8083"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7ADC24C5" w14:textId="77777777" w:rsidR="00980629" w:rsidRPr="00340B0D" w:rsidRDefault="00980629" w:rsidP="00541D1A">
            <w:pPr>
              <w:rPr>
                <w:ins w:id="8084" w:author="jonathan pritchard" w:date="2025-01-23T13:47:00Z" w16du:dateUtc="2025-01-23T13:47:00Z"/>
                <w:rFonts w:cs="Arial"/>
                <w:sz w:val="18"/>
                <w:szCs w:val="18"/>
              </w:rPr>
            </w:pPr>
            <w:ins w:id="8085"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7BA54E" w14:textId="77777777" w:rsidR="00980629" w:rsidRPr="00340B0D" w:rsidRDefault="00980629" w:rsidP="00541D1A">
            <w:pPr>
              <w:rPr>
                <w:ins w:id="8086" w:author="jonathan pritchard" w:date="2025-01-23T13:47:00Z" w16du:dateUtc="2025-01-23T13:47:00Z"/>
                <w:rFonts w:cs="Arial"/>
                <w:sz w:val="18"/>
                <w:szCs w:val="18"/>
              </w:rPr>
            </w:pPr>
          </w:p>
        </w:tc>
      </w:tr>
      <w:tr w:rsidR="00980629" w:rsidRPr="00340B0D" w14:paraId="5E46CD90" w14:textId="77777777" w:rsidTr="00541D1A">
        <w:trPr>
          <w:ins w:id="8087"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AC04C96" w14:textId="77777777" w:rsidR="00980629" w:rsidRPr="00340B0D" w:rsidRDefault="00980629" w:rsidP="00541D1A">
            <w:pPr>
              <w:rPr>
                <w:ins w:id="8088" w:author="jonathan pritchard" w:date="2025-01-23T13:47:00Z" w16du:dateUtc="2025-01-23T13:47:00Z"/>
                <w:rFonts w:cs="Arial"/>
                <w:sz w:val="18"/>
                <w:szCs w:val="18"/>
              </w:rPr>
            </w:pPr>
          </w:p>
        </w:tc>
      </w:tr>
      <w:tr w:rsidR="00980629" w:rsidRPr="00340B0D" w14:paraId="53C11358" w14:textId="77777777" w:rsidTr="00541D1A">
        <w:trPr>
          <w:ins w:id="8089"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8FA8E" w14:textId="77777777" w:rsidR="00980629" w:rsidRPr="00340B0D" w:rsidRDefault="00980629" w:rsidP="00541D1A">
            <w:pPr>
              <w:jc w:val="center"/>
              <w:rPr>
                <w:ins w:id="8090" w:author="jonathan pritchard" w:date="2025-01-23T13:47:00Z" w16du:dateUtc="2025-01-23T13:47:00Z"/>
                <w:rFonts w:cs="Arial"/>
                <w:b/>
                <w:bCs/>
                <w:sz w:val="18"/>
                <w:szCs w:val="18"/>
              </w:rPr>
            </w:pPr>
            <w:ins w:id="8091"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980629" w:rsidRPr="00340B0D" w14:paraId="72F39B1B" w14:textId="77777777" w:rsidTr="00541D1A">
        <w:trPr>
          <w:ins w:id="8092"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0FF72E" w14:textId="77777777" w:rsidR="00980629" w:rsidRPr="00340B0D" w:rsidRDefault="00980629" w:rsidP="00541D1A">
            <w:pPr>
              <w:jc w:val="center"/>
              <w:rPr>
                <w:ins w:id="8093" w:author="jonathan pritchard" w:date="2025-01-23T13:47:00Z" w16du:dateUtc="2025-01-23T13:47:00Z"/>
                <w:rFonts w:cs="Arial"/>
                <w:b/>
                <w:bCs/>
                <w:sz w:val="18"/>
                <w:szCs w:val="18"/>
              </w:rPr>
            </w:pPr>
            <w:ins w:id="8094"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A5BE1" w14:textId="77777777" w:rsidR="00980629" w:rsidRPr="00340B0D" w:rsidRDefault="00980629" w:rsidP="00541D1A">
            <w:pPr>
              <w:jc w:val="center"/>
              <w:rPr>
                <w:ins w:id="8095" w:author="jonathan pritchard" w:date="2025-01-23T13:47:00Z" w16du:dateUtc="2025-01-23T13:47:00Z"/>
                <w:rFonts w:cs="Arial"/>
                <w:b/>
                <w:bCs/>
                <w:sz w:val="18"/>
                <w:szCs w:val="18"/>
              </w:rPr>
            </w:pPr>
            <w:ins w:id="8096" w:author="jonathan pritchard" w:date="2025-01-23T13:47:00Z" w16du:dateUtc="2025-01-23T13:47:00Z">
              <w:r w:rsidRPr="00340B0D">
                <w:rPr>
                  <w:rFonts w:cs="Arial"/>
                  <w:b/>
                  <w:bCs/>
                  <w:sz w:val="18"/>
                  <w:szCs w:val="18"/>
                </w:rPr>
                <w:t>Other</w:t>
              </w:r>
            </w:ins>
          </w:p>
        </w:tc>
      </w:tr>
      <w:tr w:rsidR="00980629" w:rsidRPr="00340B0D" w14:paraId="498F8A0D" w14:textId="77777777" w:rsidTr="00541D1A">
        <w:trPr>
          <w:ins w:id="809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248E2" w14:textId="77777777" w:rsidR="00980629" w:rsidRPr="00340B0D" w:rsidRDefault="00980629" w:rsidP="00541D1A">
            <w:pPr>
              <w:rPr>
                <w:ins w:id="8098" w:author="jonathan pritchard" w:date="2025-01-23T13:47:00Z" w16du:dateUtc="2025-01-23T13:47:00Z"/>
                <w:rFonts w:cs="Arial"/>
                <w:sz w:val="18"/>
                <w:szCs w:val="18"/>
              </w:rPr>
            </w:pPr>
            <w:ins w:id="8099"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502B322" w14:textId="77777777" w:rsidR="00980629" w:rsidRPr="00340B0D" w:rsidRDefault="00980629" w:rsidP="00541D1A">
            <w:pPr>
              <w:jc w:val="center"/>
              <w:rPr>
                <w:ins w:id="810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9EFF8F" w14:textId="77777777" w:rsidR="00980629" w:rsidRPr="00340B0D" w:rsidRDefault="00980629" w:rsidP="00541D1A">
            <w:pPr>
              <w:pStyle w:val="Default"/>
              <w:rPr>
                <w:ins w:id="8101" w:author="jonathan pritchard" w:date="2025-01-23T13:47:00Z" w16du:dateUtc="2025-01-23T13:47:00Z"/>
                <w:sz w:val="18"/>
                <w:szCs w:val="18"/>
              </w:rPr>
            </w:pPr>
            <w:ins w:id="8102"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5BEF37B" w14:textId="77777777" w:rsidR="00980629" w:rsidRPr="00340B0D" w:rsidRDefault="00980629" w:rsidP="00541D1A">
            <w:pPr>
              <w:rPr>
                <w:ins w:id="8103" w:author="jonathan pritchard" w:date="2025-01-23T13:47:00Z" w16du:dateUtc="2025-01-23T13:47:00Z"/>
                <w:rFonts w:cs="Arial"/>
                <w:sz w:val="18"/>
                <w:szCs w:val="18"/>
              </w:rPr>
            </w:pPr>
          </w:p>
        </w:tc>
      </w:tr>
      <w:tr w:rsidR="00980629" w:rsidRPr="00340B0D" w14:paraId="529527E3" w14:textId="77777777" w:rsidTr="00541D1A">
        <w:trPr>
          <w:ins w:id="810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2B002CB" w14:textId="77777777" w:rsidR="00980629" w:rsidRPr="00340B0D" w:rsidRDefault="00980629" w:rsidP="00541D1A">
            <w:pPr>
              <w:pStyle w:val="Default"/>
              <w:rPr>
                <w:ins w:id="8105" w:author="jonathan pritchard" w:date="2025-01-23T13:47:00Z" w16du:dateUtc="2025-01-23T13:47:00Z"/>
                <w:sz w:val="18"/>
                <w:szCs w:val="18"/>
              </w:rPr>
            </w:pPr>
            <w:ins w:id="8106"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5567F911" w14:textId="77777777" w:rsidR="00980629" w:rsidRPr="00340B0D" w:rsidRDefault="00980629" w:rsidP="00541D1A">
            <w:pPr>
              <w:jc w:val="center"/>
              <w:rPr>
                <w:ins w:id="810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0CADA6B" w14:textId="77777777" w:rsidR="00980629" w:rsidRPr="00340B0D" w:rsidRDefault="00980629" w:rsidP="00541D1A">
            <w:pPr>
              <w:pStyle w:val="Default"/>
              <w:rPr>
                <w:ins w:id="8108" w:author="jonathan pritchard" w:date="2025-01-23T13:47:00Z" w16du:dateUtc="2025-01-23T13:47:00Z"/>
                <w:sz w:val="18"/>
                <w:szCs w:val="18"/>
              </w:rPr>
            </w:pPr>
            <w:ins w:id="8109"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5129FB29" w14:textId="77777777" w:rsidR="00980629" w:rsidRPr="00340B0D" w:rsidRDefault="00980629" w:rsidP="00541D1A">
            <w:pPr>
              <w:rPr>
                <w:ins w:id="8110" w:author="jonathan pritchard" w:date="2025-01-23T13:47:00Z" w16du:dateUtc="2025-01-23T13:47:00Z"/>
                <w:rFonts w:cs="Arial"/>
                <w:sz w:val="18"/>
                <w:szCs w:val="18"/>
              </w:rPr>
            </w:pPr>
          </w:p>
        </w:tc>
      </w:tr>
      <w:tr w:rsidR="00980629" w:rsidRPr="00340B0D" w14:paraId="21AD04F7" w14:textId="77777777" w:rsidTr="00541D1A">
        <w:trPr>
          <w:ins w:id="811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F28210E" w14:textId="77777777" w:rsidR="00980629" w:rsidRPr="00340B0D" w:rsidRDefault="00980629" w:rsidP="00541D1A">
            <w:pPr>
              <w:pStyle w:val="Default"/>
              <w:ind w:left="720"/>
              <w:rPr>
                <w:ins w:id="8112" w:author="jonathan pritchard" w:date="2025-01-23T13:47:00Z" w16du:dateUtc="2025-01-23T13:47:00Z"/>
                <w:sz w:val="18"/>
                <w:szCs w:val="18"/>
              </w:rPr>
            </w:pPr>
            <w:ins w:id="8113"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188FE04" w14:textId="77777777" w:rsidR="00980629" w:rsidRPr="00340B0D" w:rsidRDefault="00980629" w:rsidP="00541D1A">
            <w:pPr>
              <w:jc w:val="center"/>
              <w:rPr>
                <w:ins w:id="811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59074" w14:textId="77777777" w:rsidR="00980629" w:rsidRPr="00340B0D" w:rsidRDefault="00980629" w:rsidP="00541D1A">
            <w:pPr>
              <w:pStyle w:val="Default"/>
              <w:rPr>
                <w:ins w:id="8115" w:author="jonathan pritchard" w:date="2025-01-23T13:47:00Z" w16du:dateUtc="2025-01-23T13:47:00Z"/>
                <w:sz w:val="18"/>
                <w:szCs w:val="18"/>
              </w:rPr>
            </w:pPr>
            <w:ins w:id="8116"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4203AA67" w14:textId="77777777" w:rsidR="00980629" w:rsidRPr="00340B0D" w:rsidRDefault="00980629" w:rsidP="00541D1A">
            <w:pPr>
              <w:rPr>
                <w:ins w:id="8117" w:author="jonathan pritchard" w:date="2025-01-23T13:47:00Z" w16du:dateUtc="2025-01-23T13:47:00Z"/>
                <w:rFonts w:cs="Arial"/>
                <w:sz w:val="18"/>
                <w:szCs w:val="18"/>
              </w:rPr>
            </w:pPr>
          </w:p>
        </w:tc>
      </w:tr>
      <w:tr w:rsidR="00980629" w:rsidRPr="00340B0D" w14:paraId="4621E50A" w14:textId="77777777" w:rsidTr="00541D1A">
        <w:trPr>
          <w:ins w:id="811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5A43F84" w14:textId="77777777" w:rsidR="00980629" w:rsidRPr="00340B0D" w:rsidRDefault="00980629" w:rsidP="00541D1A">
            <w:pPr>
              <w:pStyle w:val="Default"/>
              <w:ind w:left="720"/>
              <w:rPr>
                <w:ins w:id="8119" w:author="jonathan pritchard" w:date="2025-01-23T13:47:00Z" w16du:dateUtc="2025-01-23T13:47:00Z"/>
                <w:sz w:val="18"/>
                <w:szCs w:val="18"/>
              </w:rPr>
            </w:pPr>
            <w:ins w:id="8120"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9255EE2" w14:textId="77777777" w:rsidR="00980629" w:rsidRPr="00340B0D" w:rsidRDefault="00980629" w:rsidP="00541D1A">
            <w:pPr>
              <w:jc w:val="center"/>
              <w:rPr>
                <w:ins w:id="812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B5B2DB" w14:textId="77777777" w:rsidR="00980629" w:rsidRPr="00340B0D" w:rsidRDefault="00980629" w:rsidP="00541D1A">
            <w:pPr>
              <w:pStyle w:val="Default"/>
              <w:rPr>
                <w:ins w:id="8122" w:author="jonathan pritchard" w:date="2025-01-23T13:47:00Z" w16du:dateUtc="2025-01-23T13:47:00Z"/>
                <w:sz w:val="18"/>
                <w:szCs w:val="18"/>
              </w:rPr>
            </w:pPr>
            <w:ins w:id="8123"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4A9B6296" w14:textId="77777777" w:rsidR="00980629" w:rsidRPr="00340B0D" w:rsidRDefault="00980629" w:rsidP="00541D1A">
            <w:pPr>
              <w:rPr>
                <w:ins w:id="8124" w:author="jonathan pritchard" w:date="2025-01-23T13:47:00Z" w16du:dateUtc="2025-01-23T13:47:00Z"/>
                <w:rFonts w:cs="Arial"/>
                <w:sz w:val="18"/>
                <w:szCs w:val="18"/>
              </w:rPr>
            </w:pPr>
          </w:p>
        </w:tc>
      </w:tr>
      <w:tr w:rsidR="00980629" w:rsidRPr="00340B0D" w14:paraId="37099D4C" w14:textId="77777777" w:rsidTr="00541D1A">
        <w:trPr>
          <w:ins w:id="812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D5C9497" w14:textId="77777777" w:rsidR="00980629" w:rsidRPr="00340B0D" w:rsidRDefault="00980629" w:rsidP="00541D1A">
            <w:pPr>
              <w:pStyle w:val="Default"/>
              <w:rPr>
                <w:ins w:id="8126" w:author="jonathan pritchard" w:date="2025-01-23T13:47:00Z" w16du:dateUtc="2025-01-23T13:47:00Z"/>
                <w:sz w:val="18"/>
                <w:szCs w:val="18"/>
              </w:rPr>
            </w:pPr>
            <w:ins w:id="8127"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03BD242D" w14:textId="77777777" w:rsidR="00980629" w:rsidRPr="00340B0D" w:rsidRDefault="00980629" w:rsidP="00541D1A">
            <w:pPr>
              <w:jc w:val="center"/>
              <w:rPr>
                <w:ins w:id="812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A21721F" w14:textId="77777777" w:rsidR="00980629" w:rsidRPr="00340B0D" w:rsidRDefault="00980629" w:rsidP="00541D1A">
            <w:pPr>
              <w:pStyle w:val="Default"/>
              <w:rPr>
                <w:ins w:id="8129" w:author="jonathan pritchard" w:date="2025-01-23T13:47:00Z" w16du:dateUtc="2025-01-23T13:47:00Z"/>
                <w:sz w:val="18"/>
                <w:szCs w:val="18"/>
              </w:rPr>
            </w:pPr>
            <w:ins w:id="8130"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4023C356" w14:textId="77777777" w:rsidR="00980629" w:rsidRPr="00340B0D" w:rsidRDefault="00980629" w:rsidP="00541D1A">
            <w:pPr>
              <w:rPr>
                <w:ins w:id="8131" w:author="jonathan pritchard" w:date="2025-01-23T13:47:00Z" w16du:dateUtc="2025-01-23T13:47:00Z"/>
                <w:rFonts w:cs="Arial"/>
                <w:sz w:val="18"/>
                <w:szCs w:val="18"/>
              </w:rPr>
            </w:pPr>
          </w:p>
        </w:tc>
      </w:tr>
      <w:tr w:rsidR="00980629" w:rsidRPr="00340B0D" w14:paraId="1E647DD0" w14:textId="77777777" w:rsidTr="00541D1A">
        <w:trPr>
          <w:ins w:id="813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E44B66" w14:textId="77777777" w:rsidR="00980629" w:rsidRPr="00340B0D" w:rsidRDefault="00980629" w:rsidP="00541D1A">
            <w:pPr>
              <w:pStyle w:val="Default"/>
              <w:rPr>
                <w:ins w:id="8133" w:author="jonathan pritchard" w:date="2025-01-23T13:47:00Z" w16du:dateUtc="2025-01-23T13:47:00Z"/>
                <w:sz w:val="18"/>
                <w:szCs w:val="18"/>
              </w:rPr>
            </w:pPr>
            <w:ins w:id="8134"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F2D32E9" w14:textId="77777777" w:rsidR="00980629" w:rsidRPr="00340B0D" w:rsidRDefault="00980629" w:rsidP="00541D1A">
            <w:pPr>
              <w:jc w:val="center"/>
              <w:rPr>
                <w:ins w:id="813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40710F4" w14:textId="77777777" w:rsidR="00980629" w:rsidRPr="00340B0D" w:rsidRDefault="00980629" w:rsidP="00541D1A">
            <w:pPr>
              <w:pStyle w:val="Default"/>
              <w:rPr>
                <w:ins w:id="8136" w:author="jonathan pritchard" w:date="2025-01-23T13:47:00Z" w16du:dateUtc="2025-01-23T13:47:00Z"/>
                <w:sz w:val="18"/>
                <w:szCs w:val="18"/>
              </w:rPr>
            </w:pPr>
            <w:ins w:id="8137"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E22214E" w14:textId="77777777" w:rsidR="00980629" w:rsidRPr="00340B0D" w:rsidRDefault="00980629" w:rsidP="00541D1A">
            <w:pPr>
              <w:rPr>
                <w:ins w:id="8138" w:author="jonathan pritchard" w:date="2025-01-23T13:47:00Z" w16du:dateUtc="2025-01-23T13:47:00Z"/>
                <w:rFonts w:cs="Arial"/>
                <w:sz w:val="18"/>
                <w:szCs w:val="18"/>
              </w:rPr>
            </w:pPr>
          </w:p>
        </w:tc>
      </w:tr>
      <w:tr w:rsidR="00980629" w:rsidRPr="00340B0D" w14:paraId="47597A5C" w14:textId="77777777" w:rsidTr="00541D1A">
        <w:trPr>
          <w:ins w:id="813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03B4B30" w14:textId="77777777" w:rsidR="00980629" w:rsidRPr="00340B0D" w:rsidRDefault="00980629" w:rsidP="00541D1A">
            <w:pPr>
              <w:pStyle w:val="Default"/>
              <w:rPr>
                <w:ins w:id="8140" w:author="jonathan pritchard" w:date="2025-01-23T13:47:00Z" w16du:dateUtc="2025-01-23T13:47:00Z"/>
                <w:sz w:val="18"/>
                <w:szCs w:val="18"/>
              </w:rPr>
            </w:pPr>
            <w:ins w:id="8141"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DC033DF" w14:textId="77777777" w:rsidR="00980629" w:rsidRPr="00340B0D" w:rsidRDefault="00980629" w:rsidP="00541D1A">
            <w:pPr>
              <w:jc w:val="center"/>
              <w:rPr>
                <w:ins w:id="814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192DE22" w14:textId="77777777" w:rsidR="00980629" w:rsidRPr="00340B0D" w:rsidRDefault="00980629" w:rsidP="00541D1A">
            <w:pPr>
              <w:pStyle w:val="Default"/>
              <w:rPr>
                <w:ins w:id="8143" w:author="jonathan pritchard" w:date="2025-01-23T13:47:00Z" w16du:dateUtc="2025-01-23T13:47:00Z"/>
                <w:sz w:val="18"/>
                <w:szCs w:val="18"/>
              </w:rPr>
            </w:pPr>
            <w:ins w:id="8144"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A609C4F" w14:textId="77777777" w:rsidR="00980629" w:rsidRPr="00340B0D" w:rsidRDefault="00980629" w:rsidP="00541D1A">
            <w:pPr>
              <w:rPr>
                <w:ins w:id="8145" w:author="jonathan pritchard" w:date="2025-01-23T13:47:00Z" w16du:dateUtc="2025-01-23T13:47:00Z"/>
                <w:rFonts w:cs="Arial"/>
                <w:sz w:val="18"/>
                <w:szCs w:val="18"/>
              </w:rPr>
            </w:pPr>
          </w:p>
        </w:tc>
      </w:tr>
      <w:tr w:rsidR="00980629" w:rsidRPr="00340B0D" w14:paraId="09D41488" w14:textId="77777777" w:rsidTr="00541D1A">
        <w:trPr>
          <w:ins w:id="814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EB7F855" w14:textId="77777777" w:rsidR="00980629" w:rsidRPr="00340B0D" w:rsidRDefault="00980629" w:rsidP="00541D1A">
            <w:pPr>
              <w:pStyle w:val="Default"/>
              <w:rPr>
                <w:ins w:id="8147" w:author="jonathan pritchard" w:date="2025-01-23T13:47:00Z" w16du:dateUtc="2025-01-23T13:47:00Z"/>
                <w:sz w:val="18"/>
                <w:szCs w:val="18"/>
              </w:rPr>
            </w:pPr>
            <w:ins w:id="8148"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2BEB7B7" w14:textId="77777777" w:rsidR="00980629" w:rsidRPr="00340B0D" w:rsidRDefault="00980629" w:rsidP="00541D1A">
            <w:pPr>
              <w:jc w:val="center"/>
              <w:rPr>
                <w:ins w:id="814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99A8AFF" w14:textId="77777777" w:rsidR="00980629" w:rsidRPr="00340B0D" w:rsidRDefault="00980629" w:rsidP="00541D1A">
            <w:pPr>
              <w:pStyle w:val="Default"/>
              <w:rPr>
                <w:ins w:id="8150" w:author="jonathan pritchard" w:date="2025-01-23T13:47:00Z" w16du:dateUtc="2025-01-23T13:47:00Z"/>
                <w:sz w:val="18"/>
                <w:szCs w:val="18"/>
              </w:rPr>
            </w:pPr>
            <w:ins w:id="8151"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8D33639" w14:textId="77777777" w:rsidR="00980629" w:rsidRPr="00340B0D" w:rsidRDefault="00980629" w:rsidP="00541D1A">
            <w:pPr>
              <w:rPr>
                <w:ins w:id="8152" w:author="jonathan pritchard" w:date="2025-01-23T13:47:00Z" w16du:dateUtc="2025-01-23T13:47:00Z"/>
                <w:rFonts w:cs="Arial"/>
                <w:sz w:val="18"/>
                <w:szCs w:val="18"/>
              </w:rPr>
            </w:pPr>
          </w:p>
        </w:tc>
      </w:tr>
      <w:tr w:rsidR="00980629" w:rsidRPr="00340B0D" w14:paraId="4F87DA29" w14:textId="77777777" w:rsidTr="00541D1A">
        <w:trPr>
          <w:ins w:id="815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24677F" w14:textId="77777777" w:rsidR="00980629" w:rsidRPr="00340B0D" w:rsidRDefault="00980629" w:rsidP="00541D1A">
            <w:pPr>
              <w:pStyle w:val="Default"/>
              <w:rPr>
                <w:ins w:id="8154" w:author="jonathan pritchard" w:date="2025-01-23T13:47:00Z" w16du:dateUtc="2025-01-23T13:47:00Z"/>
                <w:sz w:val="18"/>
                <w:szCs w:val="18"/>
              </w:rPr>
            </w:pPr>
            <w:ins w:id="8155"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7A32E8F" w14:textId="77777777" w:rsidR="00980629" w:rsidRPr="00340B0D" w:rsidRDefault="00980629" w:rsidP="00541D1A">
            <w:pPr>
              <w:jc w:val="center"/>
              <w:rPr>
                <w:ins w:id="815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3DD8FF" w14:textId="77777777" w:rsidR="00980629" w:rsidRPr="00340B0D" w:rsidRDefault="00980629" w:rsidP="00541D1A">
            <w:pPr>
              <w:rPr>
                <w:ins w:id="8157"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BA9F8D" w14:textId="77777777" w:rsidR="00980629" w:rsidRPr="00340B0D" w:rsidRDefault="00980629" w:rsidP="00541D1A">
            <w:pPr>
              <w:rPr>
                <w:ins w:id="8158" w:author="jonathan pritchard" w:date="2025-01-23T13:47:00Z" w16du:dateUtc="2025-01-23T13:47:00Z"/>
                <w:rFonts w:cs="Arial"/>
                <w:sz w:val="18"/>
                <w:szCs w:val="18"/>
              </w:rPr>
            </w:pPr>
          </w:p>
        </w:tc>
      </w:tr>
      <w:tr w:rsidR="00980629" w:rsidRPr="00340B0D" w14:paraId="7A46ABBB" w14:textId="77777777" w:rsidTr="00541D1A">
        <w:trPr>
          <w:ins w:id="815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9C92CFD" w14:textId="77777777" w:rsidR="00980629" w:rsidRPr="00340B0D" w:rsidRDefault="00980629" w:rsidP="00541D1A">
            <w:pPr>
              <w:pStyle w:val="Default"/>
              <w:rPr>
                <w:ins w:id="8160" w:author="jonathan pritchard" w:date="2025-01-23T13:47:00Z" w16du:dateUtc="2025-01-23T13:47:00Z"/>
                <w:sz w:val="18"/>
                <w:szCs w:val="18"/>
              </w:rPr>
            </w:pPr>
            <w:ins w:id="8161"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5CFB470" w14:textId="77777777" w:rsidR="00980629" w:rsidRPr="00340B0D" w:rsidRDefault="00980629" w:rsidP="00541D1A">
            <w:pPr>
              <w:jc w:val="center"/>
              <w:rPr>
                <w:ins w:id="816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C49EDF4" w14:textId="77777777" w:rsidR="00980629" w:rsidRPr="00340B0D" w:rsidRDefault="00980629" w:rsidP="00541D1A">
            <w:pPr>
              <w:rPr>
                <w:ins w:id="816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B3A6523" w14:textId="77777777" w:rsidR="00980629" w:rsidRPr="00340B0D" w:rsidRDefault="00980629" w:rsidP="00541D1A">
            <w:pPr>
              <w:rPr>
                <w:ins w:id="8164" w:author="jonathan pritchard" w:date="2025-01-23T13:47:00Z" w16du:dateUtc="2025-01-23T13:47:00Z"/>
                <w:rFonts w:cs="Arial"/>
                <w:sz w:val="18"/>
                <w:szCs w:val="18"/>
              </w:rPr>
            </w:pPr>
          </w:p>
        </w:tc>
      </w:tr>
      <w:tr w:rsidR="00980629" w:rsidRPr="00340B0D" w14:paraId="0A70D0B5" w14:textId="77777777" w:rsidTr="00541D1A">
        <w:trPr>
          <w:ins w:id="816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43711BC" w14:textId="77777777" w:rsidR="00980629" w:rsidRPr="00340B0D" w:rsidRDefault="00980629" w:rsidP="00541D1A">
            <w:pPr>
              <w:pStyle w:val="Default"/>
              <w:rPr>
                <w:ins w:id="8166" w:author="jonathan pritchard" w:date="2025-01-23T13:47:00Z" w16du:dateUtc="2025-01-23T13:47:00Z"/>
                <w:sz w:val="18"/>
                <w:szCs w:val="18"/>
              </w:rPr>
            </w:pPr>
            <w:ins w:id="8167"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4FB002E2" w14:textId="77777777" w:rsidR="00980629" w:rsidRPr="00340B0D" w:rsidRDefault="00980629" w:rsidP="00541D1A">
            <w:pPr>
              <w:jc w:val="center"/>
              <w:rPr>
                <w:ins w:id="816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E6B6AAD" w14:textId="77777777" w:rsidR="00980629" w:rsidRPr="00340B0D" w:rsidRDefault="00980629" w:rsidP="00541D1A">
            <w:pPr>
              <w:rPr>
                <w:ins w:id="816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9E828C4" w14:textId="77777777" w:rsidR="00980629" w:rsidRPr="00340B0D" w:rsidRDefault="00980629" w:rsidP="00541D1A">
            <w:pPr>
              <w:rPr>
                <w:ins w:id="8170" w:author="jonathan pritchard" w:date="2025-01-23T13:47:00Z" w16du:dateUtc="2025-01-23T13:47:00Z"/>
                <w:rFonts w:cs="Arial"/>
                <w:sz w:val="18"/>
                <w:szCs w:val="18"/>
              </w:rPr>
            </w:pPr>
          </w:p>
        </w:tc>
      </w:tr>
      <w:tr w:rsidR="00980629" w:rsidRPr="00340B0D" w14:paraId="71795FA2" w14:textId="77777777" w:rsidTr="00541D1A">
        <w:trPr>
          <w:ins w:id="817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50359A4" w14:textId="77777777" w:rsidR="00980629" w:rsidRPr="00340B0D" w:rsidRDefault="00980629" w:rsidP="00541D1A">
            <w:pPr>
              <w:pStyle w:val="Default"/>
              <w:ind w:left="720"/>
              <w:rPr>
                <w:ins w:id="8172" w:author="jonathan pritchard" w:date="2025-01-23T13:47:00Z" w16du:dateUtc="2025-01-23T13:47:00Z"/>
                <w:sz w:val="18"/>
                <w:szCs w:val="18"/>
              </w:rPr>
            </w:pPr>
            <w:ins w:id="8173"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C92B0AA" w14:textId="77777777" w:rsidR="00980629" w:rsidRPr="00340B0D" w:rsidRDefault="00980629" w:rsidP="00541D1A">
            <w:pPr>
              <w:jc w:val="center"/>
              <w:rPr>
                <w:ins w:id="817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2901331" w14:textId="77777777" w:rsidR="00980629" w:rsidRPr="00340B0D" w:rsidRDefault="00980629" w:rsidP="00541D1A">
            <w:pPr>
              <w:rPr>
                <w:ins w:id="8175"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1C3D29CD" w14:textId="77777777" w:rsidR="00980629" w:rsidRPr="00340B0D" w:rsidRDefault="00980629" w:rsidP="00541D1A">
            <w:pPr>
              <w:rPr>
                <w:ins w:id="8176" w:author="jonathan pritchard" w:date="2025-01-23T13:47:00Z" w16du:dateUtc="2025-01-23T13:47:00Z"/>
                <w:rFonts w:cs="Arial"/>
                <w:sz w:val="18"/>
                <w:szCs w:val="18"/>
              </w:rPr>
            </w:pPr>
          </w:p>
        </w:tc>
      </w:tr>
      <w:tr w:rsidR="00980629" w:rsidRPr="00340B0D" w14:paraId="2F2C341D" w14:textId="77777777" w:rsidTr="00541D1A">
        <w:trPr>
          <w:ins w:id="8177"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5856B29A" w14:textId="77777777" w:rsidR="00980629" w:rsidRPr="00340B0D" w:rsidRDefault="00980629" w:rsidP="00541D1A">
            <w:pPr>
              <w:pStyle w:val="Default"/>
              <w:ind w:left="720"/>
              <w:rPr>
                <w:ins w:id="8178" w:author="jonathan pritchard" w:date="2025-01-23T13:47:00Z" w16du:dateUtc="2025-01-23T13:47:00Z"/>
                <w:sz w:val="18"/>
                <w:szCs w:val="18"/>
              </w:rPr>
            </w:pPr>
            <w:ins w:id="8179"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10E9564" w14:textId="77777777" w:rsidR="00980629" w:rsidRPr="00340B0D" w:rsidRDefault="00980629" w:rsidP="00541D1A">
            <w:pPr>
              <w:jc w:val="center"/>
              <w:rPr>
                <w:ins w:id="818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7785CFD4" w14:textId="77777777" w:rsidR="00980629" w:rsidRPr="00340B0D" w:rsidRDefault="00980629" w:rsidP="00541D1A">
            <w:pPr>
              <w:rPr>
                <w:ins w:id="8181"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6382E230" w14:textId="77777777" w:rsidR="00980629" w:rsidRPr="00340B0D" w:rsidRDefault="00980629" w:rsidP="00541D1A">
            <w:pPr>
              <w:rPr>
                <w:ins w:id="8182" w:author="jonathan pritchard" w:date="2025-01-23T13:47:00Z" w16du:dateUtc="2025-01-23T13:47:00Z"/>
                <w:rFonts w:cs="Arial"/>
                <w:sz w:val="18"/>
                <w:szCs w:val="18"/>
              </w:rPr>
            </w:pPr>
          </w:p>
        </w:tc>
      </w:tr>
      <w:tr w:rsidR="00980629" w:rsidRPr="00340B0D" w14:paraId="747222F8" w14:textId="77777777" w:rsidTr="00541D1A">
        <w:trPr>
          <w:ins w:id="8183"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80CDC" w14:textId="77777777" w:rsidR="00980629" w:rsidRPr="00EF63B4" w:rsidRDefault="00980629" w:rsidP="00541D1A">
            <w:pPr>
              <w:jc w:val="center"/>
              <w:rPr>
                <w:ins w:id="8184" w:author="jonathan pritchard" w:date="2025-01-23T13:47:00Z" w16du:dateUtc="2025-01-23T13:47:00Z"/>
                <w:rFonts w:cs="Arial"/>
                <w:sz w:val="18"/>
                <w:szCs w:val="18"/>
              </w:rPr>
            </w:pPr>
            <w:ins w:id="8185" w:author="jonathan pritchard" w:date="2025-01-23T13:47:00Z" w16du:dateUtc="2025-01-23T13:47:00Z">
              <w:r>
                <w:rPr>
                  <w:rFonts w:cs="Arial"/>
                  <w:b/>
                  <w:bCs/>
                  <w:sz w:val="18"/>
                  <w:szCs w:val="18"/>
                </w:rPr>
                <w:t>Additional</w:t>
              </w:r>
            </w:ins>
          </w:p>
        </w:tc>
      </w:tr>
      <w:tr w:rsidR="00980629" w:rsidRPr="00340B0D" w14:paraId="6F4E4426" w14:textId="77777777" w:rsidTr="00541D1A">
        <w:trPr>
          <w:ins w:id="818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9B47622" w14:textId="77777777" w:rsidR="00980629" w:rsidRPr="00340B0D" w:rsidRDefault="00980629" w:rsidP="00541D1A">
            <w:pPr>
              <w:pStyle w:val="Default"/>
              <w:ind w:left="720"/>
              <w:rPr>
                <w:ins w:id="8187"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B24E1DF" w14:textId="77777777" w:rsidR="00980629" w:rsidRPr="00340B0D" w:rsidRDefault="00980629" w:rsidP="00541D1A">
            <w:pPr>
              <w:jc w:val="center"/>
              <w:rPr>
                <w:ins w:id="8188"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0FA1AF3" w14:textId="77777777" w:rsidR="00980629" w:rsidRPr="00340B0D" w:rsidRDefault="00980629" w:rsidP="00541D1A">
            <w:pPr>
              <w:rPr>
                <w:ins w:id="8189"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25E8CEB2" w14:textId="77777777" w:rsidR="00980629" w:rsidRPr="00340B0D" w:rsidRDefault="00980629" w:rsidP="00541D1A">
            <w:pPr>
              <w:rPr>
                <w:ins w:id="8190" w:author="jonathan pritchard" w:date="2025-01-23T13:47:00Z" w16du:dateUtc="2025-01-23T13:47:00Z"/>
                <w:rFonts w:cs="Arial"/>
                <w:sz w:val="18"/>
                <w:szCs w:val="18"/>
              </w:rPr>
            </w:pPr>
          </w:p>
        </w:tc>
      </w:tr>
      <w:tr w:rsidR="00980629" w:rsidRPr="00340B0D" w14:paraId="2EFDB40B" w14:textId="77777777" w:rsidTr="00541D1A">
        <w:trPr>
          <w:ins w:id="819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8995C91" w14:textId="77777777" w:rsidR="00980629" w:rsidRPr="00340B0D" w:rsidRDefault="00980629" w:rsidP="00541D1A">
            <w:pPr>
              <w:pStyle w:val="Default"/>
              <w:ind w:left="720"/>
              <w:rPr>
                <w:ins w:id="8192"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80FCC5" w14:textId="77777777" w:rsidR="00980629" w:rsidRPr="00340B0D" w:rsidRDefault="00980629" w:rsidP="00541D1A">
            <w:pPr>
              <w:jc w:val="center"/>
              <w:rPr>
                <w:ins w:id="8193"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556DE017" w14:textId="77777777" w:rsidR="00980629" w:rsidRPr="00340B0D" w:rsidRDefault="00980629" w:rsidP="00541D1A">
            <w:pPr>
              <w:rPr>
                <w:ins w:id="819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33AB9FA" w14:textId="77777777" w:rsidR="00980629" w:rsidRPr="00340B0D" w:rsidRDefault="00980629" w:rsidP="00541D1A">
            <w:pPr>
              <w:rPr>
                <w:ins w:id="8195" w:author="jonathan pritchard" w:date="2025-01-23T13:47:00Z" w16du:dateUtc="2025-01-23T13:47:00Z"/>
                <w:rFonts w:cs="Arial"/>
                <w:sz w:val="18"/>
                <w:szCs w:val="18"/>
              </w:rPr>
            </w:pPr>
          </w:p>
        </w:tc>
      </w:tr>
      <w:tr w:rsidR="00980629" w:rsidRPr="00340B0D" w14:paraId="10EF0DA1" w14:textId="77777777" w:rsidTr="00541D1A">
        <w:trPr>
          <w:ins w:id="8196"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F0C62A" w14:textId="77777777" w:rsidR="00980629" w:rsidRPr="00340B0D" w:rsidRDefault="00980629" w:rsidP="00541D1A">
            <w:pPr>
              <w:jc w:val="center"/>
              <w:rPr>
                <w:ins w:id="8197" w:author="jonathan pritchard" w:date="2025-01-23T13:47:00Z" w16du:dateUtc="2025-01-23T13:47:00Z"/>
                <w:rFonts w:cs="Arial"/>
                <w:b/>
                <w:bCs/>
                <w:sz w:val="18"/>
                <w:szCs w:val="18"/>
              </w:rPr>
            </w:pPr>
            <w:ins w:id="8198" w:author="jonathan pritchard" w:date="2025-01-23T13:47:00Z" w16du:dateUtc="2025-01-23T13:47:00Z">
              <w:r w:rsidRPr="00340B0D">
                <w:rPr>
                  <w:rFonts w:cs="Arial"/>
                  <w:b/>
                  <w:bCs/>
                  <w:sz w:val="18"/>
                  <w:szCs w:val="18"/>
                </w:rPr>
                <w:t>Setup</w:t>
              </w:r>
            </w:ins>
          </w:p>
        </w:tc>
      </w:tr>
      <w:tr w:rsidR="00980629" w:rsidRPr="00340B0D" w14:paraId="07F48B40" w14:textId="77777777" w:rsidTr="00541D1A">
        <w:trPr>
          <w:ins w:id="8199"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155643C9" w14:textId="77777777" w:rsidR="00A55C32" w:rsidRPr="00AB581E" w:rsidRDefault="00A55C32" w:rsidP="00A55C32">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29732CB8" w14:textId="77777777" w:rsidR="00A55C32" w:rsidRPr="00AB581E" w:rsidRDefault="00A55C32" w:rsidP="00A55C32">
            <w:pPr>
              <w:pStyle w:val="ListParagraph"/>
              <w:numPr>
                <w:ilvl w:val="0"/>
                <w:numId w:val="28"/>
              </w:numPr>
              <w:rPr>
                <w:rFonts w:cs="Arial"/>
                <w:i/>
              </w:rPr>
            </w:pPr>
            <w:r w:rsidRPr="00AB581E">
              <w:rPr>
                <w:rFonts w:cs="Arial"/>
                <w:i/>
              </w:rPr>
              <w:t>Select Display Category Other</w:t>
            </w:r>
          </w:p>
          <w:p w14:paraId="4287593F" w14:textId="77777777" w:rsidR="00A55C32" w:rsidRPr="00AB581E" w:rsidRDefault="00A55C32" w:rsidP="00A55C32">
            <w:pPr>
              <w:pStyle w:val="ListParagraph"/>
              <w:numPr>
                <w:ilvl w:val="0"/>
                <w:numId w:val="28"/>
              </w:numPr>
              <w:rPr>
                <w:rFonts w:cs="Arial"/>
                <w:i/>
              </w:rPr>
            </w:pPr>
            <w:r w:rsidRPr="00AB581E">
              <w:rPr>
                <w:rFonts w:cs="Arial"/>
                <w:i/>
              </w:rPr>
              <w:lastRenderedPageBreak/>
              <w:t>Select Safety Contour value to 10 m</w:t>
            </w:r>
          </w:p>
          <w:p w14:paraId="5D77ADE3" w14:textId="77777777" w:rsidR="00A55C32" w:rsidRPr="00AB581E" w:rsidRDefault="00A55C32" w:rsidP="00A55C32">
            <w:pPr>
              <w:pStyle w:val="ListParagraph"/>
              <w:numPr>
                <w:ilvl w:val="0"/>
                <w:numId w:val="28"/>
              </w:numPr>
              <w:rPr>
                <w:rFonts w:cs="Arial"/>
                <w:i/>
              </w:rPr>
            </w:pPr>
            <w:r w:rsidRPr="00AB581E">
              <w:rPr>
                <w:rFonts w:cs="Arial"/>
                <w:i/>
              </w:rPr>
              <w:t>Select Safety Depth  value to 10 m</w:t>
            </w:r>
          </w:p>
          <w:p w14:paraId="5356BBCC" w14:textId="77777777" w:rsidR="00A55C32" w:rsidRPr="00AB581E" w:rsidRDefault="00A55C32" w:rsidP="00A55C32">
            <w:pPr>
              <w:pStyle w:val="ListParagraph"/>
              <w:numPr>
                <w:ilvl w:val="0"/>
                <w:numId w:val="28"/>
              </w:numPr>
              <w:rPr>
                <w:rFonts w:cs="Arial"/>
                <w:i/>
              </w:rPr>
            </w:pPr>
            <w:r w:rsidRPr="00AB581E">
              <w:rPr>
                <w:rFonts w:cs="Arial"/>
                <w:i/>
              </w:rPr>
              <w:t>Select Symbolized Boundaries</w:t>
            </w:r>
          </w:p>
          <w:p w14:paraId="416F7540" w14:textId="77777777" w:rsidR="00A55C32" w:rsidRPr="00AB581E" w:rsidRDefault="00A55C32" w:rsidP="00A55C32">
            <w:pPr>
              <w:pStyle w:val="ListParagraph"/>
              <w:numPr>
                <w:ilvl w:val="0"/>
                <w:numId w:val="28"/>
              </w:numPr>
              <w:rPr>
                <w:rFonts w:cs="Arial"/>
                <w:i/>
              </w:rPr>
            </w:pPr>
            <w:r w:rsidRPr="00AB581E">
              <w:rPr>
                <w:rFonts w:cs="Arial"/>
                <w:i/>
              </w:rPr>
              <w:t>Select Simplified Point Symbols = false</w:t>
            </w:r>
          </w:p>
          <w:p w14:paraId="3DEAA132" w14:textId="6BF1E08E" w:rsidR="00980629" w:rsidRDefault="00A55C32" w:rsidP="00A55C32">
            <w:pPr>
              <w:rPr>
                <w:ins w:id="8200" w:author="jonathan pritchard" w:date="2025-01-23T13:47:00Z" w16du:dateUtc="2025-01-23T13:47:00Z"/>
                <w:rFonts w:cs="Arial"/>
                <w:sz w:val="18"/>
                <w:szCs w:val="18"/>
              </w:rPr>
            </w:pPr>
            <w:r w:rsidRPr="00AB581E">
              <w:rPr>
                <w:rFonts w:cs="Arial"/>
                <w:i/>
              </w:rPr>
              <w:t>Display cell 101AA00SCAMN at maximum display scale (1:90 000</w:t>
            </w:r>
          </w:p>
          <w:p w14:paraId="6D36CE7B" w14:textId="77777777" w:rsidR="00980629" w:rsidRPr="00110428" w:rsidRDefault="00980629" w:rsidP="00541D1A">
            <w:pPr>
              <w:rPr>
                <w:ins w:id="8201" w:author="jonathan pritchard" w:date="2025-01-23T13:47:00Z" w16du:dateUtc="2025-01-23T13:47:00Z"/>
                <w:rFonts w:cs="Arial"/>
              </w:rPr>
            </w:pPr>
            <w:ins w:id="8202" w:author="jonathan pritchard" w:date="2025-01-23T13:47:00Z" w16du:dateUtc="2025-01-23T13:47:00Z">
              <w:r>
                <w:rPr>
                  <w:rFonts w:cs="Arial"/>
                  <w:i/>
                </w:rPr>
                <w:t>.</w:t>
              </w:r>
              <w:r w:rsidRPr="00110428">
                <w:rPr>
                  <w:rFonts w:cs="Arial"/>
                  <w:i/>
                </w:rPr>
                <w:t xml:space="preserve">. </w:t>
              </w:r>
            </w:ins>
          </w:p>
          <w:p w14:paraId="6A9C4449" w14:textId="77777777" w:rsidR="00980629" w:rsidRPr="00340B0D" w:rsidRDefault="00980629" w:rsidP="00541D1A">
            <w:pPr>
              <w:rPr>
                <w:ins w:id="8203" w:author="jonathan pritchard" w:date="2025-01-23T13:47:00Z" w16du:dateUtc="2025-01-23T13:47:00Z"/>
                <w:rFonts w:cs="Arial"/>
                <w:sz w:val="18"/>
                <w:szCs w:val="18"/>
              </w:rPr>
            </w:pPr>
          </w:p>
        </w:tc>
      </w:tr>
      <w:tr w:rsidR="00980629" w:rsidRPr="00340B0D" w14:paraId="4008D44D" w14:textId="77777777" w:rsidTr="00541D1A">
        <w:trPr>
          <w:ins w:id="820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B8ECAD9" w14:textId="77777777" w:rsidR="00980629" w:rsidRPr="00340B0D" w:rsidRDefault="00980629" w:rsidP="00541D1A">
            <w:pPr>
              <w:jc w:val="center"/>
              <w:rPr>
                <w:ins w:id="8205" w:author="jonathan pritchard" w:date="2025-01-23T13:47:00Z" w16du:dateUtc="2025-01-23T13:47:00Z"/>
                <w:rFonts w:cs="Arial"/>
                <w:b/>
                <w:bCs/>
                <w:sz w:val="18"/>
                <w:szCs w:val="18"/>
              </w:rPr>
            </w:pPr>
            <w:ins w:id="8206" w:author="jonathan pritchard" w:date="2025-01-23T13:47:00Z" w16du:dateUtc="2025-01-23T13:47:00Z">
              <w:r w:rsidRPr="00340B0D">
                <w:rPr>
                  <w:rFonts w:cs="Arial"/>
                  <w:b/>
                  <w:bCs/>
                  <w:sz w:val="18"/>
                  <w:szCs w:val="18"/>
                </w:rPr>
                <w:t>Action</w:t>
              </w:r>
            </w:ins>
          </w:p>
        </w:tc>
      </w:tr>
      <w:tr w:rsidR="00980629" w:rsidRPr="00340B0D" w14:paraId="0B572F47" w14:textId="77777777" w:rsidTr="00541D1A">
        <w:trPr>
          <w:ins w:id="820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42BE33" w14:textId="77777777" w:rsidR="00A55C32" w:rsidRPr="00AB581E" w:rsidRDefault="00A55C32" w:rsidP="00A55C32">
            <w:pPr>
              <w:rPr>
                <w:rFonts w:cs="Arial"/>
                <w:i/>
              </w:rPr>
            </w:pPr>
            <w:r w:rsidRPr="00AB581E">
              <w:rPr>
                <w:rFonts w:cs="Arial"/>
                <w:i/>
              </w:rPr>
              <w:t>1. Centre the display on position 32°24.000’S  60°20.500’E</w:t>
            </w:r>
          </w:p>
          <w:p w14:paraId="32874B0C" w14:textId="77777777" w:rsidR="00A55C32" w:rsidRPr="00AB581E" w:rsidRDefault="00A55C32" w:rsidP="00A55C32">
            <w:pPr>
              <w:rPr>
                <w:rFonts w:cs="Arial"/>
                <w:i/>
              </w:rPr>
            </w:pPr>
            <w:r w:rsidRPr="00AB581E">
              <w:rPr>
                <w:rFonts w:cs="Arial"/>
                <w:i/>
              </w:rPr>
              <w:t>2. Change scale to 1:100 000</w:t>
            </w:r>
          </w:p>
          <w:p w14:paraId="0B56DEC3" w14:textId="77777777" w:rsidR="00A55C32" w:rsidRPr="00AB581E" w:rsidRDefault="00A55C32" w:rsidP="00A55C32">
            <w:pPr>
              <w:rPr>
                <w:rFonts w:cs="Arial"/>
                <w:i/>
              </w:rPr>
            </w:pPr>
            <w:r w:rsidRPr="00AB581E">
              <w:rPr>
                <w:rFonts w:cs="Arial"/>
                <w:i/>
              </w:rPr>
              <w:t>3. Change scale to 1:200 000</w:t>
            </w:r>
          </w:p>
          <w:p w14:paraId="2DC57646" w14:textId="1EAC8954" w:rsidR="00980629" w:rsidRPr="00110428" w:rsidRDefault="00A55C32" w:rsidP="00A55C32">
            <w:pPr>
              <w:rPr>
                <w:ins w:id="8208" w:author="jonathan pritchard" w:date="2025-01-23T13:47:00Z" w16du:dateUtc="2025-01-23T13:47:00Z"/>
                <w:rFonts w:cs="Arial"/>
                <w:b/>
                <w:bCs/>
              </w:rPr>
            </w:pPr>
            <w:r w:rsidRPr="00AB581E">
              <w:rPr>
                <w:rFonts w:cs="Arial"/>
                <w:i/>
              </w:rPr>
              <w:t xml:space="preserve">4. Deselect </w:t>
            </w:r>
            <w:proofErr w:type="spellStart"/>
            <w:r w:rsidRPr="00AB581E">
              <w:rPr>
                <w:rFonts w:cs="Arial"/>
                <w:i/>
              </w:rPr>
              <w:t>ScaleMinimum</w:t>
            </w:r>
            <w:proofErr w:type="spellEnd"/>
          </w:p>
        </w:tc>
      </w:tr>
      <w:tr w:rsidR="00980629" w:rsidRPr="00340B0D" w14:paraId="411B39CC" w14:textId="77777777" w:rsidTr="00541D1A">
        <w:trPr>
          <w:ins w:id="820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BD7416" w14:textId="77777777" w:rsidR="00980629" w:rsidRPr="00340B0D" w:rsidRDefault="00980629" w:rsidP="00541D1A">
            <w:pPr>
              <w:jc w:val="center"/>
              <w:rPr>
                <w:ins w:id="8210" w:author="jonathan pritchard" w:date="2025-01-23T13:47:00Z" w16du:dateUtc="2025-01-23T13:47:00Z"/>
                <w:rFonts w:cs="Arial"/>
                <w:sz w:val="18"/>
                <w:szCs w:val="18"/>
              </w:rPr>
            </w:pPr>
            <w:ins w:id="8211" w:author="jonathan pritchard" w:date="2025-01-23T13:47:00Z" w16du:dateUtc="2025-01-23T13:47:00Z">
              <w:r w:rsidRPr="00340B0D">
                <w:rPr>
                  <w:rFonts w:cs="Arial"/>
                  <w:b/>
                  <w:bCs/>
                  <w:sz w:val="18"/>
                  <w:szCs w:val="18"/>
                </w:rPr>
                <w:t>Results</w:t>
              </w:r>
            </w:ins>
          </w:p>
        </w:tc>
      </w:tr>
      <w:tr w:rsidR="00980629" w:rsidRPr="00340B0D" w14:paraId="45F04193" w14:textId="77777777" w:rsidTr="00541D1A">
        <w:trPr>
          <w:ins w:id="8212"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C851DBA" w14:textId="77777777" w:rsidR="00980629" w:rsidRDefault="00980629" w:rsidP="00541D1A">
            <w:pPr>
              <w:rPr>
                <w:ins w:id="8213" w:author="jonathan pritchard" w:date="2025-01-23T13:47:00Z" w16du:dateUtc="2025-01-23T13:47:00Z"/>
                <w:rFonts w:cs="Arial"/>
                <w:sz w:val="18"/>
                <w:szCs w:val="18"/>
              </w:rPr>
            </w:pPr>
          </w:p>
          <w:p w14:paraId="0BACD6BF" w14:textId="77777777" w:rsidR="00A55C32" w:rsidRPr="00A55C32" w:rsidRDefault="00A55C32" w:rsidP="00A55C32">
            <w:pPr>
              <w:rPr>
                <w:rFonts w:cs="Arial"/>
                <w:sz w:val="18"/>
                <w:szCs w:val="18"/>
              </w:rPr>
            </w:pPr>
            <w:r w:rsidRPr="00A55C32">
              <w:rPr>
                <w:rFonts w:cs="Arial"/>
                <w:sz w:val="18"/>
                <w:szCs w:val="18"/>
              </w:rPr>
              <w:t>1. All features shall be shown.</w:t>
            </w:r>
          </w:p>
          <w:p w14:paraId="00B708B3" w14:textId="77777777" w:rsidR="00A55C32" w:rsidRPr="00A55C32" w:rsidRDefault="00A55C32" w:rsidP="00A55C32">
            <w:pPr>
              <w:rPr>
                <w:rFonts w:cs="Arial"/>
                <w:sz w:val="18"/>
                <w:szCs w:val="18"/>
              </w:rPr>
            </w:pPr>
            <w:r w:rsidRPr="00A55C32">
              <w:rPr>
                <w:rFonts w:cs="Arial"/>
                <w:sz w:val="18"/>
                <w:szCs w:val="18"/>
              </w:rPr>
              <w:t xml:space="preserve"> </w:t>
            </w:r>
          </w:p>
          <w:p w14:paraId="08D56E0F" w14:textId="6D1B963E" w:rsidR="00A55C32" w:rsidRPr="00A55C32" w:rsidRDefault="00A55C32" w:rsidP="00A55C32">
            <w:pPr>
              <w:jc w:val="center"/>
              <w:rPr>
                <w:rFonts w:cs="Arial"/>
                <w:sz w:val="18"/>
                <w:szCs w:val="18"/>
              </w:rPr>
            </w:pPr>
            <w:r w:rsidRPr="000D071D">
              <w:rPr>
                <w:noProof/>
                <w:lang w:val="en-IN" w:eastAsia="en-IN"/>
              </w:rPr>
              <w:drawing>
                <wp:inline distT="0" distB="0" distL="0" distR="0" wp14:anchorId="565FCAF9" wp14:editId="33FA9570">
                  <wp:extent cx="2238687" cy="3581900"/>
                  <wp:effectExtent l="0" t="0" r="9525" b="0"/>
                  <wp:docPr id="1013922227" name="Picture 101392222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7EEBDD4F" w14:textId="77777777" w:rsidR="00A55C32" w:rsidRPr="00A55C32" w:rsidRDefault="00A55C32" w:rsidP="00A55C32">
            <w:pPr>
              <w:rPr>
                <w:rFonts w:cs="Arial"/>
                <w:sz w:val="18"/>
                <w:szCs w:val="18"/>
              </w:rPr>
            </w:pPr>
            <w:r w:rsidRPr="00A55C32">
              <w:rPr>
                <w:rFonts w:cs="Arial"/>
                <w:sz w:val="18"/>
                <w:szCs w:val="18"/>
              </w:rPr>
              <w:t>2. All features shall be shown</w:t>
            </w:r>
          </w:p>
          <w:p w14:paraId="0011D2E7" w14:textId="77777777" w:rsidR="00A55C32" w:rsidRPr="00A55C32" w:rsidRDefault="00A55C32" w:rsidP="00A55C32">
            <w:pPr>
              <w:rPr>
                <w:rFonts w:cs="Arial"/>
                <w:sz w:val="18"/>
                <w:szCs w:val="18"/>
              </w:rPr>
            </w:pPr>
          </w:p>
          <w:p w14:paraId="39961D51" w14:textId="6E22D929" w:rsidR="00A55C32" w:rsidRPr="00A55C32" w:rsidRDefault="00A55C32" w:rsidP="00A55C32">
            <w:pPr>
              <w:jc w:val="center"/>
              <w:rPr>
                <w:rFonts w:cs="Arial"/>
                <w:sz w:val="18"/>
                <w:szCs w:val="18"/>
              </w:rPr>
            </w:pPr>
            <w:r w:rsidRPr="00BA7EF8">
              <w:rPr>
                <w:noProof/>
                <w:lang w:val="en-IN" w:eastAsia="en-IN"/>
              </w:rPr>
              <w:lastRenderedPageBreak/>
              <w:drawing>
                <wp:inline distT="0" distB="0" distL="0" distR="0" wp14:anchorId="214486E3" wp14:editId="5CF78256">
                  <wp:extent cx="2238687" cy="3581900"/>
                  <wp:effectExtent l="0" t="0" r="9525" b="0"/>
                  <wp:docPr id="1686824645" name="Picture 168682464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4EEF872A" w14:textId="77777777" w:rsidR="00A55C32" w:rsidRPr="00A55C32" w:rsidRDefault="00A55C32" w:rsidP="00A55C32">
            <w:pPr>
              <w:rPr>
                <w:rFonts w:cs="Arial"/>
                <w:sz w:val="18"/>
                <w:szCs w:val="18"/>
              </w:rPr>
            </w:pPr>
          </w:p>
          <w:p w14:paraId="56212ED2" w14:textId="77777777" w:rsidR="00A55C32" w:rsidRPr="00A55C32" w:rsidRDefault="00A55C32" w:rsidP="00A55C32">
            <w:pPr>
              <w:rPr>
                <w:rFonts w:cs="Arial"/>
                <w:sz w:val="18"/>
                <w:szCs w:val="18"/>
              </w:rPr>
            </w:pPr>
            <w:r w:rsidRPr="00A55C32">
              <w:rPr>
                <w:rFonts w:cs="Arial"/>
                <w:sz w:val="18"/>
                <w:szCs w:val="18"/>
              </w:rPr>
              <w:t xml:space="preserve">3. The features with </w:t>
            </w:r>
            <w:proofErr w:type="spellStart"/>
            <w:r w:rsidRPr="00A55C32">
              <w:rPr>
                <w:rFonts w:cs="Arial"/>
                <w:sz w:val="18"/>
                <w:szCs w:val="18"/>
              </w:rPr>
              <w:t>ScaleMinimumvalues</w:t>
            </w:r>
            <w:proofErr w:type="spellEnd"/>
            <w:r w:rsidRPr="00A55C32">
              <w:rPr>
                <w:rFonts w:cs="Arial"/>
                <w:sz w:val="18"/>
                <w:szCs w:val="18"/>
              </w:rPr>
              <w:t xml:space="preserve"> of 119 000 and 179 999 shall not be shown.</w:t>
            </w:r>
          </w:p>
          <w:p w14:paraId="035FBD5E" w14:textId="7DB127F7" w:rsidR="00A55C32" w:rsidRDefault="00A55C32" w:rsidP="00A55C32">
            <w:pPr>
              <w:rPr>
                <w:rFonts w:cs="Arial"/>
                <w:sz w:val="18"/>
                <w:szCs w:val="18"/>
              </w:rPr>
            </w:pPr>
          </w:p>
          <w:p w14:paraId="7CD58B60" w14:textId="77777777" w:rsidR="00A55C32" w:rsidRPr="00A55C32" w:rsidRDefault="00A55C32" w:rsidP="00A55C32">
            <w:pPr>
              <w:rPr>
                <w:rFonts w:cs="Arial"/>
                <w:sz w:val="18"/>
                <w:szCs w:val="18"/>
              </w:rPr>
            </w:pPr>
          </w:p>
          <w:p w14:paraId="29D24183" w14:textId="0AF060A5" w:rsidR="00980629" w:rsidRDefault="00A55C32" w:rsidP="00A55C32">
            <w:pPr>
              <w:rPr>
                <w:ins w:id="8214" w:author="jonathan pritchard" w:date="2025-01-23T13:47:00Z" w16du:dateUtc="2025-01-23T13:47:00Z"/>
                <w:rFonts w:cs="Arial"/>
                <w:sz w:val="18"/>
                <w:szCs w:val="18"/>
              </w:rPr>
            </w:pPr>
            <w:r w:rsidRPr="00A55C32">
              <w:rPr>
                <w:rFonts w:cs="Arial"/>
                <w:sz w:val="18"/>
                <w:szCs w:val="18"/>
              </w:rPr>
              <w:t>4. All features shall be shown</w:t>
            </w:r>
          </w:p>
          <w:p w14:paraId="0228095F" w14:textId="77777777" w:rsidR="00980629" w:rsidRDefault="00980629" w:rsidP="00541D1A">
            <w:pPr>
              <w:rPr>
                <w:ins w:id="8215" w:author="jonathan pritchard" w:date="2025-01-23T13:47:00Z" w16du:dateUtc="2025-01-23T13:47:00Z"/>
                <w:rFonts w:cs="Arial"/>
                <w:sz w:val="18"/>
                <w:szCs w:val="18"/>
              </w:rPr>
            </w:pPr>
          </w:p>
          <w:p w14:paraId="54FC3FA0" w14:textId="77777777" w:rsidR="00980629" w:rsidRPr="00340B0D" w:rsidRDefault="00980629" w:rsidP="00541D1A">
            <w:pPr>
              <w:jc w:val="center"/>
              <w:rPr>
                <w:ins w:id="8216" w:author="jonathan pritchard" w:date="2025-01-23T13:47:00Z" w16du:dateUtc="2025-01-23T13:47:00Z"/>
                <w:rFonts w:cs="Arial"/>
                <w:sz w:val="18"/>
                <w:szCs w:val="18"/>
              </w:rPr>
            </w:pPr>
          </w:p>
          <w:p w14:paraId="6C21CD38" w14:textId="08F807E1" w:rsidR="00980629" w:rsidRDefault="00A55C32" w:rsidP="00541D1A">
            <w:pPr>
              <w:tabs>
                <w:tab w:val="left" w:pos="3048"/>
              </w:tabs>
              <w:jc w:val="center"/>
              <w:rPr>
                <w:ins w:id="8217" w:author="jonathan pritchard" w:date="2025-01-23T13:47:00Z" w16du:dateUtc="2025-01-23T13:47:00Z"/>
                <w:rFonts w:cs="Arial"/>
                <w:sz w:val="18"/>
                <w:szCs w:val="18"/>
              </w:rPr>
            </w:pPr>
            <w:r>
              <w:rPr>
                <w:noProof/>
                <w:lang w:val="en-IN" w:eastAsia="en-IN"/>
              </w:rPr>
              <w:drawing>
                <wp:inline distT="0" distB="0" distL="0" distR="0" wp14:anchorId="2E5309D9" wp14:editId="42AD8BC5">
                  <wp:extent cx="1409895" cy="1800471"/>
                  <wp:effectExtent l="0" t="0" r="0" b="9279"/>
                  <wp:docPr id="322352198"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5"/>
                          <a:stretch>
                            <a:fillRect/>
                          </a:stretch>
                        </pic:blipFill>
                        <pic:spPr>
                          <a:xfrm>
                            <a:off x="0" y="0"/>
                            <a:ext cx="1409895" cy="1800471"/>
                          </a:xfrm>
                          <a:prstGeom prst="rect">
                            <a:avLst/>
                          </a:prstGeom>
                          <a:noFill/>
                          <a:ln>
                            <a:noFill/>
                            <a:prstDash/>
                          </a:ln>
                        </pic:spPr>
                      </pic:pic>
                    </a:graphicData>
                  </a:graphic>
                </wp:inline>
              </w:drawing>
            </w:r>
          </w:p>
          <w:p w14:paraId="67CAC3FE" w14:textId="77777777" w:rsidR="00980629" w:rsidRPr="00340B0D" w:rsidRDefault="00980629" w:rsidP="00541D1A">
            <w:pPr>
              <w:tabs>
                <w:tab w:val="left" w:pos="3048"/>
              </w:tabs>
              <w:jc w:val="center"/>
              <w:rPr>
                <w:ins w:id="8218" w:author="jonathan pritchard" w:date="2025-01-23T13:47:00Z" w16du:dateUtc="2025-01-23T13:47:00Z"/>
                <w:rFonts w:cs="Arial"/>
                <w:sz w:val="18"/>
                <w:szCs w:val="18"/>
              </w:rPr>
            </w:pPr>
          </w:p>
          <w:p w14:paraId="68CDE1C7" w14:textId="77777777" w:rsidR="00980629" w:rsidRDefault="00980629" w:rsidP="00541D1A">
            <w:pPr>
              <w:jc w:val="center"/>
              <w:rPr>
                <w:ins w:id="8219" w:author="jonathan pritchard" w:date="2025-01-23T13:47:00Z" w16du:dateUtc="2025-01-23T13:47:00Z"/>
                <w:rFonts w:cs="Arial"/>
                <w:sz w:val="18"/>
                <w:szCs w:val="18"/>
              </w:rPr>
            </w:pPr>
          </w:p>
          <w:p w14:paraId="3D5B8ED2" w14:textId="77777777" w:rsidR="00980629" w:rsidRDefault="00980629" w:rsidP="00541D1A">
            <w:pPr>
              <w:jc w:val="center"/>
              <w:rPr>
                <w:ins w:id="8220" w:author="jonathan pritchard" w:date="2025-01-23T13:47:00Z" w16du:dateUtc="2025-01-23T13:47:00Z"/>
                <w:rFonts w:cs="Arial"/>
                <w:sz w:val="18"/>
                <w:szCs w:val="18"/>
              </w:rPr>
            </w:pPr>
          </w:p>
          <w:p w14:paraId="7C82EDF8" w14:textId="77777777" w:rsidR="00980629" w:rsidRPr="00340B0D" w:rsidRDefault="00980629" w:rsidP="00541D1A">
            <w:pPr>
              <w:rPr>
                <w:ins w:id="8221" w:author="jonathan pritchard" w:date="2025-01-23T13:47:00Z" w16du:dateUtc="2025-01-23T13:47:00Z"/>
                <w:rFonts w:cs="Arial"/>
                <w:sz w:val="18"/>
                <w:szCs w:val="18"/>
              </w:rPr>
            </w:pPr>
          </w:p>
        </w:tc>
      </w:tr>
    </w:tbl>
    <w:p w14:paraId="1C78420A" w14:textId="77777777" w:rsidR="00980629" w:rsidRDefault="00980629" w:rsidP="00980629">
      <w:pPr>
        <w:rPr>
          <w:ins w:id="8222" w:author="jonathan pritchard" w:date="2025-01-23T13:47:00Z" w16du:dateUtc="2025-01-23T13:47:00Z"/>
        </w:rPr>
      </w:pPr>
    </w:p>
    <w:p w14:paraId="00EDCFF9" w14:textId="77777777" w:rsidR="00980629" w:rsidRDefault="00980629" w:rsidP="00980629">
      <w:pPr>
        <w:rPr>
          <w:ins w:id="8223" w:author="jonathan pritchard" w:date="2025-01-23T13:47:00Z" w16du:dateUtc="2025-01-23T13:47:00Z"/>
        </w:rPr>
      </w:pPr>
    </w:p>
    <w:p w14:paraId="5FA84958" w14:textId="77777777" w:rsidR="00980629" w:rsidRPr="00980629" w:rsidRDefault="00980629">
      <w:pPr>
        <w:rPr>
          <w:b/>
          <w:rPrChange w:id="8224" w:author="jonathan pritchard" w:date="2025-01-23T13:47:00Z" w16du:dateUtc="2025-01-23T13:47:00Z">
            <w:rPr>
              <w:rFonts w:cs="Arial"/>
              <w:b w:val="0"/>
              <w:color w:val="000000" w:themeColor="text1"/>
            </w:rPr>
          </w:rPrChange>
        </w:rPr>
        <w:pPrChange w:id="8225" w:author="jonathan pritchard" w:date="2025-01-23T13:47:00Z" w16du:dateUtc="2025-01-23T13:47:00Z">
          <w:pPr>
            <w:pStyle w:val="Heading1"/>
            <w:numPr>
              <w:ilvl w:val="2"/>
              <w:numId w:val="73"/>
            </w:numPr>
            <w:tabs>
              <w:tab w:val="clear" w:pos="432"/>
              <w:tab w:val="left" w:pos="567"/>
            </w:tabs>
            <w:spacing w:after="120"/>
            <w:ind w:left="426" w:hanging="426"/>
          </w:pPr>
        </w:pPrChange>
      </w:pPr>
    </w:p>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lastRenderedPageBreak/>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4"/>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5F69A49F" w14:textId="77777777" w:rsidR="006C7785" w:rsidRPr="00650770" w:rsidRDefault="006C7785" w:rsidP="00380FCD">
            <w:pPr>
              <w:jc w:val="center"/>
              <w:rPr>
                <w:rFonts w:cs="Arial"/>
                <w:bCs/>
                <w:i/>
                <w:iCs/>
                <w:color w:val="FF0000"/>
                <w:rPrChange w:id="8226" w:author="jonathan pritchard" w:date="2024-10-23T11:01:00Z" w16du:dateUtc="2024-10-23T10:01:00Z">
                  <w:rPr>
                    <w:rFonts w:cs="Arial"/>
                    <w:bCs/>
                    <w:color w:val="FF0000"/>
                  </w:rPr>
                </w:rPrChange>
              </w:rPr>
            </w:pPr>
            <w:r w:rsidRPr="00650770">
              <w:rPr>
                <w:rFonts w:cs="Arial"/>
                <w:bCs/>
                <w:i/>
                <w:iCs/>
                <w:color w:val="FF0000"/>
                <w:rPrChange w:id="8227" w:author="jonathan pritchard" w:date="2024-10-23T11:01:00Z" w16du:dateUtc="2024-10-23T10:01:00Z">
                  <w:rPr>
                    <w:rFonts w:cs="Arial"/>
                    <w:b/>
                    <w:color w:val="FF0000"/>
                  </w:rPr>
                </w:rPrChange>
              </w:rPr>
              <w:t xml:space="preserve">IIC Comment: </w:t>
            </w:r>
            <w:r w:rsidRPr="00650770">
              <w:rPr>
                <w:rFonts w:cs="Arial"/>
                <w:bCs/>
                <w:i/>
                <w:iCs/>
                <w:color w:val="FF0000"/>
                <w:rPrChange w:id="8228" w:author="jonathan pritchard" w:date="2024-10-23T11:01:00Z" w16du:dateUtc="2024-10-23T10:01:00Z">
                  <w:rPr>
                    <w:rFonts w:cs="Arial"/>
                    <w:bCs/>
                    <w:color w:val="FF0000"/>
                  </w:rPr>
                </w:rPrChange>
              </w:rPr>
              <w:t>Object is not displaying for 2,00,000 Scale.</w:t>
            </w:r>
          </w:p>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5"/>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8229" w:name="_Toc130296762"/>
      <w:bookmarkStart w:id="8230" w:name="_Toc130304060"/>
      <w:bookmarkStart w:id="8231" w:name="_Toc130392093"/>
      <w:bookmarkStart w:id="8232" w:name="_Toc131238819"/>
      <w:bookmarkStart w:id="8233" w:name="_Toc130296763"/>
      <w:bookmarkStart w:id="8234" w:name="_Toc130304061"/>
      <w:bookmarkStart w:id="8235" w:name="_Toc130392094"/>
      <w:bookmarkStart w:id="8236" w:name="_Toc131238820"/>
      <w:bookmarkStart w:id="8237" w:name="_Toc130296764"/>
      <w:bookmarkStart w:id="8238" w:name="_Toc130304062"/>
      <w:bookmarkStart w:id="8239" w:name="_Toc130392095"/>
      <w:bookmarkStart w:id="8240" w:name="_Toc131238821"/>
      <w:bookmarkStart w:id="8241" w:name="_Toc130296765"/>
      <w:bookmarkStart w:id="8242" w:name="_Toc130304063"/>
      <w:bookmarkStart w:id="8243" w:name="_Toc130392096"/>
      <w:bookmarkStart w:id="8244" w:name="_Toc131238822"/>
      <w:bookmarkStart w:id="8245" w:name="_Toc130296766"/>
      <w:bookmarkStart w:id="8246" w:name="_Toc130304064"/>
      <w:bookmarkStart w:id="8247" w:name="_Toc130392097"/>
      <w:bookmarkStart w:id="8248" w:name="_Toc131238823"/>
      <w:bookmarkStart w:id="8249" w:name="_Toc130296767"/>
      <w:bookmarkStart w:id="8250" w:name="_Toc130304065"/>
      <w:bookmarkStart w:id="8251" w:name="_Toc130392098"/>
      <w:bookmarkStart w:id="8252" w:name="_Toc131238824"/>
      <w:bookmarkStart w:id="8253" w:name="_Toc130296769"/>
      <w:bookmarkStart w:id="8254" w:name="_Toc130304067"/>
      <w:bookmarkStart w:id="8255" w:name="_Toc130392100"/>
      <w:bookmarkStart w:id="8256" w:name="_Toc131238826"/>
      <w:bookmarkStart w:id="8257" w:name="_Toc130296771"/>
      <w:bookmarkStart w:id="8258" w:name="_Toc130304069"/>
      <w:bookmarkStart w:id="8259" w:name="_Toc130392102"/>
      <w:bookmarkStart w:id="8260" w:name="_Toc131238828"/>
      <w:bookmarkStart w:id="8261" w:name="_Toc130296773"/>
      <w:bookmarkStart w:id="8262" w:name="_Toc130304071"/>
      <w:bookmarkStart w:id="8263" w:name="_Toc130392104"/>
      <w:bookmarkStart w:id="8264" w:name="_Toc131238830"/>
      <w:bookmarkStart w:id="8265" w:name="_Toc130296775"/>
      <w:bookmarkStart w:id="8266" w:name="_Toc130304073"/>
      <w:bookmarkStart w:id="8267" w:name="_Toc130392106"/>
      <w:bookmarkStart w:id="8268" w:name="_Toc131238832"/>
      <w:bookmarkStart w:id="8269" w:name="_Toc130296777"/>
      <w:bookmarkStart w:id="8270" w:name="_Toc130304075"/>
      <w:bookmarkStart w:id="8271" w:name="_Toc130392108"/>
      <w:bookmarkStart w:id="8272" w:name="_Toc131238834"/>
      <w:bookmarkStart w:id="8273" w:name="_Toc130296779"/>
      <w:bookmarkStart w:id="8274" w:name="_Toc130304077"/>
      <w:bookmarkStart w:id="8275" w:name="_Toc130392110"/>
      <w:bookmarkStart w:id="8276" w:name="_Toc131238836"/>
      <w:bookmarkStart w:id="8277" w:name="_Toc130296780"/>
      <w:bookmarkStart w:id="8278" w:name="_Toc130304078"/>
      <w:bookmarkStart w:id="8279" w:name="_Toc130392111"/>
      <w:bookmarkStart w:id="8280" w:name="_Toc131238837"/>
      <w:bookmarkStart w:id="8281" w:name="_Toc130296781"/>
      <w:bookmarkStart w:id="8282" w:name="_Toc130304079"/>
      <w:bookmarkStart w:id="8283" w:name="_Toc130392112"/>
      <w:bookmarkStart w:id="8284" w:name="_Toc131238838"/>
      <w:bookmarkStart w:id="8285" w:name="_Toc130296782"/>
      <w:bookmarkStart w:id="8286" w:name="_Toc130304080"/>
      <w:bookmarkStart w:id="8287" w:name="_Toc130392113"/>
      <w:bookmarkStart w:id="8288" w:name="_Toc131238839"/>
      <w:bookmarkStart w:id="8289" w:name="_Toc130296783"/>
      <w:bookmarkStart w:id="8290" w:name="_Toc130304081"/>
      <w:bookmarkStart w:id="8291" w:name="_Toc130392114"/>
      <w:bookmarkStart w:id="8292" w:name="_Toc131238840"/>
      <w:bookmarkStart w:id="8293" w:name="_Toc130296785"/>
      <w:bookmarkStart w:id="8294" w:name="_Toc130304083"/>
      <w:bookmarkStart w:id="8295" w:name="_Toc130392116"/>
      <w:bookmarkStart w:id="8296" w:name="_Toc131238842"/>
      <w:bookmarkStart w:id="8297" w:name="_Toc130296787"/>
      <w:bookmarkStart w:id="8298" w:name="_Toc130304085"/>
      <w:bookmarkStart w:id="8299" w:name="_Toc130392118"/>
      <w:bookmarkStart w:id="8300" w:name="_Toc131238844"/>
      <w:bookmarkStart w:id="8301" w:name="_Toc130296788"/>
      <w:bookmarkStart w:id="8302" w:name="_Toc130304086"/>
      <w:bookmarkStart w:id="8303" w:name="_Toc130392119"/>
      <w:bookmarkStart w:id="8304" w:name="_Toc131238845"/>
      <w:bookmarkStart w:id="8305" w:name="_Toc130296789"/>
      <w:bookmarkStart w:id="8306" w:name="_Toc130304087"/>
      <w:bookmarkStart w:id="8307" w:name="_Toc130392120"/>
      <w:bookmarkStart w:id="8308" w:name="_Toc131238846"/>
      <w:bookmarkStart w:id="8309" w:name="_Toc130296791"/>
      <w:bookmarkStart w:id="8310" w:name="_Toc130304089"/>
      <w:bookmarkStart w:id="8311" w:name="_Toc130392122"/>
      <w:bookmarkStart w:id="8312" w:name="_Toc131238848"/>
      <w:bookmarkStart w:id="8313" w:name="_Toc130296792"/>
      <w:bookmarkStart w:id="8314" w:name="_Toc130304090"/>
      <w:bookmarkStart w:id="8315" w:name="_Toc130392123"/>
      <w:bookmarkStart w:id="8316" w:name="_Toc131238849"/>
      <w:bookmarkStart w:id="8317" w:name="_Toc130296793"/>
      <w:bookmarkStart w:id="8318" w:name="_Toc130304091"/>
      <w:bookmarkStart w:id="8319" w:name="_Toc130392124"/>
      <w:bookmarkStart w:id="8320" w:name="_Toc131238850"/>
      <w:bookmarkStart w:id="8321" w:name="_Toc130296794"/>
      <w:bookmarkStart w:id="8322" w:name="_Toc130304092"/>
      <w:bookmarkStart w:id="8323" w:name="_Toc130392125"/>
      <w:bookmarkStart w:id="8324" w:name="_Toc131238851"/>
      <w:bookmarkStart w:id="8325" w:name="_Toc130296795"/>
      <w:bookmarkStart w:id="8326" w:name="_Toc130304093"/>
      <w:bookmarkStart w:id="8327" w:name="_Toc130392126"/>
      <w:bookmarkStart w:id="8328" w:name="_Toc131238852"/>
      <w:bookmarkStart w:id="8329" w:name="_Toc130296796"/>
      <w:bookmarkStart w:id="8330" w:name="_Toc130304094"/>
      <w:bookmarkStart w:id="8331" w:name="_Toc130392127"/>
      <w:bookmarkStart w:id="8332" w:name="_Toc131238853"/>
      <w:bookmarkStart w:id="8333" w:name="_Toc130296798"/>
      <w:bookmarkStart w:id="8334" w:name="_Toc130304096"/>
      <w:bookmarkStart w:id="8335" w:name="_Toc130392129"/>
      <w:bookmarkStart w:id="8336" w:name="_Toc131238855"/>
      <w:bookmarkStart w:id="8337" w:name="_Toc130296800"/>
      <w:bookmarkStart w:id="8338" w:name="_Toc130304098"/>
      <w:bookmarkStart w:id="8339" w:name="_Toc130392131"/>
      <w:bookmarkStart w:id="8340" w:name="_Toc131238857"/>
      <w:bookmarkStart w:id="8341" w:name="_Toc130296802"/>
      <w:bookmarkStart w:id="8342" w:name="_Toc130304100"/>
      <w:bookmarkStart w:id="8343" w:name="_Toc130392133"/>
      <w:bookmarkStart w:id="8344" w:name="_Toc131238859"/>
      <w:bookmarkStart w:id="8345" w:name="_Toc130296804"/>
      <w:bookmarkStart w:id="8346" w:name="_Toc130304102"/>
      <w:bookmarkStart w:id="8347" w:name="_Toc130392135"/>
      <w:bookmarkStart w:id="8348" w:name="_Toc131238861"/>
      <w:bookmarkStart w:id="8349" w:name="_Toc130296806"/>
      <w:bookmarkStart w:id="8350" w:name="_Toc130304104"/>
      <w:bookmarkStart w:id="8351" w:name="_Toc130392137"/>
      <w:bookmarkStart w:id="8352" w:name="_Toc131238863"/>
      <w:bookmarkStart w:id="8353" w:name="_Toc130296808"/>
      <w:bookmarkStart w:id="8354" w:name="_Toc130304106"/>
      <w:bookmarkStart w:id="8355" w:name="_Toc130392139"/>
      <w:bookmarkStart w:id="8356" w:name="_Toc131238865"/>
      <w:bookmarkStart w:id="8357" w:name="_Toc130296810"/>
      <w:bookmarkStart w:id="8358" w:name="_Toc130304108"/>
      <w:bookmarkStart w:id="8359" w:name="_Toc130392141"/>
      <w:bookmarkStart w:id="8360" w:name="_Toc131238867"/>
      <w:bookmarkStart w:id="8361" w:name="_Toc130296812"/>
      <w:bookmarkStart w:id="8362" w:name="_Toc130304110"/>
      <w:bookmarkStart w:id="8363" w:name="_Toc130392143"/>
      <w:bookmarkStart w:id="8364" w:name="_Toc131238869"/>
      <w:bookmarkStart w:id="8365" w:name="_Toc130296814"/>
      <w:bookmarkStart w:id="8366" w:name="_Toc130304112"/>
      <w:bookmarkStart w:id="8367" w:name="_Toc130392145"/>
      <w:bookmarkStart w:id="8368" w:name="_Toc131238871"/>
      <w:bookmarkStart w:id="8369" w:name="_Toc189491300"/>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r w:rsidRPr="00DE4076">
        <w:rPr>
          <w:rFonts w:cs="Arial"/>
          <w:color w:val="000000" w:themeColor="text1"/>
        </w:rPr>
        <w:lastRenderedPageBreak/>
        <w:t>Display and Operation of Water Level Adjustment.</w:t>
      </w:r>
      <w:bookmarkEnd w:id="8369"/>
    </w:p>
    <w:p w14:paraId="7FD18A4A" w14:textId="77777777" w:rsidR="006C7785" w:rsidRPr="00251401" w:rsidRDefault="006C7785" w:rsidP="006C7785">
      <w:pPr>
        <w:pStyle w:val="Heading1"/>
        <w:numPr>
          <w:ilvl w:val="2"/>
          <w:numId w:val="73"/>
        </w:numPr>
        <w:tabs>
          <w:tab w:val="left" w:pos="567"/>
        </w:tabs>
        <w:spacing w:after="120"/>
        <w:ind w:left="567" w:hanging="567"/>
        <w:rPr>
          <w:ins w:id="8370" w:author="jonathan pritchard" w:date="2025-01-23T13:47:00Z" w16du:dateUtc="2025-01-23T13:47:00Z"/>
          <w:rFonts w:cs="Arial"/>
          <w:color w:val="000000" w:themeColor="text1"/>
          <w:rPrChange w:id="8371" w:author="jonathan pritchard" w:date="2025-01-23T13:47:00Z" w16du:dateUtc="2025-01-23T13:47:00Z">
            <w:rPr>
              <w:ins w:id="8372" w:author="jonathan pritchard" w:date="2025-01-23T13:47:00Z" w16du:dateUtc="2025-01-23T13:47:00Z"/>
              <w:rFonts w:cs="Arial"/>
              <w:color w:val="000000" w:themeColor="text1"/>
            </w:rPr>
          </w:rPrChange>
        </w:rPr>
      </w:pPr>
      <w:bookmarkStart w:id="8373" w:name="_Toc189491301"/>
      <w:r w:rsidRPr="00251401">
        <w:rPr>
          <w:rFonts w:cs="Arial"/>
          <w:color w:val="000000" w:themeColor="text1"/>
          <w:rPrChange w:id="8374" w:author="jonathan pritchard" w:date="2025-01-23T13:47:00Z" w16du:dateUtc="2025-01-23T13:47:00Z">
            <w:rPr>
              <w:rFonts w:cs="Arial"/>
              <w:color w:val="000000" w:themeColor="text1"/>
            </w:rPr>
          </w:rPrChange>
        </w:rPr>
        <w:t>Enabling Water Level Adjustment</w:t>
      </w:r>
      <w:bookmarkEnd w:id="837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9FE6D8E" w14:textId="77777777" w:rsidTr="00541D1A">
        <w:trPr>
          <w:trHeight w:val="416"/>
          <w:ins w:id="8375"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F0D059" w14:textId="77777777" w:rsidR="00B43777" w:rsidRPr="00340B0D" w:rsidRDefault="00B43777" w:rsidP="00541D1A">
            <w:pPr>
              <w:jc w:val="center"/>
              <w:rPr>
                <w:ins w:id="8376" w:author="jonathan pritchard" w:date="2025-01-23T13:47:00Z" w16du:dateUtc="2025-01-23T13:47:00Z"/>
                <w:rFonts w:cs="Arial"/>
                <w:b/>
                <w:bCs/>
                <w:sz w:val="18"/>
                <w:szCs w:val="18"/>
              </w:rPr>
            </w:pPr>
            <w:ins w:id="8377"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75CEB4" w14:textId="2476EEDB" w:rsidR="00B43777" w:rsidRPr="00C87169" w:rsidRDefault="00A55C32" w:rsidP="00541D1A">
            <w:pPr>
              <w:jc w:val="center"/>
              <w:rPr>
                <w:ins w:id="8378" w:author="jonathan pritchard" w:date="2025-01-23T13:47:00Z" w16du:dateUtc="2025-01-23T13:47:00Z"/>
                <w:rFonts w:cs="Arial"/>
                <w:bCs/>
              </w:rPr>
            </w:pPr>
            <w:proofErr w:type="spellStart"/>
            <w:r w:rsidRPr="002054D9">
              <w:rPr>
                <w:rFonts w:cs="Arial"/>
              </w:rPr>
              <w:t>WaterLevelAdjustment</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B87D0A4" w14:textId="77777777" w:rsidR="00B43777" w:rsidRPr="00340B0D" w:rsidRDefault="00B43777" w:rsidP="00541D1A">
            <w:pPr>
              <w:jc w:val="center"/>
              <w:rPr>
                <w:ins w:id="8379" w:author="jonathan pritchard" w:date="2025-01-23T13:47:00Z" w16du:dateUtc="2025-01-23T13:47:00Z"/>
                <w:rFonts w:cs="Arial"/>
                <w:b/>
                <w:bCs/>
                <w:sz w:val="18"/>
                <w:szCs w:val="18"/>
              </w:rPr>
            </w:pPr>
            <w:ins w:id="8380"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45C0A29" w14:textId="002ADC92" w:rsidR="00B43777" w:rsidRPr="00251401" w:rsidRDefault="00A55C32" w:rsidP="00251401">
            <w:pPr>
              <w:spacing w:line="240" w:lineRule="auto"/>
              <w:rPr>
                <w:ins w:id="8381" w:author="jonathan pritchard" w:date="2025-01-23T13:47:00Z" w16du:dateUtc="2025-01-23T13:47:00Z"/>
                <w:rFonts w:cs="Arial"/>
                <w:color w:val="000000"/>
              </w:rPr>
            </w:pPr>
            <w:r w:rsidRPr="002054D9">
              <w:rPr>
                <w:rFonts w:cs="Arial"/>
                <w:color w:val="000000"/>
              </w:rPr>
              <w:t xml:space="preserve">S-98 </w:t>
            </w:r>
            <w:r w:rsidR="00251401">
              <w:rPr>
                <w:rFonts w:cs="Arial"/>
                <w:color w:val="000000"/>
              </w:rPr>
              <w:t>Appendix D-2</w:t>
            </w:r>
          </w:p>
        </w:tc>
      </w:tr>
      <w:tr w:rsidR="00B43777" w:rsidRPr="00340B0D" w14:paraId="5DD30929" w14:textId="77777777" w:rsidTr="00541D1A">
        <w:trPr>
          <w:ins w:id="8382"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BDD64D" w14:textId="77777777" w:rsidR="00B43777" w:rsidRPr="00340B0D" w:rsidRDefault="00B43777" w:rsidP="00541D1A">
            <w:pPr>
              <w:rPr>
                <w:ins w:id="8383" w:author="jonathan pritchard" w:date="2025-01-23T13:47:00Z" w16du:dateUtc="2025-01-23T13:47:00Z"/>
                <w:rFonts w:cs="Arial"/>
                <w:b/>
                <w:bCs/>
                <w:sz w:val="18"/>
                <w:szCs w:val="18"/>
              </w:rPr>
            </w:pPr>
            <w:ins w:id="8384" w:author="jonathan pritchard" w:date="2025-01-23T13:47:00Z" w16du:dateUtc="2025-01-23T13:47:00Z">
              <w:r w:rsidRPr="00340B0D">
                <w:rPr>
                  <w:rFonts w:cs="Arial"/>
                  <w:b/>
                  <w:bCs/>
                  <w:sz w:val="18"/>
                  <w:szCs w:val="18"/>
                </w:rPr>
                <w:t>Test Description</w:t>
              </w:r>
            </w:ins>
          </w:p>
        </w:tc>
      </w:tr>
      <w:tr w:rsidR="00B43777" w:rsidRPr="00340B0D" w14:paraId="7F1451F3" w14:textId="77777777" w:rsidTr="00541D1A">
        <w:trPr>
          <w:ins w:id="8385"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41344C9" w14:textId="77777777" w:rsidR="00B43777" w:rsidRPr="009C22F4" w:rsidRDefault="00B43777" w:rsidP="00541D1A">
            <w:pPr>
              <w:rPr>
                <w:ins w:id="8386" w:author="jonathan pritchard" w:date="2025-01-23T13:47:00Z" w16du:dateUtc="2025-01-23T13:47:00Z"/>
                <w:rFonts w:cs="Arial"/>
                <w:i/>
              </w:rPr>
            </w:pPr>
          </w:p>
          <w:p w14:paraId="0750AE94" w14:textId="77777777" w:rsidR="00A55C32" w:rsidRDefault="00A55C32" w:rsidP="00A55C32">
            <w:pPr>
              <w:rPr>
                <w:rFonts w:cs="Arial"/>
                <w:i/>
              </w:rPr>
            </w:pPr>
            <w:r w:rsidRPr="002054D9">
              <w:rPr>
                <w:rFonts w:cs="Arial"/>
                <w:i/>
              </w:rPr>
              <w:t>This test verifies the ECDIS can harmonise S-104 Water Level with S-101 Depth Values.</w:t>
            </w:r>
          </w:p>
          <w:p w14:paraId="72429328" w14:textId="77777777" w:rsidR="00B43777" w:rsidRPr="009C22F4" w:rsidRDefault="00B43777" w:rsidP="00541D1A">
            <w:pPr>
              <w:rPr>
                <w:ins w:id="8387" w:author="jonathan pritchard" w:date="2025-01-23T13:47:00Z" w16du:dateUtc="2025-01-23T13:47:00Z"/>
                <w:rFonts w:cs="Arial"/>
                <w:i/>
              </w:rPr>
            </w:pPr>
          </w:p>
        </w:tc>
      </w:tr>
      <w:tr w:rsidR="00B43777" w:rsidRPr="00340B0D" w14:paraId="069DE64C" w14:textId="77777777" w:rsidTr="00541D1A">
        <w:trPr>
          <w:ins w:id="8388"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8D12F" w14:textId="77777777" w:rsidR="00B43777" w:rsidRPr="00340B0D" w:rsidRDefault="00B43777" w:rsidP="00541D1A">
            <w:pPr>
              <w:jc w:val="center"/>
              <w:rPr>
                <w:ins w:id="8389" w:author="jonathan pritchard" w:date="2025-01-23T13:47:00Z" w16du:dateUtc="2025-01-23T13:47:00Z"/>
                <w:rFonts w:cs="Arial"/>
                <w:b/>
                <w:bCs/>
                <w:sz w:val="18"/>
                <w:szCs w:val="18"/>
              </w:rPr>
            </w:pPr>
            <w:ins w:id="8390" w:author="jonathan pritchard" w:date="2025-01-23T13:47:00Z" w16du:dateUtc="2025-01-23T13:47:00Z">
              <w:r w:rsidRPr="00340B0D">
                <w:rPr>
                  <w:rFonts w:cs="Arial"/>
                  <w:b/>
                  <w:bCs/>
                  <w:sz w:val="18"/>
                  <w:szCs w:val="18"/>
                </w:rPr>
                <w:t>Loaded Data</w:t>
              </w:r>
            </w:ins>
          </w:p>
        </w:tc>
      </w:tr>
      <w:tr w:rsidR="00B43777" w:rsidRPr="00340B0D" w14:paraId="40345C66" w14:textId="77777777" w:rsidTr="00541D1A">
        <w:trPr>
          <w:ins w:id="8391"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98AC80" w14:textId="77777777" w:rsidR="00B43777" w:rsidRPr="00340B0D" w:rsidRDefault="00B43777" w:rsidP="00541D1A">
            <w:pPr>
              <w:jc w:val="center"/>
              <w:rPr>
                <w:ins w:id="8392" w:author="jonathan pritchard" w:date="2025-01-23T13:47:00Z" w16du:dateUtc="2025-01-23T13:47:00Z"/>
                <w:rFonts w:cs="Arial"/>
                <w:b/>
                <w:bCs/>
                <w:sz w:val="18"/>
                <w:szCs w:val="18"/>
              </w:rPr>
            </w:pPr>
            <w:ins w:id="8393"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1EA1DC" w14:textId="77777777" w:rsidR="00B43777" w:rsidRPr="00340B0D" w:rsidRDefault="00B43777" w:rsidP="00541D1A">
            <w:pPr>
              <w:jc w:val="center"/>
              <w:rPr>
                <w:ins w:id="8394" w:author="jonathan pritchard" w:date="2025-01-23T13:47:00Z" w16du:dateUtc="2025-01-23T13:47:00Z"/>
                <w:rFonts w:cs="Arial"/>
                <w:b/>
                <w:bCs/>
                <w:sz w:val="18"/>
                <w:szCs w:val="18"/>
              </w:rPr>
            </w:pPr>
          </w:p>
        </w:tc>
      </w:tr>
      <w:tr w:rsidR="00B43777" w:rsidRPr="00340B0D" w14:paraId="5BB52250" w14:textId="77777777" w:rsidTr="00541D1A">
        <w:trPr>
          <w:ins w:id="8395"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3C988FA" w14:textId="77777777" w:rsidR="00B43777" w:rsidRPr="00340B0D" w:rsidRDefault="00B43777" w:rsidP="00541D1A">
            <w:pPr>
              <w:rPr>
                <w:ins w:id="8396"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598A314" w14:textId="77777777" w:rsidR="00B43777" w:rsidRPr="00340B0D" w:rsidRDefault="00B43777" w:rsidP="00541D1A">
            <w:pPr>
              <w:rPr>
                <w:ins w:id="8397" w:author="jonathan pritchard" w:date="2025-01-23T13:47:00Z" w16du:dateUtc="2025-01-23T13:47:00Z"/>
                <w:rFonts w:cs="Arial"/>
                <w:sz w:val="18"/>
                <w:szCs w:val="18"/>
              </w:rPr>
            </w:pPr>
          </w:p>
        </w:tc>
      </w:tr>
      <w:tr w:rsidR="00B43777" w:rsidRPr="00340B0D" w14:paraId="40FCC566" w14:textId="77777777" w:rsidTr="00541D1A">
        <w:trPr>
          <w:ins w:id="8398"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EF22E0E" w14:textId="77777777" w:rsidR="00B43777" w:rsidRPr="00340B0D" w:rsidRDefault="00B43777" w:rsidP="00541D1A">
            <w:pPr>
              <w:rPr>
                <w:ins w:id="8399"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BDDA481" w14:textId="77777777" w:rsidR="00B43777" w:rsidRPr="00340B0D" w:rsidRDefault="00B43777" w:rsidP="00541D1A">
            <w:pPr>
              <w:rPr>
                <w:ins w:id="8400" w:author="jonathan pritchard" w:date="2025-01-23T13:47:00Z" w16du:dateUtc="2025-01-23T13:47:00Z"/>
                <w:rFonts w:cs="Arial"/>
                <w:sz w:val="18"/>
                <w:szCs w:val="18"/>
              </w:rPr>
            </w:pPr>
          </w:p>
        </w:tc>
      </w:tr>
      <w:tr w:rsidR="00B43777" w:rsidRPr="00340B0D" w14:paraId="7450F06A" w14:textId="77777777" w:rsidTr="00541D1A">
        <w:trPr>
          <w:ins w:id="8401"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C2DC068" w14:textId="77777777" w:rsidR="00B43777" w:rsidRPr="00340B0D" w:rsidRDefault="00B43777" w:rsidP="00541D1A">
            <w:pPr>
              <w:jc w:val="center"/>
              <w:rPr>
                <w:ins w:id="8402" w:author="jonathan pritchard" w:date="2025-01-23T13:47:00Z" w16du:dateUtc="2025-01-23T13:47:00Z"/>
                <w:rFonts w:cs="Arial"/>
                <w:b/>
                <w:bCs/>
                <w:sz w:val="18"/>
                <w:szCs w:val="18"/>
              </w:rPr>
            </w:pPr>
            <w:ins w:id="8403"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3B3444" w14:textId="77777777" w:rsidR="00B43777" w:rsidRPr="00340B0D" w:rsidRDefault="00B43777" w:rsidP="00541D1A">
            <w:pPr>
              <w:jc w:val="center"/>
              <w:rPr>
                <w:ins w:id="8404" w:author="jonathan pritchard" w:date="2025-01-23T13:47:00Z" w16du:dateUtc="2025-01-23T13:47:00Z"/>
                <w:rFonts w:cs="Arial"/>
                <w:b/>
                <w:bCs/>
                <w:sz w:val="18"/>
                <w:szCs w:val="18"/>
              </w:rPr>
            </w:pPr>
            <w:ins w:id="8405"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593C6D4B" w14:textId="77777777" w:rsidTr="00541D1A">
        <w:trPr>
          <w:ins w:id="8406" w:author="jonathan pritchard" w:date="2025-01-23T13:47:00Z"/>
        </w:trPr>
        <w:customXmlInsRangeStart w:id="8407" w:author="jonathan pritchard" w:date="2025-01-23T13:47:00Z"/>
        <w:sdt>
          <w:sdtPr>
            <w:rPr>
              <w:rFonts w:cs="Arial"/>
              <w:sz w:val="18"/>
              <w:szCs w:val="18"/>
            </w:rPr>
            <w:alias w:val="Diplay Category"/>
            <w:tag w:val="Diplay Categor"/>
            <w:id w:val="-654141237"/>
            <w:placeholder>
              <w:docPart w:val="0953D59FABC24DAE92C9D81491284CE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407"/>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023F8EF" w14:textId="77777777" w:rsidR="00B43777" w:rsidRPr="00340B0D" w:rsidRDefault="00B43777" w:rsidP="00541D1A">
                <w:pPr>
                  <w:rPr>
                    <w:ins w:id="8408" w:author="jonathan pritchard" w:date="2025-01-23T13:47:00Z" w16du:dateUtc="2025-01-23T13:47:00Z"/>
                    <w:rFonts w:cs="Arial"/>
                    <w:sz w:val="18"/>
                    <w:szCs w:val="18"/>
                  </w:rPr>
                </w:pPr>
                <w:ins w:id="8409" w:author="jonathan pritchard" w:date="2025-01-23T13:47:00Z" w16du:dateUtc="2025-01-23T13:47:00Z">
                  <w:r>
                    <w:rPr>
                      <w:rFonts w:cs="Arial"/>
                      <w:sz w:val="18"/>
                      <w:szCs w:val="18"/>
                    </w:rPr>
                    <w:t>Other</w:t>
                  </w:r>
                </w:ins>
              </w:p>
            </w:tc>
            <w:customXmlInsRangeStart w:id="8410" w:author="jonathan pritchard" w:date="2025-01-23T13:47:00Z"/>
          </w:sdtContent>
        </w:sdt>
        <w:customXmlInsRangeEnd w:id="8410"/>
        <w:tc>
          <w:tcPr>
            <w:tcW w:w="3871" w:type="dxa"/>
            <w:gridSpan w:val="5"/>
            <w:tcBorders>
              <w:left w:val="single" w:sz="12" w:space="0" w:color="auto"/>
              <w:bottom w:val="single" w:sz="4" w:space="0" w:color="auto"/>
              <w:right w:val="single" w:sz="4" w:space="0" w:color="auto"/>
            </w:tcBorders>
            <w:shd w:val="clear" w:color="auto" w:fill="auto"/>
          </w:tcPr>
          <w:p w14:paraId="5F11CE5A" w14:textId="77777777" w:rsidR="00B43777" w:rsidRPr="00340B0D" w:rsidRDefault="00B43777" w:rsidP="00541D1A">
            <w:pPr>
              <w:rPr>
                <w:ins w:id="8411" w:author="jonathan pritchard" w:date="2025-01-23T13:47:00Z" w16du:dateUtc="2025-01-23T13:47:00Z"/>
                <w:rFonts w:cs="Arial"/>
                <w:sz w:val="18"/>
                <w:szCs w:val="18"/>
              </w:rPr>
            </w:pPr>
            <w:ins w:id="8412"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49263141" w14:textId="77777777" w:rsidR="00B43777" w:rsidRPr="00340B0D" w:rsidRDefault="00B43777" w:rsidP="00541D1A">
            <w:pPr>
              <w:jc w:val="center"/>
              <w:rPr>
                <w:ins w:id="8413" w:author="jonathan pritchard" w:date="2025-01-23T13:47:00Z" w16du:dateUtc="2025-01-23T13:47:00Z"/>
                <w:rFonts w:cs="Arial"/>
                <w:sz w:val="18"/>
                <w:szCs w:val="18"/>
              </w:rPr>
            </w:pPr>
          </w:p>
        </w:tc>
      </w:tr>
      <w:tr w:rsidR="00B43777" w:rsidRPr="00340B0D" w14:paraId="7DB322CF" w14:textId="77777777" w:rsidTr="00541D1A">
        <w:trPr>
          <w:ins w:id="8414"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E39B88C" w14:textId="77777777" w:rsidR="00B43777" w:rsidRPr="00340B0D" w:rsidRDefault="00B43777" w:rsidP="00541D1A">
            <w:pPr>
              <w:jc w:val="center"/>
              <w:rPr>
                <w:ins w:id="8415" w:author="jonathan pritchard" w:date="2025-01-23T13:47:00Z" w16du:dateUtc="2025-01-23T13:47:00Z"/>
                <w:rFonts w:cs="Arial"/>
                <w:b/>
                <w:bCs/>
                <w:sz w:val="18"/>
                <w:szCs w:val="18"/>
              </w:rPr>
            </w:pPr>
            <w:ins w:id="8416"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0769DF0E" w14:textId="77777777" w:rsidR="00B43777" w:rsidRPr="00340B0D" w:rsidRDefault="00B43777" w:rsidP="00541D1A">
            <w:pPr>
              <w:rPr>
                <w:ins w:id="8417" w:author="jonathan pritchard" w:date="2025-01-23T13:47:00Z" w16du:dateUtc="2025-01-23T13:47:00Z"/>
                <w:rFonts w:cs="Arial"/>
                <w:sz w:val="18"/>
                <w:szCs w:val="18"/>
              </w:rPr>
            </w:pPr>
            <w:ins w:id="8418"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039EC9DF" w14:textId="77777777" w:rsidR="00B43777" w:rsidRPr="00340B0D" w:rsidRDefault="00B43777" w:rsidP="00541D1A">
            <w:pPr>
              <w:jc w:val="center"/>
              <w:rPr>
                <w:ins w:id="8419" w:author="jonathan pritchard" w:date="2025-01-23T13:47:00Z" w16du:dateUtc="2025-01-23T13:47:00Z"/>
                <w:rFonts w:cs="Arial"/>
                <w:sz w:val="18"/>
                <w:szCs w:val="18"/>
              </w:rPr>
            </w:pPr>
          </w:p>
        </w:tc>
      </w:tr>
      <w:tr w:rsidR="00B43777" w:rsidRPr="00340B0D" w14:paraId="1DED91C6" w14:textId="77777777" w:rsidTr="00541D1A">
        <w:trPr>
          <w:ins w:id="842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C4B653F" w14:textId="77777777" w:rsidR="00B43777" w:rsidRPr="00340B0D" w:rsidRDefault="00B43777" w:rsidP="00541D1A">
            <w:pPr>
              <w:rPr>
                <w:ins w:id="8421" w:author="jonathan pritchard" w:date="2025-01-23T13:47:00Z" w16du:dateUtc="2025-01-23T13:47:00Z"/>
                <w:rFonts w:cs="Arial"/>
                <w:sz w:val="18"/>
                <w:szCs w:val="18"/>
              </w:rPr>
            </w:pPr>
            <w:ins w:id="8422"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7FA14" w14:textId="77777777" w:rsidR="00B43777" w:rsidRPr="00340B0D" w:rsidRDefault="00B43777" w:rsidP="00541D1A">
            <w:pPr>
              <w:rPr>
                <w:ins w:id="8423" w:author="jonathan pritchard" w:date="2025-01-23T13:47:00Z" w16du:dateUtc="2025-01-23T13:47:00Z"/>
                <w:rFonts w:cs="Arial"/>
                <w:sz w:val="18"/>
                <w:szCs w:val="18"/>
              </w:rPr>
            </w:pPr>
          </w:p>
        </w:tc>
        <w:tc>
          <w:tcPr>
            <w:tcW w:w="3871" w:type="dxa"/>
            <w:gridSpan w:val="5"/>
            <w:tcBorders>
              <w:left w:val="single" w:sz="12" w:space="0" w:color="auto"/>
            </w:tcBorders>
          </w:tcPr>
          <w:p w14:paraId="3CC1A316" w14:textId="77777777" w:rsidR="00B43777" w:rsidRPr="00340B0D" w:rsidRDefault="00B43777" w:rsidP="00541D1A">
            <w:pPr>
              <w:rPr>
                <w:ins w:id="8424" w:author="jonathan pritchard" w:date="2025-01-23T13:47:00Z" w16du:dateUtc="2025-01-23T13:47:00Z"/>
                <w:rFonts w:cs="Arial"/>
                <w:sz w:val="18"/>
                <w:szCs w:val="18"/>
              </w:rPr>
            </w:pPr>
            <w:ins w:id="8425"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B9A6A51" w14:textId="77777777" w:rsidR="00B43777" w:rsidRPr="00340B0D" w:rsidRDefault="00B43777" w:rsidP="00541D1A">
            <w:pPr>
              <w:jc w:val="center"/>
              <w:rPr>
                <w:ins w:id="8426" w:author="jonathan pritchard" w:date="2025-01-23T13:47:00Z" w16du:dateUtc="2025-01-23T13:47:00Z"/>
                <w:rFonts w:cs="Arial"/>
                <w:sz w:val="18"/>
                <w:szCs w:val="18"/>
              </w:rPr>
            </w:pPr>
          </w:p>
        </w:tc>
      </w:tr>
      <w:tr w:rsidR="00B43777" w:rsidRPr="00340B0D" w14:paraId="27D4F397" w14:textId="77777777" w:rsidTr="00541D1A">
        <w:trPr>
          <w:ins w:id="842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FE2595" w14:textId="77777777" w:rsidR="00B43777" w:rsidRPr="00340B0D" w:rsidRDefault="00B43777" w:rsidP="00541D1A">
            <w:pPr>
              <w:rPr>
                <w:ins w:id="8428" w:author="jonathan pritchard" w:date="2025-01-23T13:47:00Z" w16du:dateUtc="2025-01-23T13:47:00Z"/>
                <w:rFonts w:cs="Arial"/>
                <w:sz w:val="18"/>
                <w:szCs w:val="18"/>
              </w:rPr>
            </w:pPr>
            <w:ins w:id="8429"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F49800" w14:textId="77777777" w:rsidR="00B43777" w:rsidRPr="00340B0D" w:rsidRDefault="00B43777" w:rsidP="00541D1A">
            <w:pPr>
              <w:rPr>
                <w:ins w:id="8430" w:author="jonathan pritchard" w:date="2025-01-23T13:47:00Z" w16du:dateUtc="2025-01-23T13:47:00Z"/>
                <w:rFonts w:cs="Arial"/>
                <w:sz w:val="18"/>
                <w:szCs w:val="18"/>
              </w:rPr>
            </w:pPr>
          </w:p>
        </w:tc>
        <w:tc>
          <w:tcPr>
            <w:tcW w:w="3871" w:type="dxa"/>
            <w:gridSpan w:val="5"/>
            <w:tcBorders>
              <w:left w:val="single" w:sz="12" w:space="0" w:color="auto"/>
            </w:tcBorders>
          </w:tcPr>
          <w:p w14:paraId="17780DCC" w14:textId="77777777" w:rsidR="00B43777" w:rsidRPr="00340B0D" w:rsidRDefault="00B43777" w:rsidP="00541D1A">
            <w:pPr>
              <w:rPr>
                <w:ins w:id="8431" w:author="jonathan pritchard" w:date="2025-01-23T13:47:00Z" w16du:dateUtc="2025-01-23T13:47:00Z"/>
                <w:rFonts w:cs="Arial"/>
                <w:sz w:val="18"/>
                <w:szCs w:val="18"/>
              </w:rPr>
            </w:pPr>
            <w:ins w:id="8432"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73B5FDC2" w14:textId="77777777" w:rsidR="00B43777" w:rsidRPr="00340B0D" w:rsidRDefault="00B43777" w:rsidP="00541D1A">
            <w:pPr>
              <w:jc w:val="center"/>
              <w:rPr>
                <w:ins w:id="8433" w:author="jonathan pritchard" w:date="2025-01-23T13:47:00Z" w16du:dateUtc="2025-01-23T13:47:00Z"/>
                <w:rFonts w:cs="Arial"/>
                <w:sz w:val="18"/>
                <w:szCs w:val="18"/>
              </w:rPr>
            </w:pPr>
          </w:p>
        </w:tc>
      </w:tr>
      <w:tr w:rsidR="00B43777" w:rsidRPr="00340B0D" w14:paraId="601D6610" w14:textId="77777777" w:rsidTr="00541D1A">
        <w:trPr>
          <w:ins w:id="843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91A1ED" w14:textId="77777777" w:rsidR="00B43777" w:rsidRPr="00340B0D" w:rsidRDefault="00B43777" w:rsidP="00541D1A">
            <w:pPr>
              <w:rPr>
                <w:ins w:id="8435" w:author="jonathan pritchard" w:date="2025-01-23T13:47:00Z" w16du:dateUtc="2025-01-23T13:47:00Z"/>
                <w:rFonts w:cs="Arial"/>
                <w:sz w:val="18"/>
                <w:szCs w:val="18"/>
              </w:rPr>
            </w:pPr>
            <w:ins w:id="8436"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FDD22D" w14:textId="77777777" w:rsidR="00B43777" w:rsidRPr="00340B0D" w:rsidRDefault="00B43777" w:rsidP="00541D1A">
            <w:pPr>
              <w:rPr>
                <w:ins w:id="8437" w:author="jonathan pritchard" w:date="2025-01-23T13:47:00Z" w16du:dateUtc="2025-01-23T13:47:00Z"/>
                <w:rFonts w:cs="Arial"/>
                <w:sz w:val="18"/>
                <w:szCs w:val="18"/>
              </w:rPr>
            </w:pPr>
          </w:p>
        </w:tc>
        <w:tc>
          <w:tcPr>
            <w:tcW w:w="3871" w:type="dxa"/>
            <w:gridSpan w:val="5"/>
            <w:tcBorders>
              <w:left w:val="single" w:sz="12" w:space="0" w:color="auto"/>
            </w:tcBorders>
          </w:tcPr>
          <w:p w14:paraId="2474A9FE" w14:textId="77777777" w:rsidR="00B43777" w:rsidRPr="00340B0D" w:rsidRDefault="00B43777" w:rsidP="00541D1A">
            <w:pPr>
              <w:rPr>
                <w:ins w:id="8438" w:author="jonathan pritchard" w:date="2025-01-23T13:47:00Z" w16du:dateUtc="2025-01-23T13:47:00Z"/>
                <w:rFonts w:cs="Arial"/>
                <w:b/>
                <w:bCs/>
                <w:sz w:val="18"/>
                <w:szCs w:val="18"/>
              </w:rPr>
            </w:pPr>
            <w:ins w:id="8439"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2AAA3E1B" w14:textId="77777777" w:rsidR="00B43777" w:rsidRPr="00340B0D" w:rsidRDefault="00B43777" w:rsidP="00541D1A">
            <w:pPr>
              <w:jc w:val="center"/>
              <w:rPr>
                <w:ins w:id="8440" w:author="jonathan pritchard" w:date="2025-01-23T13:47:00Z" w16du:dateUtc="2025-01-23T13:47:00Z"/>
                <w:rFonts w:cs="Arial"/>
                <w:sz w:val="18"/>
                <w:szCs w:val="18"/>
              </w:rPr>
            </w:pPr>
          </w:p>
        </w:tc>
      </w:tr>
      <w:tr w:rsidR="00B43777" w:rsidRPr="00340B0D" w14:paraId="7114C4FF" w14:textId="77777777" w:rsidTr="00541D1A">
        <w:trPr>
          <w:ins w:id="844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E16A9C" w14:textId="77777777" w:rsidR="00B43777" w:rsidRPr="00340B0D" w:rsidRDefault="00B43777" w:rsidP="00541D1A">
            <w:pPr>
              <w:rPr>
                <w:ins w:id="8442" w:author="jonathan pritchard" w:date="2025-01-23T13:47:00Z" w16du:dateUtc="2025-01-23T13:47:00Z"/>
                <w:rFonts w:cs="Arial"/>
                <w:sz w:val="18"/>
                <w:szCs w:val="18"/>
              </w:rPr>
            </w:pPr>
            <w:ins w:id="8443"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C3CF51" w14:textId="77777777" w:rsidR="00B43777" w:rsidRPr="00340B0D" w:rsidRDefault="00B43777" w:rsidP="00541D1A">
            <w:pPr>
              <w:rPr>
                <w:ins w:id="8444" w:author="jonathan pritchard" w:date="2025-01-23T13:47:00Z" w16du:dateUtc="2025-01-23T13:47:00Z"/>
                <w:rFonts w:cs="Arial"/>
                <w:sz w:val="18"/>
                <w:szCs w:val="18"/>
              </w:rPr>
            </w:pPr>
          </w:p>
        </w:tc>
        <w:tc>
          <w:tcPr>
            <w:tcW w:w="3871" w:type="dxa"/>
            <w:gridSpan w:val="5"/>
            <w:tcBorders>
              <w:left w:val="single" w:sz="12" w:space="0" w:color="auto"/>
            </w:tcBorders>
          </w:tcPr>
          <w:p w14:paraId="7EF53ECC" w14:textId="77777777" w:rsidR="00B43777" w:rsidRPr="00340B0D" w:rsidRDefault="00B43777" w:rsidP="00541D1A">
            <w:pPr>
              <w:rPr>
                <w:ins w:id="8445" w:author="jonathan pritchard" w:date="2025-01-23T13:47:00Z" w16du:dateUtc="2025-01-23T13:47:00Z"/>
                <w:rFonts w:cs="Arial"/>
                <w:sz w:val="18"/>
                <w:szCs w:val="18"/>
              </w:rPr>
            </w:pPr>
            <w:ins w:id="8446"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2177195D" w14:textId="77777777" w:rsidR="00B43777" w:rsidRPr="00340B0D" w:rsidRDefault="00B43777" w:rsidP="00541D1A">
            <w:pPr>
              <w:jc w:val="center"/>
              <w:rPr>
                <w:ins w:id="8447" w:author="jonathan pritchard" w:date="2025-01-23T13:47:00Z" w16du:dateUtc="2025-01-23T13:47:00Z"/>
                <w:rFonts w:cs="Arial"/>
                <w:sz w:val="18"/>
                <w:szCs w:val="18"/>
              </w:rPr>
            </w:pPr>
          </w:p>
        </w:tc>
      </w:tr>
      <w:tr w:rsidR="00B43777" w:rsidRPr="00340B0D" w14:paraId="1953ECF2" w14:textId="77777777" w:rsidTr="00541D1A">
        <w:trPr>
          <w:ins w:id="844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D65E07" w14:textId="77777777" w:rsidR="00B43777" w:rsidRPr="00340B0D" w:rsidRDefault="00B43777" w:rsidP="00541D1A">
            <w:pPr>
              <w:rPr>
                <w:ins w:id="8449" w:author="jonathan pritchard" w:date="2025-01-23T13:47:00Z" w16du:dateUtc="2025-01-23T13:47:00Z"/>
                <w:rFonts w:cs="Arial"/>
                <w:sz w:val="18"/>
                <w:szCs w:val="18"/>
              </w:rPr>
            </w:pPr>
            <w:ins w:id="8450"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201E4" w14:textId="77777777" w:rsidR="00B43777" w:rsidRPr="00340B0D" w:rsidRDefault="00B43777" w:rsidP="00541D1A">
            <w:pPr>
              <w:rPr>
                <w:ins w:id="8451" w:author="jonathan pritchard" w:date="2025-01-23T13:47:00Z" w16du:dateUtc="2025-01-23T13:47:00Z"/>
                <w:rFonts w:cs="Arial"/>
                <w:sz w:val="18"/>
                <w:szCs w:val="18"/>
              </w:rPr>
            </w:pPr>
          </w:p>
        </w:tc>
        <w:tc>
          <w:tcPr>
            <w:tcW w:w="3871" w:type="dxa"/>
            <w:gridSpan w:val="5"/>
            <w:tcBorders>
              <w:left w:val="single" w:sz="12" w:space="0" w:color="auto"/>
            </w:tcBorders>
          </w:tcPr>
          <w:p w14:paraId="6F6F6F60" w14:textId="77777777" w:rsidR="00B43777" w:rsidRPr="00340B0D" w:rsidRDefault="00B43777" w:rsidP="00541D1A">
            <w:pPr>
              <w:rPr>
                <w:ins w:id="8452" w:author="jonathan pritchard" w:date="2025-01-23T13:47:00Z" w16du:dateUtc="2025-01-23T13:47:00Z"/>
                <w:rFonts w:cs="Arial"/>
                <w:sz w:val="18"/>
                <w:szCs w:val="18"/>
              </w:rPr>
            </w:pPr>
            <w:ins w:id="8453"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2110B747" w14:textId="77777777" w:rsidR="00B43777" w:rsidRPr="00340B0D" w:rsidRDefault="00B43777" w:rsidP="00541D1A">
            <w:pPr>
              <w:jc w:val="center"/>
              <w:rPr>
                <w:ins w:id="8454" w:author="jonathan pritchard" w:date="2025-01-23T13:47:00Z" w16du:dateUtc="2025-01-23T13:47:00Z"/>
                <w:rFonts w:cs="Arial"/>
                <w:sz w:val="18"/>
                <w:szCs w:val="18"/>
              </w:rPr>
            </w:pPr>
          </w:p>
        </w:tc>
      </w:tr>
      <w:tr w:rsidR="00B43777" w:rsidRPr="00340B0D" w14:paraId="7C7B55A6" w14:textId="77777777" w:rsidTr="00541D1A">
        <w:trPr>
          <w:ins w:id="845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5C4B3" w14:textId="77777777" w:rsidR="00B43777" w:rsidRPr="00340B0D" w:rsidRDefault="00B43777" w:rsidP="00541D1A">
            <w:pPr>
              <w:rPr>
                <w:ins w:id="8456" w:author="jonathan pritchard" w:date="2025-01-23T13:47:00Z" w16du:dateUtc="2025-01-23T13:47:00Z"/>
                <w:rFonts w:cs="Arial"/>
                <w:sz w:val="18"/>
                <w:szCs w:val="18"/>
              </w:rPr>
            </w:pPr>
            <w:ins w:id="8457"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47D721" w14:textId="77777777" w:rsidR="00B43777" w:rsidRPr="00340B0D" w:rsidRDefault="00B43777" w:rsidP="00541D1A">
            <w:pPr>
              <w:rPr>
                <w:ins w:id="8458" w:author="jonathan pritchard" w:date="2025-01-23T13:47:00Z" w16du:dateUtc="2025-01-23T13:47:00Z"/>
                <w:rFonts w:cs="Arial"/>
                <w:sz w:val="18"/>
                <w:szCs w:val="18"/>
              </w:rPr>
            </w:pPr>
          </w:p>
        </w:tc>
        <w:tc>
          <w:tcPr>
            <w:tcW w:w="3871" w:type="dxa"/>
            <w:gridSpan w:val="5"/>
            <w:tcBorders>
              <w:left w:val="single" w:sz="12" w:space="0" w:color="auto"/>
            </w:tcBorders>
          </w:tcPr>
          <w:p w14:paraId="7214C721" w14:textId="77777777" w:rsidR="00B43777" w:rsidRPr="00340B0D" w:rsidRDefault="00B43777" w:rsidP="00541D1A">
            <w:pPr>
              <w:rPr>
                <w:ins w:id="8459" w:author="jonathan pritchard" w:date="2025-01-23T13:47:00Z" w16du:dateUtc="2025-01-23T13:47:00Z"/>
                <w:rFonts w:cs="Arial"/>
                <w:sz w:val="18"/>
                <w:szCs w:val="18"/>
              </w:rPr>
            </w:pPr>
            <w:ins w:id="8460"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2283B65" w14:textId="77777777" w:rsidR="00B43777" w:rsidRPr="00340B0D" w:rsidRDefault="00B43777" w:rsidP="00541D1A">
            <w:pPr>
              <w:jc w:val="center"/>
              <w:rPr>
                <w:ins w:id="8461" w:author="jonathan pritchard" w:date="2025-01-23T13:47:00Z" w16du:dateUtc="2025-01-23T13:47:00Z"/>
                <w:rFonts w:cs="Arial"/>
                <w:sz w:val="18"/>
                <w:szCs w:val="18"/>
              </w:rPr>
            </w:pPr>
          </w:p>
        </w:tc>
      </w:tr>
      <w:tr w:rsidR="00B43777" w:rsidRPr="00340B0D" w14:paraId="4EFAB1B6" w14:textId="77777777" w:rsidTr="00541D1A">
        <w:trPr>
          <w:ins w:id="846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91B7D8" w14:textId="77777777" w:rsidR="00B43777" w:rsidRPr="00340B0D" w:rsidRDefault="00B43777" w:rsidP="00541D1A">
            <w:pPr>
              <w:rPr>
                <w:ins w:id="8463" w:author="jonathan pritchard" w:date="2025-01-23T13:47:00Z" w16du:dateUtc="2025-01-23T13:47:00Z"/>
                <w:rFonts w:cs="Arial"/>
                <w:sz w:val="18"/>
                <w:szCs w:val="18"/>
              </w:rPr>
            </w:pPr>
            <w:ins w:id="8464"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469ABB" w14:textId="77777777" w:rsidR="00B43777" w:rsidRPr="00340B0D" w:rsidRDefault="00B43777" w:rsidP="00541D1A">
            <w:pPr>
              <w:rPr>
                <w:ins w:id="8465" w:author="jonathan pritchard" w:date="2025-01-23T13:47:00Z" w16du:dateUtc="2025-01-23T13:47:00Z"/>
                <w:rFonts w:cs="Arial"/>
                <w:sz w:val="18"/>
                <w:szCs w:val="18"/>
              </w:rPr>
            </w:pPr>
          </w:p>
        </w:tc>
        <w:tc>
          <w:tcPr>
            <w:tcW w:w="3871" w:type="dxa"/>
            <w:gridSpan w:val="5"/>
            <w:tcBorders>
              <w:left w:val="single" w:sz="12" w:space="0" w:color="auto"/>
            </w:tcBorders>
          </w:tcPr>
          <w:p w14:paraId="6EAAD9CA" w14:textId="77777777" w:rsidR="00B43777" w:rsidRPr="00340B0D" w:rsidRDefault="00B43777" w:rsidP="00541D1A">
            <w:pPr>
              <w:rPr>
                <w:ins w:id="8466" w:author="jonathan pritchard" w:date="2025-01-23T13:47:00Z" w16du:dateUtc="2025-01-23T13:47:00Z"/>
                <w:rFonts w:cs="Arial"/>
                <w:sz w:val="18"/>
                <w:szCs w:val="18"/>
              </w:rPr>
            </w:pPr>
            <w:ins w:id="8467"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2B71FCC4" w14:textId="77777777" w:rsidR="00B43777" w:rsidRPr="00340B0D" w:rsidRDefault="00B43777" w:rsidP="00541D1A">
            <w:pPr>
              <w:jc w:val="center"/>
              <w:rPr>
                <w:ins w:id="8468" w:author="jonathan pritchard" w:date="2025-01-23T13:47:00Z" w16du:dateUtc="2025-01-23T13:47:00Z"/>
                <w:rFonts w:cs="Arial"/>
                <w:sz w:val="18"/>
                <w:szCs w:val="18"/>
              </w:rPr>
            </w:pPr>
          </w:p>
        </w:tc>
      </w:tr>
      <w:tr w:rsidR="00B43777" w:rsidRPr="00340B0D" w14:paraId="69157E9F" w14:textId="77777777" w:rsidTr="00541D1A">
        <w:trPr>
          <w:ins w:id="846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806A0A" w14:textId="77777777" w:rsidR="00B43777" w:rsidRPr="00340B0D" w:rsidRDefault="00B43777" w:rsidP="00541D1A">
            <w:pPr>
              <w:rPr>
                <w:ins w:id="8470" w:author="jonathan pritchard" w:date="2025-01-23T13:47:00Z" w16du:dateUtc="2025-01-23T13:47:00Z"/>
                <w:rFonts w:cs="Arial"/>
                <w:sz w:val="18"/>
                <w:szCs w:val="18"/>
              </w:rPr>
            </w:pPr>
            <w:ins w:id="8471"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70A9B9" w14:textId="77777777" w:rsidR="00B43777" w:rsidRPr="00340B0D" w:rsidRDefault="00B43777" w:rsidP="00541D1A">
            <w:pPr>
              <w:rPr>
                <w:ins w:id="8472" w:author="jonathan pritchard" w:date="2025-01-23T13:47:00Z" w16du:dateUtc="2025-01-23T13:47:00Z"/>
                <w:rFonts w:cs="Arial"/>
                <w:sz w:val="18"/>
                <w:szCs w:val="18"/>
              </w:rPr>
            </w:pPr>
          </w:p>
        </w:tc>
        <w:tc>
          <w:tcPr>
            <w:tcW w:w="3871" w:type="dxa"/>
            <w:gridSpan w:val="5"/>
            <w:tcBorders>
              <w:left w:val="single" w:sz="12" w:space="0" w:color="auto"/>
            </w:tcBorders>
          </w:tcPr>
          <w:p w14:paraId="642BD880" w14:textId="77777777" w:rsidR="00B43777" w:rsidRPr="00340B0D" w:rsidRDefault="00B43777" w:rsidP="00541D1A">
            <w:pPr>
              <w:rPr>
                <w:ins w:id="8473" w:author="jonathan pritchard" w:date="2025-01-23T13:47:00Z" w16du:dateUtc="2025-01-23T13:47:00Z"/>
                <w:rFonts w:cs="Arial"/>
                <w:sz w:val="18"/>
                <w:szCs w:val="18"/>
              </w:rPr>
            </w:pPr>
            <w:ins w:id="8474"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11DA37C" w14:textId="77777777" w:rsidR="00B43777" w:rsidRPr="00340B0D" w:rsidRDefault="00B43777" w:rsidP="00541D1A">
            <w:pPr>
              <w:jc w:val="center"/>
              <w:rPr>
                <w:ins w:id="8475" w:author="jonathan pritchard" w:date="2025-01-23T13:47:00Z" w16du:dateUtc="2025-01-23T13:47:00Z"/>
                <w:rFonts w:cs="Arial"/>
                <w:sz w:val="18"/>
                <w:szCs w:val="18"/>
              </w:rPr>
            </w:pPr>
          </w:p>
        </w:tc>
      </w:tr>
      <w:tr w:rsidR="00B43777" w:rsidRPr="00340B0D" w14:paraId="135B0C24" w14:textId="77777777" w:rsidTr="00541D1A">
        <w:trPr>
          <w:ins w:id="847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A78AE7" w14:textId="77777777" w:rsidR="00B43777" w:rsidRPr="00340B0D" w:rsidRDefault="00B43777" w:rsidP="00541D1A">
            <w:pPr>
              <w:rPr>
                <w:ins w:id="8477" w:author="jonathan pritchard" w:date="2025-01-23T13:47:00Z" w16du:dateUtc="2025-01-23T13:47:00Z"/>
                <w:rFonts w:cs="Arial"/>
                <w:sz w:val="18"/>
                <w:szCs w:val="18"/>
              </w:rPr>
            </w:pPr>
            <w:ins w:id="8478"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AFDC" w14:textId="77777777" w:rsidR="00B43777" w:rsidRPr="00340B0D" w:rsidRDefault="00B43777" w:rsidP="00541D1A">
            <w:pPr>
              <w:rPr>
                <w:ins w:id="8479" w:author="jonathan pritchard" w:date="2025-01-23T13:47:00Z" w16du:dateUtc="2025-01-23T13:47:00Z"/>
                <w:rFonts w:cs="Arial"/>
                <w:sz w:val="18"/>
                <w:szCs w:val="18"/>
              </w:rPr>
            </w:pPr>
          </w:p>
        </w:tc>
        <w:tc>
          <w:tcPr>
            <w:tcW w:w="3871" w:type="dxa"/>
            <w:gridSpan w:val="5"/>
            <w:tcBorders>
              <w:left w:val="single" w:sz="12" w:space="0" w:color="auto"/>
            </w:tcBorders>
          </w:tcPr>
          <w:p w14:paraId="6CCF7325" w14:textId="77777777" w:rsidR="00B43777" w:rsidRPr="00340B0D" w:rsidRDefault="00B43777" w:rsidP="00541D1A">
            <w:pPr>
              <w:rPr>
                <w:ins w:id="8480" w:author="jonathan pritchard" w:date="2025-01-23T13:47:00Z" w16du:dateUtc="2025-01-23T13:47:00Z"/>
                <w:rFonts w:cs="Arial"/>
                <w:sz w:val="18"/>
                <w:szCs w:val="18"/>
              </w:rPr>
            </w:pPr>
            <w:ins w:id="8481"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6D8145AE" w14:textId="77777777" w:rsidR="00B43777" w:rsidRPr="00340B0D" w:rsidRDefault="00B43777" w:rsidP="00541D1A">
            <w:pPr>
              <w:jc w:val="center"/>
              <w:rPr>
                <w:ins w:id="8482" w:author="jonathan pritchard" w:date="2025-01-23T13:47:00Z" w16du:dateUtc="2025-01-23T13:47:00Z"/>
                <w:rFonts w:cs="Arial"/>
                <w:sz w:val="18"/>
                <w:szCs w:val="18"/>
              </w:rPr>
            </w:pPr>
          </w:p>
        </w:tc>
      </w:tr>
      <w:tr w:rsidR="00B43777" w:rsidRPr="00340B0D" w14:paraId="46BD8CB1" w14:textId="77777777" w:rsidTr="00541D1A">
        <w:trPr>
          <w:ins w:id="848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ED7228" w14:textId="77777777" w:rsidR="00B43777" w:rsidRPr="00340B0D" w:rsidRDefault="00B43777" w:rsidP="00541D1A">
            <w:pPr>
              <w:rPr>
                <w:ins w:id="8484" w:author="jonathan pritchard" w:date="2025-01-23T13:47:00Z" w16du:dateUtc="2025-01-23T13:47:00Z"/>
                <w:rFonts w:cs="Arial"/>
                <w:sz w:val="18"/>
                <w:szCs w:val="18"/>
              </w:rPr>
            </w:pPr>
            <w:ins w:id="8485"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414165" w14:textId="77777777" w:rsidR="00B43777" w:rsidRPr="00340B0D" w:rsidRDefault="00B43777" w:rsidP="00541D1A">
            <w:pPr>
              <w:rPr>
                <w:ins w:id="8486" w:author="jonathan pritchard" w:date="2025-01-23T13:47:00Z" w16du:dateUtc="2025-01-23T13:47:00Z"/>
                <w:rFonts w:cs="Arial"/>
                <w:sz w:val="18"/>
                <w:szCs w:val="18"/>
              </w:rPr>
            </w:pPr>
          </w:p>
        </w:tc>
        <w:tc>
          <w:tcPr>
            <w:tcW w:w="3871" w:type="dxa"/>
            <w:gridSpan w:val="5"/>
            <w:tcBorders>
              <w:left w:val="single" w:sz="12" w:space="0" w:color="auto"/>
            </w:tcBorders>
          </w:tcPr>
          <w:p w14:paraId="2876A9DE" w14:textId="77777777" w:rsidR="00B43777" w:rsidRPr="00340B0D" w:rsidRDefault="00B43777" w:rsidP="00541D1A">
            <w:pPr>
              <w:rPr>
                <w:ins w:id="8487" w:author="jonathan pritchard" w:date="2025-01-23T13:47:00Z" w16du:dateUtc="2025-01-23T13:47:00Z"/>
                <w:rFonts w:cs="Arial"/>
                <w:b/>
                <w:bCs/>
                <w:sz w:val="18"/>
                <w:szCs w:val="18"/>
              </w:rPr>
            </w:pPr>
            <w:ins w:id="8488"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6B5F6BF5" w14:textId="77777777" w:rsidR="00B43777" w:rsidRPr="00340B0D" w:rsidRDefault="00B43777" w:rsidP="00541D1A">
            <w:pPr>
              <w:jc w:val="center"/>
              <w:rPr>
                <w:ins w:id="8489" w:author="jonathan pritchard" w:date="2025-01-23T13:47:00Z" w16du:dateUtc="2025-01-23T13:47:00Z"/>
                <w:rFonts w:cs="Arial"/>
                <w:sz w:val="18"/>
                <w:szCs w:val="18"/>
              </w:rPr>
            </w:pPr>
          </w:p>
        </w:tc>
      </w:tr>
      <w:tr w:rsidR="00B43777" w:rsidRPr="00340B0D" w14:paraId="140692E3" w14:textId="77777777" w:rsidTr="00541D1A">
        <w:trPr>
          <w:ins w:id="849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CB3159" w14:textId="77777777" w:rsidR="00B43777" w:rsidRPr="00340B0D" w:rsidRDefault="00B43777" w:rsidP="00541D1A">
            <w:pPr>
              <w:rPr>
                <w:ins w:id="8491" w:author="jonathan pritchard" w:date="2025-01-23T13:47:00Z" w16du:dateUtc="2025-01-23T13:47:00Z"/>
                <w:rFonts w:cs="Arial"/>
                <w:sz w:val="18"/>
                <w:szCs w:val="18"/>
              </w:rPr>
            </w:pPr>
            <w:ins w:id="8492"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E311560" w14:textId="77777777" w:rsidR="00B43777" w:rsidRPr="00340B0D" w:rsidRDefault="00B43777" w:rsidP="00541D1A">
            <w:pPr>
              <w:rPr>
                <w:ins w:id="8493" w:author="jonathan pritchard" w:date="2025-01-23T13:47:00Z" w16du:dateUtc="2025-01-23T13:47:00Z"/>
                <w:rFonts w:cs="Arial"/>
                <w:sz w:val="18"/>
                <w:szCs w:val="18"/>
              </w:rPr>
            </w:pPr>
          </w:p>
        </w:tc>
        <w:tc>
          <w:tcPr>
            <w:tcW w:w="3871" w:type="dxa"/>
            <w:gridSpan w:val="5"/>
            <w:tcBorders>
              <w:left w:val="single" w:sz="12" w:space="0" w:color="auto"/>
            </w:tcBorders>
          </w:tcPr>
          <w:p w14:paraId="7C0DC908" w14:textId="77777777" w:rsidR="00B43777" w:rsidRPr="00340B0D" w:rsidRDefault="00B43777" w:rsidP="00541D1A">
            <w:pPr>
              <w:rPr>
                <w:ins w:id="8494" w:author="jonathan pritchard" w:date="2025-01-23T13:47:00Z" w16du:dateUtc="2025-01-23T13:47:00Z"/>
                <w:rFonts w:cs="Arial"/>
                <w:sz w:val="18"/>
                <w:szCs w:val="18"/>
              </w:rPr>
            </w:pPr>
            <w:ins w:id="8495"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37E62AD9" w14:textId="77777777" w:rsidR="00B43777" w:rsidRPr="00340B0D" w:rsidRDefault="00B43777" w:rsidP="00541D1A">
            <w:pPr>
              <w:jc w:val="center"/>
              <w:rPr>
                <w:ins w:id="8496" w:author="jonathan pritchard" w:date="2025-01-23T13:47:00Z" w16du:dateUtc="2025-01-23T13:47:00Z"/>
                <w:rFonts w:cs="Arial"/>
                <w:sz w:val="18"/>
                <w:szCs w:val="18"/>
              </w:rPr>
            </w:pPr>
          </w:p>
        </w:tc>
      </w:tr>
      <w:tr w:rsidR="00B43777" w:rsidRPr="00340B0D" w14:paraId="6C47E339" w14:textId="77777777" w:rsidTr="00541D1A">
        <w:trPr>
          <w:ins w:id="8497"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3DCFF3" w14:textId="77777777" w:rsidR="00B43777" w:rsidRPr="00340B0D" w:rsidRDefault="00B43777" w:rsidP="00541D1A">
            <w:pPr>
              <w:jc w:val="center"/>
              <w:rPr>
                <w:ins w:id="8498" w:author="jonathan pritchard" w:date="2025-01-23T13:47:00Z" w16du:dateUtc="2025-01-23T13:47:00Z"/>
                <w:rFonts w:cs="Arial"/>
                <w:b/>
                <w:bCs/>
                <w:sz w:val="18"/>
                <w:szCs w:val="18"/>
              </w:rPr>
            </w:pPr>
            <w:ins w:id="8499"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6D5F9409" w14:textId="77777777" w:rsidR="00B43777" w:rsidRPr="00340B0D" w:rsidRDefault="00B43777" w:rsidP="00541D1A">
            <w:pPr>
              <w:rPr>
                <w:ins w:id="8500" w:author="jonathan pritchard" w:date="2025-01-23T13:47:00Z" w16du:dateUtc="2025-01-23T13:47:00Z"/>
                <w:rFonts w:cs="Arial"/>
                <w:b/>
                <w:bCs/>
                <w:sz w:val="18"/>
                <w:szCs w:val="18"/>
              </w:rPr>
            </w:pPr>
            <w:ins w:id="8501"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06BF19A8" w14:textId="77777777" w:rsidR="00B43777" w:rsidRPr="00340B0D" w:rsidRDefault="00B43777" w:rsidP="00541D1A">
            <w:pPr>
              <w:jc w:val="center"/>
              <w:rPr>
                <w:ins w:id="8502" w:author="jonathan pritchard" w:date="2025-01-23T13:47:00Z" w16du:dateUtc="2025-01-23T13:47:00Z"/>
                <w:rFonts w:cs="Arial"/>
                <w:sz w:val="18"/>
                <w:szCs w:val="18"/>
              </w:rPr>
            </w:pPr>
          </w:p>
        </w:tc>
      </w:tr>
      <w:tr w:rsidR="00B43777" w:rsidRPr="00340B0D" w14:paraId="275A9994" w14:textId="77777777" w:rsidTr="00541D1A">
        <w:trPr>
          <w:ins w:id="8503" w:author="jonathan pritchard" w:date="2025-01-23T13:47:00Z"/>
        </w:trPr>
        <w:customXmlInsRangeStart w:id="8504" w:author="jonathan pritchard" w:date="2025-01-23T13:47:00Z"/>
        <w:sdt>
          <w:sdtPr>
            <w:rPr>
              <w:rFonts w:cs="Arial"/>
              <w:sz w:val="18"/>
              <w:szCs w:val="18"/>
            </w:rPr>
            <w:alias w:val="Palette"/>
            <w:tag w:val="Palette"/>
            <w:id w:val="375122281"/>
            <w:placeholder>
              <w:docPart w:val="3308309B64584D30A2FC29F20F47A4B0"/>
            </w:placeholder>
            <w:comboBox>
              <w:listItem w:displayText="Day" w:value="Day"/>
              <w:listItem w:displayText="Dusk" w:value="Dusk"/>
              <w:listItem w:displayText="Night" w:value="Night"/>
            </w:comboBox>
          </w:sdtPr>
          <w:sdtContent>
            <w:customXmlInsRangeEnd w:id="8504"/>
            <w:tc>
              <w:tcPr>
                <w:tcW w:w="4656" w:type="dxa"/>
                <w:gridSpan w:val="5"/>
                <w:tcBorders>
                  <w:left w:val="single" w:sz="12" w:space="0" w:color="auto"/>
                  <w:bottom w:val="single" w:sz="12" w:space="0" w:color="auto"/>
                  <w:right w:val="single" w:sz="12" w:space="0" w:color="auto"/>
                </w:tcBorders>
              </w:tcPr>
              <w:p w14:paraId="1CE4ED75" w14:textId="77777777" w:rsidR="00B43777" w:rsidRPr="00340B0D" w:rsidRDefault="00B43777" w:rsidP="00541D1A">
                <w:pPr>
                  <w:rPr>
                    <w:ins w:id="8505" w:author="jonathan pritchard" w:date="2025-01-23T13:47:00Z" w16du:dateUtc="2025-01-23T13:47:00Z"/>
                    <w:rFonts w:cs="Arial"/>
                    <w:sz w:val="18"/>
                    <w:szCs w:val="18"/>
                  </w:rPr>
                </w:pPr>
                <w:ins w:id="8506" w:author="jonathan pritchard" w:date="2025-01-23T13:47:00Z" w16du:dateUtc="2025-01-23T13:47:00Z">
                  <w:r w:rsidRPr="00340B0D">
                    <w:rPr>
                      <w:rFonts w:cs="Arial"/>
                      <w:sz w:val="18"/>
                      <w:szCs w:val="18"/>
                    </w:rPr>
                    <w:t>Day</w:t>
                  </w:r>
                </w:ins>
              </w:p>
            </w:tc>
            <w:customXmlInsRangeStart w:id="8507" w:author="jonathan pritchard" w:date="2025-01-23T13:47:00Z"/>
          </w:sdtContent>
        </w:sdt>
        <w:customXmlInsRangeEnd w:id="8507"/>
        <w:tc>
          <w:tcPr>
            <w:tcW w:w="3871" w:type="dxa"/>
            <w:gridSpan w:val="5"/>
            <w:tcBorders>
              <w:left w:val="single" w:sz="12" w:space="0" w:color="auto"/>
            </w:tcBorders>
          </w:tcPr>
          <w:p w14:paraId="15765CC6" w14:textId="77777777" w:rsidR="00B43777" w:rsidRPr="00340B0D" w:rsidRDefault="00B43777" w:rsidP="00541D1A">
            <w:pPr>
              <w:rPr>
                <w:ins w:id="8508" w:author="jonathan pritchard" w:date="2025-01-23T13:47:00Z" w16du:dateUtc="2025-01-23T13:47:00Z"/>
                <w:rFonts w:cs="Arial"/>
                <w:b/>
                <w:bCs/>
                <w:sz w:val="18"/>
                <w:szCs w:val="18"/>
              </w:rPr>
            </w:pPr>
            <w:ins w:id="8509"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78D1E567" w14:textId="77777777" w:rsidR="00B43777" w:rsidRPr="00340B0D" w:rsidRDefault="00B43777" w:rsidP="00541D1A">
            <w:pPr>
              <w:jc w:val="center"/>
              <w:rPr>
                <w:ins w:id="8510" w:author="jonathan pritchard" w:date="2025-01-23T13:47:00Z" w16du:dateUtc="2025-01-23T13:47:00Z"/>
                <w:rFonts w:cs="Arial"/>
                <w:sz w:val="18"/>
                <w:szCs w:val="18"/>
              </w:rPr>
            </w:pPr>
          </w:p>
        </w:tc>
      </w:tr>
      <w:tr w:rsidR="00B43777" w:rsidRPr="00340B0D" w14:paraId="178EA507" w14:textId="77777777" w:rsidTr="00541D1A">
        <w:trPr>
          <w:ins w:id="8511"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9C291AA" w14:textId="77777777" w:rsidR="00B43777" w:rsidRPr="00340B0D" w:rsidRDefault="00B43777" w:rsidP="00541D1A">
            <w:pPr>
              <w:jc w:val="center"/>
              <w:rPr>
                <w:ins w:id="8512" w:author="jonathan pritchard" w:date="2025-01-23T13:47:00Z" w16du:dateUtc="2025-01-23T13:47:00Z"/>
                <w:rFonts w:cs="Arial"/>
                <w:b/>
                <w:bCs/>
                <w:sz w:val="18"/>
                <w:szCs w:val="18"/>
              </w:rPr>
            </w:pPr>
          </w:p>
        </w:tc>
        <w:tc>
          <w:tcPr>
            <w:tcW w:w="3871" w:type="dxa"/>
            <w:gridSpan w:val="5"/>
            <w:tcBorders>
              <w:left w:val="single" w:sz="12" w:space="0" w:color="auto"/>
            </w:tcBorders>
          </w:tcPr>
          <w:p w14:paraId="185B0ADD" w14:textId="77777777" w:rsidR="00B43777" w:rsidRPr="00340B0D" w:rsidRDefault="00B43777" w:rsidP="00541D1A">
            <w:pPr>
              <w:rPr>
                <w:ins w:id="8513" w:author="jonathan pritchard" w:date="2025-01-23T13:47:00Z" w16du:dateUtc="2025-01-23T13:47:00Z"/>
                <w:rFonts w:cs="Arial"/>
                <w:sz w:val="18"/>
                <w:szCs w:val="18"/>
              </w:rPr>
            </w:pPr>
          </w:p>
        </w:tc>
        <w:tc>
          <w:tcPr>
            <w:tcW w:w="672" w:type="dxa"/>
            <w:tcBorders>
              <w:right w:val="single" w:sz="12" w:space="0" w:color="auto"/>
            </w:tcBorders>
            <w:vAlign w:val="center"/>
          </w:tcPr>
          <w:p w14:paraId="77BC8D88" w14:textId="77777777" w:rsidR="00B43777" w:rsidRPr="00340B0D" w:rsidRDefault="00B43777" w:rsidP="00541D1A">
            <w:pPr>
              <w:jc w:val="center"/>
              <w:rPr>
                <w:ins w:id="8514" w:author="jonathan pritchard" w:date="2025-01-23T13:47:00Z" w16du:dateUtc="2025-01-23T13:47:00Z"/>
                <w:rFonts w:cs="Arial"/>
                <w:sz w:val="18"/>
                <w:szCs w:val="18"/>
              </w:rPr>
            </w:pPr>
          </w:p>
        </w:tc>
      </w:tr>
      <w:tr w:rsidR="00B43777" w:rsidRPr="00340B0D" w14:paraId="1D62DCC1" w14:textId="77777777" w:rsidTr="00541D1A">
        <w:trPr>
          <w:ins w:id="8515"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65DB284" w14:textId="77777777" w:rsidR="00B43777" w:rsidRPr="00340B0D" w:rsidRDefault="00B43777" w:rsidP="00541D1A">
            <w:pPr>
              <w:rPr>
                <w:ins w:id="8516"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63965BE6" w14:textId="77777777" w:rsidR="00B43777" w:rsidRPr="00340B0D" w:rsidRDefault="00B43777" w:rsidP="00541D1A">
            <w:pPr>
              <w:jc w:val="center"/>
              <w:rPr>
                <w:ins w:id="8517"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1A50809E" w14:textId="77777777" w:rsidR="00B43777" w:rsidRPr="00340B0D" w:rsidRDefault="00B43777" w:rsidP="00541D1A">
            <w:pPr>
              <w:jc w:val="center"/>
              <w:rPr>
                <w:ins w:id="8518" w:author="jonathan pritchard" w:date="2025-01-23T13:47:00Z" w16du:dateUtc="2025-01-23T13:47:00Z"/>
                <w:rFonts w:cs="Arial"/>
                <w:sz w:val="18"/>
                <w:szCs w:val="18"/>
              </w:rPr>
            </w:pPr>
          </w:p>
        </w:tc>
      </w:tr>
      <w:tr w:rsidR="00B43777" w:rsidRPr="00340B0D" w14:paraId="4C0564F9" w14:textId="77777777" w:rsidTr="00541D1A">
        <w:trPr>
          <w:ins w:id="8519"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BBAA28" w14:textId="77777777" w:rsidR="00B43777" w:rsidRPr="00340B0D" w:rsidRDefault="00B43777" w:rsidP="00541D1A">
            <w:pPr>
              <w:jc w:val="center"/>
              <w:rPr>
                <w:ins w:id="8520" w:author="jonathan pritchard" w:date="2025-01-23T13:47:00Z" w16du:dateUtc="2025-01-23T13:47:00Z"/>
                <w:rFonts w:cs="Arial"/>
                <w:b/>
                <w:bCs/>
                <w:sz w:val="18"/>
                <w:szCs w:val="18"/>
              </w:rPr>
            </w:pPr>
            <w:ins w:id="8521"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7BBCC3" w14:textId="77777777" w:rsidR="00B43777" w:rsidRPr="00340B0D" w:rsidRDefault="00B43777" w:rsidP="00541D1A">
            <w:pPr>
              <w:jc w:val="center"/>
              <w:rPr>
                <w:ins w:id="8522" w:author="jonathan pritchard" w:date="2025-01-23T13:47:00Z" w16du:dateUtc="2025-01-23T13:47:00Z"/>
                <w:rFonts w:cs="Arial"/>
                <w:sz w:val="18"/>
                <w:szCs w:val="18"/>
              </w:rPr>
            </w:pPr>
            <w:ins w:id="8523" w:author="jonathan pritchard" w:date="2025-01-23T13:47:00Z" w16du:dateUtc="2025-01-23T13:47:00Z">
              <w:r w:rsidRPr="00340B0D">
                <w:rPr>
                  <w:rFonts w:cs="Arial"/>
                  <w:b/>
                  <w:bCs/>
                  <w:sz w:val="18"/>
                  <w:szCs w:val="18"/>
                </w:rPr>
                <w:t>Display</w:t>
              </w:r>
            </w:ins>
          </w:p>
        </w:tc>
      </w:tr>
      <w:tr w:rsidR="00B43777" w:rsidRPr="00340B0D" w14:paraId="79AE583A" w14:textId="77777777" w:rsidTr="00541D1A">
        <w:trPr>
          <w:trHeight w:val="287"/>
          <w:ins w:id="8524" w:author="jonathan pritchard" w:date="2025-01-23T13:47:00Z"/>
        </w:trPr>
        <w:tc>
          <w:tcPr>
            <w:tcW w:w="1789" w:type="dxa"/>
            <w:tcBorders>
              <w:left w:val="single" w:sz="12" w:space="0" w:color="auto"/>
              <w:bottom w:val="single" w:sz="4" w:space="0" w:color="auto"/>
            </w:tcBorders>
          </w:tcPr>
          <w:p w14:paraId="05FF8006" w14:textId="77777777" w:rsidR="00B43777" w:rsidRPr="00340B0D" w:rsidRDefault="00B43777" w:rsidP="00541D1A">
            <w:pPr>
              <w:rPr>
                <w:ins w:id="8525" w:author="jonathan pritchard" w:date="2025-01-23T13:47:00Z" w16du:dateUtc="2025-01-23T13:47:00Z"/>
                <w:rFonts w:cs="Arial"/>
                <w:sz w:val="18"/>
                <w:szCs w:val="18"/>
              </w:rPr>
            </w:pPr>
            <w:ins w:id="8526"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35DF184F" w14:textId="77777777" w:rsidR="00B43777" w:rsidRPr="00340B0D" w:rsidRDefault="00B43777" w:rsidP="00541D1A">
            <w:pPr>
              <w:rPr>
                <w:ins w:id="8527"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B45608" w14:textId="77777777" w:rsidR="00B43777" w:rsidRPr="00340B0D" w:rsidRDefault="00B43777" w:rsidP="00541D1A">
            <w:pPr>
              <w:rPr>
                <w:ins w:id="8528" w:author="jonathan pritchard" w:date="2025-01-23T13:47:00Z" w16du:dateUtc="2025-01-23T13:47:00Z"/>
                <w:rFonts w:cs="Arial"/>
                <w:sz w:val="18"/>
                <w:szCs w:val="18"/>
              </w:rPr>
            </w:pPr>
            <w:ins w:id="8529"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035547C1" w14:textId="77777777" w:rsidR="00B43777" w:rsidRPr="00C87169" w:rsidRDefault="00B43777" w:rsidP="00541D1A">
            <w:pPr>
              <w:rPr>
                <w:ins w:id="8530" w:author="jonathan pritchard" w:date="2025-01-23T13:47:00Z" w16du:dateUtc="2025-01-23T13:47:00Z"/>
                <w:rFonts w:cs="Arial"/>
              </w:rPr>
            </w:pPr>
          </w:p>
        </w:tc>
      </w:tr>
      <w:tr w:rsidR="00B43777" w:rsidRPr="00340B0D" w14:paraId="0E63ACF9" w14:textId="77777777" w:rsidTr="00541D1A">
        <w:trPr>
          <w:ins w:id="8531" w:author="jonathan pritchard" w:date="2025-01-23T13:47:00Z"/>
        </w:trPr>
        <w:tc>
          <w:tcPr>
            <w:tcW w:w="1789" w:type="dxa"/>
            <w:tcBorders>
              <w:left w:val="single" w:sz="12" w:space="0" w:color="auto"/>
              <w:bottom w:val="single" w:sz="4" w:space="0" w:color="auto"/>
            </w:tcBorders>
          </w:tcPr>
          <w:p w14:paraId="307BB437" w14:textId="77777777" w:rsidR="00B43777" w:rsidRPr="00340B0D" w:rsidRDefault="00B43777" w:rsidP="00541D1A">
            <w:pPr>
              <w:rPr>
                <w:ins w:id="8532" w:author="jonathan pritchard" w:date="2025-01-23T13:47:00Z" w16du:dateUtc="2025-01-23T13:47:00Z"/>
                <w:rFonts w:cs="Arial"/>
                <w:sz w:val="18"/>
                <w:szCs w:val="18"/>
              </w:rPr>
            </w:pPr>
            <w:ins w:id="8533"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4BD783A" w14:textId="77777777" w:rsidR="00B43777" w:rsidRPr="00340B0D" w:rsidRDefault="00B43777" w:rsidP="00541D1A">
            <w:pPr>
              <w:rPr>
                <w:ins w:id="8534"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3B9FF2B" w14:textId="77777777" w:rsidR="00B43777" w:rsidRPr="00340B0D" w:rsidRDefault="00B43777" w:rsidP="00541D1A">
            <w:pPr>
              <w:rPr>
                <w:ins w:id="8535" w:author="jonathan pritchard" w:date="2025-01-23T13:47:00Z" w16du:dateUtc="2025-01-23T13:47:00Z"/>
                <w:rFonts w:cs="Arial"/>
                <w:sz w:val="18"/>
                <w:szCs w:val="18"/>
              </w:rPr>
            </w:pPr>
            <w:ins w:id="8536"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17EF401" w14:textId="77777777" w:rsidR="00B43777" w:rsidRPr="00340B0D" w:rsidRDefault="00B43777" w:rsidP="00541D1A">
            <w:pPr>
              <w:rPr>
                <w:ins w:id="8537" w:author="jonathan pritchard" w:date="2025-01-23T13:47:00Z" w16du:dateUtc="2025-01-23T13:47:00Z"/>
                <w:rFonts w:cs="Arial"/>
                <w:sz w:val="18"/>
                <w:szCs w:val="18"/>
              </w:rPr>
            </w:pPr>
            <w:ins w:id="8538"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7EC0B752" w14:textId="77777777" w:rsidTr="00541D1A">
        <w:trPr>
          <w:ins w:id="8539"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EF816F" w14:textId="77777777" w:rsidR="00B43777" w:rsidRPr="00340B0D" w:rsidRDefault="00B43777" w:rsidP="00541D1A">
            <w:pPr>
              <w:jc w:val="center"/>
              <w:rPr>
                <w:ins w:id="8540"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F4542E9" w14:textId="77777777" w:rsidR="00B43777" w:rsidRPr="00340B0D" w:rsidRDefault="00B43777" w:rsidP="00541D1A">
            <w:pPr>
              <w:rPr>
                <w:ins w:id="8541" w:author="jonathan pritchard" w:date="2025-01-23T13:47:00Z" w16du:dateUtc="2025-01-23T13:47:00Z"/>
                <w:rFonts w:cs="Arial"/>
                <w:sz w:val="18"/>
                <w:szCs w:val="18"/>
              </w:rPr>
            </w:pPr>
            <w:ins w:id="8542"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F24B857" w14:textId="77777777" w:rsidR="00B43777" w:rsidRPr="00340B0D" w:rsidRDefault="00B43777" w:rsidP="00541D1A">
            <w:pPr>
              <w:rPr>
                <w:ins w:id="8543" w:author="jonathan pritchard" w:date="2025-01-23T13:47:00Z" w16du:dateUtc="2025-01-23T13:47:00Z"/>
                <w:rFonts w:cs="Arial"/>
                <w:sz w:val="18"/>
                <w:szCs w:val="18"/>
              </w:rPr>
            </w:pPr>
          </w:p>
        </w:tc>
      </w:tr>
      <w:tr w:rsidR="00B43777" w:rsidRPr="00340B0D" w14:paraId="08782379" w14:textId="77777777" w:rsidTr="00541D1A">
        <w:trPr>
          <w:ins w:id="8544"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4245BD33" w14:textId="77777777" w:rsidR="00B43777" w:rsidRPr="00340B0D" w:rsidRDefault="00B43777" w:rsidP="00541D1A">
            <w:pPr>
              <w:rPr>
                <w:ins w:id="8545" w:author="jonathan pritchard" w:date="2025-01-23T13:47:00Z" w16du:dateUtc="2025-01-23T13:47:00Z"/>
                <w:rFonts w:cs="Arial"/>
                <w:sz w:val="18"/>
                <w:szCs w:val="18"/>
              </w:rPr>
            </w:pPr>
          </w:p>
        </w:tc>
      </w:tr>
      <w:tr w:rsidR="00B43777" w:rsidRPr="00340B0D" w14:paraId="0010595E" w14:textId="77777777" w:rsidTr="00541D1A">
        <w:trPr>
          <w:ins w:id="8546"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F5998D" w14:textId="77777777" w:rsidR="00B43777" w:rsidRPr="00340B0D" w:rsidRDefault="00B43777" w:rsidP="00541D1A">
            <w:pPr>
              <w:jc w:val="center"/>
              <w:rPr>
                <w:ins w:id="8547" w:author="jonathan pritchard" w:date="2025-01-23T13:47:00Z" w16du:dateUtc="2025-01-23T13:47:00Z"/>
                <w:rFonts w:cs="Arial"/>
                <w:b/>
                <w:bCs/>
                <w:sz w:val="18"/>
                <w:szCs w:val="18"/>
              </w:rPr>
            </w:pPr>
            <w:ins w:id="8548"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5C9FE58C" w14:textId="77777777" w:rsidTr="00541D1A">
        <w:trPr>
          <w:ins w:id="8549"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4125E5" w14:textId="77777777" w:rsidR="00B43777" w:rsidRPr="00340B0D" w:rsidRDefault="00B43777" w:rsidP="00541D1A">
            <w:pPr>
              <w:jc w:val="center"/>
              <w:rPr>
                <w:ins w:id="8550" w:author="jonathan pritchard" w:date="2025-01-23T13:47:00Z" w16du:dateUtc="2025-01-23T13:47:00Z"/>
                <w:rFonts w:cs="Arial"/>
                <w:b/>
                <w:bCs/>
                <w:sz w:val="18"/>
                <w:szCs w:val="18"/>
              </w:rPr>
            </w:pPr>
            <w:ins w:id="8551"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78540" w14:textId="77777777" w:rsidR="00B43777" w:rsidRPr="00340B0D" w:rsidRDefault="00B43777" w:rsidP="00541D1A">
            <w:pPr>
              <w:jc w:val="center"/>
              <w:rPr>
                <w:ins w:id="8552" w:author="jonathan pritchard" w:date="2025-01-23T13:47:00Z" w16du:dateUtc="2025-01-23T13:47:00Z"/>
                <w:rFonts w:cs="Arial"/>
                <w:b/>
                <w:bCs/>
                <w:sz w:val="18"/>
                <w:szCs w:val="18"/>
              </w:rPr>
            </w:pPr>
            <w:ins w:id="8553" w:author="jonathan pritchard" w:date="2025-01-23T13:47:00Z" w16du:dateUtc="2025-01-23T13:47:00Z">
              <w:r w:rsidRPr="00340B0D">
                <w:rPr>
                  <w:rFonts w:cs="Arial"/>
                  <w:b/>
                  <w:bCs/>
                  <w:sz w:val="18"/>
                  <w:szCs w:val="18"/>
                </w:rPr>
                <w:t>Other</w:t>
              </w:r>
            </w:ins>
          </w:p>
        </w:tc>
      </w:tr>
      <w:tr w:rsidR="00B43777" w:rsidRPr="00340B0D" w14:paraId="6AFE2D14" w14:textId="77777777" w:rsidTr="00541D1A">
        <w:trPr>
          <w:ins w:id="855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D3618E0" w14:textId="77777777" w:rsidR="00B43777" w:rsidRPr="00340B0D" w:rsidRDefault="00B43777" w:rsidP="00541D1A">
            <w:pPr>
              <w:rPr>
                <w:ins w:id="8555" w:author="jonathan pritchard" w:date="2025-01-23T13:47:00Z" w16du:dateUtc="2025-01-23T13:47:00Z"/>
                <w:rFonts w:cs="Arial"/>
                <w:sz w:val="18"/>
                <w:szCs w:val="18"/>
              </w:rPr>
            </w:pPr>
            <w:ins w:id="8556"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1F655498" w14:textId="77777777" w:rsidR="00B43777" w:rsidRPr="00340B0D" w:rsidRDefault="00B43777" w:rsidP="00541D1A">
            <w:pPr>
              <w:jc w:val="center"/>
              <w:rPr>
                <w:ins w:id="855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D6B1194" w14:textId="77777777" w:rsidR="00B43777" w:rsidRPr="00340B0D" w:rsidRDefault="00B43777" w:rsidP="00541D1A">
            <w:pPr>
              <w:pStyle w:val="Default"/>
              <w:rPr>
                <w:ins w:id="8558" w:author="jonathan pritchard" w:date="2025-01-23T13:47:00Z" w16du:dateUtc="2025-01-23T13:47:00Z"/>
                <w:sz w:val="18"/>
                <w:szCs w:val="18"/>
              </w:rPr>
            </w:pPr>
            <w:ins w:id="8559"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5F8E23BF" w14:textId="77777777" w:rsidR="00B43777" w:rsidRPr="00340B0D" w:rsidRDefault="00B43777" w:rsidP="00541D1A">
            <w:pPr>
              <w:rPr>
                <w:ins w:id="8560" w:author="jonathan pritchard" w:date="2025-01-23T13:47:00Z" w16du:dateUtc="2025-01-23T13:47:00Z"/>
                <w:rFonts w:cs="Arial"/>
                <w:sz w:val="18"/>
                <w:szCs w:val="18"/>
              </w:rPr>
            </w:pPr>
          </w:p>
        </w:tc>
      </w:tr>
      <w:tr w:rsidR="00B43777" w:rsidRPr="00340B0D" w14:paraId="36BE38B5" w14:textId="77777777" w:rsidTr="00541D1A">
        <w:trPr>
          <w:ins w:id="856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14382D" w14:textId="77777777" w:rsidR="00B43777" w:rsidRPr="00340B0D" w:rsidRDefault="00B43777" w:rsidP="00541D1A">
            <w:pPr>
              <w:pStyle w:val="Default"/>
              <w:rPr>
                <w:ins w:id="8562" w:author="jonathan pritchard" w:date="2025-01-23T13:47:00Z" w16du:dateUtc="2025-01-23T13:47:00Z"/>
                <w:sz w:val="18"/>
                <w:szCs w:val="18"/>
              </w:rPr>
            </w:pPr>
            <w:ins w:id="8563"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6BBDD02" w14:textId="77777777" w:rsidR="00B43777" w:rsidRPr="00340B0D" w:rsidRDefault="00B43777" w:rsidP="00541D1A">
            <w:pPr>
              <w:jc w:val="center"/>
              <w:rPr>
                <w:ins w:id="856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01A5437" w14:textId="77777777" w:rsidR="00B43777" w:rsidRPr="00340B0D" w:rsidRDefault="00B43777" w:rsidP="00541D1A">
            <w:pPr>
              <w:pStyle w:val="Default"/>
              <w:rPr>
                <w:ins w:id="8565" w:author="jonathan pritchard" w:date="2025-01-23T13:47:00Z" w16du:dateUtc="2025-01-23T13:47:00Z"/>
                <w:sz w:val="18"/>
                <w:szCs w:val="18"/>
              </w:rPr>
            </w:pPr>
            <w:ins w:id="8566"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3D1DAE8D" w14:textId="77777777" w:rsidR="00B43777" w:rsidRPr="00340B0D" w:rsidRDefault="00B43777" w:rsidP="00541D1A">
            <w:pPr>
              <w:rPr>
                <w:ins w:id="8567" w:author="jonathan pritchard" w:date="2025-01-23T13:47:00Z" w16du:dateUtc="2025-01-23T13:47:00Z"/>
                <w:rFonts w:cs="Arial"/>
                <w:sz w:val="18"/>
                <w:szCs w:val="18"/>
              </w:rPr>
            </w:pPr>
          </w:p>
        </w:tc>
      </w:tr>
      <w:tr w:rsidR="00B43777" w:rsidRPr="00340B0D" w14:paraId="7915C959" w14:textId="77777777" w:rsidTr="00541D1A">
        <w:trPr>
          <w:ins w:id="856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A92374B" w14:textId="77777777" w:rsidR="00B43777" w:rsidRPr="00340B0D" w:rsidRDefault="00B43777" w:rsidP="00541D1A">
            <w:pPr>
              <w:pStyle w:val="Default"/>
              <w:ind w:left="720"/>
              <w:rPr>
                <w:ins w:id="8569" w:author="jonathan pritchard" w:date="2025-01-23T13:47:00Z" w16du:dateUtc="2025-01-23T13:47:00Z"/>
                <w:sz w:val="18"/>
                <w:szCs w:val="18"/>
              </w:rPr>
            </w:pPr>
            <w:ins w:id="8570"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16601349" w14:textId="77777777" w:rsidR="00B43777" w:rsidRPr="00340B0D" w:rsidRDefault="00B43777" w:rsidP="00541D1A">
            <w:pPr>
              <w:jc w:val="center"/>
              <w:rPr>
                <w:ins w:id="857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ED0A597" w14:textId="77777777" w:rsidR="00B43777" w:rsidRPr="00340B0D" w:rsidRDefault="00B43777" w:rsidP="00541D1A">
            <w:pPr>
              <w:pStyle w:val="Default"/>
              <w:rPr>
                <w:ins w:id="8572" w:author="jonathan pritchard" w:date="2025-01-23T13:47:00Z" w16du:dateUtc="2025-01-23T13:47:00Z"/>
                <w:sz w:val="18"/>
                <w:szCs w:val="18"/>
              </w:rPr>
            </w:pPr>
            <w:ins w:id="8573"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256D9C66" w14:textId="77777777" w:rsidR="00B43777" w:rsidRPr="00340B0D" w:rsidRDefault="00B43777" w:rsidP="00541D1A">
            <w:pPr>
              <w:rPr>
                <w:ins w:id="8574" w:author="jonathan pritchard" w:date="2025-01-23T13:47:00Z" w16du:dateUtc="2025-01-23T13:47:00Z"/>
                <w:rFonts w:cs="Arial"/>
                <w:sz w:val="18"/>
                <w:szCs w:val="18"/>
              </w:rPr>
            </w:pPr>
          </w:p>
        </w:tc>
      </w:tr>
      <w:tr w:rsidR="00B43777" w:rsidRPr="00340B0D" w14:paraId="519913AC" w14:textId="77777777" w:rsidTr="00541D1A">
        <w:trPr>
          <w:ins w:id="857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3DA426F" w14:textId="77777777" w:rsidR="00B43777" w:rsidRPr="00340B0D" w:rsidRDefault="00B43777" w:rsidP="00541D1A">
            <w:pPr>
              <w:pStyle w:val="Default"/>
              <w:ind w:left="720"/>
              <w:rPr>
                <w:ins w:id="8576" w:author="jonathan pritchard" w:date="2025-01-23T13:47:00Z" w16du:dateUtc="2025-01-23T13:47:00Z"/>
                <w:sz w:val="18"/>
                <w:szCs w:val="18"/>
              </w:rPr>
            </w:pPr>
            <w:ins w:id="8577"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73373C3" w14:textId="77777777" w:rsidR="00B43777" w:rsidRPr="00340B0D" w:rsidRDefault="00B43777" w:rsidP="00541D1A">
            <w:pPr>
              <w:jc w:val="center"/>
              <w:rPr>
                <w:ins w:id="857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BECFF12" w14:textId="77777777" w:rsidR="00B43777" w:rsidRPr="00340B0D" w:rsidRDefault="00B43777" w:rsidP="00541D1A">
            <w:pPr>
              <w:pStyle w:val="Default"/>
              <w:rPr>
                <w:ins w:id="8579" w:author="jonathan pritchard" w:date="2025-01-23T13:47:00Z" w16du:dateUtc="2025-01-23T13:47:00Z"/>
                <w:sz w:val="18"/>
                <w:szCs w:val="18"/>
              </w:rPr>
            </w:pPr>
            <w:ins w:id="8580"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1E021980" w14:textId="77777777" w:rsidR="00B43777" w:rsidRPr="00340B0D" w:rsidRDefault="00B43777" w:rsidP="00541D1A">
            <w:pPr>
              <w:rPr>
                <w:ins w:id="8581" w:author="jonathan pritchard" w:date="2025-01-23T13:47:00Z" w16du:dateUtc="2025-01-23T13:47:00Z"/>
                <w:rFonts w:cs="Arial"/>
                <w:sz w:val="18"/>
                <w:szCs w:val="18"/>
              </w:rPr>
            </w:pPr>
          </w:p>
        </w:tc>
      </w:tr>
      <w:tr w:rsidR="00B43777" w:rsidRPr="00340B0D" w14:paraId="66452B7C" w14:textId="77777777" w:rsidTr="00541D1A">
        <w:trPr>
          <w:ins w:id="858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89494F5" w14:textId="77777777" w:rsidR="00B43777" w:rsidRPr="00340B0D" w:rsidRDefault="00B43777" w:rsidP="00541D1A">
            <w:pPr>
              <w:pStyle w:val="Default"/>
              <w:rPr>
                <w:ins w:id="8583" w:author="jonathan pritchard" w:date="2025-01-23T13:47:00Z" w16du:dateUtc="2025-01-23T13:47:00Z"/>
                <w:sz w:val="18"/>
                <w:szCs w:val="18"/>
              </w:rPr>
            </w:pPr>
            <w:ins w:id="8584"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77237549" w14:textId="77777777" w:rsidR="00B43777" w:rsidRPr="00340B0D" w:rsidRDefault="00B43777" w:rsidP="00541D1A">
            <w:pPr>
              <w:jc w:val="center"/>
              <w:rPr>
                <w:ins w:id="858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26575C25" w14:textId="77777777" w:rsidR="00B43777" w:rsidRPr="00340B0D" w:rsidRDefault="00B43777" w:rsidP="00541D1A">
            <w:pPr>
              <w:pStyle w:val="Default"/>
              <w:rPr>
                <w:ins w:id="8586" w:author="jonathan pritchard" w:date="2025-01-23T13:47:00Z" w16du:dateUtc="2025-01-23T13:47:00Z"/>
                <w:sz w:val="18"/>
                <w:szCs w:val="18"/>
              </w:rPr>
            </w:pPr>
            <w:ins w:id="8587"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076BD34" w14:textId="77777777" w:rsidR="00B43777" w:rsidRPr="00340B0D" w:rsidRDefault="00B43777" w:rsidP="00541D1A">
            <w:pPr>
              <w:rPr>
                <w:ins w:id="8588" w:author="jonathan pritchard" w:date="2025-01-23T13:47:00Z" w16du:dateUtc="2025-01-23T13:47:00Z"/>
                <w:rFonts w:cs="Arial"/>
                <w:sz w:val="18"/>
                <w:szCs w:val="18"/>
              </w:rPr>
            </w:pPr>
          </w:p>
        </w:tc>
      </w:tr>
      <w:tr w:rsidR="00B43777" w:rsidRPr="00340B0D" w14:paraId="7AC2BDFA" w14:textId="77777777" w:rsidTr="00541D1A">
        <w:trPr>
          <w:ins w:id="8589"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A22BB6" w14:textId="77777777" w:rsidR="00B43777" w:rsidRPr="00340B0D" w:rsidRDefault="00B43777" w:rsidP="00541D1A">
            <w:pPr>
              <w:pStyle w:val="Default"/>
              <w:rPr>
                <w:ins w:id="8590" w:author="jonathan pritchard" w:date="2025-01-23T13:47:00Z" w16du:dateUtc="2025-01-23T13:47:00Z"/>
                <w:sz w:val="18"/>
                <w:szCs w:val="18"/>
              </w:rPr>
            </w:pPr>
            <w:ins w:id="8591"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673A722" w14:textId="77777777" w:rsidR="00B43777" w:rsidRPr="00340B0D" w:rsidRDefault="00B43777" w:rsidP="00541D1A">
            <w:pPr>
              <w:jc w:val="center"/>
              <w:rPr>
                <w:ins w:id="8592"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DDF77CD" w14:textId="77777777" w:rsidR="00B43777" w:rsidRPr="00340B0D" w:rsidRDefault="00B43777" w:rsidP="00541D1A">
            <w:pPr>
              <w:pStyle w:val="Default"/>
              <w:rPr>
                <w:ins w:id="8593" w:author="jonathan pritchard" w:date="2025-01-23T13:47:00Z" w16du:dateUtc="2025-01-23T13:47:00Z"/>
                <w:sz w:val="18"/>
                <w:szCs w:val="18"/>
              </w:rPr>
            </w:pPr>
            <w:ins w:id="8594"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03D302" w14:textId="77777777" w:rsidR="00B43777" w:rsidRPr="00340B0D" w:rsidRDefault="00B43777" w:rsidP="00541D1A">
            <w:pPr>
              <w:rPr>
                <w:ins w:id="8595" w:author="jonathan pritchard" w:date="2025-01-23T13:47:00Z" w16du:dateUtc="2025-01-23T13:47:00Z"/>
                <w:rFonts w:cs="Arial"/>
                <w:sz w:val="18"/>
                <w:szCs w:val="18"/>
              </w:rPr>
            </w:pPr>
          </w:p>
        </w:tc>
      </w:tr>
      <w:tr w:rsidR="00B43777" w:rsidRPr="00340B0D" w14:paraId="4FBB042F" w14:textId="77777777" w:rsidTr="00541D1A">
        <w:trPr>
          <w:ins w:id="859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BFF2040" w14:textId="77777777" w:rsidR="00B43777" w:rsidRPr="00340B0D" w:rsidRDefault="00B43777" w:rsidP="00541D1A">
            <w:pPr>
              <w:pStyle w:val="Default"/>
              <w:rPr>
                <w:ins w:id="8597" w:author="jonathan pritchard" w:date="2025-01-23T13:47:00Z" w16du:dateUtc="2025-01-23T13:47:00Z"/>
                <w:sz w:val="18"/>
                <w:szCs w:val="18"/>
              </w:rPr>
            </w:pPr>
            <w:ins w:id="8598"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2584F79E" w14:textId="77777777" w:rsidR="00B43777" w:rsidRPr="00340B0D" w:rsidRDefault="00B43777" w:rsidP="00541D1A">
            <w:pPr>
              <w:jc w:val="center"/>
              <w:rPr>
                <w:ins w:id="859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91C1CFF" w14:textId="77777777" w:rsidR="00B43777" w:rsidRPr="00340B0D" w:rsidRDefault="00B43777" w:rsidP="00541D1A">
            <w:pPr>
              <w:pStyle w:val="Default"/>
              <w:rPr>
                <w:ins w:id="8600" w:author="jonathan pritchard" w:date="2025-01-23T13:47:00Z" w16du:dateUtc="2025-01-23T13:47:00Z"/>
                <w:sz w:val="18"/>
                <w:szCs w:val="18"/>
              </w:rPr>
            </w:pPr>
            <w:ins w:id="8601"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4691501B" w14:textId="77777777" w:rsidR="00B43777" w:rsidRPr="00340B0D" w:rsidRDefault="00B43777" w:rsidP="00541D1A">
            <w:pPr>
              <w:rPr>
                <w:ins w:id="8602" w:author="jonathan pritchard" w:date="2025-01-23T13:47:00Z" w16du:dateUtc="2025-01-23T13:47:00Z"/>
                <w:rFonts w:cs="Arial"/>
                <w:sz w:val="18"/>
                <w:szCs w:val="18"/>
              </w:rPr>
            </w:pPr>
          </w:p>
        </w:tc>
      </w:tr>
      <w:tr w:rsidR="00B43777" w:rsidRPr="00340B0D" w14:paraId="7429FB88" w14:textId="77777777" w:rsidTr="00541D1A">
        <w:trPr>
          <w:ins w:id="860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49C59E3" w14:textId="77777777" w:rsidR="00B43777" w:rsidRPr="00340B0D" w:rsidRDefault="00B43777" w:rsidP="00541D1A">
            <w:pPr>
              <w:pStyle w:val="Default"/>
              <w:rPr>
                <w:ins w:id="8604" w:author="jonathan pritchard" w:date="2025-01-23T13:47:00Z" w16du:dateUtc="2025-01-23T13:47:00Z"/>
                <w:sz w:val="18"/>
                <w:szCs w:val="18"/>
              </w:rPr>
            </w:pPr>
            <w:ins w:id="8605"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0D313900" w14:textId="77777777" w:rsidR="00B43777" w:rsidRPr="00340B0D" w:rsidRDefault="00B43777" w:rsidP="00541D1A">
            <w:pPr>
              <w:jc w:val="center"/>
              <w:rPr>
                <w:ins w:id="860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4647F2E" w14:textId="77777777" w:rsidR="00B43777" w:rsidRPr="00340B0D" w:rsidRDefault="00B43777" w:rsidP="00541D1A">
            <w:pPr>
              <w:pStyle w:val="Default"/>
              <w:rPr>
                <w:ins w:id="8607" w:author="jonathan pritchard" w:date="2025-01-23T13:47:00Z" w16du:dateUtc="2025-01-23T13:47:00Z"/>
                <w:sz w:val="18"/>
                <w:szCs w:val="18"/>
              </w:rPr>
            </w:pPr>
            <w:ins w:id="8608"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0E6FDACF" w14:textId="77777777" w:rsidR="00B43777" w:rsidRPr="00340B0D" w:rsidRDefault="00B43777" w:rsidP="00541D1A">
            <w:pPr>
              <w:rPr>
                <w:ins w:id="8609" w:author="jonathan pritchard" w:date="2025-01-23T13:47:00Z" w16du:dateUtc="2025-01-23T13:47:00Z"/>
                <w:rFonts w:cs="Arial"/>
                <w:sz w:val="18"/>
                <w:szCs w:val="18"/>
              </w:rPr>
            </w:pPr>
          </w:p>
        </w:tc>
      </w:tr>
      <w:tr w:rsidR="00B43777" w:rsidRPr="00340B0D" w14:paraId="44446151" w14:textId="77777777" w:rsidTr="00541D1A">
        <w:trPr>
          <w:ins w:id="861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9A3836D" w14:textId="77777777" w:rsidR="00B43777" w:rsidRPr="00340B0D" w:rsidRDefault="00B43777" w:rsidP="00541D1A">
            <w:pPr>
              <w:pStyle w:val="Default"/>
              <w:rPr>
                <w:ins w:id="8611" w:author="jonathan pritchard" w:date="2025-01-23T13:47:00Z" w16du:dateUtc="2025-01-23T13:47:00Z"/>
                <w:sz w:val="18"/>
                <w:szCs w:val="18"/>
              </w:rPr>
            </w:pPr>
            <w:ins w:id="8612"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0F5992E" w14:textId="77777777" w:rsidR="00B43777" w:rsidRPr="00340B0D" w:rsidRDefault="00B43777" w:rsidP="00541D1A">
            <w:pPr>
              <w:jc w:val="center"/>
              <w:rPr>
                <w:ins w:id="861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9025679" w14:textId="77777777" w:rsidR="00B43777" w:rsidRPr="00340B0D" w:rsidRDefault="00B43777" w:rsidP="00541D1A">
            <w:pPr>
              <w:rPr>
                <w:ins w:id="861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9BC34D9" w14:textId="77777777" w:rsidR="00B43777" w:rsidRPr="00340B0D" w:rsidRDefault="00B43777" w:rsidP="00541D1A">
            <w:pPr>
              <w:rPr>
                <w:ins w:id="8615" w:author="jonathan pritchard" w:date="2025-01-23T13:47:00Z" w16du:dateUtc="2025-01-23T13:47:00Z"/>
                <w:rFonts w:cs="Arial"/>
                <w:sz w:val="18"/>
                <w:szCs w:val="18"/>
              </w:rPr>
            </w:pPr>
          </w:p>
        </w:tc>
      </w:tr>
      <w:tr w:rsidR="00B43777" w:rsidRPr="00340B0D" w14:paraId="59CCE2F9" w14:textId="77777777" w:rsidTr="00541D1A">
        <w:trPr>
          <w:ins w:id="861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E563D44" w14:textId="77777777" w:rsidR="00B43777" w:rsidRPr="00340B0D" w:rsidRDefault="00B43777" w:rsidP="00541D1A">
            <w:pPr>
              <w:pStyle w:val="Default"/>
              <w:rPr>
                <w:ins w:id="8617" w:author="jonathan pritchard" w:date="2025-01-23T13:47:00Z" w16du:dateUtc="2025-01-23T13:47:00Z"/>
                <w:sz w:val="18"/>
                <w:szCs w:val="18"/>
              </w:rPr>
            </w:pPr>
            <w:ins w:id="8618"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1D790F34" w14:textId="77777777" w:rsidR="00B43777" w:rsidRPr="00340B0D" w:rsidRDefault="00B43777" w:rsidP="00541D1A">
            <w:pPr>
              <w:jc w:val="center"/>
              <w:rPr>
                <w:ins w:id="861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8490BE4" w14:textId="77777777" w:rsidR="00B43777" w:rsidRPr="00340B0D" w:rsidRDefault="00B43777" w:rsidP="00541D1A">
            <w:pPr>
              <w:rPr>
                <w:ins w:id="8620"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355A070A" w14:textId="77777777" w:rsidR="00B43777" w:rsidRPr="00340B0D" w:rsidRDefault="00B43777" w:rsidP="00541D1A">
            <w:pPr>
              <w:rPr>
                <w:ins w:id="8621" w:author="jonathan pritchard" w:date="2025-01-23T13:47:00Z" w16du:dateUtc="2025-01-23T13:47:00Z"/>
                <w:rFonts w:cs="Arial"/>
                <w:sz w:val="18"/>
                <w:szCs w:val="18"/>
              </w:rPr>
            </w:pPr>
          </w:p>
        </w:tc>
      </w:tr>
      <w:tr w:rsidR="00B43777" w:rsidRPr="00340B0D" w14:paraId="53151AE5" w14:textId="77777777" w:rsidTr="00541D1A">
        <w:trPr>
          <w:ins w:id="862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42C4A38" w14:textId="77777777" w:rsidR="00B43777" w:rsidRPr="00340B0D" w:rsidRDefault="00B43777" w:rsidP="00541D1A">
            <w:pPr>
              <w:pStyle w:val="Default"/>
              <w:rPr>
                <w:ins w:id="8623" w:author="jonathan pritchard" w:date="2025-01-23T13:47:00Z" w16du:dateUtc="2025-01-23T13:47:00Z"/>
                <w:sz w:val="18"/>
                <w:szCs w:val="18"/>
              </w:rPr>
            </w:pPr>
            <w:ins w:id="8624"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227FF10" w14:textId="77777777" w:rsidR="00B43777" w:rsidRPr="00340B0D" w:rsidRDefault="00B43777" w:rsidP="00541D1A">
            <w:pPr>
              <w:jc w:val="center"/>
              <w:rPr>
                <w:ins w:id="862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70F5E8" w14:textId="77777777" w:rsidR="00B43777" w:rsidRPr="00340B0D" w:rsidRDefault="00B43777" w:rsidP="00541D1A">
            <w:pPr>
              <w:rPr>
                <w:ins w:id="8626"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7F96B119" w14:textId="77777777" w:rsidR="00B43777" w:rsidRPr="00340B0D" w:rsidRDefault="00B43777" w:rsidP="00541D1A">
            <w:pPr>
              <w:rPr>
                <w:ins w:id="8627" w:author="jonathan pritchard" w:date="2025-01-23T13:47:00Z" w16du:dateUtc="2025-01-23T13:47:00Z"/>
                <w:rFonts w:cs="Arial"/>
                <w:sz w:val="18"/>
                <w:szCs w:val="18"/>
              </w:rPr>
            </w:pPr>
          </w:p>
        </w:tc>
      </w:tr>
      <w:tr w:rsidR="00B43777" w:rsidRPr="00340B0D" w14:paraId="2F2F69DD" w14:textId="77777777" w:rsidTr="00541D1A">
        <w:trPr>
          <w:ins w:id="862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BB5A51F" w14:textId="77777777" w:rsidR="00B43777" w:rsidRPr="00340B0D" w:rsidRDefault="00B43777" w:rsidP="00541D1A">
            <w:pPr>
              <w:pStyle w:val="Default"/>
              <w:ind w:left="720"/>
              <w:rPr>
                <w:ins w:id="8629" w:author="jonathan pritchard" w:date="2025-01-23T13:47:00Z" w16du:dateUtc="2025-01-23T13:47:00Z"/>
                <w:sz w:val="18"/>
                <w:szCs w:val="18"/>
              </w:rPr>
            </w:pPr>
            <w:ins w:id="8630"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28C7F9D" w14:textId="77777777" w:rsidR="00B43777" w:rsidRPr="00340B0D" w:rsidRDefault="00B43777" w:rsidP="00541D1A">
            <w:pPr>
              <w:jc w:val="center"/>
              <w:rPr>
                <w:ins w:id="863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53086C7F" w14:textId="77777777" w:rsidR="00B43777" w:rsidRPr="00340B0D" w:rsidRDefault="00B43777" w:rsidP="00541D1A">
            <w:pPr>
              <w:rPr>
                <w:ins w:id="863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5372267" w14:textId="77777777" w:rsidR="00B43777" w:rsidRPr="00340B0D" w:rsidRDefault="00B43777" w:rsidP="00541D1A">
            <w:pPr>
              <w:rPr>
                <w:ins w:id="8633" w:author="jonathan pritchard" w:date="2025-01-23T13:47:00Z" w16du:dateUtc="2025-01-23T13:47:00Z"/>
                <w:rFonts w:cs="Arial"/>
                <w:sz w:val="18"/>
                <w:szCs w:val="18"/>
              </w:rPr>
            </w:pPr>
          </w:p>
        </w:tc>
      </w:tr>
      <w:tr w:rsidR="00B43777" w:rsidRPr="00340B0D" w14:paraId="1F3A5EC6" w14:textId="77777777" w:rsidTr="00541D1A">
        <w:trPr>
          <w:ins w:id="8634"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48FD0FB6" w14:textId="77777777" w:rsidR="00B43777" w:rsidRPr="00340B0D" w:rsidRDefault="00B43777" w:rsidP="00541D1A">
            <w:pPr>
              <w:pStyle w:val="Default"/>
              <w:ind w:left="720"/>
              <w:rPr>
                <w:ins w:id="8635" w:author="jonathan pritchard" w:date="2025-01-23T13:47:00Z" w16du:dateUtc="2025-01-23T13:47:00Z"/>
                <w:sz w:val="18"/>
                <w:szCs w:val="18"/>
              </w:rPr>
            </w:pPr>
            <w:ins w:id="8636"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2F509D73" w14:textId="77777777" w:rsidR="00B43777" w:rsidRPr="00340B0D" w:rsidRDefault="00B43777" w:rsidP="00541D1A">
            <w:pPr>
              <w:jc w:val="center"/>
              <w:rPr>
                <w:ins w:id="863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42B50092" w14:textId="77777777" w:rsidR="00B43777" w:rsidRPr="00340B0D" w:rsidRDefault="00B43777" w:rsidP="00541D1A">
            <w:pPr>
              <w:rPr>
                <w:ins w:id="8638"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34E3B8EE" w14:textId="77777777" w:rsidR="00B43777" w:rsidRPr="00340B0D" w:rsidRDefault="00B43777" w:rsidP="00541D1A">
            <w:pPr>
              <w:rPr>
                <w:ins w:id="8639" w:author="jonathan pritchard" w:date="2025-01-23T13:47:00Z" w16du:dateUtc="2025-01-23T13:47:00Z"/>
                <w:rFonts w:cs="Arial"/>
                <w:sz w:val="18"/>
                <w:szCs w:val="18"/>
              </w:rPr>
            </w:pPr>
          </w:p>
        </w:tc>
      </w:tr>
      <w:tr w:rsidR="00B43777" w:rsidRPr="00340B0D" w14:paraId="065284BA" w14:textId="77777777" w:rsidTr="00541D1A">
        <w:trPr>
          <w:ins w:id="8640"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52A361" w14:textId="77777777" w:rsidR="00B43777" w:rsidRPr="00EF63B4" w:rsidRDefault="00B43777" w:rsidP="00541D1A">
            <w:pPr>
              <w:jc w:val="center"/>
              <w:rPr>
                <w:ins w:id="8641" w:author="jonathan pritchard" w:date="2025-01-23T13:47:00Z" w16du:dateUtc="2025-01-23T13:47:00Z"/>
                <w:rFonts w:cs="Arial"/>
                <w:sz w:val="18"/>
                <w:szCs w:val="18"/>
              </w:rPr>
            </w:pPr>
            <w:ins w:id="8642" w:author="jonathan pritchard" w:date="2025-01-23T13:47:00Z" w16du:dateUtc="2025-01-23T13:47:00Z">
              <w:r>
                <w:rPr>
                  <w:rFonts w:cs="Arial"/>
                  <w:b/>
                  <w:bCs/>
                  <w:sz w:val="18"/>
                  <w:szCs w:val="18"/>
                </w:rPr>
                <w:t>Additional</w:t>
              </w:r>
            </w:ins>
          </w:p>
        </w:tc>
      </w:tr>
      <w:tr w:rsidR="00B43777" w:rsidRPr="00340B0D" w14:paraId="14BACD30" w14:textId="77777777" w:rsidTr="00541D1A">
        <w:trPr>
          <w:ins w:id="864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26BA87CC" w14:textId="77777777" w:rsidR="00B43777" w:rsidRPr="00340B0D" w:rsidRDefault="00B43777" w:rsidP="00541D1A">
            <w:pPr>
              <w:pStyle w:val="Default"/>
              <w:ind w:left="720"/>
              <w:rPr>
                <w:ins w:id="8644"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CF867BD" w14:textId="77777777" w:rsidR="00B43777" w:rsidRPr="00340B0D" w:rsidRDefault="00B43777" w:rsidP="00541D1A">
            <w:pPr>
              <w:jc w:val="center"/>
              <w:rPr>
                <w:ins w:id="8645"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40B09434" w14:textId="77777777" w:rsidR="00B43777" w:rsidRPr="00340B0D" w:rsidRDefault="00B43777" w:rsidP="00541D1A">
            <w:pPr>
              <w:rPr>
                <w:ins w:id="8646"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13260DD" w14:textId="77777777" w:rsidR="00B43777" w:rsidRPr="00340B0D" w:rsidRDefault="00B43777" w:rsidP="00541D1A">
            <w:pPr>
              <w:rPr>
                <w:ins w:id="8647" w:author="jonathan pritchard" w:date="2025-01-23T13:47:00Z" w16du:dateUtc="2025-01-23T13:47:00Z"/>
                <w:rFonts w:cs="Arial"/>
                <w:sz w:val="18"/>
                <w:szCs w:val="18"/>
              </w:rPr>
            </w:pPr>
          </w:p>
        </w:tc>
      </w:tr>
      <w:tr w:rsidR="00B43777" w:rsidRPr="00340B0D" w14:paraId="007B625E" w14:textId="77777777" w:rsidTr="00541D1A">
        <w:trPr>
          <w:ins w:id="864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D5E682D" w14:textId="77777777" w:rsidR="00B43777" w:rsidRPr="00340B0D" w:rsidRDefault="00B43777" w:rsidP="00541D1A">
            <w:pPr>
              <w:pStyle w:val="Default"/>
              <w:ind w:left="720"/>
              <w:rPr>
                <w:ins w:id="8649"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9CF79F7" w14:textId="77777777" w:rsidR="00B43777" w:rsidRPr="00340B0D" w:rsidRDefault="00B43777" w:rsidP="00541D1A">
            <w:pPr>
              <w:jc w:val="center"/>
              <w:rPr>
                <w:ins w:id="8650"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786B69E" w14:textId="77777777" w:rsidR="00B43777" w:rsidRPr="00340B0D" w:rsidRDefault="00B43777" w:rsidP="00541D1A">
            <w:pPr>
              <w:rPr>
                <w:ins w:id="8651"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618CCF4" w14:textId="77777777" w:rsidR="00B43777" w:rsidRPr="00340B0D" w:rsidRDefault="00B43777" w:rsidP="00541D1A">
            <w:pPr>
              <w:rPr>
                <w:ins w:id="8652" w:author="jonathan pritchard" w:date="2025-01-23T13:47:00Z" w16du:dateUtc="2025-01-23T13:47:00Z"/>
                <w:rFonts w:cs="Arial"/>
                <w:sz w:val="18"/>
                <w:szCs w:val="18"/>
              </w:rPr>
            </w:pPr>
          </w:p>
        </w:tc>
      </w:tr>
      <w:tr w:rsidR="00B43777" w:rsidRPr="00340B0D" w14:paraId="054B9327" w14:textId="77777777" w:rsidTr="00541D1A">
        <w:trPr>
          <w:ins w:id="8653"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796CB1" w14:textId="77777777" w:rsidR="00B43777" w:rsidRPr="00340B0D" w:rsidRDefault="00B43777" w:rsidP="00541D1A">
            <w:pPr>
              <w:jc w:val="center"/>
              <w:rPr>
                <w:ins w:id="8654" w:author="jonathan pritchard" w:date="2025-01-23T13:47:00Z" w16du:dateUtc="2025-01-23T13:47:00Z"/>
                <w:rFonts w:cs="Arial"/>
                <w:b/>
                <w:bCs/>
                <w:sz w:val="18"/>
                <w:szCs w:val="18"/>
              </w:rPr>
            </w:pPr>
            <w:ins w:id="8655" w:author="jonathan pritchard" w:date="2025-01-23T13:47:00Z" w16du:dateUtc="2025-01-23T13:47:00Z">
              <w:r w:rsidRPr="00340B0D">
                <w:rPr>
                  <w:rFonts w:cs="Arial"/>
                  <w:b/>
                  <w:bCs/>
                  <w:sz w:val="18"/>
                  <w:szCs w:val="18"/>
                </w:rPr>
                <w:t>Setup</w:t>
              </w:r>
            </w:ins>
          </w:p>
        </w:tc>
      </w:tr>
      <w:tr w:rsidR="00B43777" w:rsidRPr="00340B0D" w14:paraId="743FD6DE" w14:textId="77777777" w:rsidTr="00541D1A">
        <w:trPr>
          <w:ins w:id="8656"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3F58FDC5" w14:textId="77777777" w:rsidR="00B43777" w:rsidRDefault="00B43777" w:rsidP="00541D1A">
            <w:pPr>
              <w:rPr>
                <w:ins w:id="8657" w:author="jonathan pritchard" w:date="2025-01-23T13:47:00Z" w16du:dateUtc="2025-01-23T13:47:00Z"/>
                <w:rFonts w:cs="Arial"/>
                <w:sz w:val="18"/>
                <w:szCs w:val="18"/>
              </w:rPr>
            </w:pPr>
          </w:p>
          <w:p w14:paraId="7147C46C" w14:textId="77777777" w:rsidR="00A55C32" w:rsidRPr="002054D9" w:rsidRDefault="00B43777" w:rsidP="00A55C32">
            <w:pPr>
              <w:rPr>
                <w:rFonts w:cs="Arial"/>
                <w:i/>
              </w:rPr>
            </w:pPr>
            <w:ins w:id="8658" w:author="jonathan pritchard" w:date="2025-01-23T13:47:00Z" w16du:dateUtc="2025-01-23T13:47:00Z">
              <w:r>
                <w:rPr>
                  <w:rFonts w:cs="Arial"/>
                  <w:i/>
                </w:rPr>
                <w:t>.</w:t>
              </w:r>
              <w:r w:rsidRPr="00110428">
                <w:rPr>
                  <w:rFonts w:cs="Arial"/>
                  <w:i/>
                </w:rPr>
                <w:t xml:space="preserve">. </w:t>
              </w:r>
            </w:ins>
            <w:r w:rsidR="00A55C32" w:rsidRPr="002054D9">
              <w:rPr>
                <w:rFonts w:cs="Arial"/>
                <w:i/>
              </w:rPr>
              <w:t xml:space="preserve">Load the exchange set </w:t>
            </w:r>
            <w:proofErr w:type="spellStart"/>
            <w:r w:rsidR="00A55C32" w:rsidRPr="002054D9">
              <w:rPr>
                <w:rFonts w:cs="Arial"/>
                <w:b/>
                <w:bCs/>
                <w:i/>
              </w:rPr>
              <w:t>PowerUp</w:t>
            </w:r>
            <w:proofErr w:type="spellEnd"/>
            <w:r w:rsidR="00A55C32" w:rsidRPr="002054D9">
              <w:rPr>
                <w:rFonts w:cs="Arial"/>
                <w:b/>
                <w:bCs/>
                <w:i/>
              </w:rPr>
              <w:t xml:space="preserve"> </w:t>
            </w:r>
            <w:r w:rsidR="00A55C32" w:rsidRPr="002054D9">
              <w:rPr>
                <w:rFonts w:cs="Arial"/>
                <w:i/>
              </w:rPr>
              <w:t>with the following settings.</w:t>
            </w:r>
          </w:p>
          <w:p w14:paraId="694766A8" w14:textId="77777777" w:rsidR="00A55C32" w:rsidRPr="002054D9" w:rsidRDefault="00A55C32" w:rsidP="00A55C32">
            <w:pPr>
              <w:pStyle w:val="ListParagraph"/>
              <w:numPr>
                <w:ilvl w:val="0"/>
                <w:numId w:val="51"/>
              </w:numPr>
              <w:jc w:val="left"/>
              <w:rPr>
                <w:rFonts w:cs="Arial"/>
                <w:i/>
              </w:rPr>
            </w:pPr>
            <w:r w:rsidRPr="002054D9">
              <w:rPr>
                <w:rFonts w:cs="Arial"/>
                <w:i/>
              </w:rPr>
              <w:t>User Selected Safety Contour = 11.4m</w:t>
            </w:r>
          </w:p>
          <w:p w14:paraId="733A2BF2" w14:textId="77777777" w:rsidR="00A55C32" w:rsidRPr="002054D9" w:rsidRDefault="00A55C32" w:rsidP="00A55C32">
            <w:pPr>
              <w:pStyle w:val="ListParagraph"/>
              <w:numPr>
                <w:ilvl w:val="0"/>
                <w:numId w:val="51"/>
              </w:numPr>
              <w:jc w:val="left"/>
              <w:rPr>
                <w:rFonts w:cs="Arial"/>
                <w:i/>
              </w:rPr>
            </w:pPr>
            <w:r w:rsidRPr="002054D9">
              <w:rPr>
                <w:rFonts w:cs="Arial"/>
                <w:i/>
              </w:rPr>
              <w:lastRenderedPageBreak/>
              <w:t>Water Level Adjustment = true</w:t>
            </w:r>
          </w:p>
          <w:p w14:paraId="19B4D8DB" w14:textId="77777777" w:rsidR="00A55C32" w:rsidRPr="002054D9" w:rsidRDefault="00A55C32" w:rsidP="00A55C32">
            <w:pPr>
              <w:pStyle w:val="ListParagraph"/>
              <w:numPr>
                <w:ilvl w:val="0"/>
                <w:numId w:val="51"/>
              </w:numPr>
              <w:jc w:val="left"/>
              <w:rPr>
                <w:rFonts w:cs="Arial"/>
                <w:i/>
              </w:rPr>
            </w:pPr>
            <w:r w:rsidRPr="002054D9">
              <w:rPr>
                <w:rFonts w:cs="Arial"/>
                <w:i/>
              </w:rPr>
              <w:t>Interoperability Level = 2</w:t>
            </w:r>
          </w:p>
          <w:p w14:paraId="49EFF970" w14:textId="3A48CD89" w:rsidR="00A55C32" w:rsidRPr="002054D9" w:rsidRDefault="00A55C32" w:rsidP="00A55C32">
            <w:pPr>
              <w:pStyle w:val="ListParagraph"/>
              <w:numPr>
                <w:ilvl w:val="0"/>
                <w:numId w:val="51"/>
              </w:numPr>
              <w:jc w:val="left"/>
              <w:rPr>
                <w:rFonts w:cs="Arial"/>
                <w:i/>
              </w:rPr>
            </w:pPr>
            <w:r w:rsidRPr="002054D9">
              <w:rPr>
                <w:rFonts w:cs="Arial"/>
                <w:i/>
              </w:rPr>
              <w:t>Water Level Adjustment boundary = 100 metres (</w:t>
            </w:r>
            <w:r w:rsidR="005E5735">
              <w:rPr>
                <w:rFonts w:cs="Arial"/>
                <w:i/>
              </w:rPr>
              <w:t>S-98</w:t>
            </w:r>
            <w:r w:rsidRPr="002054D9">
              <w:rPr>
                <w:rFonts w:cs="Arial"/>
                <w:i/>
              </w:rPr>
              <w:t xml:space="preserve"> C-4.2.7)</w:t>
            </w:r>
          </w:p>
          <w:p w14:paraId="540C5268" w14:textId="16411A27" w:rsidR="00B43777" w:rsidRPr="00110428" w:rsidRDefault="00B43777" w:rsidP="00541D1A">
            <w:pPr>
              <w:rPr>
                <w:ins w:id="8659" w:author="jonathan pritchard" w:date="2025-01-23T13:47:00Z" w16du:dateUtc="2025-01-23T13:47:00Z"/>
                <w:rFonts w:cs="Arial"/>
              </w:rPr>
            </w:pPr>
          </w:p>
          <w:p w14:paraId="77C24E39" w14:textId="77777777" w:rsidR="00B43777" w:rsidRPr="00340B0D" w:rsidRDefault="00B43777" w:rsidP="00541D1A">
            <w:pPr>
              <w:rPr>
                <w:ins w:id="8660" w:author="jonathan pritchard" w:date="2025-01-23T13:47:00Z" w16du:dateUtc="2025-01-23T13:47:00Z"/>
                <w:rFonts w:cs="Arial"/>
                <w:sz w:val="18"/>
                <w:szCs w:val="18"/>
              </w:rPr>
            </w:pPr>
          </w:p>
        </w:tc>
      </w:tr>
      <w:tr w:rsidR="00B43777" w:rsidRPr="00340B0D" w14:paraId="67069B69" w14:textId="77777777" w:rsidTr="00541D1A">
        <w:trPr>
          <w:ins w:id="866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22EDB8" w14:textId="77777777" w:rsidR="00B43777" w:rsidRPr="00340B0D" w:rsidRDefault="00B43777" w:rsidP="00541D1A">
            <w:pPr>
              <w:jc w:val="center"/>
              <w:rPr>
                <w:ins w:id="8662" w:author="jonathan pritchard" w:date="2025-01-23T13:47:00Z" w16du:dateUtc="2025-01-23T13:47:00Z"/>
                <w:rFonts w:cs="Arial"/>
                <w:b/>
                <w:bCs/>
                <w:sz w:val="18"/>
                <w:szCs w:val="18"/>
              </w:rPr>
            </w:pPr>
            <w:ins w:id="8663" w:author="jonathan pritchard" w:date="2025-01-23T13:47:00Z" w16du:dateUtc="2025-01-23T13:47:00Z">
              <w:r w:rsidRPr="00340B0D">
                <w:rPr>
                  <w:rFonts w:cs="Arial"/>
                  <w:b/>
                  <w:bCs/>
                  <w:sz w:val="18"/>
                  <w:szCs w:val="18"/>
                </w:rPr>
                <w:t>Action</w:t>
              </w:r>
            </w:ins>
          </w:p>
        </w:tc>
      </w:tr>
      <w:tr w:rsidR="00B43777" w:rsidRPr="00340B0D" w14:paraId="1EFAAA92" w14:textId="77777777" w:rsidTr="00541D1A">
        <w:trPr>
          <w:ins w:id="866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92E68C9" w14:textId="77777777" w:rsidR="00A55C32" w:rsidRPr="002054D9" w:rsidRDefault="00A55C32" w:rsidP="00A55C32">
            <w:pPr>
              <w:rPr>
                <w:rFonts w:cs="Arial"/>
                <w:i/>
              </w:rPr>
            </w:pPr>
            <w:r>
              <w:rPr>
                <w:rFonts w:cs="Arial"/>
                <w:b/>
                <w:bCs/>
              </w:rPr>
              <w:br/>
            </w:r>
          </w:p>
          <w:p w14:paraId="5C4549D5" w14:textId="3476E340" w:rsidR="00B43777" w:rsidRDefault="00A55C32" w:rsidP="00A55C32">
            <w:pPr>
              <w:rPr>
                <w:rFonts w:cs="Arial"/>
                <w:b/>
                <w:bCs/>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0384F6BF" w14:textId="404D46D4" w:rsidR="00A55C32" w:rsidRPr="00110428" w:rsidRDefault="00A55C32" w:rsidP="00541D1A">
            <w:pPr>
              <w:rPr>
                <w:ins w:id="8665" w:author="jonathan pritchard" w:date="2025-01-23T13:47:00Z" w16du:dateUtc="2025-01-23T13:47:00Z"/>
                <w:rFonts w:cs="Arial"/>
                <w:b/>
                <w:bCs/>
              </w:rPr>
            </w:pPr>
          </w:p>
        </w:tc>
      </w:tr>
      <w:tr w:rsidR="00B43777" w:rsidRPr="00340B0D" w14:paraId="5404D494" w14:textId="77777777" w:rsidTr="00541D1A">
        <w:trPr>
          <w:ins w:id="866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16E6AD3" w14:textId="77777777" w:rsidR="00B43777" w:rsidRPr="00340B0D" w:rsidRDefault="00B43777" w:rsidP="00541D1A">
            <w:pPr>
              <w:jc w:val="center"/>
              <w:rPr>
                <w:ins w:id="8667" w:author="jonathan pritchard" w:date="2025-01-23T13:47:00Z" w16du:dateUtc="2025-01-23T13:47:00Z"/>
                <w:rFonts w:cs="Arial"/>
                <w:sz w:val="18"/>
                <w:szCs w:val="18"/>
              </w:rPr>
            </w:pPr>
            <w:ins w:id="8668" w:author="jonathan pritchard" w:date="2025-01-23T13:47:00Z" w16du:dateUtc="2025-01-23T13:47:00Z">
              <w:r w:rsidRPr="00340B0D">
                <w:rPr>
                  <w:rFonts w:cs="Arial"/>
                  <w:b/>
                  <w:bCs/>
                  <w:sz w:val="18"/>
                  <w:szCs w:val="18"/>
                </w:rPr>
                <w:t>Results</w:t>
              </w:r>
            </w:ins>
          </w:p>
        </w:tc>
      </w:tr>
      <w:tr w:rsidR="00B43777" w:rsidRPr="00340B0D" w14:paraId="6112059C" w14:textId="77777777" w:rsidTr="00541D1A">
        <w:trPr>
          <w:ins w:id="866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585C06E2" w14:textId="77777777" w:rsidR="00B43777" w:rsidRDefault="00B43777" w:rsidP="00541D1A">
            <w:pPr>
              <w:rPr>
                <w:ins w:id="8670" w:author="jonathan pritchard" w:date="2025-01-23T13:47:00Z" w16du:dateUtc="2025-01-23T13:47:00Z"/>
                <w:rFonts w:cs="Arial"/>
                <w:sz w:val="18"/>
                <w:szCs w:val="18"/>
              </w:rPr>
            </w:pPr>
          </w:p>
          <w:p w14:paraId="5D80F320" w14:textId="77777777" w:rsidR="00B43777" w:rsidRDefault="00B43777" w:rsidP="00541D1A">
            <w:pPr>
              <w:rPr>
                <w:ins w:id="8671" w:author="jonathan pritchard" w:date="2025-01-23T13:47:00Z" w16du:dateUtc="2025-01-23T13:47:00Z"/>
                <w:rFonts w:cs="Arial"/>
                <w:sz w:val="18"/>
                <w:szCs w:val="18"/>
              </w:rPr>
            </w:pPr>
          </w:p>
          <w:p w14:paraId="0F0474A5" w14:textId="77777777" w:rsidR="00A55C32" w:rsidRPr="00A55C32" w:rsidRDefault="00A55C32" w:rsidP="00A55C32">
            <w:pPr>
              <w:rPr>
                <w:rFonts w:cs="Arial"/>
                <w:sz w:val="18"/>
                <w:szCs w:val="18"/>
              </w:rPr>
            </w:pPr>
            <w:r w:rsidRPr="00A55C32">
              <w:rPr>
                <w:rFonts w:cs="Arial"/>
                <w:sz w:val="18"/>
                <w:szCs w:val="18"/>
              </w:rPr>
              <w:t xml:space="preserve">Verify </w:t>
            </w:r>
          </w:p>
          <w:p w14:paraId="38FB9457" w14:textId="77777777" w:rsidR="00A55C32" w:rsidRPr="00A55C32" w:rsidRDefault="00A55C32" w:rsidP="00A55C32">
            <w:pPr>
              <w:rPr>
                <w:rFonts w:cs="Arial"/>
                <w:sz w:val="18"/>
                <w:szCs w:val="18"/>
              </w:rPr>
            </w:pPr>
          </w:p>
          <w:p w14:paraId="2676A280" w14:textId="5C74EF26" w:rsidR="00A55C32" w:rsidRPr="00A55C32" w:rsidRDefault="00A55C32" w:rsidP="00A55C32">
            <w:pPr>
              <w:rPr>
                <w:rFonts w:cs="Arial"/>
                <w:sz w:val="18"/>
                <w:szCs w:val="18"/>
              </w:rPr>
            </w:pPr>
            <w:r w:rsidRPr="00A55C32">
              <w:rPr>
                <w:rFonts w:cs="Arial"/>
                <w:sz w:val="18"/>
                <w:szCs w:val="18"/>
              </w:rPr>
              <w:t>1.</w:t>
            </w:r>
            <w:r w:rsidRPr="00A55C32">
              <w:rPr>
                <w:rFonts w:cs="Arial"/>
                <w:sz w:val="18"/>
                <w:szCs w:val="18"/>
              </w:rPr>
              <w:tab/>
              <w:t xml:space="preserve">Water Level Adjustment is enabled and a permanent message is displayed to user as per </w:t>
            </w:r>
            <w:r w:rsidR="005E5735">
              <w:rPr>
                <w:rFonts w:cs="Arial"/>
                <w:sz w:val="18"/>
                <w:szCs w:val="18"/>
              </w:rPr>
              <w:t>S-98</w:t>
            </w:r>
            <w:r w:rsidRPr="00A55C32">
              <w:rPr>
                <w:rFonts w:cs="Arial"/>
                <w:sz w:val="18"/>
                <w:szCs w:val="18"/>
              </w:rPr>
              <w:t xml:space="preserve"> Appendix C-4.2</w:t>
            </w:r>
          </w:p>
          <w:p w14:paraId="3044DA9F" w14:textId="77777777" w:rsidR="00A55C32" w:rsidRPr="00A55C32" w:rsidRDefault="00A55C32" w:rsidP="00A55C32">
            <w:pPr>
              <w:rPr>
                <w:rFonts w:cs="Arial"/>
                <w:sz w:val="18"/>
                <w:szCs w:val="18"/>
              </w:rPr>
            </w:pPr>
            <w:r w:rsidRPr="00A55C32">
              <w:rPr>
                <w:rFonts w:cs="Arial"/>
                <w:sz w:val="18"/>
                <w:szCs w:val="18"/>
              </w:rPr>
              <w:t xml:space="preserve"> </w:t>
            </w:r>
          </w:p>
          <w:p w14:paraId="5C83E299" w14:textId="77777777" w:rsidR="00A55C32" w:rsidRPr="00A55C32" w:rsidRDefault="00A55C32" w:rsidP="00A55C32">
            <w:pPr>
              <w:rPr>
                <w:rFonts w:cs="Arial"/>
                <w:sz w:val="18"/>
                <w:szCs w:val="18"/>
              </w:rPr>
            </w:pPr>
          </w:p>
          <w:p w14:paraId="4A98E372" w14:textId="77777777" w:rsidR="00A55C32" w:rsidRPr="00A55C32" w:rsidRDefault="00A55C32" w:rsidP="00A55C32">
            <w:pPr>
              <w:rPr>
                <w:rFonts w:cs="Arial"/>
                <w:sz w:val="18"/>
                <w:szCs w:val="18"/>
              </w:rPr>
            </w:pPr>
            <w:r w:rsidRPr="00A55C32">
              <w:rPr>
                <w:rFonts w:cs="Arial"/>
                <w:sz w:val="18"/>
                <w:szCs w:val="18"/>
              </w:rPr>
              <w:t>2.</w:t>
            </w:r>
            <w:r w:rsidRPr="00A55C32">
              <w:rPr>
                <w:rFonts w:cs="Arial"/>
                <w:sz w:val="18"/>
                <w:szCs w:val="18"/>
              </w:rPr>
              <w:tab/>
              <w:t>The boundary of the Water Level Adjustment is shown.</w:t>
            </w:r>
          </w:p>
          <w:p w14:paraId="665A5A6A" w14:textId="77777777" w:rsidR="00A55C32" w:rsidRDefault="00A55C32" w:rsidP="00A55C32">
            <w:pPr>
              <w:rPr>
                <w:rFonts w:cs="Arial"/>
                <w:sz w:val="18"/>
                <w:szCs w:val="18"/>
              </w:rPr>
            </w:pPr>
            <w:r w:rsidRPr="00A55C32">
              <w:rPr>
                <w:rFonts w:cs="Arial"/>
                <w:sz w:val="18"/>
                <w:szCs w:val="18"/>
              </w:rPr>
              <w:t xml:space="preserve"> </w:t>
            </w:r>
          </w:p>
          <w:p w14:paraId="615A4608" w14:textId="4269ABE9" w:rsidR="00A55C32" w:rsidRDefault="00A55C32" w:rsidP="00A55C32">
            <w:pPr>
              <w:jc w:val="center"/>
              <w:rPr>
                <w:rFonts w:cs="Arial"/>
                <w:sz w:val="18"/>
                <w:szCs w:val="18"/>
              </w:rPr>
            </w:pPr>
            <w:r w:rsidRPr="002054D9">
              <w:rPr>
                <w:rFonts w:cs="Arial"/>
                <w:noProof/>
                <w:lang w:val="en-IN" w:eastAsia="en-IN"/>
              </w:rPr>
              <w:drawing>
                <wp:inline distT="0" distB="0" distL="0" distR="0" wp14:anchorId="6AF4ED73" wp14:editId="51464385">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2A65724" w14:textId="77777777" w:rsidR="00A55C32" w:rsidRPr="00A55C32" w:rsidRDefault="00A55C32" w:rsidP="00A55C32">
            <w:pPr>
              <w:rPr>
                <w:rFonts w:cs="Arial"/>
                <w:sz w:val="18"/>
                <w:szCs w:val="18"/>
              </w:rPr>
            </w:pPr>
          </w:p>
          <w:p w14:paraId="36FC0976" w14:textId="71E8AD87" w:rsidR="00B43777" w:rsidRDefault="00A55C32" w:rsidP="00A55C32">
            <w:pPr>
              <w:rPr>
                <w:ins w:id="8672" w:author="jonathan pritchard" w:date="2025-01-23T13:47:00Z" w16du:dateUtc="2025-01-23T13:47:00Z"/>
                <w:rFonts w:cs="Arial"/>
                <w:sz w:val="18"/>
                <w:szCs w:val="18"/>
              </w:rPr>
            </w:pPr>
            <w:r w:rsidRPr="00A55C32">
              <w:rPr>
                <w:rFonts w:cs="Arial"/>
                <w:sz w:val="18"/>
                <w:szCs w:val="18"/>
              </w:rPr>
              <w:t>3.</w:t>
            </w:r>
            <w:r w:rsidRPr="00A55C32">
              <w:rPr>
                <w:rFonts w:cs="Arial"/>
                <w:sz w:val="18"/>
                <w:szCs w:val="18"/>
              </w:rPr>
              <w:tab/>
              <w:t>Verify the ECDIS legend correctly reports the vertical datum of the S-102 and S-104 data (</w:t>
            </w:r>
            <w:r w:rsidR="005E5735">
              <w:rPr>
                <w:rFonts w:cs="Arial"/>
                <w:sz w:val="18"/>
                <w:szCs w:val="18"/>
              </w:rPr>
              <w:t>S-98</w:t>
            </w:r>
            <w:r w:rsidRPr="00A55C32">
              <w:rPr>
                <w:rFonts w:cs="Arial"/>
                <w:sz w:val="18"/>
                <w:szCs w:val="18"/>
              </w:rPr>
              <w:t xml:space="preserve"> C-4-3.2) </w:t>
            </w:r>
            <w:proofErr w:type="spellStart"/>
            <w:r w:rsidRPr="00A55C32">
              <w:rPr>
                <w:rFonts w:cs="Arial"/>
                <w:sz w:val="18"/>
                <w:szCs w:val="18"/>
              </w:rPr>
              <w:t>tbd</w:t>
            </w:r>
            <w:proofErr w:type="spellEnd"/>
          </w:p>
          <w:p w14:paraId="7E03D0DA" w14:textId="77777777" w:rsidR="00B43777" w:rsidRPr="00340B0D" w:rsidRDefault="00B43777" w:rsidP="00541D1A">
            <w:pPr>
              <w:jc w:val="center"/>
              <w:rPr>
                <w:ins w:id="8673" w:author="jonathan pritchard" w:date="2025-01-23T13:47:00Z" w16du:dateUtc="2025-01-23T13:47:00Z"/>
                <w:rFonts w:cs="Arial"/>
                <w:sz w:val="18"/>
                <w:szCs w:val="18"/>
              </w:rPr>
            </w:pPr>
          </w:p>
          <w:p w14:paraId="737024FE" w14:textId="77777777" w:rsidR="00B43777" w:rsidRDefault="00B43777" w:rsidP="00541D1A">
            <w:pPr>
              <w:tabs>
                <w:tab w:val="left" w:pos="3048"/>
              </w:tabs>
              <w:jc w:val="center"/>
              <w:rPr>
                <w:ins w:id="8674" w:author="jonathan pritchard" w:date="2025-01-23T13:47:00Z" w16du:dateUtc="2025-01-23T13:47:00Z"/>
                <w:rFonts w:cs="Arial"/>
                <w:sz w:val="18"/>
                <w:szCs w:val="18"/>
              </w:rPr>
            </w:pPr>
          </w:p>
          <w:p w14:paraId="30481065" w14:textId="77777777" w:rsidR="00B43777" w:rsidRPr="00340B0D" w:rsidRDefault="00B43777" w:rsidP="00541D1A">
            <w:pPr>
              <w:tabs>
                <w:tab w:val="left" w:pos="3048"/>
              </w:tabs>
              <w:jc w:val="center"/>
              <w:rPr>
                <w:ins w:id="8675" w:author="jonathan pritchard" w:date="2025-01-23T13:47:00Z" w16du:dateUtc="2025-01-23T13:47:00Z"/>
                <w:rFonts w:cs="Arial"/>
                <w:sz w:val="18"/>
                <w:szCs w:val="18"/>
              </w:rPr>
            </w:pPr>
          </w:p>
          <w:p w14:paraId="57A9D0BA" w14:textId="77777777" w:rsidR="00B43777" w:rsidRDefault="00B43777" w:rsidP="00541D1A">
            <w:pPr>
              <w:jc w:val="center"/>
              <w:rPr>
                <w:ins w:id="8676" w:author="jonathan pritchard" w:date="2025-01-23T13:47:00Z" w16du:dateUtc="2025-01-23T13:47:00Z"/>
                <w:rFonts w:cs="Arial"/>
                <w:sz w:val="18"/>
                <w:szCs w:val="18"/>
              </w:rPr>
            </w:pPr>
          </w:p>
          <w:p w14:paraId="28B947D6" w14:textId="77777777" w:rsidR="00B43777" w:rsidRDefault="00B43777" w:rsidP="00541D1A">
            <w:pPr>
              <w:jc w:val="center"/>
              <w:rPr>
                <w:ins w:id="8677" w:author="jonathan pritchard" w:date="2025-01-23T13:47:00Z" w16du:dateUtc="2025-01-23T13:47:00Z"/>
                <w:rFonts w:cs="Arial"/>
                <w:sz w:val="18"/>
                <w:szCs w:val="18"/>
              </w:rPr>
            </w:pPr>
          </w:p>
          <w:p w14:paraId="6705B588" w14:textId="77777777" w:rsidR="00B43777" w:rsidRPr="00340B0D" w:rsidRDefault="00B43777" w:rsidP="00541D1A">
            <w:pPr>
              <w:rPr>
                <w:ins w:id="8678" w:author="jonathan pritchard" w:date="2025-01-23T13:47:00Z" w16du:dateUtc="2025-01-23T13:47:00Z"/>
                <w:rFonts w:cs="Arial"/>
                <w:sz w:val="18"/>
                <w:szCs w:val="18"/>
              </w:rPr>
            </w:pPr>
          </w:p>
        </w:tc>
      </w:tr>
    </w:tbl>
    <w:p w14:paraId="73542FD5" w14:textId="77777777" w:rsidR="00B43777" w:rsidRDefault="00B43777" w:rsidP="00B43777">
      <w:pPr>
        <w:rPr>
          <w:ins w:id="8679" w:author="jonathan pritchard" w:date="2025-01-23T13:47:00Z" w16du:dateUtc="2025-01-23T13:47:00Z"/>
        </w:rPr>
      </w:pPr>
    </w:p>
    <w:p w14:paraId="3D6D2D8F" w14:textId="77777777" w:rsidR="00B43777" w:rsidRPr="00B43777" w:rsidRDefault="00B43777">
      <w:pPr>
        <w:rPr>
          <w:b/>
          <w:rPrChange w:id="8680" w:author="jonathan pritchard" w:date="2025-01-23T13:47:00Z" w16du:dateUtc="2025-01-23T13:47:00Z">
            <w:rPr>
              <w:rFonts w:cs="Arial"/>
              <w:b w:val="0"/>
              <w:color w:val="000000" w:themeColor="text1"/>
            </w:rPr>
          </w:rPrChange>
        </w:rPr>
        <w:pPrChange w:id="8681"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245EDDBF" w14:textId="77777777" w:rsidR="006C7785" w:rsidRPr="002054D9" w:rsidRDefault="006C7785" w:rsidP="006C7785">
      <w:pPr>
        <w:rPr>
          <w:rFonts w:cs="Arial"/>
        </w:rPr>
      </w:pPr>
    </w:p>
    <w:p w14:paraId="666DAD8B" w14:textId="21E41082" w:rsidR="00B43777" w:rsidRDefault="00B43777">
      <w:pPr>
        <w:widowControl/>
        <w:spacing w:line="240" w:lineRule="auto"/>
        <w:jc w:val="left"/>
        <w:rPr>
          <w:ins w:id="8682" w:author="jonathan pritchard" w:date="2025-01-23T13:47:00Z" w16du:dateUtc="2025-01-23T13:47:00Z"/>
          <w:rFonts w:cs="Arial"/>
        </w:rPr>
      </w:pPr>
      <w:ins w:id="8683" w:author="jonathan pritchard" w:date="2025-01-23T13:47:00Z" w16du:dateUtc="2025-01-23T13:47:00Z">
        <w:r>
          <w:rPr>
            <w:rFonts w:cs="Arial"/>
          </w:rPr>
          <w:br w:type="page"/>
        </w:r>
      </w:ins>
    </w:p>
    <w:p w14:paraId="4559FF9A" w14:textId="77777777" w:rsidR="006C7785" w:rsidRPr="002054D9" w:rsidRDefault="006C7785" w:rsidP="006C7785">
      <w:pPr>
        <w:rPr>
          <w:rFonts w:cs="Arial"/>
        </w:rPr>
      </w:pPr>
    </w:p>
    <w:p w14:paraId="18A7A070" w14:textId="77777777" w:rsidR="006C7785" w:rsidRPr="00251401" w:rsidRDefault="006C7785" w:rsidP="006C7785">
      <w:pPr>
        <w:pStyle w:val="Heading1"/>
        <w:numPr>
          <w:ilvl w:val="2"/>
          <w:numId w:val="73"/>
        </w:numPr>
        <w:tabs>
          <w:tab w:val="left" w:pos="567"/>
        </w:tabs>
        <w:spacing w:after="120"/>
        <w:ind w:left="567" w:hanging="567"/>
        <w:rPr>
          <w:ins w:id="8684" w:author="jonathan pritchard" w:date="2025-01-23T13:47:00Z" w16du:dateUtc="2025-01-23T13:47:00Z"/>
          <w:rFonts w:cs="Arial"/>
          <w:color w:val="000000" w:themeColor="text1"/>
        </w:rPr>
      </w:pPr>
      <w:bookmarkStart w:id="8685" w:name="_Toc189491302"/>
      <w:r w:rsidRPr="00251401">
        <w:rPr>
          <w:rFonts w:cs="Arial"/>
          <w:color w:val="000000" w:themeColor="text1"/>
          <w:rPrChange w:id="8686" w:author="jonathan pritchard" w:date="2025-01-23T13:47:00Z" w16du:dateUtc="2025-01-23T13:47:00Z">
            <w:rPr>
              <w:rFonts w:cs="Arial"/>
              <w:color w:val="000000" w:themeColor="text1"/>
            </w:rPr>
          </w:rPrChange>
        </w:rPr>
        <w:t>Adjustment of Other Depth Values</w:t>
      </w:r>
      <w:bookmarkEnd w:id="868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B9174A7" w14:textId="77777777" w:rsidTr="00541D1A">
        <w:trPr>
          <w:trHeight w:val="416"/>
          <w:ins w:id="8687" w:author="jonathan pritchard" w:date="2025-01-23T13:47: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3CE5F09" w14:textId="77777777" w:rsidR="00B43777" w:rsidRPr="00340B0D" w:rsidRDefault="00B43777" w:rsidP="00541D1A">
            <w:pPr>
              <w:jc w:val="center"/>
              <w:rPr>
                <w:ins w:id="8688" w:author="jonathan pritchard" w:date="2025-01-23T13:47:00Z" w16du:dateUtc="2025-01-23T13:47:00Z"/>
                <w:rFonts w:cs="Arial"/>
                <w:b/>
                <w:bCs/>
                <w:sz w:val="18"/>
                <w:szCs w:val="18"/>
              </w:rPr>
            </w:pPr>
            <w:ins w:id="8689" w:author="jonathan pritchard" w:date="2025-01-23T13:47:00Z" w16du:dateUtc="2025-01-23T13:47: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F20AE2B" w14:textId="511EA5F4" w:rsidR="00B43777" w:rsidRPr="00C87169" w:rsidRDefault="005614DA" w:rsidP="00541D1A">
            <w:pPr>
              <w:jc w:val="center"/>
              <w:rPr>
                <w:ins w:id="8690" w:author="jonathan pritchard" w:date="2025-01-23T13:47:00Z" w16du:dateUtc="2025-01-23T13:47:00Z"/>
                <w:rFonts w:cs="Arial"/>
                <w:bCs/>
              </w:rPr>
            </w:pPr>
            <w:proofErr w:type="spellStart"/>
            <w:r w:rsidRPr="002054D9">
              <w:rPr>
                <w:rFonts w:cs="Arial"/>
              </w:rPr>
              <w:t>AdjustmentOfDepthValues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3C66F8E" w14:textId="77777777" w:rsidR="00B43777" w:rsidRPr="00340B0D" w:rsidRDefault="00B43777" w:rsidP="00541D1A">
            <w:pPr>
              <w:jc w:val="center"/>
              <w:rPr>
                <w:ins w:id="8691" w:author="jonathan pritchard" w:date="2025-01-23T13:47:00Z" w16du:dateUtc="2025-01-23T13:47:00Z"/>
                <w:rFonts w:cs="Arial"/>
                <w:b/>
                <w:bCs/>
                <w:sz w:val="18"/>
                <w:szCs w:val="18"/>
              </w:rPr>
            </w:pPr>
            <w:ins w:id="8692" w:author="jonathan pritchard" w:date="2025-01-23T13:47:00Z" w16du:dateUtc="2025-01-23T13:47: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B25C73" w14:textId="6FD4F81E" w:rsidR="00B43777" w:rsidRPr="005614DA" w:rsidRDefault="00251401" w:rsidP="00251401">
            <w:pPr>
              <w:rPr>
                <w:ins w:id="8693" w:author="jonathan pritchard" w:date="2025-01-23T13:47:00Z" w16du:dateUtc="2025-01-23T13:47:00Z"/>
                <w:rFonts w:cs="Arial"/>
                <w:color w:val="000000"/>
              </w:rPr>
            </w:pPr>
            <w:r>
              <w:rPr>
                <w:rFonts w:cs="Arial"/>
              </w:rPr>
              <w:t>S-98 Appendix D-3.1</w:t>
            </w:r>
          </w:p>
        </w:tc>
      </w:tr>
      <w:tr w:rsidR="00B43777" w:rsidRPr="00340B0D" w14:paraId="6D1168D7" w14:textId="77777777" w:rsidTr="00541D1A">
        <w:trPr>
          <w:ins w:id="8694"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351271" w14:textId="77777777" w:rsidR="00B43777" w:rsidRPr="00340B0D" w:rsidRDefault="00B43777" w:rsidP="00541D1A">
            <w:pPr>
              <w:rPr>
                <w:ins w:id="8695" w:author="jonathan pritchard" w:date="2025-01-23T13:47:00Z" w16du:dateUtc="2025-01-23T13:47:00Z"/>
                <w:rFonts w:cs="Arial"/>
                <w:b/>
                <w:bCs/>
                <w:sz w:val="18"/>
                <w:szCs w:val="18"/>
              </w:rPr>
            </w:pPr>
            <w:ins w:id="8696" w:author="jonathan pritchard" w:date="2025-01-23T13:47:00Z" w16du:dateUtc="2025-01-23T13:47:00Z">
              <w:r w:rsidRPr="00340B0D">
                <w:rPr>
                  <w:rFonts w:cs="Arial"/>
                  <w:b/>
                  <w:bCs/>
                  <w:sz w:val="18"/>
                  <w:szCs w:val="18"/>
                </w:rPr>
                <w:t>Test Description</w:t>
              </w:r>
            </w:ins>
          </w:p>
        </w:tc>
      </w:tr>
      <w:tr w:rsidR="00B43777" w:rsidRPr="00340B0D" w14:paraId="488CA556" w14:textId="77777777" w:rsidTr="00541D1A">
        <w:trPr>
          <w:ins w:id="8697"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FF0009B" w14:textId="77777777" w:rsidR="00B43777" w:rsidRDefault="00B43777" w:rsidP="00541D1A">
            <w:pPr>
              <w:rPr>
                <w:rFonts w:cs="Arial"/>
                <w:i/>
              </w:rPr>
            </w:pPr>
          </w:p>
          <w:p w14:paraId="4F3F7069" w14:textId="4FC8568B" w:rsidR="005614DA" w:rsidRPr="009C22F4" w:rsidRDefault="005614DA" w:rsidP="00541D1A">
            <w:pPr>
              <w:rPr>
                <w:ins w:id="8698" w:author="jonathan pritchard" w:date="2025-01-23T13:47:00Z" w16du:dateUtc="2025-01-23T13:47:00Z"/>
                <w:rFonts w:cs="Arial"/>
                <w:i/>
              </w:rPr>
            </w:pPr>
            <w:r w:rsidRPr="002054D9">
              <w:rPr>
                <w:rFonts w:cs="Arial"/>
                <w:i/>
              </w:rPr>
              <w:t>This test verifies the ECDIS can harmonise S-104 Water Level with S-101 Depth Values on other features</w:t>
            </w:r>
          </w:p>
          <w:p w14:paraId="455427EE" w14:textId="77777777" w:rsidR="00B43777" w:rsidRPr="009C22F4" w:rsidRDefault="00B43777" w:rsidP="00541D1A">
            <w:pPr>
              <w:rPr>
                <w:ins w:id="8699" w:author="jonathan pritchard" w:date="2025-01-23T13:47:00Z" w16du:dateUtc="2025-01-23T13:47:00Z"/>
                <w:rFonts w:cs="Arial"/>
                <w:i/>
              </w:rPr>
            </w:pPr>
          </w:p>
        </w:tc>
      </w:tr>
      <w:tr w:rsidR="00B43777" w:rsidRPr="00340B0D" w14:paraId="2A9405E0" w14:textId="77777777" w:rsidTr="00541D1A">
        <w:trPr>
          <w:ins w:id="8700"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F9FD8" w14:textId="77777777" w:rsidR="00B43777" w:rsidRPr="00340B0D" w:rsidRDefault="00B43777" w:rsidP="00541D1A">
            <w:pPr>
              <w:jc w:val="center"/>
              <w:rPr>
                <w:ins w:id="8701" w:author="jonathan pritchard" w:date="2025-01-23T13:47:00Z" w16du:dateUtc="2025-01-23T13:47:00Z"/>
                <w:rFonts w:cs="Arial"/>
                <w:b/>
                <w:bCs/>
                <w:sz w:val="18"/>
                <w:szCs w:val="18"/>
              </w:rPr>
            </w:pPr>
            <w:ins w:id="8702" w:author="jonathan pritchard" w:date="2025-01-23T13:47:00Z" w16du:dateUtc="2025-01-23T13:47:00Z">
              <w:r w:rsidRPr="00340B0D">
                <w:rPr>
                  <w:rFonts w:cs="Arial"/>
                  <w:b/>
                  <w:bCs/>
                  <w:sz w:val="18"/>
                  <w:szCs w:val="18"/>
                </w:rPr>
                <w:t>Loaded Data</w:t>
              </w:r>
            </w:ins>
          </w:p>
        </w:tc>
      </w:tr>
      <w:tr w:rsidR="00B43777" w:rsidRPr="00340B0D" w14:paraId="6E8C08BB" w14:textId="77777777" w:rsidTr="00541D1A">
        <w:trPr>
          <w:ins w:id="8703"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B22524" w14:textId="77777777" w:rsidR="00B43777" w:rsidRPr="00340B0D" w:rsidRDefault="00B43777" w:rsidP="00541D1A">
            <w:pPr>
              <w:jc w:val="center"/>
              <w:rPr>
                <w:ins w:id="8704" w:author="jonathan pritchard" w:date="2025-01-23T13:47:00Z" w16du:dateUtc="2025-01-23T13:47:00Z"/>
                <w:rFonts w:cs="Arial"/>
                <w:b/>
                <w:bCs/>
                <w:sz w:val="18"/>
                <w:szCs w:val="18"/>
              </w:rPr>
            </w:pPr>
            <w:ins w:id="8705" w:author="jonathan pritchard" w:date="2025-01-23T13:47:00Z" w16du:dateUtc="2025-01-23T13:47: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C47837C" w14:textId="77777777" w:rsidR="00B43777" w:rsidRPr="00340B0D" w:rsidRDefault="00B43777" w:rsidP="00541D1A">
            <w:pPr>
              <w:jc w:val="center"/>
              <w:rPr>
                <w:ins w:id="8706" w:author="jonathan pritchard" w:date="2025-01-23T13:47:00Z" w16du:dateUtc="2025-01-23T13:47:00Z"/>
                <w:rFonts w:cs="Arial"/>
                <w:b/>
                <w:bCs/>
                <w:sz w:val="18"/>
                <w:szCs w:val="18"/>
              </w:rPr>
            </w:pPr>
          </w:p>
        </w:tc>
      </w:tr>
      <w:tr w:rsidR="00B43777" w:rsidRPr="00340B0D" w14:paraId="5EEF98BD" w14:textId="77777777" w:rsidTr="00541D1A">
        <w:trPr>
          <w:ins w:id="8707" w:author="jonathan pritchard" w:date="2025-01-23T13:47: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D37E23A" w14:textId="77777777" w:rsidR="00B43777" w:rsidRPr="00340B0D" w:rsidRDefault="00B43777" w:rsidP="00541D1A">
            <w:pPr>
              <w:rPr>
                <w:ins w:id="8708"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3EE7AF3" w14:textId="77777777" w:rsidR="00B43777" w:rsidRPr="00340B0D" w:rsidRDefault="00B43777" w:rsidP="00541D1A">
            <w:pPr>
              <w:rPr>
                <w:ins w:id="8709" w:author="jonathan pritchard" w:date="2025-01-23T13:47:00Z" w16du:dateUtc="2025-01-23T13:47:00Z"/>
                <w:rFonts w:cs="Arial"/>
                <w:sz w:val="18"/>
                <w:szCs w:val="18"/>
              </w:rPr>
            </w:pPr>
          </w:p>
        </w:tc>
      </w:tr>
      <w:tr w:rsidR="00B43777" w:rsidRPr="00340B0D" w14:paraId="744B9148" w14:textId="77777777" w:rsidTr="00541D1A">
        <w:trPr>
          <w:ins w:id="8710" w:author="jonathan pritchard" w:date="2025-01-23T13:47: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8C36A0C" w14:textId="77777777" w:rsidR="00B43777" w:rsidRPr="00340B0D" w:rsidRDefault="00B43777" w:rsidP="00541D1A">
            <w:pPr>
              <w:rPr>
                <w:ins w:id="8711" w:author="jonathan pritchard" w:date="2025-01-23T13:47:00Z" w16du:dateUtc="2025-01-23T13:47: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BC80A99" w14:textId="77777777" w:rsidR="00B43777" w:rsidRPr="00340B0D" w:rsidRDefault="00B43777" w:rsidP="00541D1A">
            <w:pPr>
              <w:rPr>
                <w:ins w:id="8712" w:author="jonathan pritchard" w:date="2025-01-23T13:47:00Z" w16du:dateUtc="2025-01-23T13:47:00Z"/>
                <w:rFonts w:cs="Arial"/>
                <w:sz w:val="18"/>
                <w:szCs w:val="18"/>
              </w:rPr>
            </w:pPr>
          </w:p>
        </w:tc>
      </w:tr>
      <w:tr w:rsidR="00B43777" w:rsidRPr="00340B0D" w14:paraId="42E6A058" w14:textId="77777777" w:rsidTr="00541D1A">
        <w:trPr>
          <w:ins w:id="8713" w:author="jonathan pritchard" w:date="2025-01-23T13:47: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11612F" w14:textId="77777777" w:rsidR="00B43777" w:rsidRPr="00340B0D" w:rsidRDefault="00B43777" w:rsidP="00541D1A">
            <w:pPr>
              <w:jc w:val="center"/>
              <w:rPr>
                <w:ins w:id="8714" w:author="jonathan pritchard" w:date="2025-01-23T13:47:00Z" w16du:dateUtc="2025-01-23T13:47:00Z"/>
                <w:rFonts w:cs="Arial"/>
                <w:b/>
                <w:bCs/>
                <w:sz w:val="18"/>
                <w:szCs w:val="18"/>
              </w:rPr>
            </w:pPr>
            <w:ins w:id="8715" w:author="jonathan pritchard" w:date="2025-01-23T13:47:00Z" w16du:dateUtc="2025-01-23T13:47: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FC9FC73" w14:textId="77777777" w:rsidR="00B43777" w:rsidRPr="00340B0D" w:rsidRDefault="00B43777" w:rsidP="00541D1A">
            <w:pPr>
              <w:jc w:val="center"/>
              <w:rPr>
                <w:ins w:id="8716" w:author="jonathan pritchard" w:date="2025-01-23T13:47:00Z" w16du:dateUtc="2025-01-23T13:47:00Z"/>
                <w:rFonts w:cs="Arial"/>
                <w:b/>
                <w:bCs/>
                <w:sz w:val="18"/>
                <w:szCs w:val="18"/>
              </w:rPr>
            </w:pPr>
            <w:ins w:id="8717" w:author="jonathan pritchard" w:date="2025-01-23T13:47:00Z" w16du:dateUtc="2025-01-23T13:47: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6BB6857D" w14:textId="77777777" w:rsidTr="00541D1A">
        <w:trPr>
          <w:ins w:id="8718" w:author="jonathan pritchard" w:date="2025-01-23T13:47:00Z"/>
        </w:trPr>
        <w:customXmlInsRangeStart w:id="8719" w:author="jonathan pritchard" w:date="2025-01-23T13:47:00Z"/>
        <w:sdt>
          <w:sdtPr>
            <w:rPr>
              <w:rFonts w:cs="Arial"/>
              <w:sz w:val="18"/>
              <w:szCs w:val="18"/>
            </w:rPr>
            <w:alias w:val="Diplay Category"/>
            <w:tag w:val="Diplay Categor"/>
            <w:id w:val="-653366941"/>
            <w:placeholder>
              <w:docPart w:val="D6746FCB629842BAABF1F098D822D00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871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4A21E45" w14:textId="77777777" w:rsidR="00B43777" w:rsidRPr="00340B0D" w:rsidRDefault="00B43777" w:rsidP="00541D1A">
                <w:pPr>
                  <w:rPr>
                    <w:ins w:id="8720" w:author="jonathan pritchard" w:date="2025-01-23T13:47:00Z" w16du:dateUtc="2025-01-23T13:47:00Z"/>
                    <w:rFonts w:cs="Arial"/>
                    <w:sz w:val="18"/>
                    <w:szCs w:val="18"/>
                  </w:rPr>
                </w:pPr>
                <w:ins w:id="8721" w:author="jonathan pritchard" w:date="2025-01-23T13:47:00Z" w16du:dateUtc="2025-01-23T13:47:00Z">
                  <w:r>
                    <w:rPr>
                      <w:rFonts w:cs="Arial"/>
                      <w:sz w:val="18"/>
                      <w:szCs w:val="18"/>
                    </w:rPr>
                    <w:t>Other</w:t>
                  </w:r>
                </w:ins>
              </w:p>
            </w:tc>
            <w:customXmlInsRangeStart w:id="8722" w:author="jonathan pritchard" w:date="2025-01-23T13:47:00Z"/>
          </w:sdtContent>
        </w:sdt>
        <w:customXmlInsRangeEnd w:id="8722"/>
        <w:tc>
          <w:tcPr>
            <w:tcW w:w="3871" w:type="dxa"/>
            <w:gridSpan w:val="5"/>
            <w:tcBorders>
              <w:left w:val="single" w:sz="12" w:space="0" w:color="auto"/>
              <w:bottom w:val="single" w:sz="4" w:space="0" w:color="auto"/>
              <w:right w:val="single" w:sz="4" w:space="0" w:color="auto"/>
            </w:tcBorders>
            <w:shd w:val="clear" w:color="auto" w:fill="auto"/>
          </w:tcPr>
          <w:p w14:paraId="7A700FC9" w14:textId="77777777" w:rsidR="00B43777" w:rsidRPr="00340B0D" w:rsidRDefault="00B43777" w:rsidP="00541D1A">
            <w:pPr>
              <w:rPr>
                <w:ins w:id="8723" w:author="jonathan pritchard" w:date="2025-01-23T13:47:00Z" w16du:dateUtc="2025-01-23T13:47:00Z"/>
                <w:rFonts w:cs="Arial"/>
                <w:sz w:val="18"/>
                <w:szCs w:val="18"/>
              </w:rPr>
            </w:pPr>
            <w:ins w:id="8724" w:author="jonathan pritchard" w:date="2025-01-23T13:47:00Z" w16du:dateUtc="2025-01-23T13:47: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381A803D" w14:textId="77777777" w:rsidR="00B43777" w:rsidRPr="00340B0D" w:rsidRDefault="00B43777" w:rsidP="00541D1A">
            <w:pPr>
              <w:jc w:val="center"/>
              <w:rPr>
                <w:ins w:id="8725" w:author="jonathan pritchard" w:date="2025-01-23T13:47:00Z" w16du:dateUtc="2025-01-23T13:47:00Z"/>
                <w:rFonts w:cs="Arial"/>
                <w:sz w:val="18"/>
                <w:szCs w:val="18"/>
              </w:rPr>
            </w:pPr>
          </w:p>
        </w:tc>
      </w:tr>
      <w:tr w:rsidR="00B43777" w:rsidRPr="00340B0D" w14:paraId="30642161" w14:textId="77777777" w:rsidTr="00541D1A">
        <w:trPr>
          <w:ins w:id="8726" w:author="jonathan pritchard" w:date="2025-01-23T13:47: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42C0ABD" w14:textId="77777777" w:rsidR="00B43777" w:rsidRPr="00340B0D" w:rsidRDefault="00B43777" w:rsidP="00541D1A">
            <w:pPr>
              <w:jc w:val="center"/>
              <w:rPr>
                <w:ins w:id="8727" w:author="jonathan pritchard" w:date="2025-01-23T13:47:00Z" w16du:dateUtc="2025-01-23T13:47:00Z"/>
                <w:rFonts w:cs="Arial"/>
                <w:b/>
                <w:bCs/>
                <w:sz w:val="18"/>
                <w:szCs w:val="18"/>
              </w:rPr>
            </w:pPr>
            <w:ins w:id="8728" w:author="jonathan pritchard" w:date="2025-01-23T13:47:00Z" w16du:dateUtc="2025-01-23T13:47: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38A4D817" w14:textId="77777777" w:rsidR="00B43777" w:rsidRPr="00340B0D" w:rsidRDefault="00B43777" w:rsidP="00541D1A">
            <w:pPr>
              <w:rPr>
                <w:ins w:id="8729" w:author="jonathan pritchard" w:date="2025-01-23T13:47:00Z" w16du:dateUtc="2025-01-23T13:47:00Z"/>
                <w:rFonts w:cs="Arial"/>
                <w:sz w:val="18"/>
                <w:szCs w:val="18"/>
              </w:rPr>
            </w:pPr>
            <w:ins w:id="8730" w:author="jonathan pritchard" w:date="2025-01-23T13:47:00Z" w16du:dateUtc="2025-01-23T13:47: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2702C59F" w14:textId="77777777" w:rsidR="00B43777" w:rsidRPr="00340B0D" w:rsidRDefault="00B43777" w:rsidP="00541D1A">
            <w:pPr>
              <w:jc w:val="center"/>
              <w:rPr>
                <w:ins w:id="8731" w:author="jonathan pritchard" w:date="2025-01-23T13:47:00Z" w16du:dateUtc="2025-01-23T13:47:00Z"/>
                <w:rFonts w:cs="Arial"/>
                <w:sz w:val="18"/>
                <w:szCs w:val="18"/>
              </w:rPr>
            </w:pPr>
          </w:p>
        </w:tc>
      </w:tr>
      <w:tr w:rsidR="00B43777" w:rsidRPr="00340B0D" w14:paraId="23051411" w14:textId="77777777" w:rsidTr="00541D1A">
        <w:trPr>
          <w:ins w:id="873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615E0F" w14:textId="77777777" w:rsidR="00B43777" w:rsidRPr="00340B0D" w:rsidRDefault="00B43777" w:rsidP="00541D1A">
            <w:pPr>
              <w:rPr>
                <w:ins w:id="8733" w:author="jonathan pritchard" w:date="2025-01-23T13:47:00Z" w16du:dateUtc="2025-01-23T13:47:00Z"/>
                <w:rFonts w:cs="Arial"/>
                <w:sz w:val="18"/>
                <w:szCs w:val="18"/>
              </w:rPr>
            </w:pPr>
            <w:ins w:id="8734" w:author="jonathan pritchard" w:date="2025-01-23T13:47:00Z" w16du:dateUtc="2025-01-23T13:47: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62146F" w14:textId="77777777" w:rsidR="00B43777" w:rsidRPr="00340B0D" w:rsidRDefault="00B43777" w:rsidP="00541D1A">
            <w:pPr>
              <w:rPr>
                <w:ins w:id="8735" w:author="jonathan pritchard" w:date="2025-01-23T13:47:00Z" w16du:dateUtc="2025-01-23T13:47:00Z"/>
                <w:rFonts w:cs="Arial"/>
                <w:sz w:val="18"/>
                <w:szCs w:val="18"/>
              </w:rPr>
            </w:pPr>
          </w:p>
        </w:tc>
        <w:tc>
          <w:tcPr>
            <w:tcW w:w="3871" w:type="dxa"/>
            <w:gridSpan w:val="5"/>
            <w:tcBorders>
              <w:left w:val="single" w:sz="12" w:space="0" w:color="auto"/>
            </w:tcBorders>
          </w:tcPr>
          <w:p w14:paraId="63B69587" w14:textId="77777777" w:rsidR="00B43777" w:rsidRPr="00340B0D" w:rsidRDefault="00B43777" w:rsidP="00541D1A">
            <w:pPr>
              <w:rPr>
                <w:ins w:id="8736" w:author="jonathan pritchard" w:date="2025-01-23T13:47:00Z" w16du:dateUtc="2025-01-23T13:47:00Z"/>
                <w:rFonts w:cs="Arial"/>
                <w:sz w:val="18"/>
                <w:szCs w:val="18"/>
              </w:rPr>
            </w:pPr>
            <w:ins w:id="8737" w:author="jonathan pritchard" w:date="2025-01-23T13:47:00Z" w16du:dateUtc="2025-01-23T13:47:00Z">
              <w:r w:rsidRPr="00340B0D">
                <w:rPr>
                  <w:rFonts w:cs="Arial"/>
                  <w:sz w:val="18"/>
                  <w:szCs w:val="18"/>
                </w:rPr>
                <w:t>Highlight date dependent</w:t>
              </w:r>
            </w:ins>
          </w:p>
        </w:tc>
        <w:tc>
          <w:tcPr>
            <w:tcW w:w="672" w:type="dxa"/>
            <w:tcBorders>
              <w:right w:val="single" w:sz="12" w:space="0" w:color="auto"/>
            </w:tcBorders>
          </w:tcPr>
          <w:p w14:paraId="6E934683" w14:textId="77777777" w:rsidR="00B43777" w:rsidRPr="00340B0D" w:rsidRDefault="00B43777" w:rsidP="00541D1A">
            <w:pPr>
              <w:jc w:val="center"/>
              <w:rPr>
                <w:ins w:id="8738" w:author="jonathan pritchard" w:date="2025-01-23T13:47:00Z" w16du:dateUtc="2025-01-23T13:47:00Z"/>
                <w:rFonts w:cs="Arial"/>
                <w:sz w:val="18"/>
                <w:szCs w:val="18"/>
              </w:rPr>
            </w:pPr>
          </w:p>
        </w:tc>
      </w:tr>
      <w:tr w:rsidR="00B43777" w:rsidRPr="00340B0D" w14:paraId="66638D9A" w14:textId="77777777" w:rsidTr="00541D1A">
        <w:trPr>
          <w:ins w:id="8739"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DF890D" w14:textId="77777777" w:rsidR="00B43777" w:rsidRPr="00340B0D" w:rsidRDefault="00B43777" w:rsidP="00541D1A">
            <w:pPr>
              <w:rPr>
                <w:ins w:id="8740" w:author="jonathan pritchard" w:date="2025-01-23T13:47:00Z" w16du:dateUtc="2025-01-23T13:47:00Z"/>
                <w:rFonts w:cs="Arial"/>
                <w:sz w:val="18"/>
                <w:szCs w:val="18"/>
              </w:rPr>
            </w:pPr>
            <w:ins w:id="8741" w:author="jonathan pritchard" w:date="2025-01-23T13:47:00Z" w16du:dateUtc="2025-01-23T13:47: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996607" w14:textId="77777777" w:rsidR="00B43777" w:rsidRPr="00340B0D" w:rsidRDefault="00B43777" w:rsidP="00541D1A">
            <w:pPr>
              <w:rPr>
                <w:ins w:id="8742" w:author="jonathan pritchard" w:date="2025-01-23T13:47:00Z" w16du:dateUtc="2025-01-23T13:47:00Z"/>
                <w:rFonts w:cs="Arial"/>
                <w:sz w:val="18"/>
                <w:szCs w:val="18"/>
              </w:rPr>
            </w:pPr>
          </w:p>
        </w:tc>
        <w:tc>
          <w:tcPr>
            <w:tcW w:w="3871" w:type="dxa"/>
            <w:gridSpan w:val="5"/>
            <w:tcBorders>
              <w:left w:val="single" w:sz="12" w:space="0" w:color="auto"/>
            </w:tcBorders>
          </w:tcPr>
          <w:p w14:paraId="3DEBFE20" w14:textId="77777777" w:rsidR="00B43777" w:rsidRPr="00340B0D" w:rsidRDefault="00B43777" w:rsidP="00541D1A">
            <w:pPr>
              <w:rPr>
                <w:ins w:id="8743" w:author="jonathan pritchard" w:date="2025-01-23T13:47:00Z" w16du:dateUtc="2025-01-23T13:47:00Z"/>
                <w:rFonts w:cs="Arial"/>
                <w:sz w:val="18"/>
                <w:szCs w:val="18"/>
              </w:rPr>
            </w:pPr>
            <w:ins w:id="8744" w:author="jonathan pritchard" w:date="2025-01-23T13:47:00Z" w16du:dateUtc="2025-01-23T13:47:00Z">
              <w:r w:rsidRPr="00340B0D">
                <w:rPr>
                  <w:rFonts w:cs="Arial"/>
                  <w:sz w:val="18"/>
                  <w:szCs w:val="18"/>
                </w:rPr>
                <w:t>Highlight document</w:t>
              </w:r>
            </w:ins>
          </w:p>
        </w:tc>
        <w:tc>
          <w:tcPr>
            <w:tcW w:w="672" w:type="dxa"/>
            <w:tcBorders>
              <w:right w:val="single" w:sz="12" w:space="0" w:color="auto"/>
            </w:tcBorders>
          </w:tcPr>
          <w:p w14:paraId="2180D477" w14:textId="77777777" w:rsidR="00B43777" w:rsidRPr="00340B0D" w:rsidRDefault="00B43777" w:rsidP="00541D1A">
            <w:pPr>
              <w:jc w:val="center"/>
              <w:rPr>
                <w:ins w:id="8745" w:author="jonathan pritchard" w:date="2025-01-23T13:47:00Z" w16du:dateUtc="2025-01-23T13:47:00Z"/>
                <w:rFonts w:cs="Arial"/>
                <w:sz w:val="18"/>
                <w:szCs w:val="18"/>
              </w:rPr>
            </w:pPr>
          </w:p>
        </w:tc>
      </w:tr>
      <w:tr w:rsidR="00B43777" w:rsidRPr="00340B0D" w14:paraId="3FAB4773" w14:textId="77777777" w:rsidTr="00541D1A">
        <w:trPr>
          <w:ins w:id="8746"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3C4BE0" w14:textId="77777777" w:rsidR="00B43777" w:rsidRPr="00340B0D" w:rsidRDefault="00B43777" w:rsidP="00541D1A">
            <w:pPr>
              <w:rPr>
                <w:ins w:id="8747" w:author="jonathan pritchard" w:date="2025-01-23T13:47:00Z" w16du:dateUtc="2025-01-23T13:47:00Z"/>
                <w:rFonts w:cs="Arial"/>
                <w:sz w:val="18"/>
                <w:szCs w:val="18"/>
              </w:rPr>
            </w:pPr>
            <w:ins w:id="8748" w:author="jonathan pritchard" w:date="2025-01-23T13:47:00Z" w16du:dateUtc="2025-01-23T13:47: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379EAC" w14:textId="77777777" w:rsidR="00B43777" w:rsidRPr="00340B0D" w:rsidRDefault="00B43777" w:rsidP="00541D1A">
            <w:pPr>
              <w:rPr>
                <w:ins w:id="8749" w:author="jonathan pritchard" w:date="2025-01-23T13:47:00Z" w16du:dateUtc="2025-01-23T13:47:00Z"/>
                <w:rFonts w:cs="Arial"/>
                <w:sz w:val="18"/>
                <w:szCs w:val="18"/>
              </w:rPr>
            </w:pPr>
          </w:p>
        </w:tc>
        <w:tc>
          <w:tcPr>
            <w:tcW w:w="3871" w:type="dxa"/>
            <w:gridSpan w:val="5"/>
            <w:tcBorders>
              <w:left w:val="single" w:sz="12" w:space="0" w:color="auto"/>
            </w:tcBorders>
          </w:tcPr>
          <w:p w14:paraId="38CF2592" w14:textId="77777777" w:rsidR="00B43777" w:rsidRPr="00340B0D" w:rsidRDefault="00B43777" w:rsidP="00541D1A">
            <w:pPr>
              <w:rPr>
                <w:ins w:id="8750" w:author="jonathan pritchard" w:date="2025-01-23T13:47:00Z" w16du:dateUtc="2025-01-23T13:47:00Z"/>
                <w:rFonts w:cs="Arial"/>
                <w:b/>
                <w:bCs/>
                <w:sz w:val="18"/>
                <w:szCs w:val="18"/>
              </w:rPr>
            </w:pPr>
            <w:ins w:id="8751" w:author="jonathan pritchard" w:date="2025-01-23T13:47:00Z" w16du:dateUtc="2025-01-23T13:47:00Z">
              <w:r w:rsidRPr="00340B0D">
                <w:rPr>
                  <w:rFonts w:cs="Arial"/>
                  <w:sz w:val="18"/>
                  <w:szCs w:val="18"/>
                </w:rPr>
                <w:t>Highlight info</w:t>
              </w:r>
            </w:ins>
          </w:p>
        </w:tc>
        <w:tc>
          <w:tcPr>
            <w:tcW w:w="672" w:type="dxa"/>
            <w:tcBorders>
              <w:right w:val="single" w:sz="12" w:space="0" w:color="auto"/>
            </w:tcBorders>
          </w:tcPr>
          <w:p w14:paraId="7DE119E4" w14:textId="77777777" w:rsidR="00B43777" w:rsidRPr="00340B0D" w:rsidRDefault="00B43777" w:rsidP="00541D1A">
            <w:pPr>
              <w:jc w:val="center"/>
              <w:rPr>
                <w:ins w:id="8752" w:author="jonathan pritchard" w:date="2025-01-23T13:47:00Z" w16du:dateUtc="2025-01-23T13:47:00Z"/>
                <w:rFonts w:cs="Arial"/>
                <w:sz w:val="18"/>
                <w:szCs w:val="18"/>
              </w:rPr>
            </w:pPr>
          </w:p>
        </w:tc>
      </w:tr>
      <w:tr w:rsidR="00B43777" w:rsidRPr="00340B0D" w14:paraId="2C29AAE3" w14:textId="77777777" w:rsidTr="00541D1A">
        <w:trPr>
          <w:ins w:id="8753"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0D7ED" w14:textId="77777777" w:rsidR="00B43777" w:rsidRPr="00340B0D" w:rsidRDefault="00B43777" w:rsidP="00541D1A">
            <w:pPr>
              <w:rPr>
                <w:ins w:id="8754" w:author="jonathan pritchard" w:date="2025-01-23T13:47:00Z" w16du:dateUtc="2025-01-23T13:47:00Z"/>
                <w:rFonts w:cs="Arial"/>
                <w:sz w:val="18"/>
                <w:szCs w:val="18"/>
              </w:rPr>
            </w:pPr>
            <w:ins w:id="8755" w:author="jonathan pritchard" w:date="2025-01-23T13:47:00Z" w16du:dateUtc="2025-01-23T13:47: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C86E12" w14:textId="77777777" w:rsidR="00B43777" w:rsidRPr="00340B0D" w:rsidRDefault="00B43777" w:rsidP="00541D1A">
            <w:pPr>
              <w:rPr>
                <w:ins w:id="8756" w:author="jonathan pritchard" w:date="2025-01-23T13:47:00Z" w16du:dateUtc="2025-01-23T13:47:00Z"/>
                <w:rFonts w:cs="Arial"/>
                <w:sz w:val="18"/>
                <w:szCs w:val="18"/>
              </w:rPr>
            </w:pPr>
          </w:p>
        </w:tc>
        <w:tc>
          <w:tcPr>
            <w:tcW w:w="3871" w:type="dxa"/>
            <w:gridSpan w:val="5"/>
            <w:tcBorders>
              <w:left w:val="single" w:sz="12" w:space="0" w:color="auto"/>
            </w:tcBorders>
          </w:tcPr>
          <w:p w14:paraId="2833939D" w14:textId="77777777" w:rsidR="00B43777" w:rsidRPr="00340B0D" w:rsidRDefault="00B43777" w:rsidP="00541D1A">
            <w:pPr>
              <w:rPr>
                <w:ins w:id="8757" w:author="jonathan pritchard" w:date="2025-01-23T13:47:00Z" w16du:dateUtc="2025-01-23T13:47:00Z"/>
                <w:rFonts w:cs="Arial"/>
                <w:sz w:val="18"/>
                <w:szCs w:val="18"/>
              </w:rPr>
            </w:pPr>
            <w:ins w:id="8758" w:author="jonathan pritchard" w:date="2025-01-23T13:47:00Z" w16du:dateUtc="2025-01-23T13:47:00Z">
              <w:r w:rsidRPr="00340B0D">
                <w:rPr>
                  <w:rFonts w:cs="Arial"/>
                  <w:sz w:val="18"/>
                  <w:szCs w:val="18"/>
                </w:rPr>
                <w:t>Shallow Pattern</w:t>
              </w:r>
            </w:ins>
          </w:p>
        </w:tc>
        <w:tc>
          <w:tcPr>
            <w:tcW w:w="672" w:type="dxa"/>
            <w:tcBorders>
              <w:right w:val="single" w:sz="12" w:space="0" w:color="auto"/>
            </w:tcBorders>
          </w:tcPr>
          <w:p w14:paraId="5DB2B72A" w14:textId="77777777" w:rsidR="00B43777" w:rsidRPr="00340B0D" w:rsidRDefault="00B43777" w:rsidP="00541D1A">
            <w:pPr>
              <w:jc w:val="center"/>
              <w:rPr>
                <w:ins w:id="8759" w:author="jonathan pritchard" w:date="2025-01-23T13:47:00Z" w16du:dateUtc="2025-01-23T13:47:00Z"/>
                <w:rFonts w:cs="Arial"/>
                <w:sz w:val="18"/>
                <w:szCs w:val="18"/>
              </w:rPr>
            </w:pPr>
          </w:p>
        </w:tc>
      </w:tr>
      <w:tr w:rsidR="00B43777" w:rsidRPr="00340B0D" w14:paraId="34FB2AAD" w14:textId="77777777" w:rsidTr="00541D1A">
        <w:trPr>
          <w:ins w:id="8760"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D9E21" w14:textId="77777777" w:rsidR="00B43777" w:rsidRPr="00340B0D" w:rsidRDefault="00B43777" w:rsidP="00541D1A">
            <w:pPr>
              <w:rPr>
                <w:ins w:id="8761" w:author="jonathan pritchard" w:date="2025-01-23T13:47:00Z" w16du:dateUtc="2025-01-23T13:47:00Z"/>
                <w:rFonts w:cs="Arial"/>
                <w:sz w:val="18"/>
                <w:szCs w:val="18"/>
              </w:rPr>
            </w:pPr>
            <w:ins w:id="8762" w:author="jonathan pritchard" w:date="2025-01-23T13:47:00Z" w16du:dateUtc="2025-01-23T13:47: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F845C2" w14:textId="77777777" w:rsidR="00B43777" w:rsidRPr="00340B0D" w:rsidRDefault="00B43777" w:rsidP="00541D1A">
            <w:pPr>
              <w:rPr>
                <w:ins w:id="8763" w:author="jonathan pritchard" w:date="2025-01-23T13:47:00Z" w16du:dateUtc="2025-01-23T13:47:00Z"/>
                <w:rFonts w:cs="Arial"/>
                <w:sz w:val="18"/>
                <w:szCs w:val="18"/>
              </w:rPr>
            </w:pPr>
          </w:p>
        </w:tc>
        <w:tc>
          <w:tcPr>
            <w:tcW w:w="3871" w:type="dxa"/>
            <w:gridSpan w:val="5"/>
            <w:tcBorders>
              <w:left w:val="single" w:sz="12" w:space="0" w:color="auto"/>
            </w:tcBorders>
          </w:tcPr>
          <w:p w14:paraId="3399014A" w14:textId="77777777" w:rsidR="00B43777" w:rsidRPr="00340B0D" w:rsidRDefault="00B43777" w:rsidP="00541D1A">
            <w:pPr>
              <w:rPr>
                <w:ins w:id="8764" w:author="jonathan pritchard" w:date="2025-01-23T13:47:00Z" w16du:dateUtc="2025-01-23T13:47:00Z"/>
                <w:rFonts w:cs="Arial"/>
                <w:sz w:val="18"/>
                <w:szCs w:val="18"/>
              </w:rPr>
            </w:pPr>
            <w:ins w:id="8765" w:author="jonathan pritchard" w:date="2025-01-23T13:47:00Z" w16du:dateUtc="2025-01-23T13:47:00Z">
              <w:r w:rsidRPr="00340B0D">
                <w:rPr>
                  <w:rFonts w:cs="Arial"/>
                  <w:sz w:val="18"/>
                  <w:szCs w:val="18"/>
                </w:rPr>
                <w:t>Unknown</w:t>
              </w:r>
            </w:ins>
          </w:p>
        </w:tc>
        <w:tc>
          <w:tcPr>
            <w:tcW w:w="672" w:type="dxa"/>
            <w:tcBorders>
              <w:right w:val="single" w:sz="12" w:space="0" w:color="auto"/>
            </w:tcBorders>
          </w:tcPr>
          <w:p w14:paraId="0FD3373F" w14:textId="77777777" w:rsidR="00B43777" w:rsidRPr="00340B0D" w:rsidRDefault="00B43777" w:rsidP="00541D1A">
            <w:pPr>
              <w:jc w:val="center"/>
              <w:rPr>
                <w:ins w:id="8766" w:author="jonathan pritchard" w:date="2025-01-23T13:47:00Z" w16du:dateUtc="2025-01-23T13:47:00Z"/>
                <w:rFonts w:cs="Arial"/>
                <w:sz w:val="18"/>
                <w:szCs w:val="18"/>
              </w:rPr>
            </w:pPr>
          </w:p>
        </w:tc>
      </w:tr>
      <w:tr w:rsidR="00B43777" w:rsidRPr="00340B0D" w14:paraId="7767C0F9" w14:textId="77777777" w:rsidTr="00541D1A">
        <w:trPr>
          <w:ins w:id="8767"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A110EE" w14:textId="77777777" w:rsidR="00B43777" w:rsidRPr="00340B0D" w:rsidRDefault="00B43777" w:rsidP="00541D1A">
            <w:pPr>
              <w:rPr>
                <w:ins w:id="8768" w:author="jonathan pritchard" w:date="2025-01-23T13:47:00Z" w16du:dateUtc="2025-01-23T13:47:00Z"/>
                <w:rFonts w:cs="Arial"/>
                <w:sz w:val="18"/>
                <w:szCs w:val="18"/>
              </w:rPr>
            </w:pPr>
            <w:ins w:id="8769" w:author="jonathan pritchard" w:date="2025-01-23T13:47:00Z" w16du:dateUtc="2025-01-23T13:47: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134B63" w14:textId="77777777" w:rsidR="00B43777" w:rsidRPr="00340B0D" w:rsidRDefault="00B43777" w:rsidP="00541D1A">
            <w:pPr>
              <w:rPr>
                <w:ins w:id="8770" w:author="jonathan pritchard" w:date="2025-01-23T13:47:00Z" w16du:dateUtc="2025-01-23T13:47:00Z"/>
                <w:rFonts w:cs="Arial"/>
                <w:sz w:val="18"/>
                <w:szCs w:val="18"/>
              </w:rPr>
            </w:pPr>
          </w:p>
        </w:tc>
        <w:tc>
          <w:tcPr>
            <w:tcW w:w="3871" w:type="dxa"/>
            <w:gridSpan w:val="5"/>
            <w:tcBorders>
              <w:left w:val="single" w:sz="12" w:space="0" w:color="auto"/>
            </w:tcBorders>
          </w:tcPr>
          <w:p w14:paraId="373FCF09" w14:textId="77777777" w:rsidR="00B43777" w:rsidRPr="00340B0D" w:rsidRDefault="00B43777" w:rsidP="00541D1A">
            <w:pPr>
              <w:rPr>
                <w:ins w:id="8771" w:author="jonathan pritchard" w:date="2025-01-23T13:47:00Z" w16du:dateUtc="2025-01-23T13:47:00Z"/>
                <w:rFonts w:cs="Arial"/>
                <w:sz w:val="18"/>
                <w:szCs w:val="18"/>
              </w:rPr>
            </w:pPr>
            <w:ins w:id="8772" w:author="jonathan pritchard" w:date="2025-01-23T13:47:00Z" w16du:dateUtc="2025-01-23T13:47:00Z">
              <w:r w:rsidRPr="00340B0D">
                <w:rPr>
                  <w:rFonts w:cs="Arial"/>
                  <w:sz w:val="18"/>
                  <w:szCs w:val="18"/>
                </w:rPr>
                <w:t>Update Review</w:t>
              </w:r>
            </w:ins>
          </w:p>
        </w:tc>
        <w:tc>
          <w:tcPr>
            <w:tcW w:w="672" w:type="dxa"/>
            <w:tcBorders>
              <w:right w:val="single" w:sz="12" w:space="0" w:color="auto"/>
            </w:tcBorders>
          </w:tcPr>
          <w:p w14:paraId="25F65D58" w14:textId="77777777" w:rsidR="00B43777" w:rsidRPr="00340B0D" w:rsidRDefault="00B43777" w:rsidP="00541D1A">
            <w:pPr>
              <w:jc w:val="center"/>
              <w:rPr>
                <w:ins w:id="8773" w:author="jonathan pritchard" w:date="2025-01-23T13:47:00Z" w16du:dateUtc="2025-01-23T13:47:00Z"/>
                <w:rFonts w:cs="Arial"/>
                <w:sz w:val="18"/>
                <w:szCs w:val="18"/>
              </w:rPr>
            </w:pPr>
          </w:p>
        </w:tc>
      </w:tr>
      <w:tr w:rsidR="00B43777" w:rsidRPr="00340B0D" w14:paraId="2FE9EEE9" w14:textId="77777777" w:rsidTr="00541D1A">
        <w:trPr>
          <w:ins w:id="8774"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62FFA6" w14:textId="77777777" w:rsidR="00B43777" w:rsidRPr="00340B0D" w:rsidRDefault="00B43777" w:rsidP="00541D1A">
            <w:pPr>
              <w:rPr>
                <w:ins w:id="8775" w:author="jonathan pritchard" w:date="2025-01-23T13:47:00Z" w16du:dateUtc="2025-01-23T13:47:00Z"/>
                <w:rFonts w:cs="Arial"/>
                <w:sz w:val="18"/>
                <w:szCs w:val="18"/>
              </w:rPr>
            </w:pPr>
            <w:ins w:id="8776" w:author="jonathan pritchard" w:date="2025-01-23T13:47:00Z" w16du:dateUtc="2025-01-23T13:47: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F6726D" w14:textId="77777777" w:rsidR="00B43777" w:rsidRPr="00340B0D" w:rsidRDefault="00B43777" w:rsidP="00541D1A">
            <w:pPr>
              <w:rPr>
                <w:ins w:id="8777" w:author="jonathan pritchard" w:date="2025-01-23T13:47:00Z" w16du:dateUtc="2025-01-23T13:47:00Z"/>
                <w:rFonts w:cs="Arial"/>
                <w:sz w:val="18"/>
                <w:szCs w:val="18"/>
              </w:rPr>
            </w:pPr>
          </w:p>
        </w:tc>
        <w:tc>
          <w:tcPr>
            <w:tcW w:w="3871" w:type="dxa"/>
            <w:gridSpan w:val="5"/>
            <w:tcBorders>
              <w:left w:val="single" w:sz="12" w:space="0" w:color="auto"/>
            </w:tcBorders>
          </w:tcPr>
          <w:p w14:paraId="2B908163" w14:textId="77777777" w:rsidR="00B43777" w:rsidRPr="00340B0D" w:rsidRDefault="00B43777" w:rsidP="00541D1A">
            <w:pPr>
              <w:rPr>
                <w:ins w:id="8778" w:author="jonathan pritchard" w:date="2025-01-23T13:47:00Z" w16du:dateUtc="2025-01-23T13:47:00Z"/>
                <w:rFonts w:cs="Arial"/>
                <w:sz w:val="18"/>
                <w:szCs w:val="18"/>
              </w:rPr>
            </w:pPr>
            <w:ins w:id="8779" w:author="jonathan pritchard" w:date="2025-01-23T13:47:00Z" w16du:dateUtc="2025-01-23T13:47:00Z">
              <w:r w:rsidRPr="00340B0D">
                <w:rPr>
                  <w:rFonts w:cs="Arial"/>
                  <w:b/>
                  <w:bCs/>
                  <w:sz w:val="18"/>
                  <w:szCs w:val="18"/>
                </w:rPr>
                <w:t>Text Groups</w:t>
              </w:r>
            </w:ins>
          </w:p>
        </w:tc>
        <w:tc>
          <w:tcPr>
            <w:tcW w:w="672" w:type="dxa"/>
            <w:tcBorders>
              <w:right w:val="single" w:sz="12" w:space="0" w:color="auto"/>
            </w:tcBorders>
          </w:tcPr>
          <w:p w14:paraId="61C078DF" w14:textId="77777777" w:rsidR="00B43777" w:rsidRPr="00340B0D" w:rsidRDefault="00B43777" w:rsidP="00541D1A">
            <w:pPr>
              <w:jc w:val="center"/>
              <w:rPr>
                <w:ins w:id="8780" w:author="jonathan pritchard" w:date="2025-01-23T13:47:00Z" w16du:dateUtc="2025-01-23T13:47:00Z"/>
                <w:rFonts w:cs="Arial"/>
                <w:sz w:val="18"/>
                <w:szCs w:val="18"/>
              </w:rPr>
            </w:pPr>
          </w:p>
        </w:tc>
      </w:tr>
      <w:tr w:rsidR="00B43777" w:rsidRPr="00340B0D" w14:paraId="15815F27" w14:textId="77777777" w:rsidTr="00541D1A">
        <w:trPr>
          <w:ins w:id="8781"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7F29B3" w14:textId="77777777" w:rsidR="00B43777" w:rsidRPr="00340B0D" w:rsidRDefault="00B43777" w:rsidP="00541D1A">
            <w:pPr>
              <w:rPr>
                <w:ins w:id="8782" w:author="jonathan pritchard" w:date="2025-01-23T13:47:00Z" w16du:dateUtc="2025-01-23T13:47:00Z"/>
                <w:rFonts w:cs="Arial"/>
                <w:sz w:val="18"/>
                <w:szCs w:val="18"/>
              </w:rPr>
            </w:pPr>
            <w:ins w:id="8783" w:author="jonathan pritchard" w:date="2025-01-23T13:47:00Z" w16du:dateUtc="2025-01-23T13:47: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F95AF" w14:textId="77777777" w:rsidR="00B43777" w:rsidRPr="00340B0D" w:rsidRDefault="00B43777" w:rsidP="00541D1A">
            <w:pPr>
              <w:rPr>
                <w:ins w:id="8784" w:author="jonathan pritchard" w:date="2025-01-23T13:47:00Z" w16du:dateUtc="2025-01-23T13:47:00Z"/>
                <w:rFonts w:cs="Arial"/>
                <w:sz w:val="18"/>
                <w:szCs w:val="18"/>
              </w:rPr>
            </w:pPr>
          </w:p>
        </w:tc>
        <w:tc>
          <w:tcPr>
            <w:tcW w:w="3871" w:type="dxa"/>
            <w:gridSpan w:val="5"/>
            <w:tcBorders>
              <w:left w:val="single" w:sz="12" w:space="0" w:color="auto"/>
            </w:tcBorders>
          </w:tcPr>
          <w:p w14:paraId="54CE5CB9" w14:textId="77777777" w:rsidR="00B43777" w:rsidRPr="00340B0D" w:rsidRDefault="00B43777" w:rsidP="00541D1A">
            <w:pPr>
              <w:rPr>
                <w:ins w:id="8785" w:author="jonathan pritchard" w:date="2025-01-23T13:47:00Z" w16du:dateUtc="2025-01-23T13:47:00Z"/>
                <w:rFonts w:cs="Arial"/>
                <w:sz w:val="18"/>
                <w:szCs w:val="18"/>
              </w:rPr>
            </w:pPr>
            <w:ins w:id="8786" w:author="jonathan pritchard" w:date="2025-01-23T13:47:00Z" w16du:dateUtc="2025-01-23T13:47:00Z">
              <w:r w:rsidRPr="00340B0D">
                <w:rPr>
                  <w:rFonts w:cs="Arial"/>
                  <w:sz w:val="18"/>
                  <w:szCs w:val="18"/>
                </w:rPr>
                <w:t>Chart Text</w:t>
              </w:r>
            </w:ins>
          </w:p>
        </w:tc>
        <w:tc>
          <w:tcPr>
            <w:tcW w:w="672" w:type="dxa"/>
            <w:tcBorders>
              <w:right w:val="single" w:sz="12" w:space="0" w:color="auto"/>
            </w:tcBorders>
          </w:tcPr>
          <w:p w14:paraId="0BC812AE" w14:textId="77777777" w:rsidR="00B43777" w:rsidRPr="00340B0D" w:rsidRDefault="00B43777" w:rsidP="00541D1A">
            <w:pPr>
              <w:jc w:val="center"/>
              <w:rPr>
                <w:ins w:id="8787" w:author="jonathan pritchard" w:date="2025-01-23T13:47:00Z" w16du:dateUtc="2025-01-23T13:47:00Z"/>
                <w:rFonts w:cs="Arial"/>
                <w:sz w:val="18"/>
                <w:szCs w:val="18"/>
              </w:rPr>
            </w:pPr>
          </w:p>
        </w:tc>
      </w:tr>
      <w:tr w:rsidR="00B43777" w:rsidRPr="00340B0D" w14:paraId="5A1038C1" w14:textId="77777777" w:rsidTr="00541D1A">
        <w:trPr>
          <w:ins w:id="8788"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2C08A7" w14:textId="77777777" w:rsidR="00B43777" w:rsidRPr="00340B0D" w:rsidRDefault="00B43777" w:rsidP="00541D1A">
            <w:pPr>
              <w:rPr>
                <w:ins w:id="8789" w:author="jonathan pritchard" w:date="2025-01-23T13:47:00Z" w16du:dateUtc="2025-01-23T13:47:00Z"/>
                <w:rFonts w:cs="Arial"/>
                <w:sz w:val="18"/>
                <w:szCs w:val="18"/>
              </w:rPr>
            </w:pPr>
            <w:ins w:id="8790" w:author="jonathan pritchard" w:date="2025-01-23T13:47:00Z" w16du:dateUtc="2025-01-23T13:47: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54ABF5" w14:textId="77777777" w:rsidR="00B43777" w:rsidRPr="00340B0D" w:rsidRDefault="00B43777" w:rsidP="00541D1A">
            <w:pPr>
              <w:rPr>
                <w:ins w:id="8791" w:author="jonathan pritchard" w:date="2025-01-23T13:47:00Z" w16du:dateUtc="2025-01-23T13:47:00Z"/>
                <w:rFonts w:cs="Arial"/>
                <w:sz w:val="18"/>
                <w:szCs w:val="18"/>
              </w:rPr>
            </w:pPr>
          </w:p>
        </w:tc>
        <w:tc>
          <w:tcPr>
            <w:tcW w:w="3871" w:type="dxa"/>
            <w:gridSpan w:val="5"/>
            <w:tcBorders>
              <w:left w:val="single" w:sz="12" w:space="0" w:color="auto"/>
            </w:tcBorders>
          </w:tcPr>
          <w:p w14:paraId="0655C62D" w14:textId="77777777" w:rsidR="00B43777" w:rsidRPr="00340B0D" w:rsidRDefault="00B43777" w:rsidP="00541D1A">
            <w:pPr>
              <w:rPr>
                <w:ins w:id="8792" w:author="jonathan pritchard" w:date="2025-01-23T13:47:00Z" w16du:dateUtc="2025-01-23T13:47:00Z"/>
                <w:rFonts w:cs="Arial"/>
                <w:sz w:val="18"/>
                <w:szCs w:val="18"/>
              </w:rPr>
            </w:pPr>
            <w:ins w:id="8793" w:author="jonathan pritchard" w:date="2025-01-23T13:47:00Z" w16du:dateUtc="2025-01-23T13:47:00Z">
              <w:r w:rsidRPr="00340B0D">
                <w:rPr>
                  <w:rFonts w:cs="Arial"/>
                  <w:sz w:val="18"/>
                  <w:szCs w:val="18"/>
                </w:rPr>
                <w:t xml:space="preserve">    Important text</w:t>
              </w:r>
            </w:ins>
          </w:p>
        </w:tc>
        <w:tc>
          <w:tcPr>
            <w:tcW w:w="672" w:type="dxa"/>
            <w:tcBorders>
              <w:right w:val="single" w:sz="12" w:space="0" w:color="auto"/>
            </w:tcBorders>
          </w:tcPr>
          <w:p w14:paraId="23A05CAE" w14:textId="77777777" w:rsidR="00B43777" w:rsidRPr="00340B0D" w:rsidRDefault="00B43777" w:rsidP="00541D1A">
            <w:pPr>
              <w:jc w:val="center"/>
              <w:rPr>
                <w:ins w:id="8794" w:author="jonathan pritchard" w:date="2025-01-23T13:47:00Z" w16du:dateUtc="2025-01-23T13:47:00Z"/>
                <w:rFonts w:cs="Arial"/>
                <w:sz w:val="18"/>
                <w:szCs w:val="18"/>
              </w:rPr>
            </w:pPr>
          </w:p>
        </w:tc>
      </w:tr>
      <w:tr w:rsidR="00B43777" w:rsidRPr="00340B0D" w14:paraId="2F8F4D5D" w14:textId="77777777" w:rsidTr="00541D1A">
        <w:trPr>
          <w:ins w:id="8795"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B5E3122" w14:textId="77777777" w:rsidR="00B43777" w:rsidRPr="00340B0D" w:rsidRDefault="00B43777" w:rsidP="00541D1A">
            <w:pPr>
              <w:rPr>
                <w:ins w:id="8796" w:author="jonathan pritchard" w:date="2025-01-23T13:47:00Z" w16du:dateUtc="2025-01-23T13:47:00Z"/>
                <w:rFonts w:cs="Arial"/>
                <w:sz w:val="18"/>
                <w:szCs w:val="18"/>
              </w:rPr>
            </w:pPr>
            <w:ins w:id="8797" w:author="jonathan pritchard" w:date="2025-01-23T13:47:00Z" w16du:dateUtc="2025-01-23T13:47: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8FCA35" w14:textId="77777777" w:rsidR="00B43777" w:rsidRPr="00340B0D" w:rsidRDefault="00B43777" w:rsidP="00541D1A">
            <w:pPr>
              <w:rPr>
                <w:ins w:id="8798" w:author="jonathan pritchard" w:date="2025-01-23T13:47:00Z" w16du:dateUtc="2025-01-23T13:47:00Z"/>
                <w:rFonts w:cs="Arial"/>
                <w:sz w:val="18"/>
                <w:szCs w:val="18"/>
              </w:rPr>
            </w:pPr>
          </w:p>
        </w:tc>
        <w:tc>
          <w:tcPr>
            <w:tcW w:w="3871" w:type="dxa"/>
            <w:gridSpan w:val="5"/>
            <w:tcBorders>
              <w:left w:val="single" w:sz="12" w:space="0" w:color="auto"/>
            </w:tcBorders>
          </w:tcPr>
          <w:p w14:paraId="524D1976" w14:textId="77777777" w:rsidR="00B43777" w:rsidRPr="00340B0D" w:rsidRDefault="00B43777" w:rsidP="00541D1A">
            <w:pPr>
              <w:rPr>
                <w:ins w:id="8799" w:author="jonathan pritchard" w:date="2025-01-23T13:47:00Z" w16du:dateUtc="2025-01-23T13:47:00Z"/>
                <w:rFonts w:cs="Arial"/>
                <w:b/>
                <w:bCs/>
                <w:sz w:val="18"/>
                <w:szCs w:val="18"/>
              </w:rPr>
            </w:pPr>
            <w:ins w:id="8800" w:author="jonathan pritchard" w:date="2025-01-23T13:47:00Z" w16du:dateUtc="2025-01-23T13:47:00Z">
              <w:r w:rsidRPr="00340B0D">
                <w:rPr>
                  <w:rFonts w:cs="Arial"/>
                  <w:b/>
                  <w:bCs/>
                  <w:sz w:val="18"/>
                  <w:szCs w:val="18"/>
                </w:rPr>
                <w:t xml:space="preserve">    Other Text</w:t>
              </w:r>
            </w:ins>
          </w:p>
        </w:tc>
        <w:tc>
          <w:tcPr>
            <w:tcW w:w="672" w:type="dxa"/>
            <w:tcBorders>
              <w:right w:val="single" w:sz="12" w:space="0" w:color="auto"/>
            </w:tcBorders>
          </w:tcPr>
          <w:p w14:paraId="72D6A545" w14:textId="77777777" w:rsidR="00B43777" w:rsidRPr="00340B0D" w:rsidRDefault="00B43777" w:rsidP="00541D1A">
            <w:pPr>
              <w:jc w:val="center"/>
              <w:rPr>
                <w:ins w:id="8801" w:author="jonathan pritchard" w:date="2025-01-23T13:47:00Z" w16du:dateUtc="2025-01-23T13:47:00Z"/>
                <w:rFonts w:cs="Arial"/>
                <w:sz w:val="18"/>
                <w:szCs w:val="18"/>
              </w:rPr>
            </w:pPr>
          </w:p>
        </w:tc>
      </w:tr>
      <w:tr w:rsidR="00B43777" w:rsidRPr="00340B0D" w14:paraId="03C525E5" w14:textId="77777777" w:rsidTr="00541D1A">
        <w:trPr>
          <w:ins w:id="8802" w:author="jonathan pritchard" w:date="2025-01-23T13:47: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97C805" w14:textId="77777777" w:rsidR="00B43777" w:rsidRPr="00340B0D" w:rsidRDefault="00B43777" w:rsidP="00541D1A">
            <w:pPr>
              <w:rPr>
                <w:ins w:id="8803" w:author="jonathan pritchard" w:date="2025-01-23T13:47:00Z" w16du:dateUtc="2025-01-23T13:47:00Z"/>
                <w:rFonts w:cs="Arial"/>
                <w:sz w:val="18"/>
                <w:szCs w:val="18"/>
              </w:rPr>
            </w:pPr>
            <w:ins w:id="8804" w:author="jonathan pritchard" w:date="2025-01-23T13:47:00Z" w16du:dateUtc="2025-01-23T13:47: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4E13C7D" w14:textId="77777777" w:rsidR="00B43777" w:rsidRPr="00340B0D" w:rsidRDefault="00B43777" w:rsidP="00541D1A">
            <w:pPr>
              <w:rPr>
                <w:ins w:id="8805" w:author="jonathan pritchard" w:date="2025-01-23T13:47:00Z" w16du:dateUtc="2025-01-23T13:47:00Z"/>
                <w:rFonts w:cs="Arial"/>
                <w:sz w:val="18"/>
                <w:szCs w:val="18"/>
              </w:rPr>
            </w:pPr>
          </w:p>
        </w:tc>
        <w:tc>
          <w:tcPr>
            <w:tcW w:w="3871" w:type="dxa"/>
            <w:gridSpan w:val="5"/>
            <w:tcBorders>
              <w:left w:val="single" w:sz="12" w:space="0" w:color="auto"/>
            </w:tcBorders>
          </w:tcPr>
          <w:p w14:paraId="4FDA44A0" w14:textId="77777777" w:rsidR="00B43777" w:rsidRPr="00340B0D" w:rsidRDefault="00B43777" w:rsidP="00541D1A">
            <w:pPr>
              <w:rPr>
                <w:ins w:id="8806" w:author="jonathan pritchard" w:date="2025-01-23T13:47:00Z" w16du:dateUtc="2025-01-23T13:47:00Z"/>
                <w:rFonts w:cs="Arial"/>
                <w:sz w:val="18"/>
                <w:szCs w:val="18"/>
              </w:rPr>
            </w:pPr>
            <w:ins w:id="8807" w:author="jonathan pritchard" w:date="2025-01-23T13:47:00Z" w16du:dateUtc="2025-01-23T13:47:00Z">
              <w:r w:rsidRPr="00340B0D">
                <w:rPr>
                  <w:rFonts w:cs="Arial"/>
                  <w:sz w:val="18"/>
                  <w:szCs w:val="18"/>
                </w:rPr>
                <w:t xml:space="preserve">        Names</w:t>
              </w:r>
            </w:ins>
          </w:p>
        </w:tc>
        <w:tc>
          <w:tcPr>
            <w:tcW w:w="672" w:type="dxa"/>
            <w:tcBorders>
              <w:right w:val="single" w:sz="12" w:space="0" w:color="auto"/>
            </w:tcBorders>
          </w:tcPr>
          <w:p w14:paraId="03879754" w14:textId="77777777" w:rsidR="00B43777" w:rsidRPr="00340B0D" w:rsidRDefault="00B43777" w:rsidP="00541D1A">
            <w:pPr>
              <w:jc w:val="center"/>
              <w:rPr>
                <w:ins w:id="8808" w:author="jonathan pritchard" w:date="2025-01-23T13:47:00Z" w16du:dateUtc="2025-01-23T13:47:00Z"/>
                <w:rFonts w:cs="Arial"/>
                <w:sz w:val="18"/>
                <w:szCs w:val="18"/>
              </w:rPr>
            </w:pPr>
          </w:p>
        </w:tc>
      </w:tr>
      <w:tr w:rsidR="00B43777" w:rsidRPr="00340B0D" w14:paraId="4473CC7E" w14:textId="77777777" w:rsidTr="00541D1A">
        <w:trPr>
          <w:ins w:id="8809" w:author="jonathan pritchard" w:date="2025-01-23T13:47: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D4B7465" w14:textId="77777777" w:rsidR="00B43777" w:rsidRPr="00340B0D" w:rsidRDefault="00B43777" w:rsidP="00541D1A">
            <w:pPr>
              <w:jc w:val="center"/>
              <w:rPr>
                <w:ins w:id="8810" w:author="jonathan pritchard" w:date="2025-01-23T13:47:00Z" w16du:dateUtc="2025-01-23T13:47:00Z"/>
                <w:rFonts w:cs="Arial"/>
                <w:b/>
                <w:bCs/>
                <w:sz w:val="18"/>
                <w:szCs w:val="18"/>
              </w:rPr>
            </w:pPr>
            <w:ins w:id="8811" w:author="jonathan pritchard" w:date="2025-01-23T13:47:00Z" w16du:dateUtc="2025-01-23T13:47:00Z">
              <w:r w:rsidRPr="00340B0D">
                <w:rPr>
                  <w:rFonts w:cs="Arial"/>
                  <w:b/>
                  <w:bCs/>
                  <w:sz w:val="18"/>
                  <w:szCs w:val="18"/>
                </w:rPr>
                <w:t>Palette</w:t>
              </w:r>
            </w:ins>
          </w:p>
        </w:tc>
        <w:tc>
          <w:tcPr>
            <w:tcW w:w="3871" w:type="dxa"/>
            <w:gridSpan w:val="5"/>
            <w:tcBorders>
              <w:left w:val="single" w:sz="12" w:space="0" w:color="auto"/>
            </w:tcBorders>
          </w:tcPr>
          <w:p w14:paraId="12BD14FF" w14:textId="77777777" w:rsidR="00B43777" w:rsidRPr="00340B0D" w:rsidRDefault="00B43777" w:rsidP="00541D1A">
            <w:pPr>
              <w:rPr>
                <w:ins w:id="8812" w:author="jonathan pritchard" w:date="2025-01-23T13:47:00Z" w16du:dateUtc="2025-01-23T13:47:00Z"/>
                <w:rFonts w:cs="Arial"/>
                <w:b/>
                <w:bCs/>
                <w:sz w:val="18"/>
                <w:szCs w:val="18"/>
              </w:rPr>
            </w:pPr>
            <w:ins w:id="8813" w:author="jonathan pritchard" w:date="2025-01-23T13:47:00Z" w16du:dateUtc="2025-01-23T13:47:00Z">
              <w:r w:rsidRPr="00340B0D">
                <w:rPr>
                  <w:rFonts w:cs="Arial"/>
                  <w:sz w:val="18"/>
                  <w:szCs w:val="18"/>
                </w:rPr>
                <w:t xml:space="preserve">        Light description</w:t>
              </w:r>
            </w:ins>
          </w:p>
        </w:tc>
        <w:tc>
          <w:tcPr>
            <w:tcW w:w="672" w:type="dxa"/>
            <w:tcBorders>
              <w:right w:val="single" w:sz="12" w:space="0" w:color="auto"/>
            </w:tcBorders>
          </w:tcPr>
          <w:p w14:paraId="7ADB26FE" w14:textId="77777777" w:rsidR="00B43777" w:rsidRPr="00340B0D" w:rsidRDefault="00B43777" w:rsidP="00541D1A">
            <w:pPr>
              <w:jc w:val="center"/>
              <w:rPr>
                <w:ins w:id="8814" w:author="jonathan pritchard" w:date="2025-01-23T13:47:00Z" w16du:dateUtc="2025-01-23T13:47:00Z"/>
                <w:rFonts w:cs="Arial"/>
                <w:sz w:val="18"/>
                <w:szCs w:val="18"/>
              </w:rPr>
            </w:pPr>
          </w:p>
        </w:tc>
      </w:tr>
      <w:tr w:rsidR="00B43777" w:rsidRPr="00340B0D" w14:paraId="6A326DF1" w14:textId="77777777" w:rsidTr="00541D1A">
        <w:trPr>
          <w:ins w:id="8815" w:author="jonathan pritchard" w:date="2025-01-23T13:47:00Z"/>
        </w:trPr>
        <w:customXmlInsRangeStart w:id="8816" w:author="jonathan pritchard" w:date="2025-01-23T13:47:00Z"/>
        <w:sdt>
          <w:sdtPr>
            <w:rPr>
              <w:rFonts w:cs="Arial"/>
              <w:sz w:val="18"/>
              <w:szCs w:val="18"/>
            </w:rPr>
            <w:alias w:val="Palette"/>
            <w:tag w:val="Palette"/>
            <w:id w:val="1162730732"/>
            <w:placeholder>
              <w:docPart w:val="8F897F2229C64C03A08293D06A6D65CB"/>
            </w:placeholder>
            <w:comboBox>
              <w:listItem w:displayText="Day" w:value="Day"/>
              <w:listItem w:displayText="Dusk" w:value="Dusk"/>
              <w:listItem w:displayText="Night" w:value="Night"/>
            </w:comboBox>
          </w:sdtPr>
          <w:sdtContent>
            <w:customXmlInsRangeEnd w:id="8816"/>
            <w:tc>
              <w:tcPr>
                <w:tcW w:w="4656" w:type="dxa"/>
                <w:gridSpan w:val="5"/>
                <w:tcBorders>
                  <w:left w:val="single" w:sz="12" w:space="0" w:color="auto"/>
                  <w:bottom w:val="single" w:sz="12" w:space="0" w:color="auto"/>
                  <w:right w:val="single" w:sz="12" w:space="0" w:color="auto"/>
                </w:tcBorders>
              </w:tcPr>
              <w:p w14:paraId="2978DF1B" w14:textId="77777777" w:rsidR="00B43777" w:rsidRPr="00340B0D" w:rsidRDefault="00B43777" w:rsidP="00541D1A">
                <w:pPr>
                  <w:rPr>
                    <w:ins w:id="8817" w:author="jonathan pritchard" w:date="2025-01-23T13:47:00Z" w16du:dateUtc="2025-01-23T13:47:00Z"/>
                    <w:rFonts w:cs="Arial"/>
                    <w:sz w:val="18"/>
                    <w:szCs w:val="18"/>
                  </w:rPr>
                </w:pPr>
                <w:ins w:id="8818" w:author="jonathan pritchard" w:date="2025-01-23T13:47:00Z" w16du:dateUtc="2025-01-23T13:47:00Z">
                  <w:r w:rsidRPr="00340B0D">
                    <w:rPr>
                      <w:rFonts w:cs="Arial"/>
                      <w:sz w:val="18"/>
                      <w:szCs w:val="18"/>
                    </w:rPr>
                    <w:t>Day</w:t>
                  </w:r>
                </w:ins>
              </w:p>
            </w:tc>
            <w:customXmlInsRangeStart w:id="8819" w:author="jonathan pritchard" w:date="2025-01-23T13:47:00Z"/>
          </w:sdtContent>
        </w:sdt>
        <w:customXmlInsRangeEnd w:id="8819"/>
        <w:tc>
          <w:tcPr>
            <w:tcW w:w="3871" w:type="dxa"/>
            <w:gridSpan w:val="5"/>
            <w:tcBorders>
              <w:left w:val="single" w:sz="12" w:space="0" w:color="auto"/>
            </w:tcBorders>
          </w:tcPr>
          <w:p w14:paraId="1D13E6C7" w14:textId="77777777" w:rsidR="00B43777" w:rsidRPr="00340B0D" w:rsidRDefault="00B43777" w:rsidP="00541D1A">
            <w:pPr>
              <w:rPr>
                <w:ins w:id="8820" w:author="jonathan pritchard" w:date="2025-01-23T13:47:00Z" w16du:dateUtc="2025-01-23T13:47:00Z"/>
                <w:rFonts w:cs="Arial"/>
                <w:b/>
                <w:bCs/>
                <w:sz w:val="18"/>
                <w:szCs w:val="18"/>
              </w:rPr>
            </w:pPr>
            <w:ins w:id="8821" w:author="jonathan pritchard" w:date="2025-01-23T13:47:00Z" w16du:dateUtc="2025-01-23T13:47:00Z">
              <w:r w:rsidRPr="00340B0D">
                <w:rPr>
                  <w:rFonts w:cs="Arial"/>
                  <w:sz w:val="18"/>
                  <w:szCs w:val="18"/>
                </w:rPr>
                <w:t xml:space="preserve">        All other chart text</w:t>
              </w:r>
            </w:ins>
          </w:p>
        </w:tc>
        <w:tc>
          <w:tcPr>
            <w:tcW w:w="672" w:type="dxa"/>
            <w:tcBorders>
              <w:right w:val="single" w:sz="12" w:space="0" w:color="auto"/>
            </w:tcBorders>
          </w:tcPr>
          <w:p w14:paraId="1F891D36" w14:textId="77777777" w:rsidR="00B43777" w:rsidRPr="00340B0D" w:rsidRDefault="00B43777" w:rsidP="00541D1A">
            <w:pPr>
              <w:jc w:val="center"/>
              <w:rPr>
                <w:ins w:id="8822" w:author="jonathan pritchard" w:date="2025-01-23T13:47:00Z" w16du:dateUtc="2025-01-23T13:47:00Z"/>
                <w:rFonts w:cs="Arial"/>
                <w:sz w:val="18"/>
                <w:szCs w:val="18"/>
              </w:rPr>
            </w:pPr>
          </w:p>
        </w:tc>
      </w:tr>
      <w:tr w:rsidR="00B43777" w:rsidRPr="00340B0D" w14:paraId="5102DC98" w14:textId="77777777" w:rsidTr="00541D1A">
        <w:trPr>
          <w:ins w:id="8823"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BB0A1C6" w14:textId="77777777" w:rsidR="00B43777" w:rsidRPr="00340B0D" w:rsidRDefault="00B43777" w:rsidP="00541D1A">
            <w:pPr>
              <w:jc w:val="center"/>
              <w:rPr>
                <w:ins w:id="8824" w:author="jonathan pritchard" w:date="2025-01-23T13:47:00Z" w16du:dateUtc="2025-01-23T13:47:00Z"/>
                <w:rFonts w:cs="Arial"/>
                <w:b/>
                <w:bCs/>
                <w:sz w:val="18"/>
                <w:szCs w:val="18"/>
              </w:rPr>
            </w:pPr>
          </w:p>
        </w:tc>
        <w:tc>
          <w:tcPr>
            <w:tcW w:w="3871" w:type="dxa"/>
            <w:gridSpan w:val="5"/>
            <w:tcBorders>
              <w:left w:val="single" w:sz="12" w:space="0" w:color="auto"/>
            </w:tcBorders>
          </w:tcPr>
          <w:p w14:paraId="323AFFFF" w14:textId="77777777" w:rsidR="00B43777" w:rsidRPr="00340B0D" w:rsidRDefault="00B43777" w:rsidP="00541D1A">
            <w:pPr>
              <w:rPr>
                <w:ins w:id="8825" w:author="jonathan pritchard" w:date="2025-01-23T13:47:00Z" w16du:dateUtc="2025-01-23T13:47:00Z"/>
                <w:rFonts w:cs="Arial"/>
                <w:sz w:val="18"/>
                <w:szCs w:val="18"/>
              </w:rPr>
            </w:pPr>
          </w:p>
        </w:tc>
        <w:tc>
          <w:tcPr>
            <w:tcW w:w="672" w:type="dxa"/>
            <w:tcBorders>
              <w:right w:val="single" w:sz="12" w:space="0" w:color="auto"/>
            </w:tcBorders>
            <w:vAlign w:val="center"/>
          </w:tcPr>
          <w:p w14:paraId="1C7BB607" w14:textId="77777777" w:rsidR="00B43777" w:rsidRPr="00340B0D" w:rsidRDefault="00B43777" w:rsidP="00541D1A">
            <w:pPr>
              <w:jc w:val="center"/>
              <w:rPr>
                <w:ins w:id="8826" w:author="jonathan pritchard" w:date="2025-01-23T13:47:00Z" w16du:dateUtc="2025-01-23T13:47:00Z"/>
                <w:rFonts w:cs="Arial"/>
                <w:sz w:val="18"/>
                <w:szCs w:val="18"/>
              </w:rPr>
            </w:pPr>
          </w:p>
        </w:tc>
      </w:tr>
      <w:tr w:rsidR="00B43777" w:rsidRPr="00340B0D" w14:paraId="28355783" w14:textId="77777777" w:rsidTr="00541D1A">
        <w:trPr>
          <w:ins w:id="8827" w:author="jonathan pritchard" w:date="2025-01-23T13:47: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75D599F1" w14:textId="77777777" w:rsidR="00B43777" w:rsidRPr="00340B0D" w:rsidRDefault="00B43777" w:rsidP="00541D1A">
            <w:pPr>
              <w:rPr>
                <w:ins w:id="8828" w:author="jonathan pritchard" w:date="2025-01-23T13:47:00Z" w16du:dateUtc="2025-01-23T13:47:00Z"/>
                <w:rFonts w:cs="Arial"/>
                <w:sz w:val="18"/>
                <w:szCs w:val="18"/>
              </w:rPr>
            </w:pPr>
          </w:p>
        </w:tc>
        <w:tc>
          <w:tcPr>
            <w:tcW w:w="3871" w:type="dxa"/>
            <w:gridSpan w:val="5"/>
            <w:tcBorders>
              <w:left w:val="single" w:sz="12" w:space="0" w:color="auto"/>
              <w:bottom w:val="single" w:sz="12" w:space="0" w:color="auto"/>
            </w:tcBorders>
          </w:tcPr>
          <w:p w14:paraId="1E7FB3E1" w14:textId="77777777" w:rsidR="00B43777" w:rsidRPr="00340B0D" w:rsidRDefault="00B43777" w:rsidP="00541D1A">
            <w:pPr>
              <w:jc w:val="center"/>
              <w:rPr>
                <w:ins w:id="8829" w:author="jonathan pritchard" w:date="2025-01-23T13:47:00Z" w16du:dateUtc="2025-01-23T13:47:00Z"/>
                <w:rFonts w:cs="Arial"/>
                <w:sz w:val="18"/>
                <w:szCs w:val="18"/>
              </w:rPr>
            </w:pPr>
          </w:p>
        </w:tc>
        <w:tc>
          <w:tcPr>
            <w:tcW w:w="672" w:type="dxa"/>
            <w:tcBorders>
              <w:bottom w:val="single" w:sz="12" w:space="0" w:color="auto"/>
              <w:right w:val="single" w:sz="12" w:space="0" w:color="auto"/>
            </w:tcBorders>
            <w:vAlign w:val="center"/>
          </w:tcPr>
          <w:p w14:paraId="242485FF" w14:textId="77777777" w:rsidR="00B43777" w:rsidRPr="00340B0D" w:rsidRDefault="00B43777" w:rsidP="00541D1A">
            <w:pPr>
              <w:jc w:val="center"/>
              <w:rPr>
                <w:ins w:id="8830" w:author="jonathan pritchard" w:date="2025-01-23T13:47:00Z" w16du:dateUtc="2025-01-23T13:47:00Z"/>
                <w:rFonts w:cs="Arial"/>
                <w:sz w:val="18"/>
                <w:szCs w:val="18"/>
              </w:rPr>
            </w:pPr>
          </w:p>
        </w:tc>
      </w:tr>
      <w:tr w:rsidR="00B43777" w:rsidRPr="00340B0D" w14:paraId="2C47C804" w14:textId="77777777" w:rsidTr="00541D1A">
        <w:trPr>
          <w:ins w:id="8831" w:author="jonathan pritchard" w:date="2025-01-23T13:47: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16B0832" w14:textId="77777777" w:rsidR="00B43777" w:rsidRPr="00340B0D" w:rsidRDefault="00B43777" w:rsidP="00541D1A">
            <w:pPr>
              <w:jc w:val="center"/>
              <w:rPr>
                <w:ins w:id="8832" w:author="jonathan pritchard" w:date="2025-01-23T13:47:00Z" w16du:dateUtc="2025-01-23T13:47:00Z"/>
                <w:rFonts w:cs="Arial"/>
                <w:b/>
                <w:bCs/>
                <w:sz w:val="18"/>
                <w:szCs w:val="18"/>
              </w:rPr>
            </w:pPr>
            <w:ins w:id="8833" w:author="jonathan pritchard" w:date="2025-01-23T13:47:00Z" w16du:dateUtc="2025-01-23T13:47: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262435" w14:textId="77777777" w:rsidR="00B43777" w:rsidRPr="00340B0D" w:rsidRDefault="00B43777" w:rsidP="00541D1A">
            <w:pPr>
              <w:jc w:val="center"/>
              <w:rPr>
                <w:ins w:id="8834" w:author="jonathan pritchard" w:date="2025-01-23T13:47:00Z" w16du:dateUtc="2025-01-23T13:47:00Z"/>
                <w:rFonts w:cs="Arial"/>
                <w:sz w:val="18"/>
                <w:szCs w:val="18"/>
              </w:rPr>
            </w:pPr>
            <w:ins w:id="8835" w:author="jonathan pritchard" w:date="2025-01-23T13:47:00Z" w16du:dateUtc="2025-01-23T13:47:00Z">
              <w:r w:rsidRPr="00340B0D">
                <w:rPr>
                  <w:rFonts w:cs="Arial"/>
                  <w:b/>
                  <w:bCs/>
                  <w:sz w:val="18"/>
                  <w:szCs w:val="18"/>
                </w:rPr>
                <w:t>Display</w:t>
              </w:r>
            </w:ins>
          </w:p>
        </w:tc>
      </w:tr>
      <w:tr w:rsidR="00B43777" w:rsidRPr="00340B0D" w14:paraId="43029F0A" w14:textId="77777777" w:rsidTr="00541D1A">
        <w:trPr>
          <w:trHeight w:val="287"/>
          <w:ins w:id="8836" w:author="jonathan pritchard" w:date="2025-01-23T13:47:00Z"/>
        </w:trPr>
        <w:tc>
          <w:tcPr>
            <w:tcW w:w="1789" w:type="dxa"/>
            <w:tcBorders>
              <w:left w:val="single" w:sz="12" w:space="0" w:color="auto"/>
              <w:bottom w:val="single" w:sz="4" w:space="0" w:color="auto"/>
            </w:tcBorders>
          </w:tcPr>
          <w:p w14:paraId="58D11539" w14:textId="77777777" w:rsidR="00B43777" w:rsidRPr="00340B0D" w:rsidRDefault="00B43777" w:rsidP="00541D1A">
            <w:pPr>
              <w:rPr>
                <w:ins w:id="8837" w:author="jonathan pritchard" w:date="2025-01-23T13:47:00Z" w16du:dateUtc="2025-01-23T13:47:00Z"/>
                <w:rFonts w:cs="Arial"/>
                <w:sz w:val="18"/>
                <w:szCs w:val="18"/>
              </w:rPr>
            </w:pPr>
            <w:ins w:id="8838" w:author="jonathan pritchard" w:date="2025-01-23T13:47:00Z" w16du:dateUtc="2025-01-23T13:47:00Z">
              <w:r w:rsidRPr="00340B0D">
                <w:rPr>
                  <w:rFonts w:cs="Arial"/>
                  <w:sz w:val="18"/>
                  <w:szCs w:val="18"/>
                </w:rPr>
                <w:t>Start Date</w:t>
              </w:r>
            </w:ins>
          </w:p>
        </w:tc>
        <w:tc>
          <w:tcPr>
            <w:tcW w:w="2867" w:type="dxa"/>
            <w:gridSpan w:val="4"/>
            <w:tcBorders>
              <w:bottom w:val="single" w:sz="4" w:space="0" w:color="auto"/>
              <w:right w:val="single" w:sz="12" w:space="0" w:color="auto"/>
            </w:tcBorders>
          </w:tcPr>
          <w:p w14:paraId="68280864" w14:textId="77777777" w:rsidR="00B43777" w:rsidRPr="00340B0D" w:rsidRDefault="00B43777" w:rsidP="00541D1A">
            <w:pPr>
              <w:rPr>
                <w:ins w:id="8839" w:author="jonathan pritchard" w:date="2025-01-23T13:47:00Z" w16du:dateUtc="2025-01-23T13:47: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2D6D89D" w14:textId="77777777" w:rsidR="00B43777" w:rsidRPr="00340B0D" w:rsidRDefault="00B43777" w:rsidP="00541D1A">
            <w:pPr>
              <w:rPr>
                <w:ins w:id="8840" w:author="jonathan pritchard" w:date="2025-01-23T13:47:00Z" w16du:dateUtc="2025-01-23T13:47:00Z"/>
                <w:rFonts w:cs="Arial"/>
                <w:sz w:val="18"/>
                <w:szCs w:val="18"/>
              </w:rPr>
            </w:pPr>
            <w:ins w:id="8841" w:author="jonathan pritchard" w:date="2025-01-23T13:47:00Z" w16du:dateUtc="2025-01-23T13:47: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6740FBA4" w14:textId="77777777" w:rsidR="00B43777" w:rsidRPr="00C87169" w:rsidRDefault="00B43777" w:rsidP="00541D1A">
            <w:pPr>
              <w:rPr>
                <w:ins w:id="8842" w:author="jonathan pritchard" w:date="2025-01-23T13:47:00Z" w16du:dateUtc="2025-01-23T13:47:00Z"/>
                <w:rFonts w:cs="Arial"/>
              </w:rPr>
            </w:pPr>
          </w:p>
        </w:tc>
      </w:tr>
      <w:tr w:rsidR="00B43777" w:rsidRPr="00340B0D" w14:paraId="335A7DCA" w14:textId="77777777" w:rsidTr="00541D1A">
        <w:trPr>
          <w:ins w:id="8843" w:author="jonathan pritchard" w:date="2025-01-23T13:47:00Z"/>
        </w:trPr>
        <w:tc>
          <w:tcPr>
            <w:tcW w:w="1789" w:type="dxa"/>
            <w:tcBorders>
              <w:left w:val="single" w:sz="12" w:space="0" w:color="auto"/>
              <w:bottom w:val="single" w:sz="4" w:space="0" w:color="auto"/>
            </w:tcBorders>
          </w:tcPr>
          <w:p w14:paraId="569C2204" w14:textId="77777777" w:rsidR="00B43777" w:rsidRPr="00340B0D" w:rsidRDefault="00B43777" w:rsidP="00541D1A">
            <w:pPr>
              <w:rPr>
                <w:ins w:id="8844" w:author="jonathan pritchard" w:date="2025-01-23T13:47:00Z" w16du:dateUtc="2025-01-23T13:47:00Z"/>
                <w:rFonts w:cs="Arial"/>
                <w:sz w:val="18"/>
                <w:szCs w:val="18"/>
              </w:rPr>
            </w:pPr>
            <w:ins w:id="8845" w:author="jonathan pritchard" w:date="2025-01-23T13:47:00Z" w16du:dateUtc="2025-01-23T13:47: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3ED1D60F" w14:textId="77777777" w:rsidR="00B43777" w:rsidRPr="00340B0D" w:rsidRDefault="00B43777" w:rsidP="00541D1A">
            <w:pPr>
              <w:rPr>
                <w:ins w:id="8846" w:author="jonathan pritchard" w:date="2025-01-23T13:47:00Z" w16du:dateUtc="2025-01-23T13:47: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0DD8CA" w14:textId="77777777" w:rsidR="00B43777" w:rsidRPr="00340B0D" w:rsidRDefault="00B43777" w:rsidP="00541D1A">
            <w:pPr>
              <w:rPr>
                <w:ins w:id="8847" w:author="jonathan pritchard" w:date="2025-01-23T13:47:00Z" w16du:dateUtc="2025-01-23T13:47:00Z"/>
                <w:rFonts w:cs="Arial"/>
                <w:sz w:val="18"/>
                <w:szCs w:val="18"/>
              </w:rPr>
            </w:pPr>
            <w:ins w:id="8848" w:author="jonathan pritchard" w:date="2025-01-23T13:47:00Z" w16du:dateUtc="2025-01-23T13:47: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4280F9" w14:textId="77777777" w:rsidR="00B43777" w:rsidRPr="00340B0D" w:rsidRDefault="00B43777" w:rsidP="00541D1A">
            <w:pPr>
              <w:rPr>
                <w:ins w:id="8849" w:author="jonathan pritchard" w:date="2025-01-23T13:47:00Z" w16du:dateUtc="2025-01-23T13:47:00Z"/>
                <w:rFonts w:cs="Arial"/>
                <w:sz w:val="18"/>
                <w:szCs w:val="18"/>
              </w:rPr>
            </w:pPr>
            <w:ins w:id="8850" w:author="jonathan pritchard" w:date="2025-01-23T13:47:00Z" w16du:dateUtc="2025-01-23T13:47:00Z">
              <w:r w:rsidRPr="00340B0D">
                <w:rPr>
                  <w:rFonts w:cs="Arial"/>
                  <w:sz w:val="18"/>
                  <w:szCs w:val="18"/>
                </w:rPr>
                <w:t>1:</w:t>
              </w:r>
              <w:r>
                <w:rPr>
                  <w:rFonts w:cs="Arial"/>
                  <w:sz w:val="18"/>
                  <w:szCs w:val="18"/>
                </w:rPr>
                <w:t>60000</w:t>
              </w:r>
            </w:ins>
          </w:p>
        </w:tc>
      </w:tr>
      <w:tr w:rsidR="00B43777" w:rsidRPr="00340B0D" w14:paraId="362A3190" w14:textId="77777777" w:rsidTr="00541D1A">
        <w:trPr>
          <w:ins w:id="8851" w:author="jonathan pritchard" w:date="2025-01-23T13:47: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198841A" w14:textId="77777777" w:rsidR="00B43777" w:rsidRPr="00340B0D" w:rsidRDefault="00B43777" w:rsidP="00541D1A">
            <w:pPr>
              <w:jc w:val="center"/>
              <w:rPr>
                <w:ins w:id="8852" w:author="jonathan pritchard" w:date="2025-01-23T13:47:00Z" w16du:dateUtc="2025-01-23T13:47: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310AB7E" w14:textId="77777777" w:rsidR="00B43777" w:rsidRPr="00340B0D" w:rsidRDefault="00B43777" w:rsidP="00541D1A">
            <w:pPr>
              <w:rPr>
                <w:ins w:id="8853" w:author="jonathan pritchard" w:date="2025-01-23T13:47:00Z" w16du:dateUtc="2025-01-23T13:47:00Z"/>
                <w:rFonts w:cs="Arial"/>
                <w:sz w:val="18"/>
                <w:szCs w:val="18"/>
              </w:rPr>
            </w:pPr>
            <w:ins w:id="8854" w:author="jonathan pritchard" w:date="2025-01-23T13:47:00Z" w16du:dateUtc="2025-01-23T13:47: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18FD6A3" w14:textId="77777777" w:rsidR="00B43777" w:rsidRPr="00340B0D" w:rsidRDefault="00B43777" w:rsidP="00541D1A">
            <w:pPr>
              <w:rPr>
                <w:ins w:id="8855" w:author="jonathan pritchard" w:date="2025-01-23T13:47:00Z" w16du:dateUtc="2025-01-23T13:47:00Z"/>
                <w:rFonts w:cs="Arial"/>
                <w:sz w:val="18"/>
                <w:szCs w:val="18"/>
              </w:rPr>
            </w:pPr>
          </w:p>
        </w:tc>
      </w:tr>
      <w:tr w:rsidR="00B43777" w:rsidRPr="00340B0D" w14:paraId="4D646DCA" w14:textId="77777777" w:rsidTr="00541D1A">
        <w:trPr>
          <w:ins w:id="8856"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0BBC2F04" w14:textId="77777777" w:rsidR="00B43777" w:rsidRPr="00340B0D" w:rsidRDefault="00B43777" w:rsidP="00541D1A">
            <w:pPr>
              <w:rPr>
                <w:ins w:id="8857" w:author="jonathan pritchard" w:date="2025-01-23T13:47:00Z" w16du:dateUtc="2025-01-23T13:47:00Z"/>
                <w:rFonts w:cs="Arial"/>
                <w:sz w:val="18"/>
                <w:szCs w:val="18"/>
              </w:rPr>
            </w:pPr>
          </w:p>
        </w:tc>
      </w:tr>
      <w:tr w:rsidR="00B43777" w:rsidRPr="00340B0D" w14:paraId="1DEB1A84" w14:textId="77777777" w:rsidTr="00541D1A">
        <w:trPr>
          <w:ins w:id="8858"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4C736" w14:textId="77777777" w:rsidR="00B43777" w:rsidRPr="00340B0D" w:rsidRDefault="00B43777" w:rsidP="00541D1A">
            <w:pPr>
              <w:jc w:val="center"/>
              <w:rPr>
                <w:ins w:id="8859" w:author="jonathan pritchard" w:date="2025-01-23T13:47:00Z" w16du:dateUtc="2025-01-23T13:47:00Z"/>
                <w:rFonts w:cs="Arial"/>
                <w:b/>
                <w:bCs/>
                <w:sz w:val="18"/>
                <w:szCs w:val="18"/>
              </w:rPr>
            </w:pPr>
            <w:ins w:id="8860" w:author="jonathan pritchard" w:date="2025-01-23T13:47:00Z" w16du:dateUtc="2025-01-23T13:47:00Z">
              <w:r w:rsidRPr="00340B0D">
                <w:rPr>
                  <w:rFonts w:cs="Arial"/>
                  <w:b/>
                  <w:bCs/>
                  <w:sz w:val="18"/>
                  <w:szCs w:val="18"/>
                </w:rPr>
                <w:t>Viewing Group</w:t>
              </w:r>
              <w:r>
                <w:rPr>
                  <w:rFonts w:cs="Arial"/>
                  <w:b/>
                  <w:bCs/>
                  <w:sz w:val="18"/>
                  <w:szCs w:val="18"/>
                </w:rPr>
                <w:t>s (Default = On)</w:t>
              </w:r>
            </w:ins>
          </w:p>
        </w:tc>
      </w:tr>
      <w:tr w:rsidR="00B43777" w:rsidRPr="00340B0D" w14:paraId="2D65E609" w14:textId="77777777" w:rsidTr="00541D1A">
        <w:trPr>
          <w:ins w:id="8861" w:author="jonathan pritchard" w:date="2025-01-23T13:47: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6500C2" w14:textId="77777777" w:rsidR="00B43777" w:rsidRPr="00340B0D" w:rsidRDefault="00B43777" w:rsidP="00541D1A">
            <w:pPr>
              <w:jc w:val="center"/>
              <w:rPr>
                <w:ins w:id="8862" w:author="jonathan pritchard" w:date="2025-01-23T13:47:00Z" w16du:dateUtc="2025-01-23T13:47:00Z"/>
                <w:rFonts w:cs="Arial"/>
                <w:b/>
                <w:bCs/>
                <w:sz w:val="18"/>
                <w:szCs w:val="18"/>
              </w:rPr>
            </w:pPr>
            <w:ins w:id="8863" w:author="jonathan pritchard" w:date="2025-01-23T13:47:00Z" w16du:dateUtc="2025-01-23T13:47: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DB0544" w14:textId="77777777" w:rsidR="00B43777" w:rsidRPr="00340B0D" w:rsidRDefault="00B43777" w:rsidP="00541D1A">
            <w:pPr>
              <w:jc w:val="center"/>
              <w:rPr>
                <w:ins w:id="8864" w:author="jonathan pritchard" w:date="2025-01-23T13:47:00Z" w16du:dateUtc="2025-01-23T13:47:00Z"/>
                <w:rFonts w:cs="Arial"/>
                <w:b/>
                <w:bCs/>
                <w:sz w:val="18"/>
                <w:szCs w:val="18"/>
              </w:rPr>
            </w:pPr>
            <w:ins w:id="8865" w:author="jonathan pritchard" w:date="2025-01-23T13:47:00Z" w16du:dateUtc="2025-01-23T13:47:00Z">
              <w:r w:rsidRPr="00340B0D">
                <w:rPr>
                  <w:rFonts w:cs="Arial"/>
                  <w:b/>
                  <w:bCs/>
                  <w:sz w:val="18"/>
                  <w:szCs w:val="18"/>
                </w:rPr>
                <w:t>Other</w:t>
              </w:r>
            </w:ins>
          </w:p>
        </w:tc>
      </w:tr>
      <w:tr w:rsidR="00B43777" w:rsidRPr="00340B0D" w14:paraId="4D48EDF5" w14:textId="77777777" w:rsidTr="00541D1A">
        <w:trPr>
          <w:ins w:id="8866"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936A310" w14:textId="77777777" w:rsidR="00B43777" w:rsidRPr="00340B0D" w:rsidRDefault="00B43777" w:rsidP="00541D1A">
            <w:pPr>
              <w:rPr>
                <w:ins w:id="8867" w:author="jonathan pritchard" w:date="2025-01-23T13:47:00Z" w16du:dateUtc="2025-01-23T13:47:00Z"/>
                <w:rFonts w:cs="Arial"/>
                <w:sz w:val="18"/>
                <w:szCs w:val="18"/>
              </w:rPr>
            </w:pPr>
            <w:ins w:id="8868" w:author="jonathan pritchard" w:date="2025-01-23T13:47:00Z" w16du:dateUtc="2025-01-23T13:47: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01A74B5" w14:textId="77777777" w:rsidR="00B43777" w:rsidRPr="00340B0D" w:rsidRDefault="00B43777" w:rsidP="00541D1A">
            <w:pPr>
              <w:jc w:val="center"/>
              <w:rPr>
                <w:ins w:id="886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1FBF9B5" w14:textId="77777777" w:rsidR="00B43777" w:rsidRPr="00340B0D" w:rsidRDefault="00B43777" w:rsidP="00541D1A">
            <w:pPr>
              <w:pStyle w:val="Default"/>
              <w:rPr>
                <w:ins w:id="8870" w:author="jonathan pritchard" w:date="2025-01-23T13:47:00Z" w16du:dateUtc="2025-01-23T13:47:00Z"/>
                <w:sz w:val="18"/>
                <w:szCs w:val="18"/>
              </w:rPr>
            </w:pPr>
            <w:ins w:id="8871" w:author="jonathan pritchard" w:date="2025-01-23T13:47:00Z" w16du:dateUtc="2025-01-23T13:47: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0AA73FD8" w14:textId="77777777" w:rsidR="00B43777" w:rsidRPr="00340B0D" w:rsidRDefault="00B43777" w:rsidP="00541D1A">
            <w:pPr>
              <w:rPr>
                <w:ins w:id="8872" w:author="jonathan pritchard" w:date="2025-01-23T13:47:00Z" w16du:dateUtc="2025-01-23T13:47:00Z"/>
                <w:rFonts w:cs="Arial"/>
                <w:sz w:val="18"/>
                <w:szCs w:val="18"/>
              </w:rPr>
            </w:pPr>
          </w:p>
        </w:tc>
      </w:tr>
      <w:tr w:rsidR="00B43777" w:rsidRPr="00340B0D" w14:paraId="714A1E5D" w14:textId="77777777" w:rsidTr="00541D1A">
        <w:trPr>
          <w:ins w:id="8873"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1DDADA6" w14:textId="77777777" w:rsidR="00B43777" w:rsidRPr="00340B0D" w:rsidRDefault="00B43777" w:rsidP="00541D1A">
            <w:pPr>
              <w:pStyle w:val="Default"/>
              <w:rPr>
                <w:ins w:id="8874" w:author="jonathan pritchard" w:date="2025-01-23T13:47:00Z" w16du:dateUtc="2025-01-23T13:47:00Z"/>
                <w:sz w:val="18"/>
                <w:szCs w:val="18"/>
              </w:rPr>
            </w:pPr>
            <w:ins w:id="8875" w:author="jonathan pritchard" w:date="2025-01-23T13:47:00Z" w16du:dateUtc="2025-01-23T13:47: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05B7699" w14:textId="77777777" w:rsidR="00B43777" w:rsidRPr="00340B0D" w:rsidRDefault="00B43777" w:rsidP="00541D1A">
            <w:pPr>
              <w:jc w:val="center"/>
              <w:rPr>
                <w:ins w:id="8876"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FE19564" w14:textId="77777777" w:rsidR="00B43777" w:rsidRPr="00340B0D" w:rsidRDefault="00B43777" w:rsidP="00541D1A">
            <w:pPr>
              <w:pStyle w:val="Default"/>
              <w:rPr>
                <w:ins w:id="8877" w:author="jonathan pritchard" w:date="2025-01-23T13:47:00Z" w16du:dateUtc="2025-01-23T13:47:00Z"/>
                <w:sz w:val="18"/>
                <w:szCs w:val="18"/>
              </w:rPr>
            </w:pPr>
            <w:ins w:id="8878" w:author="jonathan pritchard" w:date="2025-01-23T13:47:00Z" w16du:dateUtc="2025-01-23T13:47: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C2CE496" w14:textId="77777777" w:rsidR="00B43777" w:rsidRPr="00340B0D" w:rsidRDefault="00B43777" w:rsidP="00541D1A">
            <w:pPr>
              <w:rPr>
                <w:ins w:id="8879" w:author="jonathan pritchard" w:date="2025-01-23T13:47:00Z" w16du:dateUtc="2025-01-23T13:47:00Z"/>
                <w:rFonts w:cs="Arial"/>
                <w:sz w:val="18"/>
                <w:szCs w:val="18"/>
              </w:rPr>
            </w:pPr>
          </w:p>
        </w:tc>
      </w:tr>
      <w:tr w:rsidR="00B43777" w:rsidRPr="00340B0D" w14:paraId="1993456B" w14:textId="77777777" w:rsidTr="00541D1A">
        <w:trPr>
          <w:ins w:id="888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37BC7C0" w14:textId="77777777" w:rsidR="00B43777" w:rsidRPr="00340B0D" w:rsidRDefault="00B43777" w:rsidP="00541D1A">
            <w:pPr>
              <w:pStyle w:val="Default"/>
              <w:ind w:left="720"/>
              <w:rPr>
                <w:ins w:id="8881" w:author="jonathan pritchard" w:date="2025-01-23T13:47:00Z" w16du:dateUtc="2025-01-23T13:47:00Z"/>
                <w:sz w:val="18"/>
                <w:szCs w:val="18"/>
              </w:rPr>
            </w:pPr>
            <w:ins w:id="8882" w:author="jonathan pritchard" w:date="2025-01-23T13:47:00Z" w16du:dateUtc="2025-01-23T13:47: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EAAF53A" w14:textId="77777777" w:rsidR="00B43777" w:rsidRPr="00340B0D" w:rsidRDefault="00B43777" w:rsidP="00541D1A">
            <w:pPr>
              <w:jc w:val="center"/>
              <w:rPr>
                <w:ins w:id="888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F8EA229" w14:textId="77777777" w:rsidR="00B43777" w:rsidRPr="00340B0D" w:rsidRDefault="00B43777" w:rsidP="00541D1A">
            <w:pPr>
              <w:pStyle w:val="Default"/>
              <w:rPr>
                <w:ins w:id="8884" w:author="jonathan pritchard" w:date="2025-01-23T13:47:00Z" w16du:dateUtc="2025-01-23T13:47:00Z"/>
                <w:sz w:val="18"/>
                <w:szCs w:val="18"/>
              </w:rPr>
            </w:pPr>
            <w:ins w:id="8885" w:author="jonathan pritchard" w:date="2025-01-23T13:47:00Z" w16du:dateUtc="2025-01-23T13:47: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EFF4E9" w14:textId="77777777" w:rsidR="00B43777" w:rsidRPr="00340B0D" w:rsidRDefault="00B43777" w:rsidP="00541D1A">
            <w:pPr>
              <w:rPr>
                <w:ins w:id="8886" w:author="jonathan pritchard" w:date="2025-01-23T13:47:00Z" w16du:dateUtc="2025-01-23T13:47:00Z"/>
                <w:rFonts w:cs="Arial"/>
                <w:sz w:val="18"/>
                <w:szCs w:val="18"/>
              </w:rPr>
            </w:pPr>
          </w:p>
        </w:tc>
      </w:tr>
      <w:tr w:rsidR="00B43777" w:rsidRPr="00340B0D" w14:paraId="70E46F96" w14:textId="77777777" w:rsidTr="00541D1A">
        <w:trPr>
          <w:ins w:id="8887"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41DAEB3E" w14:textId="77777777" w:rsidR="00B43777" w:rsidRPr="00340B0D" w:rsidRDefault="00B43777" w:rsidP="00541D1A">
            <w:pPr>
              <w:pStyle w:val="Default"/>
              <w:ind w:left="720"/>
              <w:rPr>
                <w:ins w:id="8888" w:author="jonathan pritchard" w:date="2025-01-23T13:47:00Z" w16du:dateUtc="2025-01-23T13:47:00Z"/>
                <w:sz w:val="18"/>
                <w:szCs w:val="18"/>
              </w:rPr>
            </w:pPr>
            <w:ins w:id="8889" w:author="jonathan pritchard" w:date="2025-01-23T13:47:00Z" w16du:dateUtc="2025-01-23T13:47: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067F8D68" w14:textId="77777777" w:rsidR="00B43777" w:rsidRPr="00340B0D" w:rsidRDefault="00B43777" w:rsidP="00541D1A">
            <w:pPr>
              <w:jc w:val="center"/>
              <w:rPr>
                <w:ins w:id="8890"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6608720" w14:textId="77777777" w:rsidR="00B43777" w:rsidRPr="00340B0D" w:rsidRDefault="00B43777" w:rsidP="00541D1A">
            <w:pPr>
              <w:pStyle w:val="Default"/>
              <w:rPr>
                <w:ins w:id="8891" w:author="jonathan pritchard" w:date="2025-01-23T13:47:00Z" w16du:dateUtc="2025-01-23T13:47:00Z"/>
                <w:sz w:val="18"/>
                <w:szCs w:val="18"/>
              </w:rPr>
            </w:pPr>
            <w:ins w:id="8892" w:author="jonathan pritchard" w:date="2025-01-23T13:47:00Z" w16du:dateUtc="2025-01-23T13:47: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202CC73F" w14:textId="77777777" w:rsidR="00B43777" w:rsidRPr="00340B0D" w:rsidRDefault="00B43777" w:rsidP="00541D1A">
            <w:pPr>
              <w:rPr>
                <w:ins w:id="8893" w:author="jonathan pritchard" w:date="2025-01-23T13:47:00Z" w16du:dateUtc="2025-01-23T13:47:00Z"/>
                <w:rFonts w:cs="Arial"/>
                <w:sz w:val="18"/>
                <w:szCs w:val="18"/>
              </w:rPr>
            </w:pPr>
          </w:p>
        </w:tc>
      </w:tr>
      <w:tr w:rsidR="00B43777" w:rsidRPr="00340B0D" w14:paraId="4D547306" w14:textId="77777777" w:rsidTr="00541D1A">
        <w:trPr>
          <w:ins w:id="889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699B413" w14:textId="77777777" w:rsidR="00B43777" w:rsidRPr="00340B0D" w:rsidRDefault="00B43777" w:rsidP="00541D1A">
            <w:pPr>
              <w:pStyle w:val="Default"/>
              <w:rPr>
                <w:ins w:id="8895" w:author="jonathan pritchard" w:date="2025-01-23T13:47:00Z" w16du:dateUtc="2025-01-23T13:47:00Z"/>
                <w:sz w:val="18"/>
                <w:szCs w:val="18"/>
              </w:rPr>
            </w:pPr>
            <w:ins w:id="8896" w:author="jonathan pritchard" w:date="2025-01-23T13:47:00Z" w16du:dateUtc="2025-01-23T13:47: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19DE3A4" w14:textId="77777777" w:rsidR="00B43777" w:rsidRPr="00340B0D" w:rsidRDefault="00B43777" w:rsidP="00541D1A">
            <w:pPr>
              <w:jc w:val="center"/>
              <w:rPr>
                <w:ins w:id="889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3132E0E6" w14:textId="77777777" w:rsidR="00B43777" w:rsidRPr="00340B0D" w:rsidRDefault="00B43777" w:rsidP="00541D1A">
            <w:pPr>
              <w:pStyle w:val="Default"/>
              <w:rPr>
                <w:ins w:id="8898" w:author="jonathan pritchard" w:date="2025-01-23T13:47:00Z" w16du:dateUtc="2025-01-23T13:47:00Z"/>
                <w:sz w:val="18"/>
                <w:szCs w:val="18"/>
              </w:rPr>
            </w:pPr>
            <w:ins w:id="8899" w:author="jonathan pritchard" w:date="2025-01-23T13:47:00Z" w16du:dateUtc="2025-01-23T13:47: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07EA94A0" w14:textId="77777777" w:rsidR="00B43777" w:rsidRPr="00340B0D" w:rsidRDefault="00B43777" w:rsidP="00541D1A">
            <w:pPr>
              <w:rPr>
                <w:ins w:id="8900" w:author="jonathan pritchard" w:date="2025-01-23T13:47:00Z" w16du:dateUtc="2025-01-23T13:47:00Z"/>
                <w:rFonts w:cs="Arial"/>
                <w:sz w:val="18"/>
                <w:szCs w:val="18"/>
              </w:rPr>
            </w:pPr>
          </w:p>
        </w:tc>
      </w:tr>
      <w:tr w:rsidR="00B43777" w:rsidRPr="00340B0D" w14:paraId="28392FCD" w14:textId="77777777" w:rsidTr="00541D1A">
        <w:trPr>
          <w:ins w:id="8901"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BCD9029" w14:textId="77777777" w:rsidR="00B43777" w:rsidRPr="00340B0D" w:rsidRDefault="00B43777" w:rsidP="00541D1A">
            <w:pPr>
              <w:pStyle w:val="Default"/>
              <w:rPr>
                <w:ins w:id="8902" w:author="jonathan pritchard" w:date="2025-01-23T13:47:00Z" w16du:dateUtc="2025-01-23T13:47:00Z"/>
                <w:sz w:val="18"/>
                <w:szCs w:val="18"/>
              </w:rPr>
            </w:pPr>
            <w:ins w:id="8903" w:author="jonathan pritchard" w:date="2025-01-23T13:47:00Z" w16du:dateUtc="2025-01-23T13:47: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58204CB6" w14:textId="77777777" w:rsidR="00B43777" w:rsidRPr="00340B0D" w:rsidRDefault="00B43777" w:rsidP="00541D1A">
            <w:pPr>
              <w:jc w:val="center"/>
              <w:rPr>
                <w:ins w:id="8904"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A2BB775" w14:textId="77777777" w:rsidR="00B43777" w:rsidRPr="00340B0D" w:rsidRDefault="00B43777" w:rsidP="00541D1A">
            <w:pPr>
              <w:pStyle w:val="Default"/>
              <w:rPr>
                <w:ins w:id="8905" w:author="jonathan pritchard" w:date="2025-01-23T13:47:00Z" w16du:dateUtc="2025-01-23T13:47:00Z"/>
                <w:sz w:val="18"/>
                <w:szCs w:val="18"/>
              </w:rPr>
            </w:pPr>
            <w:ins w:id="8906" w:author="jonathan pritchard" w:date="2025-01-23T13:47:00Z" w16du:dateUtc="2025-01-23T13:47: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A29FF70" w14:textId="77777777" w:rsidR="00B43777" w:rsidRPr="00340B0D" w:rsidRDefault="00B43777" w:rsidP="00541D1A">
            <w:pPr>
              <w:rPr>
                <w:ins w:id="8907" w:author="jonathan pritchard" w:date="2025-01-23T13:47:00Z" w16du:dateUtc="2025-01-23T13:47:00Z"/>
                <w:rFonts w:cs="Arial"/>
                <w:sz w:val="18"/>
                <w:szCs w:val="18"/>
              </w:rPr>
            </w:pPr>
          </w:p>
        </w:tc>
      </w:tr>
      <w:tr w:rsidR="00B43777" w:rsidRPr="00340B0D" w14:paraId="2E5AAC1E" w14:textId="77777777" w:rsidTr="00541D1A">
        <w:trPr>
          <w:ins w:id="890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34EB8338" w14:textId="77777777" w:rsidR="00B43777" w:rsidRPr="00340B0D" w:rsidRDefault="00B43777" w:rsidP="00541D1A">
            <w:pPr>
              <w:pStyle w:val="Default"/>
              <w:rPr>
                <w:ins w:id="8909" w:author="jonathan pritchard" w:date="2025-01-23T13:47:00Z" w16du:dateUtc="2025-01-23T13:47:00Z"/>
                <w:sz w:val="18"/>
                <w:szCs w:val="18"/>
              </w:rPr>
            </w:pPr>
            <w:ins w:id="8910" w:author="jonathan pritchard" w:date="2025-01-23T13:47:00Z" w16du:dateUtc="2025-01-23T13:47: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4A15DA94" w14:textId="77777777" w:rsidR="00B43777" w:rsidRPr="00340B0D" w:rsidRDefault="00B43777" w:rsidP="00541D1A">
            <w:pPr>
              <w:jc w:val="center"/>
              <w:rPr>
                <w:ins w:id="891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436F346F" w14:textId="77777777" w:rsidR="00B43777" w:rsidRPr="00340B0D" w:rsidRDefault="00B43777" w:rsidP="00541D1A">
            <w:pPr>
              <w:pStyle w:val="Default"/>
              <w:rPr>
                <w:ins w:id="8912" w:author="jonathan pritchard" w:date="2025-01-23T13:47:00Z" w16du:dateUtc="2025-01-23T13:47:00Z"/>
                <w:sz w:val="18"/>
                <w:szCs w:val="18"/>
              </w:rPr>
            </w:pPr>
            <w:ins w:id="8913" w:author="jonathan pritchard" w:date="2025-01-23T13:47:00Z" w16du:dateUtc="2025-01-23T13:47: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C3B69E8" w14:textId="77777777" w:rsidR="00B43777" w:rsidRPr="00340B0D" w:rsidRDefault="00B43777" w:rsidP="00541D1A">
            <w:pPr>
              <w:rPr>
                <w:ins w:id="8914" w:author="jonathan pritchard" w:date="2025-01-23T13:47:00Z" w16du:dateUtc="2025-01-23T13:47:00Z"/>
                <w:rFonts w:cs="Arial"/>
                <w:sz w:val="18"/>
                <w:szCs w:val="18"/>
              </w:rPr>
            </w:pPr>
          </w:p>
        </w:tc>
      </w:tr>
      <w:tr w:rsidR="00B43777" w:rsidRPr="00340B0D" w14:paraId="1A1D206E" w14:textId="77777777" w:rsidTr="00541D1A">
        <w:trPr>
          <w:ins w:id="891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789D5A2" w14:textId="77777777" w:rsidR="00B43777" w:rsidRPr="00340B0D" w:rsidRDefault="00B43777" w:rsidP="00541D1A">
            <w:pPr>
              <w:pStyle w:val="Default"/>
              <w:rPr>
                <w:ins w:id="8916" w:author="jonathan pritchard" w:date="2025-01-23T13:47:00Z" w16du:dateUtc="2025-01-23T13:47:00Z"/>
                <w:sz w:val="18"/>
                <w:szCs w:val="18"/>
              </w:rPr>
            </w:pPr>
            <w:ins w:id="8917" w:author="jonathan pritchard" w:date="2025-01-23T13:47:00Z" w16du:dateUtc="2025-01-23T13:47: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2DD5A6C8" w14:textId="77777777" w:rsidR="00B43777" w:rsidRPr="00340B0D" w:rsidRDefault="00B43777" w:rsidP="00541D1A">
            <w:pPr>
              <w:jc w:val="center"/>
              <w:rPr>
                <w:ins w:id="8918"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786C14F4" w14:textId="77777777" w:rsidR="00B43777" w:rsidRPr="00340B0D" w:rsidRDefault="00B43777" w:rsidP="00541D1A">
            <w:pPr>
              <w:pStyle w:val="Default"/>
              <w:rPr>
                <w:ins w:id="8919" w:author="jonathan pritchard" w:date="2025-01-23T13:47:00Z" w16du:dateUtc="2025-01-23T13:47:00Z"/>
                <w:sz w:val="18"/>
                <w:szCs w:val="18"/>
              </w:rPr>
            </w:pPr>
            <w:ins w:id="8920" w:author="jonathan pritchard" w:date="2025-01-23T13:47:00Z" w16du:dateUtc="2025-01-23T13:47: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656CCDB9" w14:textId="77777777" w:rsidR="00B43777" w:rsidRPr="00340B0D" w:rsidRDefault="00B43777" w:rsidP="00541D1A">
            <w:pPr>
              <w:rPr>
                <w:ins w:id="8921" w:author="jonathan pritchard" w:date="2025-01-23T13:47:00Z" w16du:dateUtc="2025-01-23T13:47:00Z"/>
                <w:rFonts w:cs="Arial"/>
                <w:sz w:val="18"/>
                <w:szCs w:val="18"/>
              </w:rPr>
            </w:pPr>
          </w:p>
        </w:tc>
      </w:tr>
      <w:tr w:rsidR="00B43777" w:rsidRPr="00340B0D" w14:paraId="07E802AB" w14:textId="77777777" w:rsidTr="00541D1A">
        <w:trPr>
          <w:ins w:id="8922"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71D6DA" w14:textId="77777777" w:rsidR="00B43777" w:rsidRPr="00340B0D" w:rsidRDefault="00B43777" w:rsidP="00541D1A">
            <w:pPr>
              <w:pStyle w:val="Default"/>
              <w:rPr>
                <w:ins w:id="8923" w:author="jonathan pritchard" w:date="2025-01-23T13:47:00Z" w16du:dateUtc="2025-01-23T13:47:00Z"/>
                <w:sz w:val="18"/>
                <w:szCs w:val="18"/>
              </w:rPr>
            </w:pPr>
            <w:ins w:id="8924" w:author="jonathan pritchard" w:date="2025-01-23T13:47:00Z" w16du:dateUtc="2025-01-23T13:47: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2C4C608F" w14:textId="77777777" w:rsidR="00B43777" w:rsidRPr="00340B0D" w:rsidRDefault="00B43777" w:rsidP="00541D1A">
            <w:pPr>
              <w:jc w:val="center"/>
              <w:rPr>
                <w:ins w:id="8925"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09210EFE" w14:textId="77777777" w:rsidR="00B43777" w:rsidRPr="00340B0D" w:rsidRDefault="00B43777" w:rsidP="00541D1A">
            <w:pPr>
              <w:rPr>
                <w:ins w:id="8926"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5448CCDC" w14:textId="77777777" w:rsidR="00B43777" w:rsidRPr="00340B0D" w:rsidRDefault="00B43777" w:rsidP="00541D1A">
            <w:pPr>
              <w:rPr>
                <w:ins w:id="8927" w:author="jonathan pritchard" w:date="2025-01-23T13:47:00Z" w16du:dateUtc="2025-01-23T13:47:00Z"/>
                <w:rFonts w:cs="Arial"/>
                <w:sz w:val="18"/>
                <w:szCs w:val="18"/>
              </w:rPr>
            </w:pPr>
          </w:p>
        </w:tc>
      </w:tr>
      <w:tr w:rsidR="00B43777" w:rsidRPr="00340B0D" w14:paraId="06AB316F" w14:textId="77777777" w:rsidTr="00541D1A">
        <w:trPr>
          <w:ins w:id="8928"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6ABB1F6D" w14:textId="77777777" w:rsidR="00B43777" w:rsidRPr="00340B0D" w:rsidRDefault="00B43777" w:rsidP="00541D1A">
            <w:pPr>
              <w:pStyle w:val="Default"/>
              <w:rPr>
                <w:ins w:id="8929" w:author="jonathan pritchard" w:date="2025-01-23T13:47:00Z" w16du:dateUtc="2025-01-23T13:47:00Z"/>
                <w:sz w:val="18"/>
                <w:szCs w:val="18"/>
              </w:rPr>
            </w:pPr>
            <w:ins w:id="8930" w:author="jonathan pritchard" w:date="2025-01-23T13:47:00Z" w16du:dateUtc="2025-01-23T13:47: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27B1997A" w14:textId="77777777" w:rsidR="00B43777" w:rsidRPr="00340B0D" w:rsidRDefault="00B43777" w:rsidP="00541D1A">
            <w:pPr>
              <w:jc w:val="center"/>
              <w:rPr>
                <w:ins w:id="8931"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359A0FB" w14:textId="77777777" w:rsidR="00B43777" w:rsidRPr="00340B0D" w:rsidRDefault="00B43777" w:rsidP="00541D1A">
            <w:pPr>
              <w:rPr>
                <w:ins w:id="8932"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08197DA" w14:textId="77777777" w:rsidR="00B43777" w:rsidRPr="00340B0D" w:rsidRDefault="00B43777" w:rsidP="00541D1A">
            <w:pPr>
              <w:rPr>
                <w:ins w:id="8933" w:author="jonathan pritchard" w:date="2025-01-23T13:47:00Z" w16du:dateUtc="2025-01-23T13:47:00Z"/>
                <w:rFonts w:cs="Arial"/>
                <w:sz w:val="18"/>
                <w:szCs w:val="18"/>
              </w:rPr>
            </w:pPr>
          </w:p>
        </w:tc>
      </w:tr>
      <w:tr w:rsidR="00B43777" w:rsidRPr="00340B0D" w14:paraId="6DFE8691" w14:textId="77777777" w:rsidTr="00541D1A">
        <w:trPr>
          <w:ins w:id="8934"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70941B61" w14:textId="77777777" w:rsidR="00B43777" w:rsidRPr="00340B0D" w:rsidRDefault="00B43777" w:rsidP="00541D1A">
            <w:pPr>
              <w:pStyle w:val="Default"/>
              <w:rPr>
                <w:ins w:id="8935" w:author="jonathan pritchard" w:date="2025-01-23T13:47:00Z" w16du:dateUtc="2025-01-23T13:47:00Z"/>
                <w:sz w:val="18"/>
                <w:szCs w:val="18"/>
              </w:rPr>
            </w:pPr>
            <w:ins w:id="8936" w:author="jonathan pritchard" w:date="2025-01-23T13:47:00Z" w16du:dateUtc="2025-01-23T13:47: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7CEB5C71" w14:textId="77777777" w:rsidR="00B43777" w:rsidRPr="00340B0D" w:rsidRDefault="00B43777" w:rsidP="00541D1A">
            <w:pPr>
              <w:jc w:val="center"/>
              <w:rPr>
                <w:ins w:id="8937"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6C4653E8" w14:textId="77777777" w:rsidR="00B43777" w:rsidRPr="00340B0D" w:rsidRDefault="00B43777" w:rsidP="00541D1A">
            <w:pPr>
              <w:rPr>
                <w:ins w:id="893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10DEB08" w14:textId="77777777" w:rsidR="00B43777" w:rsidRPr="00340B0D" w:rsidRDefault="00B43777" w:rsidP="00541D1A">
            <w:pPr>
              <w:rPr>
                <w:ins w:id="8939" w:author="jonathan pritchard" w:date="2025-01-23T13:47:00Z" w16du:dateUtc="2025-01-23T13:47:00Z"/>
                <w:rFonts w:cs="Arial"/>
                <w:sz w:val="18"/>
                <w:szCs w:val="18"/>
              </w:rPr>
            </w:pPr>
          </w:p>
        </w:tc>
      </w:tr>
      <w:tr w:rsidR="00B43777" w:rsidRPr="00340B0D" w14:paraId="02D98957" w14:textId="77777777" w:rsidTr="00541D1A">
        <w:trPr>
          <w:ins w:id="894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587D61C2" w14:textId="77777777" w:rsidR="00B43777" w:rsidRPr="00340B0D" w:rsidRDefault="00B43777" w:rsidP="00541D1A">
            <w:pPr>
              <w:pStyle w:val="Default"/>
              <w:ind w:left="720"/>
              <w:rPr>
                <w:ins w:id="8941" w:author="jonathan pritchard" w:date="2025-01-23T13:47:00Z" w16du:dateUtc="2025-01-23T13:47:00Z"/>
                <w:sz w:val="18"/>
                <w:szCs w:val="18"/>
              </w:rPr>
            </w:pPr>
            <w:ins w:id="8942" w:author="jonathan pritchard" w:date="2025-01-23T13:47:00Z" w16du:dateUtc="2025-01-23T13:47: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5D1C3DB2" w14:textId="77777777" w:rsidR="00B43777" w:rsidRPr="00340B0D" w:rsidRDefault="00B43777" w:rsidP="00541D1A">
            <w:pPr>
              <w:jc w:val="center"/>
              <w:rPr>
                <w:ins w:id="8943"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4" w:space="0" w:color="auto"/>
            </w:tcBorders>
          </w:tcPr>
          <w:p w14:paraId="1F77B6EC" w14:textId="77777777" w:rsidR="00B43777" w:rsidRPr="00340B0D" w:rsidRDefault="00B43777" w:rsidP="00541D1A">
            <w:pPr>
              <w:rPr>
                <w:ins w:id="8944"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4EB14CBB" w14:textId="77777777" w:rsidR="00B43777" w:rsidRPr="00340B0D" w:rsidRDefault="00B43777" w:rsidP="00541D1A">
            <w:pPr>
              <w:rPr>
                <w:ins w:id="8945" w:author="jonathan pritchard" w:date="2025-01-23T13:47:00Z" w16du:dateUtc="2025-01-23T13:47:00Z"/>
                <w:rFonts w:cs="Arial"/>
                <w:sz w:val="18"/>
                <w:szCs w:val="18"/>
              </w:rPr>
            </w:pPr>
          </w:p>
        </w:tc>
      </w:tr>
      <w:tr w:rsidR="00B43777" w:rsidRPr="00340B0D" w14:paraId="7B31A7B2" w14:textId="77777777" w:rsidTr="00541D1A">
        <w:trPr>
          <w:ins w:id="8946" w:author="jonathan pritchard" w:date="2025-01-23T13:47:00Z"/>
        </w:trPr>
        <w:tc>
          <w:tcPr>
            <w:tcW w:w="4375" w:type="dxa"/>
            <w:gridSpan w:val="4"/>
            <w:tcBorders>
              <w:top w:val="single" w:sz="4" w:space="0" w:color="auto"/>
              <w:left w:val="single" w:sz="12" w:space="0" w:color="auto"/>
              <w:bottom w:val="single" w:sz="12" w:space="0" w:color="auto"/>
              <w:right w:val="single" w:sz="4" w:space="0" w:color="auto"/>
            </w:tcBorders>
          </w:tcPr>
          <w:p w14:paraId="6E767531" w14:textId="77777777" w:rsidR="00B43777" w:rsidRPr="00340B0D" w:rsidRDefault="00B43777" w:rsidP="00541D1A">
            <w:pPr>
              <w:pStyle w:val="Default"/>
              <w:ind w:left="720"/>
              <w:rPr>
                <w:ins w:id="8947" w:author="jonathan pritchard" w:date="2025-01-23T13:47:00Z" w16du:dateUtc="2025-01-23T13:47:00Z"/>
                <w:sz w:val="18"/>
                <w:szCs w:val="18"/>
              </w:rPr>
            </w:pPr>
            <w:ins w:id="8948" w:author="jonathan pritchard" w:date="2025-01-23T13:47:00Z" w16du:dateUtc="2025-01-23T13:47: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517AC78C" w14:textId="77777777" w:rsidR="00B43777" w:rsidRPr="00340B0D" w:rsidRDefault="00B43777" w:rsidP="00541D1A">
            <w:pPr>
              <w:jc w:val="center"/>
              <w:rPr>
                <w:ins w:id="8949" w:author="jonathan pritchard" w:date="2025-01-23T13:47:00Z" w16du:dateUtc="2025-01-23T13:47:00Z"/>
                <w:rFonts w:cs="Arial"/>
                <w:sz w:val="18"/>
                <w:szCs w:val="18"/>
              </w:rPr>
            </w:pPr>
          </w:p>
        </w:tc>
        <w:tc>
          <w:tcPr>
            <w:tcW w:w="3598" w:type="dxa"/>
            <w:gridSpan w:val="4"/>
            <w:tcBorders>
              <w:top w:val="single" w:sz="4" w:space="0" w:color="auto"/>
              <w:left w:val="single" w:sz="12" w:space="0" w:color="auto"/>
              <w:bottom w:val="single" w:sz="12" w:space="0" w:color="auto"/>
            </w:tcBorders>
          </w:tcPr>
          <w:p w14:paraId="6E46223E" w14:textId="77777777" w:rsidR="00B43777" w:rsidRPr="00340B0D" w:rsidRDefault="00B43777" w:rsidP="00541D1A">
            <w:pPr>
              <w:rPr>
                <w:ins w:id="8950" w:author="jonathan pritchard" w:date="2025-01-23T13:47:00Z" w16du:dateUtc="2025-01-23T13:47:00Z"/>
                <w:rFonts w:cs="Arial"/>
                <w:sz w:val="18"/>
                <w:szCs w:val="18"/>
              </w:rPr>
            </w:pPr>
          </w:p>
        </w:tc>
        <w:tc>
          <w:tcPr>
            <w:tcW w:w="672" w:type="dxa"/>
            <w:tcBorders>
              <w:top w:val="single" w:sz="4" w:space="0" w:color="auto"/>
              <w:bottom w:val="single" w:sz="12" w:space="0" w:color="auto"/>
              <w:right w:val="single" w:sz="12" w:space="0" w:color="auto"/>
            </w:tcBorders>
            <w:vAlign w:val="center"/>
          </w:tcPr>
          <w:p w14:paraId="139CA34E" w14:textId="77777777" w:rsidR="00B43777" w:rsidRPr="00340B0D" w:rsidRDefault="00B43777" w:rsidP="00541D1A">
            <w:pPr>
              <w:rPr>
                <w:ins w:id="8951" w:author="jonathan pritchard" w:date="2025-01-23T13:47:00Z" w16du:dateUtc="2025-01-23T13:47:00Z"/>
                <w:rFonts w:cs="Arial"/>
                <w:sz w:val="18"/>
                <w:szCs w:val="18"/>
              </w:rPr>
            </w:pPr>
          </w:p>
        </w:tc>
      </w:tr>
      <w:tr w:rsidR="00B43777" w:rsidRPr="00340B0D" w14:paraId="5791CF87" w14:textId="77777777" w:rsidTr="00541D1A">
        <w:trPr>
          <w:ins w:id="8952"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AFB58FE" w14:textId="77777777" w:rsidR="00B43777" w:rsidRPr="00EF63B4" w:rsidRDefault="00B43777" w:rsidP="00541D1A">
            <w:pPr>
              <w:jc w:val="center"/>
              <w:rPr>
                <w:ins w:id="8953" w:author="jonathan pritchard" w:date="2025-01-23T13:47:00Z" w16du:dateUtc="2025-01-23T13:47:00Z"/>
                <w:rFonts w:cs="Arial"/>
                <w:sz w:val="18"/>
                <w:szCs w:val="18"/>
              </w:rPr>
            </w:pPr>
            <w:ins w:id="8954" w:author="jonathan pritchard" w:date="2025-01-23T13:47:00Z" w16du:dateUtc="2025-01-23T13:47:00Z">
              <w:r>
                <w:rPr>
                  <w:rFonts w:cs="Arial"/>
                  <w:b/>
                  <w:bCs/>
                  <w:sz w:val="18"/>
                  <w:szCs w:val="18"/>
                </w:rPr>
                <w:t>Additional</w:t>
              </w:r>
            </w:ins>
          </w:p>
        </w:tc>
      </w:tr>
      <w:tr w:rsidR="00B43777" w:rsidRPr="00340B0D" w14:paraId="7B1CC50D" w14:textId="77777777" w:rsidTr="00541D1A">
        <w:trPr>
          <w:ins w:id="8955"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0FD36448" w14:textId="77777777" w:rsidR="00B43777" w:rsidRPr="00340B0D" w:rsidRDefault="00B43777" w:rsidP="00541D1A">
            <w:pPr>
              <w:pStyle w:val="Default"/>
              <w:ind w:left="720"/>
              <w:rPr>
                <w:ins w:id="8956"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BBAE9C2" w14:textId="77777777" w:rsidR="00B43777" w:rsidRPr="00340B0D" w:rsidRDefault="00B43777" w:rsidP="00541D1A">
            <w:pPr>
              <w:jc w:val="center"/>
              <w:rPr>
                <w:ins w:id="8957"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0CA69BE2" w14:textId="77777777" w:rsidR="00B43777" w:rsidRPr="00340B0D" w:rsidRDefault="00B43777" w:rsidP="00541D1A">
            <w:pPr>
              <w:rPr>
                <w:ins w:id="8958"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6EB6EFDC" w14:textId="77777777" w:rsidR="00B43777" w:rsidRPr="00340B0D" w:rsidRDefault="00B43777" w:rsidP="00541D1A">
            <w:pPr>
              <w:rPr>
                <w:ins w:id="8959" w:author="jonathan pritchard" w:date="2025-01-23T13:47:00Z" w16du:dateUtc="2025-01-23T13:47:00Z"/>
                <w:rFonts w:cs="Arial"/>
                <w:sz w:val="18"/>
                <w:szCs w:val="18"/>
              </w:rPr>
            </w:pPr>
          </w:p>
        </w:tc>
      </w:tr>
      <w:tr w:rsidR="00B43777" w:rsidRPr="00340B0D" w14:paraId="54225539" w14:textId="77777777" w:rsidTr="00541D1A">
        <w:trPr>
          <w:ins w:id="8960" w:author="jonathan pritchard" w:date="2025-01-23T13:47:00Z"/>
        </w:trPr>
        <w:tc>
          <w:tcPr>
            <w:tcW w:w="4375" w:type="dxa"/>
            <w:gridSpan w:val="4"/>
            <w:tcBorders>
              <w:top w:val="single" w:sz="4" w:space="0" w:color="auto"/>
              <w:left w:val="single" w:sz="12" w:space="0" w:color="auto"/>
              <w:bottom w:val="single" w:sz="4" w:space="0" w:color="auto"/>
              <w:right w:val="single" w:sz="4" w:space="0" w:color="auto"/>
            </w:tcBorders>
          </w:tcPr>
          <w:p w14:paraId="19C086ED" w14:textId="77777777" w:rsidR="00B43777" w:rsidRPr="00340B0D" w:rsidRDefault="00B43777" w:rsidP="00541D1A">
            <w:pPr>
              <w:pStyle w:val="Default"/>
              <w:ind w:left="720"/>
              <w:rPr>
                <w:ins w:id="8961" w:author="jonathan pritchard" w:date="2025-01-23T13:47:00Z" w16du:dateUtc="2025-01-23T13:47: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04E7AD" w14:textId="77777777" w:rsidR="00B43777" w:rsidRPr="00340B0D" w:rsidRDefault="00B43777" w:rsidP="00541D1A">
            <w:pPr>
              <w:jc w:val="center"/>
              <w:rPr>
                <w:ins w:id="8962" w:author="jonathan pritchard" w:date="2025-01-23T13:47:00Z" w16du:dateUtc="2025-01-23T13:47:00Z"/>
                <w:rFonts w:cs="Arial"/>
                <w:sz w:val="18"/>
                <w:szCs w:val="18"/>
              </w:rPr>
            </w:pPr>
          </w:p>
        </w:tc>
        <w:tc>
          <w:tcPr>
            <w:tcW w:w="3598" w:type="dxa"/>
            <w:gridSpan w:val="4"/>
            <w:tcBorders>
              <w:top w:val="single" w:sz="4" w:space="0" w:color="auto"/>
              <w:left w:val="double" w:sz="4" w:space="0" w:color="auto"/>
              <w:bottom w:val="single" w:sz="4" w:space="0" w:color="auto"/>
            </w:tcBorders>
          </w:tcPr>
          <w:p w14:paraId="79388673" w14:textId="77777777" w:rsidR="00B43777" w:rsidRPr="00340B0D" w:rsidRDefault="00B43777" w:rsidP="00541D1A">
            <w:pPr>
              <w:rPr>
                <w:ins w:id="8963" w:author="jonathan pritchard" w:date="2025-01-23T13:47:00Z" w16du:dateUtc="2025-01-23T13:47:00Z"/>
                <w:rFonts w:cs="Arial"/>
                <w:sz w:val="18"/>
                <w:szCs w:val="18"/>
              </w:rPr>
            </w:pPr>
          </w:p>
        </w:tc>
        <w:tc>
          <w:tcPr>
            <w:tcW w:w="672" w:type="dxa"/>
            <w:tcBorders>
              <w:top w:val="single" w:sz="4" w:space="0" w:color="auto"/>
              <w:bottom w:val="single" w:sz="4" w:space="0" w:color="auto"/>
              <w:right w:val="single" w:sz="12" w:space="0" w:color="auto"/>
            </w:tcBorders>
            <w:vAlign w:val="center"/>
          </w:tcPr>
          <w:p w14:paraId="088AE93C" w14:textId="77777777" w:rsidR="00B43777" w:rsidRPr="00340B0D" w:rsidRDefault="00B43777" w:rsidP="00541D1A">
            <w:pPr>
              <w:rPr>
                <w:ins w:id="8964" w:author="jonathan pritchard" w:date="2025-01-23T13:47:00Z" w16du:dateUtc="2025-01-23T13:47:00Z"/>
                <w:rFonts w:cs="Arial"/>
                <w:sz w:val="18"/>
                <w:szCs w:val="18"/>
              </w:rPr>
            </w:pPr>
          </w:p>
        </w:tc>
      </w:tr>
      <w:tr w:rsidR="00B43777" w:rsidRPr="00340B0D" w14:paraId="72DC2D5D" w14:textId="77777777" w:rsidTr="00541D1A">
        <w:trPr>
          <w:ins w:id="8965" w:author="jonathan pritchard" w:date="2025-01-23T13:47: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C4EEA" w14:textId="77777777" w:rsidR="00B43777" w:rsidRPr="00340B0D" w:rsidRDefault="00B43777" w:rsidP="00541D1A">
            <w:pPr>
              <w:jc w:val="center"/>
              <w:rPr>
                <w:ins w:id="8966" w:author="jonathan pritchard" w:date="2025-01-23T13:47:00Z" w16du:dateUtc="2025-01-23T13:47:00Z"/>
                <w:rFonts w:cs="Arial"/>
                <w:b/>
                <w:bCs/>
                <w:sz w:val="18"/>
                <w:szCs w:val="18"/>
              </w:rPr>
            </w:pPr>
            <w:ins w:id="8967" w:author="jonathan pritchard" w:date="2025-01-23T13:47:00Z" w16du:dateUtc="2025-01-23T13:47:00Z">
              <w:r w:rsidRPr="00340B0D">
                <w:rPr>
                  <w:rFonts w:cs="Arial"/>
                  <w:b/>
                  <w:bCs/>
                  <w:sz w:val="18"/>
                  <w:szCs w:val="18"/>
                </w:rPr>
                <w:t>Setup</w:t>
              </w:r>
            </w:ins>
          </w:p>
        </w:tc>
      </w:tr>
      <w:tr w:rsidR="00B43777" w:rsidRPr="00340B0D" w14:paraId="050EA6B4" w14:textId="77777777" w:rsidTr="00541D1A">
        <w:trPr>
          <w:ins w:id="8968" w:author="jonathan pritchard" w:date="2025-01-23T13:47:00Z"/>
        </w:trPr>
        <w:tc>
          <w:tcPr>
            <w:tcW w:w="9199" w:type="dxa"/>
            <w:gridSpan w:val="11"/>
            <w:tcBorders>
              <w:top w:val="single" w:sz="4" w:space="0" w:color="auto"/>
              <w:left w:val="single" w:sz="12" w:space="0" w:color="auto"/>
              <w:bottom w:val="single" w:sz="4" w:space="0" w:color="auto"/>
              <w:right w:val="single" w:sz="12" w:space="0" w:color="auto"/>
            </w:tcBorders>
          </w:tcPr>
          <w:p w14:paraId="65239ACB" w14:textId="77777777" w:rsidR="005614DA" w:rsidRDefault="005614DA" w:rsidP="00541D1A">
            <w:pPr>
              <w:rPr>
                <w:rFonts w:cs="Arial"/>
                <w:sz w:val="18"/>
                <w:szCs w:val="18"/>
              </w:rPr>
            </w:pPr>
          </w:p>
          <w:p w14:paraId="400720D5" w14:textId="3FCAE0EC" w:rsidR="00B43777" w:rsidRDefault="005614DA" w:rsidP="00541D1A">
            <w:pPr>
              <w:rPr>
                <w:rFonts w:cs="Arial"/>
                <w:i/>
              </w:rPr>
            </w:pPr>
            <w:r w:rsidRPr="002054D9">
              <w:rPr>
                <w:rFonts w:cs="Arial"/>
                <w:i/>
              </w:rPr>
              <w:t xml:space="preserve">As for test </w:t>
            </w:r>
            <w:proofErr w:type="spellStart"/>
            <w:r w:rsidRPr="002054D9">
              <w:rPr>
                <w:rFonts w:cs="Arial"/>
                <w:i/>
              </w:rPr>
              <w:t>WaterLevelAdjustment</w:t>
            </w:r>
            <w:proofErr w:type="spellEnd"/>
          </w:p>
          <w:p w14:paraId="1C148011" w14:textId="77777777" w:rsidR="005614DA" w:rsidRPr="00110428" w:rsidRDefault="005614DA" w:rsidP="00541D1A">
            <w:pPr>
              <w:rPr>
                <w:ins w:id="8969" w:author="jonathan pritchard" w:date="2025-01-23T13:47:00Z" w16du:dateUtc="2025-01-23T13:47:00Z"/>
                <w:rFonts w:cs="Arial"/>
              </w:rPr>
            </w:pPr>
          </w:p>
          <w:p w14:paraId="6C8352DC" w14:textId="77777777" w:rsidR="00B43777" w:rsidRPr="00340B0D" w:rsidRDefault="00B43777" w:rsidP="00541D1A">
            <w:pPr>
              <w:rPr>
                <w:ins w:id="8970" w:author="jonathan pritchard" w:date="2025-01-23T13:47:00Z" w16du:dateUtc="2025-01-23T13:47:00Z"/>
                <w:rFonts w:cs="Arial"/>
                <w:sz w:val="18"/>
                <w:szCs w:val="18"/>
              </w:rPr>
            </w:pPr>
          </w:p>
        </w:tc>
      </w:tr>
      <w:tr w:rsidR="00B43777" w:rsidRPr="00340B0D" w14:paraId="00F413E4" w14:textId="77777777" w:rsidTr="00541D1A">
        <w:trPr>
          <w:ins w:id="8971"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1E06B5" w14:textId="77777777" w:rsidR="00B43777" w:rsidRPr="00340B0D" w:rsidRDefault="00B43777" w:rsidP="00541D1A">
            <w:pPr>
              <w:jc w:val="center"/>
              <w:rPr>
                <w:ins w:id="8972" w:author="jonathan pritchard" w:date="2025-01-23T13:47:00Z" w16du:dateUtc="2025-01-23T13:47:00Z"/>
                <w:rFonts w:cs="Arial"/>
                <w:b/>
                <w:bCs/>
                <w:sz w:val="18"/>
                <w:szCs w:val="18"/>
              </w:rPr>
            </w:pPr>
            <w:ins w:id="8973" w:author="jonathan pritchard" w:date="2025-01-23T13:47:00Z" w16du:dateUtc="2025-01-23T13:47:00Z">
              <w:r w:rsidRPr="00340B0D">
                <w:rPr>
                  <w:rFonts w:cs="Arial"/>
                  <w:b/>
                  <w:bCs/>
                  <w:sz w:val="18"/>
                  <w:szCs w:val="18"/>
                </w:rPr>
                <w:t>Action</w:t>
              </w:r>
            </w:ins>
          </w:p>
        </w:tc>
      </w:tr>
      <w:tr w:rsidR="00B43777" w:rsidRPr="00340B0D" w14:paraId="0ED411FA" w14:textId="77777777" w:rsidTr="00541D1A">
        <w:trPr>
          <w:ins w:id="8974"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90A3855" w14:textId="77777777" w:rsidR="00B43777" w:rsidRDefault="00B43777" w:rsidP="00541D1A">
            <w:pPr>
              <w:rPr>
                <w:rFonts w:cs="Arial"/>
                <w:b/>
                <w:bCs/>
              </w:rPr>
            </w:pPr>
          </w:p>
          <w:p w14:paraId="681FB851" w14:textId="77777777" w:rsidR="005614DA" w:rsidRPr="002054D9" w:rsidRDefault="005614DA" w:rsidP="005614DA">
            <w:pPr>
              <w:rPr>
                <w:rFonts w:cs="Arial"/>
                <w:i/>
              </w:rPr>
            </w:pPr>
            <w:r w:rsidRPr="002054D9">
              <w:rPr>
                <w:rFonts w:cs="Arial"/>
                <w:i/>
              </w:rPr>
              <w:t>A) Navigate to Point (XX,YY). Inspect Adjusted Depth Values (S-102 and S-104)</w:t>
            </w:r>
          </w:p>
          <w:p w14:paraId="588931FC" w14:textId="77777777" w:rsidR="005614DA" w:rsidRDefault="005614DA" w:rsidP="005614DA">
            <w:pPr>
              <w:rPr>
                <w:rFonts w:cs="Arial"/>
                <w:i/>
              </w:rPr>
            </w:pPr>
            <w:r w:rsidRPr="002054D9">
              <w:rPr>
                <w:rFonts w:cs="Arial"/>
                <w:i/>
              </w:rPr>
              <w:t>B) Navigate to Point (XX,YY) Inspect Adjusted Depth Values (S-104 only</w:t>
            </w:r>
          </w:p>
          <w:p w14:paraId="2EABC5E8" w14:textId="23EEF869" w:rsidR="005614DA" w:rsidRPr="00110428" w:rsidRDefault="005614DA" w:rsidP="005614DA">
            <w:pPr>
              <w:rPr>
                <w:ins w:id="8975" w:author="jonathan pritchard" w:date="2025-01-23T13:47:00Z" w16du:dateUtc="2025-01-23T13:47:00Z"/>
                <w:rFonts w:cs="Arial"/>
                <w:b/>
                <w:bCs/>
              </w:rPr>
            </w:pPr>
          </w:p>
        </w:tc>
      </w:tr>
      <w:tr w:rsidR="00B43777" w:rsidRPr="00340B0D" w14:paraId="5512C3E5" w14:textId="77777777" w:rsidTr="00541D1A">
        <w:trPr>
          <w:ins w:id="8976"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8C267BD" w14:textId="77777777" w:rsidR="00B43777" w:rsidRPr="00340B0D" w:rsidRDefault="00B43777" w:rsidP="00541D1A">
            <w:pPr>
              <w:jc w:val="center"/>
              <w:rPr>
                <w:ins w:id="8977" w:author="jonathan pritchard" w:date="2025-01-23T13:47:00Z" w16du:dateUtc="2025-01-23T13:47:00Z"/>
                <w:rFonts w:cs="Arial"/>
                <w:sz w:val="18"/>
                <w:szCs w:val="18"/>
              </w:rPr>
            </w:pPr>
            <w:ins w:id="8978" w:author="jonathan pritchard" w:date="2025-01-23T13:47:00Z" w16du:dateUtc="2025-01-23T13:47:00Z">
              <w:r w:rsidRPr="00340B0D">
                <w:rPr>
                  <w:rFonts w:cs="Arial"/>
                  <w:b/>
                  <w:bCs/>
                  <w:sz w:val="18"/>
                  <w:szCs w:val="18"/>
                </w:rPr>
                <w:t>Results</w:t>
              </w:r>
            </w:ins>
          </w:p>
        </w:tc>
      </w:tr>
      <w:tr w:rsidR="00B43777" w:rsidRPr="00340B0D" w14:paraId="7823DA86" w14:textId="77777777" w:rsidTr="00541D1A">
        <w:trPr>
          <w:ins w:id="8979" w:author="jonathan pritchard" w:date="2025-01-23T13:47:00Z"/>
        </w:trPr>
        <w:tc>
          <w:tcPr>
            <w:tcW w:w="9199" w:type="dxa"/>
            <w:gridSpan w:val="11"/>
            <w:tcBorders>
              <w:top w:val="single" w:sz="4" w:space="0" w:color="auto"/>
              <w:left w:val="single" w:sz="12" w:space="0" w:color="auto"/>
              <w:bottom w:val="single" w:sz="12" w:space="0" w:color="auto"/>
              <w:right w:val="single" w:sz="12" w:space="0" w:color="auto"/>
            </w:tcBorders>
          </w:tcPr>
          <w:p w14:paraId="4BF1FE95" w14:textId="77777777" w:rsidR="00B43777" w:rsidRDefault="00B43777" w:rsidP="00541D1A">
            <w:pPr>
              <w:rPr>
                <w:ins w:id="8980" w:author="jonathan pritchard" w:date="2025-01-23T13:47:00Z" w16du:dateUtc="2025-01-23T13:47:00Z"/>
                <w:rFonts w:cs="Arial"/>
                <w:sz w:val="18"/>
                <w:szCs w:val="18"/>
              </w:rPr>
            </w:pPr>
          </w:p>
          <w:p w14:paraId="1DC08488" w14:textId="77777777" w:rsidR="00B43777" w:rsidRDefault="00B43777" w:rsidP="00541D1A">
            <w:pPr>
              <w:rPr>
                <w:ins w:id="8981" w:author="jonathan pritchard" w:date="2025-01-23T13:47:00Z" w16du:dateUtc="2025-01-23T13:47:00Z"/>
                <w:rFonts w:cs="Arial"/>
                <w:sz w:val="18"/>
                <w:szCs w:val="18"/>
              </w:rPr>
            </w:pPr>
          </w:p>
          <w:p w14:paraId="34C52454" w14:textId="77777777" w:rsidR="005614DA" w:rsidRPr="002054D9" w:rsidRDefault="005614DA" w:rsidP="005614DA">
            <w:pPr>
              <w:rPr>
                <w:rFonts w:cs="Arial"/>
                <w:i/>
                <w:iCs/>
                <w:position w:val="-1"/>
                <w:lang w:val="en-US"/>
              </w:rPr>
            </w:pPr>
            <w:r w:rsidRPr="002054D9">
              <w:rPr>
                <w:rFonts w:cs="Arial"/>
                <w:i/>
                <w:iCs/>
                <w:position w:val="-1"/>
                <w:lang w:val="en-US"/>
              </w:rPr>
              <w:t xml:space="preserve">Verify </w:t>
            </w:r>
          </w:p>
          <w:p w14:paraId="0A0F74EC" w14:textId="77777777" w:rsidR="005614DA" w:rsidRPr="002054D9" w:rsidRDefault="005614DA" w:rsidP="005614DA">
            <w:pPr>
              <w:pStyle w:val="ListParagraph"/>
              <w:numPr>
                <w:ilvl w:val="0"/>
                <w:numId w:val="45"/>
              </w:numPr>
              <w:jc w:val="left"/>
              <w:rPr>
                <w:rFonts w:cs="Arial"/>
              </w:rPr>
            </w:pPr>
            <w:r w:rsidRPr="002054D9">
              <w:rPr>
                <w:rFonts w:cs="Arial"/>
              </w:rPr>
              <w:t>All depth values in ENC are adjusted according to the S-104 values as shown</w:t>
            </w:r>
          </w:p>
          <w:p w14:paraId="7DA9062E" w14:textId="77777777" w:rsidR="00B43777" w:rsidRDefault="00B43777" w:rsidP="00541D1A">
            <w:pPr>
              <w:rPr>
                <w:ins w:id="8982" w:author="jonathan pritchard" w:date="2025-01-23T13:47:00Z" w16du:dateUtc="2025-01-23T13:47:00Z"/>
                <w:rFonts w:cs="Arial"/>
                <w:sz w:val="18"/>
                <w:szCs w:val="18"/>
              </w:rPr>
            </w:pPr>
          </w:p>
          <w:p w14:paraId="585F1C6E" w14:textId="61823A43" w:rsidR="00B43777" w:rsidRDefault="005614DA" w:rsidP="00541D1A">
            <w:pPr>
              <w:jc w:val="center"/>
              <w:rPr>
                <w:rFonts w:cs="Arial"/>
                <w:sz w:val="18"/>
                <w:szCs w:val="18"/>
              </w:rPr>
            </w:pPr>
            <w:r w:rsidRPr="002054D9">
              <w:rPr>
                <w:rFonts w:cs="Arial"/>
                <w:noProof/>
                <w:lang w:val="en-IN" w:eastAsia="en-IN"/>
              </w:rPr>
              <w:drawing>
                <wp:inline distT="0" distB="0" distL="0" distR="0" wp14:anchorId="5C021918" wp14:editId="5789A394">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p>
          <w:p w14:paraId="23744243" w14:textId="0F5865C0" w:rsidR="005614DA" w:rsidRPr="00340B0D" w:rsidRDefault="005614DA" w:rsidP="00541D1A">
            <w:pPr>
              <w:jc w:val="center"/>
              <w:rPr>
                <w:ins w:id="8983" w:author="jonathan pritchard" w:date="2025-01-23T13:47:00Z" w16du:dateUtc="2025-01-23T13:47:00Z"/>
                <w:rFonts w:cs="Arial"/>
                <w:sz w:val="18"/>
                <w:szCs w:val="18"/>
              </w:rPr>
            </w:pPr>
            <w:proofErr w:type="spellStart"/>
            <w:r>
              <w:rPr>
                <w:rFonts w:cs="Arial"/>
                <w:sz w:val="18"/>
                <w:szCs w:val="18"/>
              </w:rPr>
              <w:t>tbd</w:t>
            </w:r>
            <w:proofErr w:type="spellEnd"/>
          </w:p>
          <w:p w14:paraId="53D27C67" w14:textId="77777777" w:rsidR="00B43777" w:rsidRDefault="00B43777" w:rsidP="00541D1A">
            <w:pPr>
              <w:tabs>
                <w:tab w:val="left" w:pos="3048"/>
              </w:tabs>
              <w:jc w:val="center"/>
              <w:rPr>
                <w:ins w:id="8984" w:author="jonathan pritchard" w:date="2025-01-23T13:47:00Z" w16du:dateUtc="2025-01-23T13:47:00Z"/>
                <w:rFonts w:cs="Arial"/>
                <w:sz w:val="18"/>
                <w:szCs w:val="18"/>
              </w:rPr>
            </w:pPr>
          </w:p>
          <w:p w14:paraId="4CFB7075" w14:textId="77777777" w:rsidR="00B43777" w:rsidRPr="00340B0D" w:rsidRDefault="00B43777" w:rsidP="00541D1A">
            <w:pPr>
              <w:tabs>
                <w:tab w:val="left" w:pos="3048"/>
              </w:tabs>
              <w:jc w:val="center"/>
              <w:rPr>
                <w:ins w:id="8985" w:author="jonathan pritchard" w:date="2025-01-23T13:47:00Z" w16du:dateUtc="2025-01-23T13:47:00Z"/>
                <w:rFonts w:cs="Arial"/>
                <w:sz w:val="18"/>
                <w:szCs w:val="18"/>
              </w:rPr>
            </w:pPr>
          </w:p>
          <w:p w14:paraId="651607B4" w14:textId="77777777" w:rsidR="00B43777" w:rsidRDefault="00B43777" w:rsidP="00541D1A">
            <w:pPr>
              <w:jc w:val="center"/>
              <w:rPr>
                <w:ins w:id="8986" w:author="jonathan pritchard" w:date="2025-01-23T13:47:00Z" w16du:dateUtc="2025-01-23T13:47:00Z"/>
                <w:rFonts w:cs="Arial"/>
                <w:sz w:val="18"/>
                <w:szCs w:val="18"/>
              </w:rPr>
            </w:pPr>
          </w:p>
          <w:p w14:paraId="19325E02" w14:textId="77777777" w:rsidR="00B43777" w:rsidRDefault="00B43777" w:rsidP="00541D1A">
            <w:pPr>
              <w:jc w:val="center"/>
              <w:rPr>
                <w:ins w:id="8987" w:author="jonathan pritchard" w:date="2025-01-23T13:47:00Z" w16du:dateUtc="2025-01-23T13:47:00Z"/>
                <w:rFonts w:cs="Arial"/>
                <w:sz w:val="18"/>
                <w:szCs w:val="18"/>
              </w:rPr>
            </w:pPr>
          </w:p>
          <w:p w14:paraId="3C4D2F7E" w14:textId="77777777" w:rsidR="00B43777" w:rsidRPr="00340B0D" w:rsidRDefault="00B43777" w:rsidP="00541D1A">
            <w:pPr>
              <w:rPr>
                <w:ins w:id="8988" w:author="jonathan pritchard" w:date="2025-01-23T13:47:00Z" w16du:dateUtc="2025-01-23T13:47:00Z"/>
                <w:rFonts w:cs="Arial"/>
                <w:sz w:val="18"/>
                <w:szCs w:val="18"/>
              </w:rPr>
            </w:pPr>
          </w:p>
        </w:tc>
      </w:tr>
    </w:tbl>
    <w:p w14:paraId="51455265" w14:textId="77777777" w:rsidR="00B43777" w:rsidRDefault="00B43777" w:rsidP="00B43777">
      <w:pPr>
        <w:rPr>
          <w:ins w:id="8989" w:author="jonathan pritchard" w:date="2025-01-23T13:47:00Z" w16du:dateUtc="2025-01-23T13:47:00Z"/>
          <w:highlight w:val="yellow"/>
        </w:rPr>
      </w:pPr>
    </w:p>
    <w:p w14:paraId="22FE85C4" w14:textId="77777777" w:rsidR="00B43777" w:rsidRPr="00B43777" w:rsidRDefault="00B43777">
      <w:pPr>
        <w:rPr>
          <w:b/>
          <w:highlight w:val="yellow"/>
          <w:rPrChange w:id="8990" w:author="jonathan pritchard" w:date="2025-01-23T13:47:00Z" w16du:dateUtc="2025-01-23T13:47:00Z">
            <w:rPr>
              <w:rFonts w:cs="Arial"/>
              <w:b w:val="0"/>
              <w:color w:val="000000" w:themeColor="text1"/>
            </w:rPr>
          </w:rPrChange>
        </w:rPr>
        <w:pPrChange w:id="8991" w:author="jonathan pritchard" w:date="2025-01-23T13:47:00Z" w16du:dateUtc="2025-01-23T13:47:00Z">
          <w:pPr>
            <w:pStyle w:val="Heading1"/>
            <w:numPr>
              <w:ilvl w:val="2"/>
              <w:numId w:val="73"/>
            </w:numPr>
            <w:tabs>
              <w:tab w:val="clear" w:pos="432"/>
              <w:tab w:val="left" w:pos="567"/>
            </w:tabs>
            <w:spacing w:after="120"/>
            <w:ind w:left="567" w:hanging="567"/>
          </w:pPr>
        </w:pPrChange>
      </w:pPr>
    </w:p>
    <w:p w14:paraId="0BBE02CE" w14:textId="1BD17E1E" w:rsidR="00B43777" w:rsidRDefault="00B43777" w:rsidP="006C7785">
      <w:pPr>
        <w:rPr>
          <w:ins w:id="8992" w:author="jonathan pritchard" w:date="2025-01-23T13:48:00Z" w16du:dateUtc="2025-01-23T13:48:00Z"/>
          <w:rFonts w:cs="Arial"/>
        </w:rPr>
      </w:pPr>
    </w:p>
    <w:p w14:paraId="4EDFF2AE" w14:textId="77777777" w:rsidR="00B43777" w:rsidRDefault="00B43777">
      <w:pPr>
        <w:widowControl/>
        <w:spacing w:line="240" w:lineRule="auto"/>
        <w:jc w:val="left"/>
        <w:rPr>
          <w:ins w:id="8993" w:author="jonathan pritchard" w:date="2025-01-23T13:48:00Z" w16du:dateUtc="2025-01-23T13:48:00Z"/>
          <w:rFonts w:cs="Arial"/>
        </w:rPr>
      </w:pPr>
      <w:ins w:id="8994" w:author="jonathan pritchard" w:date="2025-01-23T13:48:00Z" w16du:dateUtc="2025-01-23T13:48:00Z">
        <w:r>
          <w:rPr>
            <w:rFonts w:cs="Arial"/>
          </w:rPr>
          <w:br w:type="page"/>
        </w:r>
      </w:ins>
    </w:p>
    <w:p w14:paraId="19EFB3CD" w14:textId="77777777" w:rsidR="006C7785" w:rsidRPr="002054D9" w:rsidRDefault="006C7785" w:rsidP="006C7785">
      <w:pPr>
        <w:rPr>
          <w:rFonts w:cs="Arial"/>
        </w:rPr>
      </w:pPr>
    </w:p>
    <w:p w14:paraId="137E5D66" w14:textId="77777777" w:rsidR="006C7785" w:rsidRDefault="006C7785" w:rsidP="006C7785">
      <w:pPr>
        <w:pStyle w:val="Heading1"/>
        <w:numPr>
          <w:ilvl w:val="2"/>
          <w:numId w:val="73"/>
        </w:numPr>
        <w:tabs>
          <w:tab w:val="left" w:pos="567"/>
        </w:tabs>
        <w:spacing w:after="120"/>
        <w:ind w:left="709" w:hanging="709"/>
        <w:rPr>
          <w:ins w:id="8995" w:author="jonathan pritchard" w:date="2025-01-23T13:47:00Z" w16du:dateUtc="2025-01-23T13:47:00Z"/>
          <w:rFonts w:cs="Arial"/>
          <w:color w:val="000000" w:themeColor="text1"/>
        </w:rPr>
      </w:pPr>
      <w:bookmarkStart w:id="8996" w:name="_Toc189491303"/>
      <w:r w:rsidRPr="00C31E99">
        <w:rPr>
          <w:rFonts w:cs="Arial"/>
          <w:color w:val="000000" w:themeColor="text1"/>
        </w:rPr>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bookmarkEnd w:id="899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1C617481" w14:textId="77777777" w:rsidTr="00541D1A">
        <w:trPr>
          <w:trHeight w:val="416"/>
          <w:ins w:id="8997" w:author="jonathan pritchard" w:date="2025-01-23T13:48: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C893FE2" w14:textId="77777777" w:rsidR="00B43777" w:rsidRPr="00340B0D" w:rsidRDefault="00B43777" w:rsidP="00541D1A">
            <w:pPr>
              <w:jc w:val="center"/>
              <w:rPr>
                <w:ins w:id="8998" w:author="jonathan pritchard" w:date="2025-01-23T13:48:00Z" w16du:dateUtc="2025-01-23T13:48:00Z"/>
                <w:rFonts w:cs="Arial"/>
                <w:b/>
                <w:bCs/>
                <w:sz w:val="18"/>
                <w:szCs w:val="18"/>
              </w:rPr>
            </w:pPr>
            <w:ins w:id="8999" w:author="jonathan pritchard" w:date="2025-01-23T13:48:00Z" w16du:dateUtc="2025-01-23T13:48: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864B073" w14:textId="1EAD26D4" w:rsidR="00B43777" w:rsidRPr="00C87169" w:rsidRDefault="005614DA" w:rsidP="00541D1A">
            <w:pPr>
              <w:jc w:val="center"/>
              <w:rPr>
                <w:ins w:id="9000" w:author="jonathan pritchard" w:date="2025-01-23T13:48:00Z" w16du:dateUtc="2025-01-23T13:48:00Z"/>
                <w:rFonts w:cs="Arial"/>
                <w:bCs/>
              </w:rPr>
            </w:pPr>
            <w:proofErr w:type="spellStart"/>
            <w:r w:rsidRPr="00C31E99">
              <w:rPr>
                <w:rFonts w:cs="Arial"/>
              </w:rPr>
              <w:t>WLAFeatureInformation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9D1DC1B" w14:textId="77777777" w:rsidR="00B43777" w:rsidRPr="00340B0D" w:rsidRDefault="00B43777" w:rsidP="00541D1A">
            <w:pPr>
              <w:jc w:val="center"/>
              <w:rPr>
                <w:ins w:id="9001" w:author="jonathan pritchard" w:date="2025-01-23T13:48:00Z" w16du:dateUtc="2025-01-23T13:48:00Z"/>
                <w:rFonts w:cs="Arial"/>
                <w:b/>
                <w:bCs/>
                <w:sz w:val="18"/>
                <w:szCs w:val="18"/>
              </w:rPr>
            </w:pPr>
            <w:ins w:id="9002" w:author="jonathan pritchard" w:date="2025-01-23T13:48:00Z" w16du:dateUtc="2025-01-23T13:48: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F5D7B8" w14:textId="669C8E9D" w:rsidR="00B43777" w:rsidRPr="005614DA" w:rsidRDefault="005614DA" w:rsidP="005614DA">
            <w:pPr>
              <w:spacing w:line="240" w:lineRule="auto"/>
              <w:rPr>
                <w:ins w:id="9003" w:author="jonathan pritchard" w:date="2025-01-23T13:48:00Z" w16du:dateUtc="2025-01-23T13:48:00Z"/>
                <w:rFonts w:cs="Arial"/>
                <w:color w:val="000000"/>
              </w:rPr>
            </w:pPr>
            <w:r w:rsidRPr="00C31E99">
              <w:rPr>
                <w:rFonts w:cs="Arial"/>
                <w:color w:val="000000"/>
              </w:rPr>
              <w:t xml:space="preserve">S-98 </w:t>
            </w:r>
            <w:r w:rsidR="00251401">
              <w:rPr>
                <w:rFonts w:cs="Arial"/>
                <w:color w:val="000000"/>
              </w:rPr>
              <w:t>Appendix D-3</w:t>
            </w:r>
          </w:p>
        </w:tc>
      </w:tr>
      <w:tr w:rsidR="00B43777" w:rsidRPr="00340B0D" w14:paraId="7FBB6443" w14:textId="77777777" w:rsidTr="00541D1A">
        <w:trPr>
          <w:ins w:id="9004"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BF375A" w14:textId="77777777" w:rsidR="00B43777" w:rsidRPr="00340B0D" w:rsidRDefault="00B43777" w:rsidP="00541D1A">
            <w:pPr>
              <w:rPr>
                <w:ins w:id="9005" w:author="jonathan pritchard" w:date="2025-01-23T13:48:00Z" w16du:dateUtc="2025-01-23T13:48:00Z"/>
                <w:rFonts w:cs="Arial"/>
                <w:b/>
                <w:bCs/>
                <w:sz w:val="18"/>
                <w:szCs w:val="18"/>
              </w:rPr>
            </w:pPr>
            <w:ins w:id="9006" w:author="jonathan pritchard" w:date="2025-01-23T13:48:00Z" w16du:dateUtc="2025-01-23T13:48:00Z">
              <w:r w:rsidRPr="00340B0D">
                <w:rPr>
                  <w:rFonts w:cs="Arial"/>
                  <w:b/>
                  <w:bCs/>
                  <w:sz w:val="18"/>
                  <w:szCs w:val="18"/>
                </w:rPr>
                <w:t>Test Description</w:t>
              </w:r>
            </w:ins>
          </w:p>
        </w:tc>
      </w:tr>
      <w:tr w:rsidR="00B43777" w:rsidRPr="00340B0D" w14:paraId="04FA2DF9" w14:textId="77777777" w:rsidTr="00541D1A">
        <w:trPr>
          <w:ins w:id="9007"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302661C" w14:textId="77777777" w:rsidR="00B43777" w:rsidRPr="009C22F4" w:rsidRDefault="00B43777" w:rsidP="00541D1A">
            <w:pPr>
              <w:rPr>
                <w:ins w:id="9008" w:author="jonathan pritchard" w:date="2025-01-23T13:48:00Z" w16du:dateUtc="2025-01-23T13:48:00Z"/>
                <w:rFonts w:cs="Arial"/>
                <w:i/>
              </w:rPr>
            </w:pPr>
          </w:p>
          <w:p w14:paraId="590399EC" w14:textId="77777777" w:rsidR="00B43777" w:rsidRDefault="005614DA" w:rsidP="00541D1A">
            <w:pPr>
              <w:rPr>
                <w:rFonts w:cs="Arial"/>
                <w:i/>
              </w:rPr>
            </w:pPr>
            <w:r w:rsidRPr="00C31E99">
              <w:rPr>
                <w:rFonts w:cs="Arial"/>
                <w:i/>
              </w:rPr>
              <w:t>This test verifies the ECDIS Water Level Adjustment communicates correct information to the user during feature interrogation</w:t>
            </w:r>
          </w:p>
          <w:p w14:paraId="1E141F1C" w14:textId="5B5E6B20" w:rsidR="005614DA" w:rsidRPr="009C22F4" w:rsidRDefault="005614DA" w:rsidP="00541D1A">
            <w:pPr>
              <w:rPr>
                <w:ins w:id="9009" w:author="jonathan pritchard" w:date="2025-01-23T13:48:00Z" w16du:dateUtc="2025-01-23T13:48:00Z"/>
                <w:rFonts w:cs="Arial"/>
                <w:i/>
              </w:rPr>
            </w:pPr>
          </w:p>
        </w:tc>
      </w:tr>
      <w:tr w:rsidR="00B43777" w:rsidRPr="00340B0D" w14:paraId="15A26373" w14:textId="77777777" w:rsidTr="00541D1A">
        <w:trPr>
          <w:ins w:id="9010"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250CC" w14:textId="77777777" w:rsidR="00B43777" w:rsidRPr="00340B0D" w:rsidRDefault="00B43777" w:rsidP="00541D1A">
            <w:pPr>
              <w:jc w:val="center"/>
              <w:rPr>
                <w:ins w:id="9011" w:author="jonathan pritchard" w:date="2025-01-23T13:48:00Z" w16du:dateUtc="2025-01-23T13:48:00Z"/>
                <w:rFonts w:cs="Arial"/>
                <w:b/>
                <w:bCs/>
                <w:sz w:val="18"/>
                <w:szCs w:val="18"/>
              </w:rPr>
            </w:pPr>
            <w:ins w:id="9012" w:author="jonathan pritchard" w:date="2025-01-23T13:48:00Z" w16du:dateUtc="2025-01-23T13:48:00Z">
              <w:r w:rsidRPr="00340B0D">
                <w:rPr>
                  <w:rFonts w:cs="Arial"/>
                  <w:b/>
                  <w:bCs/>
                  <w:sz w:val="18"/>
                  <w:szCs w:val="18"/>
                </w:rPr>
                <w:t>Loaded Data</w:t>
              </w:r>
            </w:ins>
          </w:p>
        </w:tc>
      </w:tr>
      <w:tr w:rsidR="00B43777" w:rsidRPr="00340B0D" w14:paraId="09FE0D0C" w14:textId="77777777" w:rsidTr="00541D1A">
        <w:trPr>
          <w:ins w:id="9013"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1CDF53E" w14:textId="77777777" w:rsidR="00B43777" w:rsidRPr="00340B0D" w:rsidRDefault="00B43777" w:rsidP="00541D1A">
            <w:pPr>
              <w:jc w:val="center"/>
              <w:rPr>
                <w:ins w:id="9014" w:author="jonathan pritchard" w:date="2025-01-23T13:48:00Z" w16du:dateUtc="2025-01-23T13:48:00Z"/>
                <w:rFonts w:cs="Arial"/>
                <w:b/>
                <w:bCs/>
                <w:sz w:val="18"/>
                <w:szCs w:val="18"/>
              </w:rPr>
            </w:pPr>
            <w:ins w:id="9015" w:author="jonathan pritchard" w:date="2025-01-23T13:48:00Z" w16du:dateUtc="2025-01-23T13:48: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46036C" w14:textId="77777777" w:rsidR="00B43777" w:rsidRPr="00340B0D" w:rsidRDefault="00B43777" w:rsidP="00541D1A">
            <w:pPr>
              <w:jc w:val="center"/>
              <w:rPr>
                <w:ins w:id="9016" w:author="jonathan pritchard" w:date="2025-01-23T13:48:00Z" w16du:dateUtc="2025-01-23T13:48:00Z"/>
                <w:rFonts w:cs="Arial"/>
                <w:b/>
                <w:bCs/>
                <w:sz w:val="18"/>
                <w:szCs w:val="18"/>
              </w:rPr>
            </w:pPr>
          </w:p>
        </w:tc>
      </w:tr>
      <w:tr w:rsidR="00B43777" w:rsidRPr="00340B0D" w14:paraId="1F24208C" w14:textId="77777777" w:rsidTr="00541D1A">
        <w:trPr>
          <w:ins w:id="9017" w:author="jonathan pritchard" w:date="2025-01-23T13:48: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472B6C" w14:textId="77777777" w:rsidR="00B43777" w:rsidRPr="00340B0D" w:rsidRDefault="00B43777" w:rsidP="00541D1A">
            <w:pPr>
              <w:rPr>
                <w:ins w:id="9018"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F59B291" w14:textId="77777777" w:rsidR="00B43777" w:rsidRPr="00340B0D" w:rsidRDefault="00B43777" w:rsidP="00541D1A">
            <w:pPr>
              <w:rPr>
                <w:ins w:id="9019" w:author="jonathan pritchard" w:date="2025-01-23T13:48:00Z" w16du:dateUtc="2025-01-23T13:48:00Z"/>
                <w:rFonts w:cs="Arial"/>
                <w:sz w:val="18"/>
                <w:szCs w:val="18"/>
              </w:rPr>
            </w:pPr>
          </w:p>
        </w:tc>
      </w:tr>
      <w:tr w:rsidR="00B43777" w:rsidRPr="00340B0D" w14:paraId="52484312" w14:textId="77777777" w:rsidTr="00541D1A">
        <w:trPr>
          <w:ins w:id="9020" w:author="jonathan pritchard" w:date="2025-01-23T13:48: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801535B" w14:textId="77777777" w:rsidR="00B43777" w:rsidRPr="00340B0D" w:rsidRDefault="00B43777" w:rsidP="00541D1A">
            <w:pPr>
              <w:rPr>
                <w:ins w:id="9021" w:author="jonathan pritchard" w:date="2025-01-23T13:48:00Z" w16du:dateUtc="2025-01-23T13:48: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5E7A23F" w14:textId="77777777" w:rsidR="00B43777" w:rsidRPr="00340B0D" w:rsidRDefault="00B43777" w:rsidP="00541D1A">
            <w:pPr>
              <w:rPr>
                <w:ins w:id="9022" w:author="jonathan pritchard" w:date="2025-01-23T13:48:00Z" w16du:dateUtc="2025-01-23T13:48:00Z"/>
                <w:rFonts w:cs="Arial"/>
                <w:sz w:val="18"/>
                <w:szCs w:val="18"/>
              </w:rPr>
            </w:pPr>
          </w:p>
        </w:tc>
      </w:tr>
      <w:tr w:rsidR="00B43777" w:rsidRPr="00340B0D" w14:paraId="0350255B" w14:textId="77777777" w:rsidTr="00541D1A">
        <w:trPr>
          <w:ins w:id="9023" w:author="jonathan pritchard" w:date="2025-01-23T13:48: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41F0DE" w14:textId="77777777" w:rsidR="00B43777" w:rsidRPr="00340B0D" w:rsidRDefault="00B43777" w:rsidP="00541D1A">
            <w:pPr>
              <w:jc w:val="center"/>
              <w:rPr>
                <w:ins w:id="9024" w:author="jonathan pritchard" w:date="2025-01-23T13:48:00Z" w16du:dateUtc="2025-01-23T13:48:00Z"/>
                <w:rFonts w:cs="Arial"/>
                <w:b/>
                <w:bCs/>
                <w:sz w:val="18"/>
                <w:szCs w:val="18"/>
              </w:rPr>
            </w:pPr>
            <w:ins w:id="9025" w:author="jonathan pritchard" w:date="2025-01-23T13:48:00Z" w16du:dateUtc="2025-01-23T13:48: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C23AA2" w14:textId="77777777" w:rsidR="00B43777" w:rsidRPr="00340B0D" w:rsidRDefault="00B43777" w:rsidP="00541D1A">
            <w:pPr>
              <w:jc w:val="center"/>
              <w:rPr>
                <w:ins w:id="9026" w:author="jonathan pritchard" w:date="2025-01-23T13:48:00Z" w16du:dateUtc="2025-01-23T13:48:00Z"/>
                <w:rFonts w:cs="Arial"/>
                <w:b/>
                <w:bCs/>
                <w:sz w:val="18"/>
                <w:szCs w:val="18"/>
              </w:rPr>
            </w:pPr>
            <w:ins w:id="9027" w:author="jonathan pritchard" w:date="2025-01-23T13:48:00Z" w16du:dateUtc="2025-01-23T13:48: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76FA0D1" w14:textId="77777777" w:rsidTr="00541D1A">
        <w:trPr>
          <w:ins w:id="9028" w:author="jonathan pritchard" w:date="2025-01-23T13:48:00Z"/>
        </w:trPr>
        <w:customXmlInsRangeStart w:id="9029" w:author="jonathan pritchard" w:date="2025-01-23T13:48:00Z"/>
        <w:sdt>
          <w:sdtPr>
            <w:rPr>
              <w:rFonts w:cs="Arial"/>
              <w:sz w:val="18"/>
              <w:szCs w:val="18"/>
            </w:rPr>
            <w:alias w:val="Diplay Category"/>
            <w:tag w:val="Diplay Categor"/>
            <w:id w:val="-1342233757"/>
            <w:placeholder>
              <w:docPart w:val="3FA79581A017420EB2B6B4B59EF764E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029"/>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4B5D8FE" w14:textId="77777777" w:rsidR="00B43777" w:rsidRPr="00340B0D" w:rsidRDefault="00B43777" w:rsidP="00541D1A">
                <w:pPr>
                  <w:rPr>
                    <w:ins w:id="9030" w:author="jonathan pritchard" w:date="2025-01-23T13:48:00Z" w16du:dateUtc="2025-01-23T13:48:00Z"/>
                    <w:rFonts w:cs="Arial"/>
                    <w:sz w:val="18"/>
                    <w:szCs w:val="18"/>
                  </w:rPr>
                </w:pPr>
                <w:ins w:id="9031" w:author="jonathan pritchard" w:date="2025-01-23T13:48:00Z" w16du:dateUtc="2025-01-23T13:48:00Z">
                  <w:r>
                    <w:rPr>
                      <w:rFonts w:cs="Arial"/>
                      <w:sz w:val="18"/>
                      <w:szCs w:val="18"/>
                    </w:rPr>
                    <w:t>Other</w:t>
                  </w:r>
                </w:ins>
              </w:p>
            </w:tc>
            <w:customXmlInsRangeStart w:id="9032" w:author="jonathan pritchard" w:date="2025-01-23T13:48:00Z"/>
          </w:sdtContent>
        </w:sdt>
        <w:customXmlInsRangeEnd w:id="9032"/>
        <w:tc>
          <w:tcPr>
            <w:tcW w:w="3871" w:type="dxa"/>
            <w:gridSpan w:val="5"/>
            <w:tcBorders>
              <w:left w:val="single" w:sz="12" w:space="0" w:color="auto"/>
              <w:bottom w:val="single" w:sz="4" w:space="0" w:color="auto"/>
              <w:right w:val="single" w:sz="4" w:space="0" w:color="auto"/>
            </w:tcBorders>
            <w:shd w:val="clear" w:color="auto" w:fill="auto"/>
          </w:tcPr>
          <w:p w14:paraId="3F526650" w14:textId="77777777" w:rsidR="00B43777" w:rsidRPr="00340B0D" w:rsidRDefault="00B43777" w:rsidP="00541D1A">
            <w:pPr>
              <w:rPr>
                <w:ins w:id="9033" w:author="jonathan pritchard" w:date="2025-01-23T13:48:00Z" w16du:dateUtc="2025-01-23T13:48:00Z"/>
                <w:rFonts w:cs="Arial"/>
                <w:sz w:val="18"/>
                <w:szCs w:val="18"/>
              </w:rPr>
            </w:pPr>
            <w:ins w:id="9034" w:author="jonathan pritchard" w:date="2025-01-23T13:48:00Z" w16du:dateUtc="2025-01-23T13:48: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572BD3F7" w14:textId="77777777" w:rsidR="00B43777" w:rsidRPr="00340B0D" w:rsidRDefault="00B43777" w:rsidP="00541D1A">
            <w:pPr>
              <w:jc w:val="center"/>
              <w:rPr>
                <w:ins w:id="9035" w:author="jonathan pritchard" w:date="2025-01-23T13:48:00Z" w16du:dateUtc="2025-01-23T13:48:00Z"/>
                <w:rFonts w:cs="Arial"/>
                <w:sz w:val="18"/>
                <w:szCs w:val="18"/>
              </w:rPr>
            </w:pPr>
          </w:p>
        </w:tc>
      </w:tr>
      <w:tr w:rsidR="00B43777" w:rsidRPr="00340B0D" w14:paraId="1ED37202" w14:textId="77777777" w:rsidTr="00541D1A">
        <w:trPr>
          <w:ins w:id="9036" w:author="jonathan pritchard" w:date="2025-01-23T13:48: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7955F5" w14:textId="77777777" w:rsidR="00B43777" w:rsidRPr="00340B0D" w:rsidRDefault="00B43777" w:rsidP="00541D1A">
            <w:pPr>
              <w:jc w:val="center"/>
              <w:rPr>
                <w:ins w:id="9037" w:author="jonathan pritchard" w:date="2025-01-23T13:48:00Z" w16du:dateUtc="2025-01-23T13:48:00Z"/>
                <w:rFonts w:cs="Arial"/>
                <w:b/>
                <w:bCs/>
                <w:sz w:val="18"/>
                <w:szCs w:val="18"/>
              </w:rPr>
            </w:pPr>
            <w:ins w:id="9038" w:author="jonathan pritchard" w:date="2025-01-23T13:48:00Z" w16du:dateUtc="2025-01-23T13:48: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69E35E49" w14:textId="77777777" w:rsidR="00B43777" w:rsidRPr="00340B0D" w:rsidRDefault="00B43777" w:rsidP="00541D1A">
            <w:pPr>
              <w:rPr>
                <w:ins w:id="9039" w:author="jonathan pritchard" w:date="2025-01-23T13:48:00Z" w16du:dateUtc="2025-01-23T13:48:00Z"/>
                <w:rFonts w:cs="Arial"/>
                <w:sz w:val="18"/>
                <w:szCs w:val="18"/>
              </w:rPr>
            </w:pPr>
            <w:ins w:id="9040" w:author="jonathan pritchard" w:date="2025-01-23T13:48:00Z" w16du:dateUtc="2025-01-23T13:48: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52A4FEE5" w14:textId="77777777" w:rsidR="00B43777" w:rsidRPr="00340B0D" w:rsidRDefault="00B43777" w:rsidP="00541D1A">
            <w:pPr>
              <w:jc w:val="center"/>
              <w:rPr>
                <w:ins w:id="9041" w:author="jonathan pritchard" w:date="2025-01-23T13:48:00Z" w16du:dateUtc="2025-01-23T13:48:00Z"/>
                <w:rFonts w:cs="Arial"/>
                <w:sz w:val="18"/>
                <w:szCs w:val="18"/>
              </w:rPr>
            </w:pPr>
          </w:p>
        </w:tc>
      </w:tr>
      <w:tr w:rsidR="00B43777" w:rsidRPr="00340B0D" w14:paraId="36BEDF32" w14:textId="77777777" w:rsidTr="00541D1A">
        <w:trPr>
          <w:ins w:id="9042"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C96FE6" w14:textId="77777777" w:rsidR="00B43777" w:rsidRPr="00340B0D" w:rsidRDefault="00B43777" w:rsidP="00541D1A">
            <w:pPr>
              <w:rPr>
                <w:ins w:id="9043" w:author="jonathan pritchard" w:date="2025-01-23T13:48:00Z" w16du:dateUtc="2025-01-23T13:48:00Z"/>
                <w:rFonts w:cs="Arial"/>
                <w:sz w:val="18"/>
                <w:szCs w:val="18"/>
              </w:rPr>
            </w:pPr>
            <w:ins w:id="9044" w:author="jonathan pritchard" w:date="2025-01-23T13:48:00Z" w16du:dateUtc="2025-01-23T13:48: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694BC" w14:textId="77777777" w:rsidR="00B43777" w:rsidRPr="00340B0D" w:rsidRDefault="00B43777" w:rsidP="00541D1A">
            <w:pPr>
              <w:rPr>
                <w:ins w:id="9045" w:author="jonathan pritchard" w:date="2025-01-23T13:48:00Z" w16du:dateUtc="2025-01-23T13:48:00Z"/>
                <w:rFonts w:cs="Arial"/>
                <w:sz w:val="18"/>
                <w:szCs w:val="18"/>
              </w:rPr>
            </w:pPr>
          </w:p>
        </w:tc>
        <w:tc>
          <w:tcPr>
            <w:tcW w:w="3871" w:type="dxa"/>
            <w:gridSpan w:val="5"/>
            <w:tcBorders>
              <w:left w:val="single" w:sz="12" w:space="0" w:color="auto"/>
            </w:tcBorders>
          </w:tcPr>
          <w:p w14:paraId="5514C364" w14:textId="77777777" w:rsidR="00B43777" w:rsidRPr="00340B0D" w:rsidRDefault="00B43777" w:rsidP="00541D1A">
            <w:pPr>
              <w:rPr>
                <w:ins w:id="9046" w:author="jonathan pritchard" w:date="2025-01-23T13:48:00Z" w16du:dateUtc="2025-01-23T13:48:00Z"/>
                <w:rFonts w:cs="Arial"/>
                <w:sz w:val="18"/>
                <w:szCs w:val="18"/>
              </w:rPr>
            </w:pPr>
            <w:ins w:id="9047" w:author="jonathan pritchard" w:date="2025-01-23T13:48:00Z" w16du:dateUtc="2025-01-23T13:48:00Z">
              <w:r w:rsidRPr="00340B0D">
                <w:rPr>
                  <w:rFonts w:cs="Arial"/>
                  <w:sz w:val="18"/>
                  <w:szCs w:val="18"/>
                </w:rPr>
                <w:t>Highlight date dependent</w:t>
              </w:r>
            </w:ins>
          </w:p>
        </w:tc>
        <w:tc>
          <w:tcPr>
            <w:tcW w:w="672" w:type="dxa"/>
            <w:tcBorders>
              <w:right w:val="single" w:sz="12" w:space="0" w:color="auto"/>
            </w:tcBorders>
          </w:tcPr>
          <w:p w14:paraId="1898BE07" w14:textId="77777777" w:rsidR="00B43777" w:rsidRPr="00340B0D" w:rsidRDefault="00B43777" w:rsidP="00541D1A">
            <w:pPr>
              <w:jc w:val="center"/>
              <w:rPr>
                <w:ins w:id="9048" w:author="jonathan pritchard" w:date="2025-01-23T13:48:00Z" w16du:dateUtc="2025-01-23T13:48:00Z"/>
                <w:rFonts w:cs="Arial"/>
                <w:sz w:val="18"/>
                <w:szCs w:val="18"/>
              </w:rPr>
            </w:pPr>
          </w:p>
        </w:tc>
      </w:tr>
      <w:tr w:rsidR="00B43777" w:rsidRPr="00340B0D" w14:paraId="0802C434" w14:textId="77777777" w:rsidTr="00541D1A">
        <w:trPr>
          <w:ins w:id="9049"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855409" w14:textId="77777777" w:rsidR="00B43777" w:rsidRPr="00340B0D" w:rsidRDefault="00B43777" w:rsidP="00541D1A">
            <w:pPr>
              <w:rPr>
                <w:ins w:id="9050" w:author="jonathan pritchard" w:date="2025-01-23T13:48:00Z" w16du:dateUtc="2025-01-23T13:48:00Z"/>
                <w:rFonts w:cs="Arial"/>
                <w:sz w:val="18"/>
                <w:szCs w:val="18"/>
              </w:rPr>
            </w:pPr>
            <w:ins w:id="9051" w:author="jonathan pritchard" w:date="2025-01-23T13:48:00Z" w16du:dateUtc="2025-01-23T13:48: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F5B310" w14:textId="77777777" w:rsidR="00B43777" w:rsidRPr="00340B0D" w:rsidRDefault="00B43777" w:rsidP="00541D1A">
            <w:pPr>
              <w:rPr>
                <w:ins w:id="9052" w:author="jonathan pritchard" w:date="2025-01-23T13:48:00Z" w16du:dateUtc="2025-01-23T13:48:00Z"/>
                <w:rFonts w:cs="Arial"/>
                <w:sz w:val="18"/>
                <w:szCs w:val="18"/>
              </w:rPr>
            </w:pPr>
          </w:p>
        </w:tc>
        <w:tc>
          <w:tcPr>
            <w:tcW w:w="3871" w:type="dxa"/>
            <w:gridSpan w:val="5"/>
            <w:tcBorders>
              <w:left w:val="single" w:sz="12" w:space="0" w:color="auto"/>
            </w:tcBorders>
          </w:tcPr>
          <w:p w14:paraId="38E345D4" w14:textId="77777777" w:rsidR="00B43777" w:rsidRPr="00340B0D" w:rsidRDefault="00B43777" w:rsidP="00541D1A">
            <w:pPr>
              <w:rPr>
                <w:ins w:id="9053" w:author="jonathan pritchard" w:date="2025-01-23T13:48:00Z" w16du:dateUtc="2025-01-23T13:48:00Z"/>
                <w:rFonts w:cs="Arial"/>
                <w:sz w:val="18"/>
                <w:szCs w:val="18"/>
              </w:rPr>
            </w:pPr>
            <w:ins w:id="9054" w:author="jonathan pritchard" w:date="2025-01-23T13:48:00Z" w16du:dateUtc="2025-01-23T13:48:00Z">
              <w:r w:rsidRPr="00340B0D">
                <w:rPr>
                  <w:rFonts w:cs="Arial"/>
                  <w:sz w:val="18"/>
                  <w:szCs w:val="18"/>
                </w:rPr>
                <w:t>Highlight document</w:t>
              </w:r>
            </w:ins>
          </w:p>
        </w:tc>
        <w:tc>
          <w:tcPr>
            <w:tcW w:w="672" w:type="dxa"/>
            <w:tcBorders>
              <w:right w:val="single" w:sz="12" w:space="0" w:color="auto"/>
            </w:tcBorders>
          </w:tcPr>
          <w:p w14:paraId="01FAA7C4" w14:textId="77777777" w:rsidR="00B43777" w:rsidRPr="00340B0D" w:rsidRDefault="00B43777" w:rsidP="00541D1A">
            <w:pPr>
              <w:jc w:val="center"/>
              <w:rPr>
                <w:ins w:id="9055" w:author="jonathan pritchard" w:date="2025-01-23T13:48:00Z" w16du:dateUtc="2025-01-23T13:48:00Z"/>
                <w:rFonts w:cs="Arial"/>
                <w:sz w:val="18"/>
                <w:szCs w:val="18"/>
              </w:rPr>
            </w:pPr>
          </w:p>
        </w:tc>
      </w:tr>
      <w:tr w:rsidR="00B43777" w:rsidRPr="00340B0D" w14:paraId="693CBA5B" w14:textId="77777777" w:rsidTr="00541D1A">
        <w:trPr>
          <w:ins w:id="9056"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DA2A2" w14:textId="77777777" w:rsidR="00B43777" w:rsidRPr="00340B0D" w:rsidRDefault="00B43777" w:rsidP="00541D1A">
            <w:pPr>
              <w:rPr>
                <w:ins w:id="9057" w:author="jonathan pritchard" w:date="2025-01-23T13:48:00Z" w16du:dateUtc="2025-01-23T13:48:00Z"/>
                <w:rFonts w:cs="Arial"/>
                <w:sz w:val="18"/>
                <w:szCs w:val="18"/>
              </w:rPr>
            </w:pPr>
            <w:ins w:id="9058" w:author="jonathan pritchard" w:date="2025-01-23T13:48:00Z" w16du:dateUtc="2025-01-23T13:48: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C503FA" w14:textId="77777777" w:rsidR="00B43777" w:rsidRPr="00340B0D" w:rsidRDefault="00B43777" w:rsidP="00541D1A">
            <w:pPr>
              <w:rPr>
                <w:ins w:id="9059" w:author="jonathan pritchard" w:date="2025-01-23T13:48:00Z" w16du:dateUtc="2025-01-23T13:48:00Z"/>
                <w:rFonts w:cs="Arial"/>
                <w:sz w:val="18"/>
                <w:szCs w:val="18"/>
              </w:rPr>
            </w:pPr>
          </w:p>
        </w:tc>
        <w:tc>
          <w:tcPr>
            <w:tcW w:w="3871" w:type="dxa"/>
            <w:gridSpan w:val="5"/>
            <w:tcBorders>
              <w:left w:val="single" w:sz="12" w:space="0" w:color="auto"/>
            </w:tcBorders>
          </w:tcPr>
          <w:p w14:paraId="43363E00" w14:textId="77777777" w:rsidR="00B43777" w:rsidRPr="00340B0D" w:rsidRDefault="00B43777" w:rsidP="00541D1A">
            <w:pPr>
              <w:rPr>
                <w:ins w:id="9060" w:author="jonathan pritchard" w:date="2025-01-23T13:48:00Z" w16du:dateUtc="2025-01-23T13:48:00Z"/>
                <w:rFonts w:cs="Arial"/>
                <w:b/>
                <w:bCs/>
                <w:sz w:val="18"/>
                <w:szCs w:val="18"/>
              </w:rPr>
            </w:pPr>
            <w:ins w:id="9061" w:author="jonathan pritchard" w:date="2025-01-23T13:48:00Z" w16du:dateUtc="2025-01-23T13:48:00Z">
              <w:r w:rsidRPr="00340B0D">
                <w:rPr>
                  <w:rFonts w:cs="Arial"/>
                  <w:sz w:val="18"/>
                  <w:szCs w:val="18"/>
                </w:rPr>
                <w:t>Highlight info</w:t>
              </w:r>
            </w:ins>
          </w:p>
        </w:tc>
        <w:tc>
          <w:tcPr>
            <w:tcW w:w="672" w:type="dxa"/>
            <w:tcBorders>
              <w:right w:val="single" w:sz="12" w:space="0" w:color="auto"/>
            </w:tcBorders>
          </w:tcPr>
          <w:p w14:paraId="12F557FA" w14:textId="77777777" w:rsidR="00B43777" w:rsidRPr="00340B0D" w:rsidRDefault="00B43777" w:rsidP="00541D1A">
            <w:pPr>
              <w:jc w:val="center"/>
              <w:rPr>
                <w:ins w:id="9062" w:author="jonathan pritchard" w:date="2025-01-23T13:48:00Z" w16du:dateUtc="2025-01-23T13:48:00Z"/>
                <w:rFonts w:cs="Arial"/>
                <w:sz w:val="18"/>
                <w:szCs w:val="18"/>
              </w:rPr>
            </w:pPr>
          </w:p>
        </w:tc>
      </w:tr>
      <w:tr w:rsidR="00B43777" w:rsidRPr="00340B0D" w14:paraId="06D84407" w14:textId="77777777" w:rsidTr="00541D1A">
        <w:trPr>
          <w:ins w:id="9063"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9C61929" w14:textId="77777777" w:rsidR="00B43777" w:rsidRPr="00340B0D" w:rsidRDefault="00B43777" w:rsidP="00541D1A">
            <w:pPr>
              <w:rPr>
                <w:ins w:id="9064" w:author="jonathan pritchard" w:date="2025-01-23T13:48:00Z" w16du:dateUtc="2025-01-23T13:48:00Z"/>
                <w:rFonts w:cs="Arial"/>
                <w:sz w:val="18"/>
                <w:szCs w:val="18"/>
              </w:rPr>
            </w:pPr>
            <w:ins w:id="9065" w:author="jonathan pritchard" w:date="2025-01-23T13:48:00Z" w16du:dateUtc="2025-01-23T13:48: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C02D83" w14:textId="77777777" w:rsidR="00B43777" w:rsidRPr="00340B0D" w:rsidRDefault="00B43777" w:rsidP="00541D1A">
            <w:pPr>
              <w:rPr>
                <w:ins w:id="9066" w:author="jonathan pritchard" w:date="2025-01-23T13:48:00Z" w16du:dateUtc="2025-01-23T13:48:00Z"/>
                <w:rFonts w:cs="Arial"/>
                <w:sz w:val="18"/>
                <w:szCs w:val="18"/>
              </w:rPr>
            </w:pPr>
          </w:p>
        </w:tc>
        <w:tc>
          <w:tcPr>
            <w:tcW w:w="3871" w:type="dxa"/>
            <w:gridSpan w:val="5"/>
            <w:tcBorders>
              <w:left w:val="single" w:sz="12" w:space="0" w:color="auto"/>
            </w:tcBorders>
          </w:tcPr>
          <w:p w14:paraId="2A9EB87B" w14:textId="77777777" w:rsidR="00B43777" w:rsidRPr="00340B0D" w:rsidRDefault="00B43777" w:rsidP="00541D1A">
            <w:pPr>
              <w:rPr>
                <w:ins w:id="9067" w:author="jonathan pritchard" w:date="2025-01-23T13:48:00Z" w16du:dateUtc="2025-01-23T13:48:00Z"/>
                <w:rFonts w:cs="Arial"/>
                <w:sz w:val="18"/>
                <w:szCs w:val="18"/>
              </w:rPr>
            </w:pPr>
            <w:ins w:id="9068" w:author="jonathan pritchard" w:date="2025-01-23T13:48:00Z" w16du:dateUtc="2025-01-23T13:48:00Z">
              <w:r w:rsidRPr="00340B0D">
                <w:rPr>
                  <w:rFonts w:cs="Arial"/>
                  <w:sz w:val="18"/>
                  <w:szCs w:val="18"/>
                </w:rPr>
                <w:t>Shallow Pattern</w:t>
              </w:r>
            </w:ins>
          </w:p>
        </w:tc>
        <w:tc>
          <w:tcPr>
            <w:tcW w:w="672" w:type="dxa"/>
            <w:tcBorders>
              <w:right w:val="single" w:sz="12" w:space="0" w:color="auto"/>
            </w:tcBorders>
          </w:tcPr>
          <w:p w14:paraId="261821E0" w14:textId="77777777" w:rsidR="00B43777" w:rsidRPr="00340B0D" w:rsidRDefault="00B43777" w:rsidP="00541D1A">
            <w:pPr>
              <w:jc w:val="center"/>
              <w:rPr>
                <w:ins w:id="9069" w:author="jonathan pritchard" w:date="2025-01-23T13:48:00Z" w16du:dateUtc="2025-01-23T13:48:00Z"/>
                <w:rFonts w:cs="Arial"/>
                <w:sz w:val="18"/>
                <w:szCs w:val="18"/>
              </w:rPr>
            </w:pPr>
          </w:p>
        </w:tc>
      </w:tr>
      <w:tr w:rsidR="00B43777" w:rsidRPr="00340B0D" w14:paraId="53AE981C" w14:textId="77777777" w:rsidTr="00541D1A">
        <w:trPr>
          <w:ins w:id="9070"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B6761E" w14:textId="77777777" w:rsidR="00B43777" w:rsidRPr="00340B0D" w:rsidRDefault="00B43777" w:rsidP="00541D1A">
            <w:pPr>
              <w:rPr>
                <w:ins w:id="9071" w:author="jonathan pritchard" w:date="2025-01-23T13:48:00Z" w16du:dateUtc="2025-01-23T13:48:00Z"/>
                <w:rFonts w:cs="Arial"/>
                <w:sz w:val="18"/>
                <w:szCs w:val="18"/>
              </w:rPr>
            </w:pPr>
            <w:ins w:id="9072" w:author="jonathan pritchard" w:date="2025-01-23T13:48:00Z" w16du:dateUtc="2025-01-23T13:48: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DE31DE" w14:textId="77777777" w:rsidR="00B43777" w:rsidRPr="00340B0D" w:rsidRDefault="00B43777" w:rsidP="00541D1A">
            <w:pPr>
              <w:rPr>
                <w:ins w:id="9073" w:author="jonathan pritchard" w:date="2025-01-23T13:48:00Z" w16du:dateUtc="2025-01-23T13:48:00Z"/>
                <w:rFonts w:cs="Arial"/>
                <w:sz w:val="18"/>
                <w:szCs w:val="18"/>
              </w:rPr>
            </w:pPr>
          </w:p>
        </w:tc>
        <w:tc>
          <w:tcPr>
            <w:tcW w:w="3871" w:type="dxa"/>
            <w:gridSpan w:val="5"/>
            <w:tcBorders>
              <w:left w:val="single" w:sz="12" w:space="0" w:color="auto"/>
            </w:tcBorders>
          </w:tcPr>
          <w:p w14:paraId="4A2BEABD" w14:textId="77777777" w:rsidR="00B43777" w:rsidRPr="00340B0D" w:rsidRDefault="00B43777" w:rsidP="00541D1A">
            <w:pPr>
              <w:rPr>
                <w:ins w:id="9074" w:author="jonathan pritchard" w:date="2025-01-23T13:48:00Z" w16du:dateUtc="2025-01-23T13:48:00Z"/>
                <w:rFonts w:cs="Arial"/>
                <w:sz w:val="18"/>
                <w:szCs w:val="18"/>
              </w:rPr>
            </w:pPr>
            <w:ins w:id="9075" w:author="jonathan pritchard" w:date="2025-01-23T13:48:00Z" w16du:dateUtc="2025-01-23T13:48:00Z">
              <w:r w:rsidRPr="00340B0D">
                <w:rPr>
                  <w:rFonts w:cs="Arial"/>
                  <w:sz w:val="18"/>
                  <w:szCs w:val="18"/>
                </w:rPr>
                <w:t>Unknown</w:t>
              </w:r>
            </w:ins>
          </w:p>
        </w:tc>
        <w:tc>
          <w:tcPr>
            <w:tcW w:w="672" w:type="dxa"/>
            <w:tcBorders>
              <w:right w:val="single" w:sz="12" w:space="0" w:color="auto"/>
            </w:tcBorders>
          </w:tcPr>
          <w:p w14:paraId="11D92D61" w14:textId="77777777" w:rsidR="00B43777" w:rsidRPr="00340B0D" w:rsidRDefault="00B43777" w:rsidP="00541D1A">
            <w:pPr>
              <w:jc w:val="center"/>
              <w:rPr>
                <w:ins w:id="9076" w:author="jonathan pritchard" w:date="2025-01-23T13:48:00Z" w16du:dateUtc="2025-01-23T13:48:00Z"/>
                <w:rFonts w:cs="Arial"/>
                <w:sz w:val="18"/>
                <w:szCs w:val="18"/>
              </w:rPr>
            </w:pPr>
          </w:p>
        </w:tc>
      </w:tr>
      <w:tr w:rsidR="00B43777" w:rsidRPr="00340B0D" w14:paraId="40629A31" w14:textId="77777777" w:rsidTr="00541D1A">
        <w:trPr>
          <w:ins w:id="9077"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0E5B03" w14:textId="77777777" w:rsidR="00B43777" w:rsidRPr="00340B0D" w:rsidRDefault="00B43777" w:rsidP="00541D1A">
            <w:pPr>
              <w:rPr>
                <w:ins w:id="9078" w:author="jonathan pritchard" w:date="2025-01-23T13:48:00Z" w16du:dateUtc="2025-01-23T13:48:00Z"/>
                <w:rFonts w:cs="Arial"/>
                <w:sz w:val="18"/>
                <w:szCs w:val="18"/>
              </w:rPr>
            </w:pPr>
            <w:ins w:id="9079" w:author="jonathan pritchard" w:date="2025-01-23T13:48:00Z" w16du:dateUtc="2025-01-23T13:48: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C6710E" w14:textId="77777777" w:rsidR="00B43777" w:rsidRPr="00340B0D" w:rsidRDefault="00B43777" w:rsidP="00541D1A">
            <w:pPr>
              <w:rPr>
                <w:ins w:id="9080" w:author="jonathan pritchard" w:date="2025-01-23T13:48:00Z" w16du:dateUtc="2025-01-23T13:48:00Z"/>
                <w:rFonts w:cs="Arial"/>
                <w:sz w:val="18"/>
                <w:szCs w:val="18"/>
              </w:rPr>
            </w:pPr>
          </w:p>
        </w:tc>
        <w:tc>
          <w:tcPr>
            <w:tcW w:w="3871" w:type="dxa"/>
            <w:gridSpan w:val="5"/>
            <w:tcBorders>
              <w:left w:val="single" w:sz="12" w:space="0" w:color="auto"/>
            </w:tcBorders>
          </w:tcPr>
          <w:p w14:paraId="40EC26BD" w14:textId="77777777" w:rsidR="00B43777" w:rsidRPr="00340B0D" w:rsidRDefault="00B43777" w:rsidP="00541D1A">
            <w:pPr>
              <w:rPr>
                <w:ins w:id="9081" w:author="jonathan pritchard" w:date="2025-01-23T13:48:00Z" w16du:dateUtc="2025-01-23T13:48:00Z"/>
                <w:rFonts w:cs="Arial"/>
                <w:sz w:val="18"/>
                <w:szCs w:val="18"/>
              </w:rPr>
            </w:pPr>
            <w:ins w:id="9082" w:author="jonathan pritchard" w:date="2025-01-23T13:48:00Z" w16du:dateUtc="2025-01-23T13:48:00Z">
              <w:r w:rsidRPr="00340B0D">
                <w:rPr>
                  <w:rFonts w:cs="Arial"/>
                  <w:sz w:val="18"/>
                  <w:szCs w:val="18"/>
                </w:rPr>
                <w:t>Update Review</w:t>
              </w:r>
            </w:ins>
          </w:p>
        </w:tc>
        <w:tc>
          <w:tcPr>
            <w:tcW w:w="672" w:type="dxa"/>
            <w:tcBorders>
              <w:right w:val="single" w:sz="12" w:space="0" w:color="auto"/>
            </w:tcBorders>
          </w:tcPr>
          <w:p w14:paraId="3E96F5DB" w14:textId="77777777" w:rsidR="00B43777" w:rsidRPr="00340B0D" w:rsidRDefault="00B43777" w:rsidP="00541D1A">
            <w:pPr>
              <w:jc w:val="center"/>
              <w:rPr>
                <w:ins w:id="9083" w:author="jonathan pritchard" w:date="2025-01-23T13:48:00Z" w16du:dateUtc="2025-01-23T13:48:00Z"/>
                <w:rFonts w:cs="Arial"/>
                <w:sz w:val="18"/>
                <w:szCs w:val="18"/>
              </w:rPr>
            </w:pPr>
          </w:p>
        </w:tc>
      </w:tr>
      <w:tr w:rsidR="00B43777" w:rsidRPr="00340B0D" w14:paraId="4992F52B" w14:textId="77777777" w:rsidTr="00541D1A">
        <w:trPr>
          <w:ins w:id="9084"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C21628" w14:textId="77777777" w:rsidR="00B43777" w:rsidRPr="00340B0D" w:rsidRDefault="00B43777" w:rsidP="00541D1A">
            <w:pPr>
              <w:rPr>
                <w:ins w:id="9085" w:author="jonathan pritchard" w:date="2025-01-23T13:48:00Z" w16du:dateUtc="2025-01-23T13:48:00Z"/>
                <w:rFonts w:cs="Arial"/>
                <w:sz w:val="18"/>
                <w:szCs w:val="18"/>
              </w:rPr>
            </w:pPr>
            <w:ins w:id="9086" w:author="jonathan pritchard" w:date="2025-01-23T13:48:00Z" w16du:dateUtc="2025-01-23T13:48: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8B388" w14:textId="77777777" w:rsidR="00B43777" w:rsidRPr="00340B0D" w:rsidRDefault="00B43777" w:rsidP="00541D1A">
            <w:pPr>
              <w:rPr>
                <w:ins w:id="9087" w:author="jonathan pritchard" w:date="2025-01-23T13:48:00Z" w16du:dateUtc="2025-01-23T13:48:00Z"/>
                <w:rFonts w:cs="Arial"/>
                <w:sz w:val="18"/>
                <w:szCs w:val="18"/>
              </w:rPr>
            </w:pPr>
          </w:p>
        </w:tc>
        <w:tc>
          <w:tcPr>
            <w:tcW w:w="3871" w:type="dxa"/>
            <w:gridSpan w:val="5"/>
            <w:tcBorders>
              <w:left w:val="single" w:sz="12" w:space="0" w:color="auto"/>
            </w:tcBorders>
          </w:tcPr>
          <w:p w14:paraId="6D6C2851" w14:textId="77777777" w:rsidR="00B43777" w:rsidRPr="00340B0D" w:rsidRDefault="00B43777" w:rsidP="00541D1A">
            <w:pPr>
              <w:rPr>
                <w:ins w:id="9088" w:author="jonathan pritchard" w:date="2025-01-23T13:48:00Z" w16du:dateUtc="2025-01-23T13:48:00Z"/>
                <w:rFonts w:cs="Arial"/>
                <w:sz w:val="18"/>
                <w:szCs w:val="18"/>
              </w:rPr>
            </w:pPr>
            <w:ins w:id="9089" w:author="jonathan pritchard" w:date="2025-01-23T13:48:00Z" w16du:dateUtc="2025-01-23T13:48:00Z">
              <w:r w:rsidRPr="00340B0D">
                <w:rPr>
                  <w:rFonts w:cs="Arial"/>
                  <w:b/>
                  <w:bCs/>
                  <w:sz w:val="18"/>
                  <w:szCs w:val="18"/>
                </w:rPr>
                <w:t>Text Groups</w:t>
              </w:r>
            </w:ins>
          </w:p>
        </w:tc>
        <w:tc>
          <w:tcPr>
            <w:tcW w:w="672" w:type="dxa"/>
            <w:tcBorders>
              <w:right w:val="single" w:sz="12" w:space="0" w:color="auto"/>
            </w:tcBorders>
          </w:tcPr>
          <w:p w14:paraId="6953A94E" w14:textId="77777777" w:rsidR="00B43777" w:rsidRPr="00340B0D" w:rsidRDefault="00B43777" w:rsidP="00541D1A">
            <w:pPr>
              <w:jc w:val="center"/>
              <w:rPr>
                <w:ins w:id="9090" w:author="jonathan pritchard" w:date="2025-01-23T13:48:00Z" w16du:dateUtc="2025-01-23T13:48:00Z"/>
                <w:rFonts w:cs="Arial"/>
                <w:sz w:val="18"/>
                <w:szCs w:val="18"/>
              </w:rPr>
            </w:pPr>
          </w:p>
        </w:tc>
      </w:tr>
      <w:tr w:rsidR="00B43777" w:rsidRPr="00340B0D" w14:paraId="7F93562D" w14:textId="77777777" w:rsidTr="00541D1A">
        <w:trPr>
          <w:ins w:id="9091"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D458AD" w14:textId="77777777" w:rsidR="00B43777" w:rsidRPr="00340B0D" w:rsidRDefault="00B43777" w:rsidP="00541D1A">
            <w:pPr>
              <w:rPr>
                <w:ins w:id="9092" w:author="jonathan pritchard" w:date="2025-01-23T13:48:00Z" w16du:dateUtc="2025-01-23T13:48:00Z"/>
                <w:rFonts w:cs="Arial"/>
                <w:sz w:val="18"/>
                <w:szCs w:val="18"/>
              </w:rPr>
            </w:pPr>
            <w:ins w:id="9093" w:author="jonathan pritchard" w:date="2025-01-23T13:48:00Z" w16du:dateUtc="2025-01-23T13:48: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5AA775" w14:textId="77777777" w:rsidR="00B43777" w:rsidRPr="00340B0D" w:rsidRDefault="00B43777" w:rsidP="00541D1A">
            <w:pPr>
              <w:rPr>
                <w:ins w:id="9094" w:author="jonathan pritchard" w:date="2025-01-23T13:48:00Z" w16du:dateUtc="2025-01-23T13:48:00Z"/>
                <w:rFonts w:cs="Arial"/>
                <w:sz w:val="18"/>
                <w:szCs w:val="18"/>
              </w:rPr>
            </w:pPr>
          </w:p>
        </w:tc>
        <w:tc>
          <w:tcPr>
            <w:tcW w:w="3871" w:type="dxa"/>
            <w:gridSpan w:val="5"/>
            <w:tcBorders>
              <w:left w:val="single" w:sz="12" w:space="0" w:color="auto"/>
            </w:tcBorders>
          </w:tcPr>
          <w:p w14:paraId="56D71FB3" w14:textId="77777777" w:rsidR="00B43777" w:rsidRPr="00340B0D" w:rsidRDefault="00B43777" w:rsidP="00541D1A">
            <w:pPr>
              <w:rPr>
                <w:ins w:id="9095" w:author="jonathan pritchard" w:date="2025-01-23T13:48:00Z" w16du:dateUtc="2025-01-23T13:48:00Z"/>
                <w:rFonts w:cs="Arial"/>
                <w:sz w:val="18"/>
                <w:szCs w:val="18"/>
              </w:rPr>
            </w:pPr>
            <w:ins w:id="9096" w:author="jonathan pritchard" w:date="2025-01-23T13:48:00Z" w16du:dateUtc="2025-01-23T13:48:00Z">
              <w:r w:rsidRPr="00340B0D">
                <w:rPr>
                  <w:rFonts w:cs="Arial"/>
                  <w:sz w:val="18"/>
                  <w:szCs w:val="18"/>
                </w:rPr>
                <w:t>Chart Text</w:t>
              </w:r>
            </w:ins>
          </w:p>
        </w:tc>
        <w:tc>
          <w:tcPr>
            <w:tcW w:w="672" w:type="dxa"/>
            <w:tcBorders>
              <w:right w:val="single" w:sz="12" w:space="0" w:color="auto"/>
            </w:tcBorders>
          </w:tcPr>
          <w:p w14:paraId="15E7FAF5" w14:textId="77777777" w:rsidR="00B43777" w:rsidRPr="00340B0D" w:rsidRDefault="00B43777" w:rsidP="00541D1A">
            <w:pPr>
              <w:jc w:val="center"/>
              <w:rPr>
                <w:ins w:id="9097" w:author="jonathan pritchard" w:date="2025-01-23T13:48:00Z" w16du:dateUtc="2025-01-23T13:48:00Z"/>
                <w:rFonts w:cs="Arial"/>
                <w:sz w:val="18"/>
                <w:szCs w:val="18"/>
              </w:rPr>
            </w:pPr>
          </w:p>
        </w:tc>
      </w:tr>
      <w:tr w:rsidR="00B43777" w:rsidRPr="00340B0D" w14:paraId="73FF3BFC" w14:textId="77777777" w:rsidTr="00541D1A">
        <w:trPr>
          <w:ins w:id="9098"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5DFFFF" w14:textId="77777777" w:rsidR="00B43777" w:rsidRPr="00340B0D" w:rsidRDefault="00B43777" w:rsidP="00541D1A">
            <w:pPr>
              <w:rPr>
                <w:ins w:id="9099" w:author="jonathan pritchard" w:date="2025-01-23T13:48:00Z" w16du:dateUtc="2025-01-23T13:48:00Z"/>
                <w:rFonts w:cs="Arial"/>
                <w:sz w:val="18"/>
                <w:szCs w:val="18"/>
              </w:rPr>
            </w:pPr>
            <w:ins w:id="9100" w:author="jonathan pritchard" w:date="2025-01-23T13:48:00Z" w16du:dateUtc="2025-01-23T13:48: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32B904" w14:textId="77777777" w:rsidR="00B43777" w:rsidRPr="00340B0D" w:rsidRDefault="00B43777" w:rsidP="00541D1A">
            <w:pPr>
              <w:rPr>
                <w:ins w:id="9101" w:author="jonathan pritchard" w:date="2025-01-23T13:48:00Z" w16du:dateUtc="2025-01-23T13:48:00Z"/>
                <w:rFonts w:cs="Arial"/>
                <w:sz w:val="18"/>
                <w:szCs w:val="18"/>
              </w:rPr>
            </w:pPr>
          </w:p>
        </w:tc>
        <w:tc>
          <w:tcPr>
            <w:tcW w:w="3871" w:type="dxa"/>
            <w:gridSpan w:val="5"/>
            <w:tcBorders>
              <w:left w:val="single" w:sz="12" w:space="0" w:color="auto"/>
            </w:tcBorders>
          </w:tcPr>
          <w:p w14:paraId="63F0D76C" w14:textId="77777777" w:rsidR="00B43777" w:rsidRPr="00340B0D" w:rsidRDefault="00B43777" w:rsidP="00541D1A">
            <w:pPr>
              <w:rPr>
                <w:ins w:id="9102" w:author="jonathan pritchard" w:date="2025-01-23T13:48:00Z" w16du:dateUtc="2025-01-23T13:48:00Z"/>
                <w:rFonts w:cs="Arial"/>
                <w:sz w:val="18"/>
                <w:szCs w:val="18"/>
              </w:rPr>
            </w:pPr>
            <w:ins w:id="9103" w:author="jonathan pritchard" w:date="2025-01-23T13:48:00Z" w16du:dateUtc="2025-01-23T13:48:00Z">
              <w:r w:rsidRPr="00340B0D">
                <w:rPr>
                  <w:rFonts w:cs="Arial"/>
                  <w:sz w:val="18"/>
                  <w:szCs w:val="18"/>
                </w:rPr>
                <w:t xml:space="preserve">    Important text</w:t>
              </w:r>
            </w:ins>
          </w:p>
        </w:tc>
        <w:tc>
          <w:tcPr>
            <w:tcW w:w="672" w:type="dxa"/>
            <w:tcBorders>
              <w:right w:val="single" w:sz="12" w:space="0" w:color="auto"/>
            </w:tcBorders>
          </w:tcPr>
          <w:p w14:paraId="29852593" w14:textId="77777777" w:rsidR="00B43777" w:rsidRPr="00340B0D" w:rsidRDefault="00B43777" w:rsidP="00541D1A">
            <w:pPr>
              <w:jc w:val="center"/>
              <w:rPr>
                <w:ins w:id="9104" w:author="jonathan pritchard" w:date="2025-01-23T13:48:00Z" w16du:dateUtc="2025-01-23T13:48:00Z"/>
                <w:rFonts w:cs="Arial"/>
                <w:sz w:val="18"/>
                <w:szCs w:val="18"/>
              </w:rPr>
            </w:pPr>
          </w:p>
        </w:tc>
      </w:tr>
      <w:tr w:rsidR="00B43777" w:rsidRPr="00340B0D" w14:paraId="69ED5177" w14:textId="77777777" w:rsidTr="00541D1A">
        <w:trPr>
          <w:ins w:id="9105"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AD2C9B" w14:textId="77777777" w:rsidR="00B43777" w:rsidRPr="00340B0D" w:rsidRDefault="00B43777" w:rsidP="00541D1A">
            <w:pPr>
              <w:rPr>
                <w:ins w:id="9106" w:author="jonathan pritchard" w:date="2025-01-23T13:48:00Z" w16du:dateUtc="2025-01-23T13:48:00Z"/>
                <w:rFonts w:cs="Arial"/>
                <w:sz w:val="18"/>
                <w:szCs w:val="18"/>
              </w:rPr>
            </w:pPr>
            <w:ins w:id="9107" w:author="jonathan pritchard" w:date="2025-01-23T13:48:00Z" w16du:dateUtc="2025-01-23T13:48: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0C1B" w14:textId="77777777" w:rsidR="00B43777" w:rsidRPr="00340B0D" w:rsidRDefault="00B43777" w:rsidP="00541D1A">
            <w:pPr>
              <w:rPr>
                <w:ins w:id="9108" w:author="jonathan pritchard" w:date="2025-01-23T13:48:00Z" w16du:dateUtc="2025-01-23T13:48:00Z"/>
                <w:rFonts w:cs="Arial"/>
                <w:sz w:val="18"/>
                <w:szCs w:val="18"/>
              </w:rPr>
            </w:pPr>
          </w:p>
        </w:tc>
        <w:tc>
          <w:tcPr>
            <w:tcW w:w="3871" w:type="dxa"/>
            <w:gridSpan w:val="5"/>
            <w:tcBorders>
              <w:left w:val="single" w:sz="12" w:space="0" w:color="auto"/>
            </w:tcBorders>
          </w:tcPr>
          <w:p w14:paraId="6FFE1A75" w14:textId="77777777" w:rsidR="00B43777" w:rsidRPr="00340B0D" w:rsidRDefault="00B43777" w:rsidP="00541D1A">
            <w:pPr>
              <w:rPr>
                <w:ins w:id="9109" w:author="jonathan pritchard" w:date="2025-01-23T13:48:00Z" w16du:dateUtc="2025-01-23T13:48:00Z"/>
                <w:rFonts w:cs="Arial"/>
                <w:b/>
                <w:bCs/>
                <w:sz w:val="18"/>
                <w:szCs w:val="18"/>
              </w:rPr>
            </w:pPr>
            <w:ins w:id="9110" w:author="jonathan pritchard" w:date="2025-01-23T13:48:00Z" w16du:dateUtc="2025-01-23T13:48:00Z">
              <w:r w:rsidRPr="00340B0D">
                <w:rPr>
                  <w:rFonts w:cs="Arial"/>
                  <w:b/>
                  <w:bCs/>
                  <w:sz w:val="18"/>
                  <w:szCs w:val="18"/>
                </w:rPr>
                <w:t xml:space="preserve">    Other Text</w:t>
              </w:r>
            </w:ins>
          </w:p>
        </w:tc>
        <w:tc>
          <w:tcPr>
            <w:tcW w:w="672" w:type="dxa"/>
            <w:tcBorders>
              <w:right w:val="single" w:sz="12" w:space="0" w:color="auto"/>
            </w:tcBorders>
          </w:tcPr>
          <w:p w14:paraId="0249F29E" w14:textId="77777777" w:rsidR="00B43777" w:rsidRPr="00340B0D" w:rsidRDefault="00B43777" w:rsidP="00541D1A">
            <w:pPr>
              <w:jc w:val="center"/>
              <w:rPr>
                <w:ins w:id="9111" w:author="jonathan pritchard" w:date="2025-01-23T13:48:00Z" w16du:dateUtc="2025-01-23T13:48:00Z"/>
                <w:rFonts w:cs="Arial"/>
                <w:sz w:val="18"/>
                <w:szCs w:val="18"/>
              </w:rPr>
            </w:pPr>
          </w:p>
        </w:tc>
      </w:tr>
      <w:tr w:rsidR="00B43777" w:rsidRPr="00340B0D" w14:paraId="4CF1F465" w14:textId="77777777" w:rsidTr="00541D1A">
        <w:trPr>
          <w:ins w:id="9112" w:author="jonathan pritchard" w:date="2025-01-23T13:48: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5B39AB" w14:textId="77777777" w:rsidR="00B43777" w:rsidRPr="00340B0D" w:rsidRDefault="00B43777" w:rsidP="00541D1A">
            <w:pPr>
              <w:rPr>
                <w:ins w:id="9113" w:author="jonathan pritchard" w:date="2025-01-23T13:48:00Z" w16du:dateUtc="2025-01-23T13:48:00Z"/>
                <w:rFonts w:cs="Arial"/>
                <w:sz w:val="18"/>
                <w:szCs w:val="18"/>
              </w:rPr>
            </w:pPr>
            <w:ins w:id="9114" w:author="jonathan pritchard" w:date="2025-01-23T13:48:00Z" w16du:dateUtc="2025-01-23T13:48: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6C03421" w14:textId="77777777" w:rsidR="00B43777" w:rsidRPr="00340B0D" w:rsidRDefault="00B43777" w:rsidP="00541D1A">
            <w:pPr>
              <w:rPr>
                <w:ins w:id="9115" w:author="jonathan pritchard" w:date="2025-01-23T13:48:00Z" w16du:dateUtc="2025-01-23T13:48:00Z"/>
                <w:rFonts w:cs="Arial"/>
                <w:sz w:val="18"/>
                <w:szCs w:val="18"/>
              </w:rPr>
            </w:pPr>
          </w:p>
        </w:tc>
        <w:tc>
          <w:tcPr>
            <w:tcW w:w="3871" w:type="dxa"/>
            <w:gridSpan w:val="5"/>
            <w:tcBorders>
              <w:left w:val="single" w:sz="12" w:space="0" w:color="auto"/>
            </w:tcBorders>
          </w:tcPr>
          <w:p w14:paraId="269CBC1E" w14:textId="77777777" w:rsidR="00B43777" w:rsidRPr="00340B0D" w:rsidRDefault="00B43777" w:rsidP="00541D1A">
            <w:pPr>
              <w:rPr>
                <w:ins w:id="9116" w:author="jonathan pritchard" w:date="2025-01-23T13:48:00Z" w16du:dateUtc="2025-01-23T13:48:00Z"/>
                <w:rFonts w:cs="Arial"/>
                <w:sz w:val="18"/>
                <w:szCs w:val="18"/>
              </w:rPr>
            </w:pPr>
            <w:ins w:id="9117" w:author="jonathan pritchard" w:date="2025-01-23T13:48:00Z" w16du:dateUtc="2025-01-23T13:48:00Z">
              <w:r w:rsidRPr="00340B0D">
                <w:rPr>
                  <w:rFonts w:cs="Arial"/>
                  <w:sz w:val="18"/>
                  <w:szCs w:val="18"/>
                </w:rPr>
                <w:t xml:space="preserve">        Names</w:t>
              </w:r>
            </w:ins>
          </w:p>
        </w:tc>
        <w:tc>
          <w:tcPr>
            <w:tcW w:w="672" w:type="dxa"/>
            <w:tcBorders>
              <w:right w:val="single" w:sz="12" w:space="0" w:color="auto"/>
            </w:tcBorders>
          </w:tcPr>
          <w:p w14:paraId="65E9947A" w14:textId="77777777" w:rsidR="00B43777" w:rsidRPr="00340B0D" w:rsidRDefault="00B43777" w:rsidP="00541D1A">
            <w:pPr>
              <w:jc w:val="center"/>
              <w:rPr>
                <w:ins w:id="9118" w:author="jonathan pritchard" w:date="2025-01-23T13:48:00Z" w16du:dateUtc="2025-01-23T13:48:00Z"/>
                <w:rFonts w:cs="Arial"/>
                <w:sz w:val="18"/>
                <w:szCs w:val="18"/>
              </w:rPr>
            </w:pPr>
          </w:p>
        </w:tc>
      </w:tr>
      <w:tr w:rsidR="00B43777" w:rsidRPr="00340B0D" w14:paraId="626E6D26" w14:textId="77777777" w:rsidTr="00541D1A">
        <w:trPr>
          <w:ins w:id="9119" w:author="jonathan pritchard" w:date="2025-01-23T13:48: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939ABFE" w14:textId="77777777" w:rsidR="00B43777" w:rsidRPr="00340B0D" w:rsidRDefault="00B43777" w:rsidP="00541D1A">
            <w:pPr>
              <w:jc w:val="center"/>
              <w:rPr>
                <w:ins w:id="9120" w:author="jonathan pritchard" w:date="2025-01-23T13:48:00Z" w16du:dateUtc="2025-01-23T13:48:00Z"/>
                <w:rFonts w:cs="Arial"/>
                <w:b/>
                <w:bCs/>
                <w:sz w:val="18"/>
                <w:szCs w:val="18"/>
              </w:rPr>
            </w:pPr>
            <w:ins w:id="9121" w:author="jonathan pritchard" w:date="2025-01-23T13:48:00Z" w16du:dateUtc="2025-01-23T13:48:00Z">
              <w:r w:rsidRPr="00340B0D">
                <w:rPr>
                  <w:rFonts w:cs="Arial"/>
                  <w:b/>
                  <w:bCs/>
                  <w:sz w:val="18"/>
                  <w:szCs w:val="18"/>
                </w:rPr>
                <w:t>Palette</w:t>
              </w:r>
            </w:ins>
          </w:p>
        </w:tc>
        <w:tc>
          <w:tcPr>
            <w:tcW w:w="3871" w:type="dxa"/>
            <w:gridSpan w:val="5"/>
            <w:tcBorders>
              <w:left w:val="single" w:sz="12" w:space="0" w:color="auto"/>
            </w:tcBorders>
          </w:tcPr>
          <w:p w14:paraId="34881F4B" w14:textId="77777777" w:rsidR="00B43777" w:rsidRPr="00340B0D" w:rsidRDefault="00B43777" w:rsidP="00541D1A">
            <w:pPr>
              <w:rPr>
                <w:ins w:id="9122" w:author="jonathan pritchard" w:date="2025-01-23T13:48:00Z" w16du:dateUtc="2025-01-23T13:48:00Z"/>
                <w:rFonts w:cs="Arial"/>
                <w:b/>
                <w:bCs/>
                <w:sz w:val="18"/>
                <w:szCs w:val="18"/>
              </w:rPr>
            </w:pPr>
            <w:ins w:id="9123" w:author="jonathan pritchard" w:date="2025-01-23T13:48:00Z" w16du:dateUtc="2025-01-23T13:48:00Z">
              <w:r w:rsidRPr="00340B0D">
                <w:rPr>
                  <w:rFonts w:cs="Arial"/>
                  <w:sz w:val="18"/>
                  <w:szCs w:val="18"/>
                </w:rPr>
                <w:t xml:space="preserve">        Light description</w:t>
              </w:r>
            </w:ins>
          </w:p>
        </w:tc>
        <w:tc>
          <w:tcPr>
            <w:tcW w:w="672" w:type="dxa"/>
            <w:tcBorders>
              <w:right w:val="single" w:sz="12" w:space="0" w:color="auto"/>
            </w:tcBorders>
          </w:tcPr>
          <w:p w14:paraId="65254900" w14:textId="77777777" w:rsidR="00B43777" w:rsidRPr="00340B0D" w:rsidRDefault="00B43777" w:rsidP="00541D1A">
            <w:pPr>
              <w:jc w:val="center"/>
              <w:rPr>
                <w:ins w:id="9124" w:author="jonathan pritchard" w:date="2025-01-23T13:48:00Z" w16du:dateUtc="2025-01-23T13:48:00Z"/>
                <w:rFonts w:cs="Arial"/>
                <w:sz w:val="18"/>
                <w:szCs w:val="18"/>
              </w:rPr>
            </w:pPr>
          </w:p>
        </w:tc>
      </w:tr>
      <w:tr w:rsidR="00B43777" w:rsidRPr="00340B0D" w14:paraId="44F8ECB4" w14:textId="77777777" w:rsidTr="00541D1A">
        <w:trPr>
          <w:ins w:id="9125" w:author="jonathan pritchard" w:date="2025-01-23T13:48:00Z"/>
        </w:trPr>
        <w:customXmlInsRangeStart w:id="9126" w:author="jonathan pritchard" w:date="2025-01-23T13:48:00Z"/>
        <w:sdt>
          <w:sdtPr>
            <w:rPr>
              <w:rFonts w:cs="Arial"/>
              <w:sz w:val="18"/>
              <w:szCs w:val="18"/>
            </w:rPr>
            <w:alias w:val="Palette"/>
            <w:tag w:val="Palette"/>
            <w:id w:val="-357274783"/>
            <w:placeholder>
              <w:docPart w:val="959B87C0E0694ECE9A55F6A20BFF3B15"/>
            </w:placeholder>
            <w:comboBox>
              <w:listItem w:displayText="Day" w:value="Day"/>
              <w:listItem w:displayText="Dusk" w:value="Dusk"/>
              <w:listItem w:displayText="Night" w:value="Night"/>
            </w:comboBox>
          </w:sdtPr>
          <w:sdtContent>
            <w:customXmlInsRangeEnd w:id="9126"/>
            <w:tc>
              <w:tcPr>
                <w:tcW w:w="4656" w:type="dxa"/>
                <w:gridSpan w:val="5"/>
                <w:tcBorders>
                  <w:left w:val="single" w:sz="12" w:space="0" w:color="auto"/>
                  <w:bottom w:val="single" w:sz="12" w:space="0" w:color="auto"/>
                  <w:right w:val="single" w:sz="12" w:space="0" w:color="auto"/>
                </w:tcBorders>
              </w:tcPr>
              <w:p w14:paraId="415E3714" w14:textId="77777777" w:rsidR="00B43777" w:rsidRPr="00340B0D" w:rsidRDefault="00B43777" w:rsidP="00541D1A">
                <w:pPr>
                  <w:rPr>
                    <w:ins w:id="9127" w:author="jonathan pritchard" w:date="2025-01-23T13:48:00Z" w16du:dateUtc="2025-01-23T13:48:00Z"/>
                    <w:rFonts w:cs="Arial"/>
                    <w:sz w:val="18"/>
                    <w:szCs w:val="18"/>
                  </w:rPr>
                </w:pPr>
                <w:ins w:id="9128" w:author="jonathan pritchard" w:date="2025-01-23T13:48:00Z" w16du:dateUtc="2025-01-23T13:48:00Z">
                  <w:r w:rsidRPr="00340B0D">
                    <w:rPr>
                      <w:rFonts w:cs="Arial"/>
                      <w:sz w:val="18"/>
                      <w:szCs w:val="18"/>
                    </w:rPr>
                    <w:t>Day</w:t>
                  </w:r>
                </w:ins>
              </w:p>
            </w:tc>
            <w:customXmlInsRangeStart w:id="9129" w:author="jonathan pritchard" w:date="2025-01-23T13:48:00Z"/>
          </w:sdtContent>
        </w:sdt>
        <w:customXmlInsRangeEnd w:id="9129"/>
        <w:tc>
          <w:tcPr>
            <w:tcW w:w="3871" w:type="dxa"/>
            <w:gridSpan w:val="5"/>
            <w:tcBorders>
              <w:left w:val="single" w:sz="12" w:space="0" w:color="auto"/>
            </w:tcBorders>
          </w:tcPr>
          <w:p w14:paraId="5673BFCC" w14:textId="77777777" w:rsidR="00B43777" w:rsidRPr="00340B0D" w:rsidRDefault="00B43777" w:rsidP="00541D1A">
            <w:pPr>
              <w:rPr>
                <w:ins w:id="9130" w:author="jonathan pritchard" w:date="2025-01-23T13:48:00Z" w16du:dateUtc="2025-01-23T13:48:00Z"/>
                <w:rFonts w:cs="Arial"/>
                <w:b/>
                <w:bCs/>
                <w:sz w:val="18"/>
                <w:szCs w:val="18"/>
              </w:rPr>
            </w:pPr>
            <w:ins w:id="9131" w:author="jonathan pritchard" w:date="2025-01-23T13:48:00Z" w16du:dateUtc="2025-01-23T13:48:00Z">
              <w:r w:rsidRPr="00340B0D">
                <w:rPr>
                  <w:rFonts w:cs="Arial"/>
                  <w:sz w:val="18"/>
                  <w:szCs w:val="18"/>
                </w:rPr>
                <w:t xml:space="preserve">        All other chart text</w:t>
              </w:r>
            </w:ins>
          </w:p>
        </w:tc>
        <w:tc>
          <w:tcPr>
            <w:tcW w:w="672" w:type="dxa"/>
            <w:tcBorders>
              <w:right w:val="single" w:sz="12" w:space="0" w:color="auto"/>
            </w:tcBorders>
          </w:tcPr>
          <w:p w14:paraId="3191E487" w14:textId="77777777" w:rsidR="00B43777" w:rsidRPr="00340B0D" w:rsidRDefault="00B43777" w:rsidP="00541D1A">
            <w:pPr>
              <w:jc w:val="center"/>
              <w:rPr>
                <w:ins w:id="9132" w:author="jonathan pritchard" w:date="2025-01-23T13:48:00Z" w16du:dateUtc="2025-01-23T13:48:00Z"/>
                <w:rFonts w:cs="Arial"/>
                <w:sz w:val="18"/>
                <w:szCs w:val="18"/>
              </w:rPr>
            </w:pPr>
          </w:p>
        </w:tc>
      </w:tr>
      <w:tr w:rsidR="00B43777" w:rsidRPr="00340B0D" w14:paraId="24884507" w14:textId="77777777" w:rsidTr="00541D1A">
        <w:trPr>
          <w:ins w:id="9133"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C9D912E" w14:textId="77777777" w:rsidR="00B43777" w:rsidRPr="00340B0D" w:rsidRDefault="00B43777" w:rsidP="00541D1A">
            <w:pPr>
              <w:jc w:val="center"/>
              <w:rPr>
                <w:ins w:id="9134" w:author="jonathan pritchard" w:date="2025-01-23T13:48:00Z" w16du:dateUtc="2025-01-23T13:48:00Z"/>
                <w:rFonts w:cs="Arial"/>
                <w:b/>
                <w:bCs/>
                <w:sz w:val="18"/>
                <w:szCs w:val="18"/>
              </w:rPr>
            </w:pPr>
          </w:p>
        </w:tc>
        <w:tc>
          <w:tcPr>
            <w:tcW w:w="3871" w:type="dxa"/>
            <w:gridSpan w:val="5"/>
            <w:tcBorders>
              <w:left w:val="single" w:sz="12" w:space="0" w:color="auto"/>
            </w:tcBorders>
          </w:tcPr>
          <w:p w14:paraId="63D758BE" w14:textId="77777777" w:rsidR="00B43777" w:rsidRPr="00340B0D" w:rsidRDefault="00B43777" w:rsidP="00541D1A">
            <w:pPr>
              <w:rPr>
                <w:ins w:id="9135" w:author="jonathan pritchard" w:date="2025-01-23T13:48:00Z" w16du:dateUtc="2025-01-23T13:48:00Z"/>
                <w:rFonts w:cs="Arial"/>
                <w:sz w:val="18"/>
                <w:szCs w:val="18"/>
              </w:rPr>
            </w:pPr>
          </w:p>
        </w:tc>
        <w:tc>
          <w:tcPr>
            <w:tcW w:w="672" w:type="dxa"/>
            <w:tcBorders>
              <w:right w:val="single" w:sz="12" w:space="0" w:color="auto"/>
            </w:tcBorders>
            <w:vAlign w:val="center"/>
          </w:tcPr>
          <w:p w14:paraId="5774525B" w14:textId="77777777" w:rsidR="00B43777" w:rsidRPr="00340B0D" w:rsidRDefault="00B43777" w:rsidP="00541D1A">
            <w:pPr>
              <w:jc w:val="center"/>
              <w:rPr>
                <w:ins w:id="9136" w:author="jonathan pritchard" w:date="2025-01-23T13:48:00Z" w16du:dateUtc="2025-01-23T13:48:00Z"/>
                <w:rFonts w:cs="Arial"/>
                <w:sz w:val="18"/>
                <w:szCs w:val="18"/>
              </w:rPr>
            </w:pPr>
          </w:p>
        </w:tc>
      </w:tr>
      <w:tr w:rsidR="00B43777" w:rsidRPr="00340B0D" w14:paraId="0227B240" w14:textId="77777777" w:rsidTr="00541D1A">
        <w:trPr>
          <w:ins w:id="9137" w:author="jonathan pritchard" w:date="2025-01-23T13:48: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1ACCDA76" w14:textId="77777777" w:rsidR="00B43777" w:rsidRPr="00340B0D" w:rsidRDefault="00B43777" w:rsidP="00541D1A">
            <w:pPr>
              <w:rPr>
                <w:ins w:id="9138" w:author="jonathan pritchard" w:date="2025-01-23T13:48:00Z" w16du:dateUtc="2025-01-23T13:48:00Z"/>
                <w:rFonts w:cs="Arial"/>
                <w:sz w:val="18"/>
                <w:szCs w:val="18"/>
              </w:rPr>
            </w:pPr>
          </w:p>
        </w:tc>
        <w:tc>
          <w:tcPr>
            <w:tcW w:w="3871" w:type="dxa"/>
            <w:gridSpan w:val="5"/>
            <w:tcBorders>
              <w:left w:val="single" w:sz="12" w:space="0" w:color="auto"/>
              <w:bottom w:val="single" w:sz="12" w:space="0" w:color="auto"/>
            </w:tcBorders>
          </w:tcPr>
          <w:p w14:paraId="3FE5AE32" w14:textId="77777777" w:rsidR="00B43777" w:rsidRPr="00340B0D" w:rsidRDefault="00B43777" w:rsidP="00541D1A">
            <w:pPr>
              <w:jc w:val="center"/>
              <w:rPr>
                <w:ins w:id="9139" w:author="jonathan pritchard" w:date="2025-01-23T13:48:00Z" w16du:dateUtc="2025-01-23T13:48:00Z"/>
                <w:rFonts w:cs="Arial"/>
                <w:sz w:val="18"/>
                <w:szCs w:val="18"/>
              </w:rPr>
            </w:pPr>
          </w:p>
        </w:tc>
        <w:tc>
          <w:tcPr>
            <w:tcW w:w="672" w:type="dxa"/>
            <w:tcBorders>
              <w:bottom w:val="single" w:sz="12" w:space="0" w:color="auto"/>
              <w:right w:val="single" w:sz="12" w:space="0" w:color="auto"/>
            </w:tcBorders>
            <w:vAlign w:val="center"/>
          </w:tcPr>
          <w:p w14:paraId="69587905" w14:textId="77777777" w:rsidR="00B43777" w:rsidRPr="00340B0D" w:rsidRDefault="00B43777" w:rsidP="00541D1A">
            <w:pPr>
              <w:jc w:val="center"/>
              <w:rPr>
                <w:ins w:id="9140" w:author="jonathan pritchard" w:date="2025-01-23T13:48:00Z" w16du:dateUtc="2025-01-23T13:48:00Z"/>
                <w:rFonts w:cs="Arial"/>
                <w:sz w:val="18"/>
                <w:szCs w:val="18"/>
              </w:rPr>
            </w:pPr>
          </w:p>
        </w:tc>
      </w:tr>
      <w:tr w:rsidR="00B43777" w:rsidRPr="00340B0D" w14:paraId="5B772C32" w14:textId="77777777" w:rsidTr="00541D1A">
        <w:trPr>
          <w:ins w:id="9141" w:author="jonathan pritchard" w:date="2025-01-23T13:48: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DF746" w14:textId="77777777" w:rsidR="00B43777" w:rsidRPr="00340B0D" w:rsidRDefault="00B43777" w:rsidP="00541D1A">
            <w:pPr>
              <w:jc w:val="center"/>
              <w:rPr>
                <w:ins w:id="9142" w:author="jonathan pritchard" w:date="2025-01-23T13:48:00Z" w16du:dateUtc="2025-01-23T13:48:00Z"/>
                <w:rFonts w:cs="Arial"/>
                <w:b/>
                <w:bCs/>
                <w:sz w:val="18"/>
                <w:szCs w:val="18"/>
              </w:rPr>
            </w:pPr>
            <w:ins w:id="9143" w:author="jonathan pritchard" w:date="2025-01-23T13:48:00Z" w16du:dateUtc="2025-01-23T13:48: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3410DA" w14:textId="77777777" w:rsidR="00B43777" w:rsidRPr="00340B0D" w:rsidRDefault="00B43777" w:rsidP="00541D1A">
            <w:pPr>
              <w:jc w:val="center"/>
              <w:rPr>
                <w:ins w:id="9144" w:author="jonathan pritchard" w:date="2025-01-23T13:48:00Z" w16du:dateUtc="2025-01-23T13:48:00Z"/>
                <w:rFonts w:cs="Arial"/>
                <w:sz w:val="18"/>
                <w:szCs w:val="18"/>
              </w:rPr>
            </w:pPr>
            <w:ins w:id="9145" w:author="jonathan pritchard" w:date="2025-01-23T13:48:00Z" w16du:dateUtc="2025-01-23T13:48:00Z">
              <w:r w:rsidRPr="00340B0D">
                <w:rPr>
                  <w:rFonts w:cs="Arial"/>
                  <w:b/>
                  <w:bCs/>
                  <w:sz w:val="18"/>
                  <w:szCs w:val="18"/>
                </w:rPr>
                <w:t>Display</w:t>
              </w:r>
            </w:ins>
          </w:p>
        </w:tc>
      </w:tr>
      <w:tr w:rsidR="00B43777" w:rsidRPr="00340B0D" w14:paraId="20B1DA54" w14:textId="77777777" w:rsidTr="00541D1A">
        <w:trPr>
          <w:trHeight w:val="287"/>
          <w:ins w:id="9146" w:author="jonathan pritchard" w:date="2025-01-23T13:48:00Z"/>
        </w:trPr>
        <w:tc>
          <w:tcPr>
            <w:tcW w:w="1789" w:type="dxa"/>
            <w:tcBorders>
              <w:left w:val="single" w:sz="12" w:space="0" w:color="auto"/>
              <w:bottom w:val="single" w:sz="4" w:space="0" w:color="auto"/>
            </w:tcBorders>
          </w:tcPr>
          <w:p w14:paraId="05E7726E" w14:textId="77777777" w:rsidR="00B43777" w:rsidRPr="00340B0D" w:rsidRDefault="00B43777" w:rsidP="00541D1A">
            <w:pPr>
              <w:rPr>
                <w:ins w:id="9147" w:author="jonathan pritchard" w:date="2025-01-23T13:48:00Z" w16du:dateUtc="2025-01-23T13:48:00Z"/>
                <w:rFonts w:cs="Arial"/>
                <w:sz w:val="18"/>
                <w:szCs w:val="18"/>
              </w:rPr>
            </w:pPr>
            <w:ins w:id="9148" w:author="jonathan pritchard" w:date="2025-01-23T13:48:00Z" w16du:dateUtc="2025-01-23T13:48:00Z">
              <w:r w:rsidRPr="00340B0D">
                <w:rPr>
                  <w:rFonts w:cs="Arial"/>
                  <w:sz w:val="18"/>
                  <w:szCs w:val="18"/>
                </w:rPr>
                <w:t>Start Date</w:t>
              </w:r>
            </w:ins>
          </w:p>
        </w:tc>
        <w:tc>
          <w:tcPr>
            <w:tcW w:w="2867" w:type="dxa"/>
            <w:gridSpan w:val="4"/>
            <w:tcBorders>
              <w:bottom w:val="single" w:sz="4" w:space="0" w:color="auto"/>
              <w:right w:val="single" w:sz="12" w:space="0" w:color="auto"/>
            </w:tcBorders>
          </w:tcPr>
          <w:p w14:paraId="1B1D8788" w14:textId="77777777" w:rsidR="00B43777" w:rsidRPr="00340B0D" w:rsidRDefault="00B43777" w:rsidP="00541D1A">
            <w:pPr>
              <w:rPr>
                <w:ins w:id="9149" w:author="jonathan pritchard" w:date="2025-01-23T13:48:00Z" w16du:dateUtc="2025-01-23T13:48: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6E52E44" w14:textId="77777777" w:rsidR="00B43777" w:rsidRPr="00340B0D" w:rsidRDefault="00B43777" w:rsidP="00541D1A">
            <w:pPr>
              <w:rPr>
                <w:ins w:id="9150" w:author="jonathan pritchard" w:date="2025-01-23T13:48:00Z" w16du:dateUtc="2025-01-23T13:48:00Z"/>
                <w:rFonts w:cs="Arial"/>
                <w:sz w:val="18"/>
                <w:szCs w:val="18"/>
              </w:rPr>
            </w:pPr>
            <w:ins w:id="9151" w:author="jonathan pritchard" w:date="2025-01-23T13:48:00Z" w16du:dateUtc="2025-01-23T13:48: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12CD9F2" w14:textId="77777777" w:rsidR="00B43777" w:rsidRPr="00C87169" w:rsidRDefault="00B43777" w:rsidP="00541D1A">
            <w:pPr>
              <w:rPr>
                <w:ins w:id="9152" w:author="jonathan pritchard" w:date="2025-01-23T13:48:00Z" w16du:dateUtc="2025-01-23T13:48:00Z"/>
                <w:rFonts w:cs="Arial"/>
              </w:rPr>
            </w:pPr>
          </w:p>
        </w:tc>
      </w:tr>
      <w:tr w:rsidR="00B43777" w:rsidRPr="00340B0D" w14:paraId="1E543A42" w14:textId="77777777" w:rsidTr="00541D1A">
        <w:trPr>
          <w:ins w:id="9153" w:author="jonathan pritchard" w:date="2025-01-23T13:48:00Z"/>
        </w:trPr>
        <w:tc>
          <w:tcPr>
            <w:tcW w:w="1789" w:type="dxa"/>
            <w:tcBorders>
              <w:left w:val="single" w:sz="12" w:space="0" w:color="auto"/>
              <w:bottom w:val="single" w:sz="4" w:space="0" w:color="auto"/>
            </w:tcBorders>
          </w:tcPr>
          <w:p w14:paraId="621191F2" w14:textId="77777777" w:rsidR="00B43777" w:rsidRPr="00340B0D" w:rsidRDefault="00B43777" w:rsidP="00541D1A">
            <w:pPr>
              <w:rPr>
                <w:ins w:id="9154" w:author="jonathan pritchard" w:date="2025-01-23T13:48:00Z" w16du:dateUtc="2025-01-23T13:48:00Z"/>
                <w:rFonts w:cs="Arial"/>
                <w:sz w:val="18"/>
                <w:szCs w:val="18"/>
              </w:rPr>
            </w:pPr>
            <w:ins w:id="9155" w:author="jonathan pritchard" w:date="2025-01-23T13:48:00Z" w16du:dateUtc="2025-01-23T13:48: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5718CB0D" w14:textId="77777777" w:rsidR="00B43777" w:rsidRPr="00340B0D" w:rsidRDefault="00B43777" w:rsidP="00541D1A">
            <w:pPr>
              <w:rPr>
                <w:ins w:id="9156" w:author="jonathan pritchard" w:date="2025-01-23T13:48:00Z" w16du:dateUtc="2025-01-23T13:48: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329F44" w14:textId="77777777" w:rsidR="00B43777" w:rsidRPr="00340B0D" w:rsidRDefault="00B43777" w:rsidP="00541D1A">
            <w:pPr>
              <w:rPr>
                <w:ins w:id="9157" w:author="jonathan pritchard" w:date="2025-01-23T13:48:00Z" w16du:dateUtc="2025-01-23T13:48:00Z"/>
                <w:rFonts w:cs="Arial"/>
                <w:sz w:val="18"/>
                <w:szCs w:val="18"/>
              </w:rPr>
            </w:pPr>
            <w:ins w:id="9158" w:author="jonathan pritchard" w:date="2025-01-23T13:48:00Z" w16du:dateUtc="2025-01-23T13:48: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14E2F9" w14:textId="77777777" w:rsidR="00B43777" w:rsidRPr="00340B0D" w:rsidRDefault="00B43777" w:rsidP="00541D1A">
            <w:pPr>
              <w:rPr>
                <w:ins w:id="9159" w:author="jonathan pritchard" w:date="2025-01-23T13:48:00Z" w16du:dateUtc="2025-01-23T13:48:00Z"/>
                <w:rFonts w:cs="Arial"/>
                <w:sz w:val="18"/>
                <w:szCs w:val="18"/>
              </w:rPr>
            </w:pPr>
            <w:ins w:id="9160" w:author="jonathan pritchard" w:date="2025-01-23T13:48:00Z" w16du:dateUtc="2025-01-23T13:48:00Z">
              <w:r w:rsidRPr="00340B0D">
                <w:rPr>
                  <w:rFonts w:cs="Arial"/>
                  <w:sz w:val="18"/>
                  <w:szCs w:val="18"/>
                </w:rPr>
                <w:t>1:</w:t>
              </w:r>
              <w:r>
                <w:rPr>
                  <w:rFonts w:cs="Arial"/>
                  <w:sz w:val="18"/>
                  <w:szCs w:val="18"/>
                </w:rPr>
                <w:t>60000</w:t>
              </w:r>
            </w:ins>
          </w:p>
        </w:tc>
      </w:tr>
      <w:tr w:rsidR="00B43777" w:rsidRPr="00340B0D" w14:paraId="21E9E94D" w14:textId="77777777" w:rsidTr="00541D1A">
        <w:trPr>
          <w:ins w:id="9161" w:author="jonathan pritchard" w:date="2025-01-23T13:48: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4BBA9D" w14:textId="77777777" w:rsidR="00B43777" w:rsidRPr="00340B0D" w:rsidRDefault="00B43777" w:rsidP="00541D1A">
            <w:pPr>
              <w:jc w:val="center"/>
              <w:rPr>
                <w:ins w:id="9162" w:author="jonathan pritchard" w:date="2025-01-23T13:48:00Z" w16du:dateUtc="2025-01-23T13:48: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442DB33" w14:textId="77777777" w:rsidR="00B43777" w:rsidRPr="00340B0D" w:rsidRDefault="00B43777" w:rsidP="00541D1A">
            <w:pPr>
              <w:rPr>
                <w:ins w:id="9163" w:author="jonathan pritchard" w:date="2025-01-23T13:48:00Z" w16du:dateUtc="2025-01-23T13:48:00Z"/>
                <w:rFonts w:cs="Arial"/>
                <w:sz w:val="18"/>
                <w:szCs w:val="18"/>
              </w:rPr>
            </w:pPr>
            <w:ins w:id="9164" w:author="jonathan pritchard" w:date="2025-01-23T13:48:00Z" w16du:dateUtc="2025-01-23T13:48: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3DFF5E9" w14:textId="77777777" w:rsidR="00B43777" w:rsidRPr="00340B0D" w:rsidRDefault="00B43777" w:rsidP="00541D1A">
            <w:pPr>
              <w:rPr>
                <w:ins w:id="9165" w:author="jonathan pritchard" w:date="2025-01-23T13:48:00Z" w16du:dateUtc="2025-01-23T13:48:00Z"/>
                <w:rFonts w:cs="Arial"/>
                <w:sz w:val="18"/>
                <w:szCs w:val="18"/>
              </w:rPr>
            </w:pPr>
          </w:p>
        </w:tc>
      </w:tr>
      <w:tr w:rsidR="00B43777" w:rsidRPr="00340B0D" w14:paraId="382ADEF9" w14:textId="77777777" w:rsidTr="00541D1A">
        <w:trPr>
          <w:ins w:id="9166"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5A7F9E7" w14:textId="77777777" w:rsidR="00B43777" w:rsidRPr="00340B0D" w:rsidRDefault="00B43777" w:rsidP="00541D1A">
            <w:pPr>
              <w:rPr>
                <w:ins w:id="9167" w:author="jonathan pritchard" w:date="2025-01-23T13:48:00Z" w16du:dateUtc="2025-01-23T13:48:00Z"/>
                <w:rFonts w:cs="Arial"/>
                <w:sz w:val="18"/>
                <w:szCs w:val="18"/>
              </w:rPr>
            </w:pPr>
          </w:p>
        </w:tc>
      </w:tr>
      <w:tr w:rsidR="00B43777" w:rsidRPr="00340B0D" w14:paraId="4C758F50" w14:textId="77777777" w:rsidTr="00541D1A">
        <w:trPr>
          <w:ins w:id="9168"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B8B7F1" w14:textId="77777777" w:rsidR="00B43777" w:rsidRPr="00340B0D" w:rsidRDefault="00B43777" w:rsidP="00541D1A">
            <w:pPr>
              <w:jc w:val="center"/>
              <w:rPr>
                <w:ins w:id="9169" w:author="jonathan pritchard" w:date="2025-01-23T13:48:00Z" w16du:dateUtc="2025-01-23T13:48:00Z"/>
                <w:rFonts w:cs="Arial"/>
                <w:b/>
                <w:bCs/>
                <w:sz w:val="18"/>
                <w:szCs w:val="18"/>
              </w:rPr>
            </w:pPr>
            <w:ins w:id="9170" w:author="jonathan pritchard" w:date="2025-01-23T13:48:00Z" w16du:dateUtc="2025-01-23T13:48:00Z">
              <w:r w:rsidRPr="00340B0D">
                <w:rPr>
                  <w:rFonts w:cs="Arial"/>
                  <w:b/>
                  <w:bCs/>
                  <w:sz w:val="18"/>
                  <w:szCs w:val="18"/>
                </w:rPr>
                <w:t>Viewing Group</w:t>
              </w:r>
              <w:r>
                <w:rPr>
                  <w:rFonts w:cs="Arial"/>
                  <w:b/>
                  <w:bCs/>
                  <w:sz w:val="18"/>
                  <w:szCs w:val="18"/>
                </w:rPr>
                <w:t>s (Default = On)</w:t>
              </w:r>
            </w:ins>
          </w:p>
        </w:tc>
      </w:tr>
      <w:tr w:rsidR="00B43777" w:rsidRPr="00340B0D" w14:paraId="075385D3" w14:textId="77777777" w:rsidTr="00541D1A">
        <w:trPr>
          <w:ins w:id="9171" w:author="jonathan pritchard" w:date="2025-01-23T13:48: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7C614" w14:textId="77777777" w:rsidR="00B43777" w:rsidRPr="00340B0D" w:rsidRDefault="00B43777" w:rsidP="00541D1A">
            <w:pPr>
              <w:jc w:val="center"/>
              <w:rPr>
                <w:ins w:id="9172" w:author="jonathan pritchard" w:date="2025-01-23T13:48:00Z" w16du:dateUtc="2025-01-23T13:48:00Z"/>
                <w:rFonts w:cs="Arial"/>
                <w:b/>
                <w:bCs/>
                <w:sz w:val="18"/>
                <w:szCs w:val="18"/>
              </w:rPr>
            </w:pPr>
            <w:ins w:id="9173" w:author="jonathan pritchard" w:date="2025-01-23T13:48:00Z" w16du:dateUtc="2025-01-23T13:48: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46DB30" w14:textId="77777777" w:rsidR="00B43777" w:rsidRPr="00340B0D" w:rsidRDefault="00B43777" w:rsidP="00541D1A">
            <w:pPr>
              <w:jc w:val="center"/>
              <w:rPr>
                <w:ins w:id="9174" w:author="jonathan pritchard" w:date="2025-01-23T13:48:00Z" w16du:dateUtc="2025-01-23T13:48:00Z"/>
                <w:rFonts w:cs="Arial"/>
                <w:b/>
                <w:bCs/>
                <w:sz w:val="18"/>
                <w:szCs w:val="18"/>
              </w:rPr>
            </w:pPr>
            <w:ins w:id="9175" w:author="jonathan pritchard" w:date="2025-01-23T13:48:00Z" w16du:dateUtc="2025-01-23T13:48:00Z">
              <w:r w:rsidRPr="00340B0D">
                <w:rPr>
                  <w:rFonts w:cs="Arial"/>
                  <w:b/>
                  <w:bCs/>
                  <w:sz w:val="18"/>
                  <w:szCs w:val="18"/>
                </w:rPr>
                <w:t>Other</w:t>
              </w:r>
            </w:ins>
          </w:p>
        </w:tc>
      </w:tr>
      <w:tr w:rsidR="00B43777" w:rsidRPr="00340B0D" w14:paraId="39429347" w14:textId="77777777" w:rsidTr="00541D1A">
        <w:trPr>
          <w:ins w:id="9176"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A41AAC6" w14:textId="77777777" w:rsidR="00B43777" w:rsidRPr="00340B0D" w:rsidRDefault="00B43777" w:rsidP="00541D1A">
            <w:pPr>
              <w:rPr>
                <w:ins w:id="9177" w:author="jonathan pritchard" w:date="2025-01-23T13:48:00Z" w16du:dateUtc="2025-01-23T13:48:00Z"/>
                <w:rFonts w:cs="Arial"/>
                <w:sz w:val="18"/>
                <w:szCs w:val="18"/>
              </w:rPr>
            </w:pPr>
            <w:ins w:id="9178" w:author="jonathan pritchard" w:date="2025-01-23T13:48:00Z" w16du:dateUtc="2025-01-23T13:48: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34412D78" w14:textId="77777777" w:rsidR="00B43777" w:rsidRPr="00340B0D" w:rsidRDefault="00B43777" w:rsidP="00541D1A">
            <w:pPr>
              <w:jc w:val="center"/>
              <w:rPr>
                <w:ins w:id="9179"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37A2FA2" w14:textId="77777777" w:rsidR="00B43777" w:rsidRPr="00340B0D" w:rsidRDefault="00B43777" w:rsidP="00541D1A">
            <w:pPr>
              <w:pStyle w:val="Default"/>
              <w:rPr>
                <w:ins w:id="9180" w:author="jonathan pritchard" w:date="2025-01-23T13:48:00Z" w16du:dateUtc="2025-01-23T13:48:00Z"/>
                <w:sz w:val="18"/>
                <w:szCs w:val="18"/>
              </w:rPr>
            </w:pPr>
            <w:ins w:id="9181" w:author="jonathan pritchard" w:date="2025-01-23T13:48:00Z" w16du:dateUtc="2025-01-23T13:48: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418227ED" w14:textId="77777777" w:rsidR="00B43777" w:rsidRPr="00340B0D" w:rsidRDefault="00B43777" w:rsidP="00541D1A">
            <w:pPr>
              <w:rPr>
                <w:ins w:id="9182" w:author="jonathan pritchard" w:date="2025-01-23T13:48:00Z" w16du:dateUtc="2025-01-23T13:48:00Z"/>
                <w:rFonts w:cs="Arial"/>
                <w:sz w:val="18"/>
                <w:szCs w:val="18"/>
              </w:rPr>
            </w:pPr>
          </w:p>
        </w:tc>
      </w:tr>
      <w:tr w:rsidR="00B43777" w:rsidRPr="00340B0D" w14:paraId="46C50C48" w14:textId="77777777" w:rsidTr="00541D1A">
        <w:trPr>
          <w:ins w:id="9183"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A18DF03" w14:textId="77777777" w:rsidR="00B43777" w:rsidRPr="00340B0D" w:rsidRDefault="00B43777" w:rsidP="00541D1A">
            <w:pPr>
              <w:pStyle w:val="Default"/>
              <w:rPr>
                <w:ins w:id="9184" w:author="jonathan pritchard" w:date="2025-01-23T13:48:00Z" w16du:dateUtc="2025-01-23T13:48:00Z"/>
                <w:sz w:val="18"/>
                <w:szCs w:val="18"/>
              </w:rPr>
            </w:pPr>
            <w:ins w:id="9185" w:author="jonathan pritchard" w:date="2025-01-23T13:48:00Z" w16du:dateUtc="2025-01-23T13:48: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37305639" w14:textId="77777777" w:rsidR="00B43777" w:rsidRPr="00340B0D" w:rsidRDefault="00B43777" w:rsidP="00541D1A">
            <w:pPr>
              <w:jc w:val="center"/>
              <w:rPr>
                <w:ins w:id="9186"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5468A445" w14:textId="77777777" w:rsidR="00B43777" w:rsidRPr="00340B0D" w:rsidRDefault="00B43777" w:rsidP="00541D1A">
            <w:pPr>
              <w:pStyle w:val="Default"/>
              <w:rPr>
                <w:ins w:id="9187" w:author="jonathan pritchard" w:date="2025-01-23T13:48:00Z" w16du:dateUtc="2025-01-23T13:48:00Z"/>
                <w:sz w:val="18"/>
                <w:szCs w:val="18"/>
              </w:rPr>
            </w:pPr>
            <w:ins w:id="9188" w:author="jonathan pritchard" w:date="2025-01-23T13:48:00Z" w16du:dateUtc="2025-01-23T13:48: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D72C38E" w14:textId="77777777" w:rsidR="00B43777" w:rsidRPr="00340B0D" w:rsidRDefault="00B43777" w:rsidP="00541D1A">
            <w:pPr>
              <w:rPr>
                <w:ins w:id="9189" w:author="jonathan pritchard" w:date="2025-01-23T13:48:00Z" w16du:dateUtc="2025-01-23T13:48:00Z"/>
                <w:rFonts w:cs="Arial"/>
                <w:sz w:val="18"/>
                <w:szCs w:val="18"/>
              </w:rPr>
            </w:pPr>
          </w:p>
        </w:tc>
      </w:tr>
      <w:tr w:rsidR="00B43777" w:rsidRPr="00340B0D" w14:paraId="011A1FFF" w14:textId="77777777" w:rsidTr="00541D1A">
        <w:trPr>
          <w:ins w:id="9190"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074FD00" w14:textId="77777777" w:rsidR="00B43777" w:rsidRPr="00340B0D" w:rsidRDefault="00B43777" w:rsidP="00541D1A">
            <w:pPr>
              <w:pStyle w:val="Default"/>
              <w:ind w:left="720"/>
              <w:rPr>
                <w:ins w:id="9191" w:author="jonathan pritchard" w:date="2025-01-23T13:48:00Z" w16du:dateUtc="2025-01-23T13:48:00Z"/>
                <w:sz w:val="18"/>
                <w:szCs w:val="18"/>
              </w:rPr>
            </w:pPr>
            <w:ins w:id="9192" w:author="jonathan pritchard" w:date="2025-01-23T13:48:00Z" w16du:dateUtc="2025-01-23T13:48: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731AB07B" w14:textId="77777777" w:rsidR="00B43777" w:rsidRPr="00340B0D" w:rsidRDefault="00B43777" w:rsidP="00541D1A">
            <w:pPr>
              <w:jc w:val="center"/>
              <w:rPr>
                <w:ins w:id="9193"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61F14376" w14:textId="77777777" w:rsidR="00B43777" w:rsidRPr="00340B0D" w:rsidRDefault="00B43777" w:rsidP="00541D1A">
            <w:pPr>
              <w:pStyle w:val="Default"/>
              <w:rPr>
                <w:ins w:id="9194" w:author="jonathan pritchard" w:date="2025-01-23T13:48:00Z" w16du:dateUtc="2025-01-23T13:48:00Z"/>
                <w:sz w:val="18"/>
                <w:szCs w:val="18"/>
              </w:rPr>
            </w:pPr>
            <w:ins w:id="9195" w:author="jonathan pritchard" w:date="2025-01-23T13:48:00Z" w16du:dateUtc="2025-01-23T13:48: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FB5EB8B" w14:textId="77777777" w:rsidR="00B43777" w:rsidRPr="00340B0D" w:rsidRDefault="00B43777" w:rsidP="00541D1A">
            <w:pPr>
              <w:rPr>
                <w:ins w:id="9196" w:author="jonathan pritchard" w:date="2025-01-23T13:48:00Z" w16du:dateUtc="2025-01-23T13:48:00Z"/>
                <w:rFonts w:cs="Arial"/>
                <w:sz w:val="18"/>
                <w:szCs w:val="18"/>
              </w:rPr>
            </w:pPr>
          </w:p>
        </w:tc>
      </w:tr>
      <w:tr w:rsidR="00B43777" w:rsidRPr="00340B0D" w14:paraId="3E45D2AC" w14:textId="77777777" w:rsidTr="00541D1A">
        <w:trPr>
          <w:ins w:id="9197"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24A2DB6" w14:textId="77777777" w:rsidR="00B43777" w:rsidRPr="00340B0D" w:rsidRDefault="00B43777" w:rsidP="00541D1A">
            <w:pPr>
              <w:pStyle w:val="Default"/>
              <w:ind w:left="720"/>
              <w:rPr>
                <w:ins w:id="9198" w:author="jonathan pritchard" w:date="2025-01-23T13:48:00Z" w16du:dateUtc="2025-01-23T13:48:00Z"/>
                <w:sz w:val="18"/>
                <w:szCs w:val="18"/>
              </w:rPr>
            </w:pPr>
            <w:ins w:id="9199" w:author="jonathan pritchard" w:date="2025-01-23T13:48:00Z" w16du:dateUtc="2025-01-23T13:48: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52C8822C" w14:textId="77777777" w:rsidR="00B43777" w:rsidRPr="00340B0D" w:rsidRDefault="00B43777" w:rsidP="00541D1A">
            <w:pPr>
              <w:jc w:val="center"/>
              <w:rPr>
                <w:ins w:id="9200"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136BC3B" w14:textId="77777777" w:rsidR="00B43777" w:rsidRPr="00340B0D" w:rsidRDefault="00B43777" w:rsidP="00541D1A">
            <w:pPr>
              <w:pStyle w:val="Default"/>
              <w:rPr>
                <w:ins w:id="9201" w:author="jonathan pritchard" w:date="2025-01-23T13:48:00Z" w16du:dateUtc="2025-01-23T13:48:00Z"/>
                <w:sz w:val="18"/>
                <w:szCs w:val="18"/>
              </w:rPr>
            </w:pPr>
            <w:ins w:id="9202" w:author="jonathan pritchard" w:date="2025-01-23T13:48:00Z" w16du:dateUtc="2025-01-23T13:48: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BE01300" w14:textId="77777777" w:rsidR="00B43777" w:rsidRPr="00340B0D" w:rsidRDefault="00B43777" w:rsidP="00541D1A">
            <w:pPr>
              <w:rPr>
                <w:ins w:id="9203" w:author="jonathan pritchard" w:date="2025-01-23T13:48:00Z" w16du:dateUtc="2025-01-23T13:48:00Z"/>
                <w:rFonts w:cs="Arial"/>
                <w:sz w:val="18"/>
                <w:szCs w:val="18"/>
              </w:rPr>
            </w:pPr>
          </w:p>
        </w:tc>
      </w:tr>
      <w:tr w:rsidR="00B43777" w:rsidRPr="00340B0D" w14:paraId="35C193C8" w14:textId="77777777" w:rsidTr="00541D1A">
        <w:trPr>
          <w:ins w:id="9204"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17AFEB00" w14:textId="77777777" w:rsidR="00B43777" w:rsidRPr="00340B0D" w:rsidRDefault="00B43777" w:rsidP="00541D1A">
            <w:pPr>
              <w:pStyle w:val="Default"/>
              <w:rPr>
                <w:ins w:id="9205" w:author="jonathan pritchard" w:date="2025-01-23T13:48:00Z" w16du:dateUtc="2025-01-23T13:48:00Z"/>
                <w:sz w:val="18"/>
                <w:szCs w:val="18"/>
              </w:rPr>
            </w:pPr>
            <w:ins w:id="9206" w:author="jonathan pritchard" w:date="2025-01-23T13:48:00Z" w16du:dateUtc="2025-01-23T13:48: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52D722A9" w14:textId="77777777" w:rsidR="00B43777" w:rsidRPr="00340B0D" w:rsidRDefault="00B43777" w:rsidP="00541D1A">
            <w:pPr>
              <w:jc w:val="center"/>
              <w:rPr>
                <w:ins w:id="9207"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259880F" w14:textId="77777777" w:rsidR="00B43777" w:rsidRPr="00340B0D" w:rsidRDefault="00B43777" w:rsidP="00541D1A">
            <w:pPr>
              <w:pStyle w:val="Default"/>
              <w:rPr>
                <w:ins w:id="9208" w:author="jonathan pritchard" w:date="2025-01-23T13:48:00Z" w16du:dateUtc="2025-01-23T13:48:00Z"/>
                <w:sz w:val="18"/>
                <w:szCs w:val="18"/>
              </w:rPr>
            </w:pPr>
            <w:ins w:id="9209" w:author="jonathan pritchard" w:date="2025-01-23T13:48:00Z" w16du:dateUtc="2025-01-23T13:48: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FC5790B" w14:textId="77777777" w:rsidR="00B43777" w:rsidRPr="00340B0D" w:rsidRDefault="00B43777" w:rsidP="00541D1A">
            <w:pPr>
              <w:rPr>
                <w:ins w:id="9210" w:author="jonathan pritchard" w:date="2025-01-23T13:48:00Z" w16du:dateUtc="2025-01-23T13:48:00Z"/>
                <w:rFonts w:cs="Arial"/>
                <w:sz w:val="18"/>
                <w:szCs w:val="18"/>
              </w:rPr>
            </w:pPr>
          </w:p>
        </w:tc>
      </w:tr>
      <w:tr w:rsidR="00B43777" w:rsidRPr="00340B0D" w14:paraId="3FB0377B" w14:textId="77777777" w:rsidTr="00541D1A">
        <w:trPr>
          <w:ins w:id="9211"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E4F3200" w14:textId="77777777" w:rsidR="00B43777" w:rsidRPr="00340B0D" w:rsidRDefault="00B43777" w:rsidP="00541D1A">
            <w:pPr>
              <w:pStyle w:val="Default"/>
              <w:rPr>
                <w:ins w:id="9212" w:author="jonathan pritchard" w:date="2025-01-23T13:48:00Z" w16du:dateUtc="2025-01-23T13:48:00Z"/>
                <w:sz w:val="18"/>
                <w:szCs w:val="18"/>
              </w:rPr>
            </w:pPr>
            <w:ins w:id="9213" w:author="jonathan pritchard" w:date="2025-01-23T13:48:00Z" w16du:dateUtc="2025-01-23T13:48: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1F3E1BBE" w14:textId="77777777" w:rsidR="00B43777" w:rsidRPr="00340B0D" w:rsidRDefault="00B43777" w:rsidP="00541D1A">
            <w:pPr>
              <w:jc w:val="center"/>
              <w:rPr>
                <w:ins w:id="9214"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CBB1786" w14:textId="77777777" w:rsidR="00B43777" w:rsidRPr="00340B0D" w:rsidRDefault="00B43777" w:rsidP="00541D1A">
            <w:pPr>
              <w:pStyle w:val="Default"/>
              <w:rPr>
                <w:ins w:id="9215" w:author="jonathan pritchard" w:date="2025-01-23T13:48:00Z" w16du:dateUtc="2025-01-23T13:48:00Z"/>
                <w:sz w:val="18"/>
                <w:szCs w:val="18"/>
              </w:rPr>
            </w:pPr>
            <w:ins w:id="9216" w:author="jonathan pritchard" w:date="2025-01-23T13:48:00Z" w16du:dateUtc="2025-01-23T13:48: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20823ECE" w14:textId="77777777" w:rsidR="00B43777" w:rsidRPr="00340B0D" w:rsidRDefault="00B43777" w:rsidP="00541D1A">
            <w:pPr>
              <w:rPr>
                <w:ins w:id="9217" w:author="jonathan pritchard" w:date="2025-01-23T13:48:00Z" w16du:dateUtc="2025-01-23T13:48:00Z"/>
                <w:rFonts w:cs="Arial"/>
                <w:sz w:val="18"/>
                <w:szCs w:val="18"/>
              </w:rPr>
            </w:pPr>
          </w:p>
        </w:tc>
      </w:tr>
      <w:tr w:rsidR="00B43777" w:rsidRPr="00340B0D" w14:paraId="21C9F026" w14:textId="77777777" w:rsidTr="00541D1A">
        <w:trPr>
          <w:ins w:id="9218"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64D50EF" w14:textId="77777777" w:rsidR="00B43777" w:rsidRPr="00340B0D" w:rsidRDefault="00B43777" w:rsidP="00541D1A">
            <w:pPr>
              <w:pStyle w:val="Default"/>
              <w:rPr>
                <w:ins w:id="9219" w:author="jonathan pritchard" w:date="2025-01-23T13:48:00Z" w16du:dateUtc="2025-01-23T13:48:00Z"/>
                <w:sz w:val="18"/>
                <w:szCs w:val="18"/>
              </w:rPr>
            </w:pPr>
            <w:ins w:id="9220" w:author="jonathan pritchard" w:date="2025-01-23T13:48:00Z" w16du:dateUtc="2025-01-23T13:48: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3F26C634" w14:textId="77777777" w:rsidR="00B43777" w:rsidRPr="00340B0D" w:rsidRDefault="00B43777" w:rsidP="00541D1A">
            <w:pPr>
              <w:jc w:val="center"/>
              <w:rPr>
                <w:ins w:id="9221"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D8E8983" w14:textId="77777777" w:rsidR="00B43777" w:rsidRPr="00340B0D" w:rsidRDefault="00B43777" w:rsidP="00541D1A">
            <w:pPr>
              <w:pStyle w:val="Default"/>
              <w:rPr>
                <w:ins w:id="9222" w:author="jonathan pritchard" w:date="2025-01-23T13:48:00Z" w16du:dateUtc="2025-01-23T13:48:00Z"/>
                <w:sz w:val="18"/>
                <w:szCs w:val="18"/>
              </w:rPr>
            </w:pPr>
            <w:ins w:id="9223" w:author="jonathan pritchard" w:date="2025-01-23T13:48:00Z" w16du:dateUtc="2025-01-23T13:48: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703E5183" w14:textId="77777777" w:rsidR="00B43777" w:rsidRPr="00340B0D" w:rsidRDefault="00B43777" w:rsidP="00541D1A">
            <w:pPr>
              <w:rPr>
                <w:ins w:id="9224" w:author="jonathan pritchard" w:date="2025-01-23T13:48:00Z" w16du:dateUtc="2025-01-23T13:48:00Z"/>
                <w:rFonts w:cs="Arial"/>
                <w:sz w:val="18"/>
                <w:szCs w:val="18"/>
              </w:rPr>
            </w:pPr>
          </w:p>
        </w:tc>
      </w:tr>
      <w:tr w:rsidR="00B43777" w:rsidRPr="00340B0D" w14:paraId="032384F2" w14:textId="77777777" w:rsidTr="00541D1A">
        <w:trPr>
          <w:ins w:id="9225"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5B0EA876" w14:textId="77777777" w:rsidR="00B43777" w:rsidRPr="00340B0D" w:rsidRDefault="00B43777" w:rsidP="00541D1A">
            <w:pPr>
              <w:pStyle w:val="Default"/>
              <w:rPr>
                <w:ins w:id="9226" w:author="jonathan pritchard" w:date="2025-01-23T13:48:00Z" w16du:dateUtc="2025-01-23T13:48:00Z"/>
                <w:sz w:val="18"/>
                <w:szCs w:val="18"/>
              </w:rPr>
            </w:pPr>
            <w:ins w:id="9227" w:author="jonathan pritchard" w:date="2025-01-23T13:48:00Z" w16du:dateUtc="2025-01-23T13:48: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5C619BB8" w14:textId="77777777" w:rsidR="00B43777" w:rsidRPr="00340B0D" w:rsidRDefault="00B43777" w:rsidP="00541D1A">
            <w:pPr>
              <w:jc w:val="center"/>
              <w:rPr>
                <w:ins w:id="9228"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279FCE6B" w14:textId="77777777" w:rsidR="00B43777" w:rsidRPr="00340B0D" w:rsidRDefault="00B43777" w:rsidP="00541D1A">
            <w:pPr>
              <w:pStyle w:val="Default"/>
              <w:rPr>
                <w:ins w:id="9229" w:author="jonathan pritchard" w:date="2025-01-23T13:48:00Z" w16du:dateUtc="2025-01-23T13:48:00Z"/>
                <w:sz w:val="18"/>
                <w:szCs w:val="18"/>
              </w:rPr>
            </w:pPr>
            <w:ins w:id="9230" w:author="jonathan pritchard" w:date="2025-01-23T13:48:00Z" w16du:dateUtc="2025-01-23T13:48: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38BE99EA" w14:textId="77777777" w:rsidR="00B43777" w:rsidRPr="00340B0D" w:rsidRDefault="00B43777" w:rsidP="00541D1A">
            <w:pPr>
              <w:rPr>
                <w:ins w:id="9231" w:author="jonathan pritchard" w:date="2025-01-23T13:48:00Z" w16du:dateUtc="2025-01-23T13:48:00Z"/>
                <w:rFonts w:cs="Arial"/>
                <w:sz w:val="18"/>
                <w:szCs w:val="18"/>
              </w:rPr>
            </w:pPr>
          </w:p>
        </w:tc>
      </w:tr>
      <w:tr w:rsidR="00B43777" w:rsidRPr="00340B0D" w14:paraId="416E6DA7" w14:textId="77777777" w:rsidTr="00541D1A">
        <w:trPr>
          <w:ins w:id="9232"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04AFF0B7" w14:textId="77777777" w:rsidR="00B43777" w:rsidRPr="00340B0D" w:rsidRDefault="00B43777" w:rsidP="00541D1A">
            <w:pPr>
              <w:pStyle w:val="Default"/>
              <w:rPr>
                <w:ins w:id="9233" w:author="jonathan pritchard" w:date="2025-01-23T13:48:00Z" w16du:dateUtc="2025-01-23T13:48:00Z"/>
                <w:sz w:val="18"/>
                <w:szCs w:val="18"/>
              </w:rPr>
            </w:pPr>
            <w:ins w:id="9234" w:author="jonathan pritchard" w:date="2025-01-23T13:48:00Z" w16du:dateUtc="2025-01-23T13:48: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6CB243D1" w14:textId="77777777" w:rsidR="00B43777" w:rsidRPr="00340B0D" w:rsidRDefault="00B43777" w:rsidP="00541D1A">
            <w:pPr>
              <w:jc w:val="center"/>
              <w:rPr>
                <w:ins w:id="9235"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0DE0A7A0" w14:textId="77777777" w:rsidR="00B43777" w:rsidRPr="00340B0D" w:rsidRDefault="00B43777" w:rsidP="00541D1A">
            <w:pPr>
              <w:rPr>
                <w:ins w:id="9236"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E8B4F4E" w14:textId="77777777" w:rsidR="00B43777" w:rsidRPr="00340B0D" w:rsidRDefault="00B43777" w:rsidP="00541D1A">
            <w:pPr>
              <w:rPr>
                <w:ins w:id="9237" w:author="jonathan pritchard" w:date="2025-01-23T13:48:00Z" w16du:dateUtc="2025-01-23T13:48:00Z"/>
                <w:rFonts w:cs="Arial"/>
                <w:sz w:val="18"/>
                <w:szCs w:val="18"/>
              </w:rPr>
            </w:pPr>
          </w:p>
        </w:tc>
      </w:tr>
      <w:tr w:rsidR="00B43777" w:rsidRPr="00340B0D" w14:paraId="6EA26ADE" w14:textId="77777777" w:rsidTr="00541D1A">
        <w:trPr>
          <w:ins w:id="9238"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471857F" w14:textId="77777777" w:rsidR="00B43777" w:rsidRPr="00340B0D" w:rsidRDefault="00B43777" w:rsidP="00541D1A">
            <w:pPr>
              <w:pStyle w:val="Default"/>
              <w:rPr>
                <w:ins w:id="9239" w:author="jonathan pritchard" w:date="2025-01-23T13:48:00Z" w16du:dateUtc="2025-01-23T13:48:00Z"/>
                <w:sz w:val="18"/>
                <w:szCs w:val="18"/>
              </w:rPr>
            </w:pPr>
            <w:ins w:id="9240" w:author="jonathan pritchard" w:date="2025-01-23T13:48:00Z" w16du:dateUtc="2025-01-23T13:48: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21B2D35" w14:textId="77777777" w:rsidR="00B43777" w:rsidRPr="00340B0D" w:rsidRDefault="00B43777" w:rsidP="00541D1A">
            <w:pPr>
              <w:jc w:val="center"/>
              <w:rPr>
                <w:ins w:id="9241"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7A21C72" w14:textId="77777777" w:rsidR="00B43777" w:rsidRPr="00340B0D" w:rsidRDefault="00B43777" w:rsidP="00541D1A">
            <w:pPr>
              <w:rPr>
                <w:ins w:id="9242"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212A4B96" w14:textId="77777777" w:rsidR="00B43777" w:rsidRPr="00340B0D" w:rsidRDefault="00B43777" w:rsidP="00541D1A">
            <w:pPr>
              <w:rPr>
                <w:ins w:id="9243" w:author="jonathan pritchard" w:date="2025-01-23T13:48:00Z" w16du:dateUtc="2025-01-23T13:48:00Z"/>
                <w:rFonts w:cs="Arial"/>
                <w:sz w:val="18"/>
                <w:szCs w:val="18"/>
              </w:rPr>
            </w:pPr>
          </w:p>
        </w:tc>
      </w:tr>
      <w:tr w:rsidR="00B43777" w:rsidRPr="00340B0D" w14:paraId="35BA45B3" w14:textId="77777777" w:rsidTr="00541D1A">
        <w:trPr>
          <w:ins w:id="9244"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67EABB62" w14:textId="77777777" w:rsidR="00B43777" w:rsidRPr="00340B0D" w:rsidRDefault="00B43777" w:rsidP="00541D1A">
            <w:pPr>
              <w:pStyle w:val="Default"/>
              <w:rPr>
                <w:ins w:id="9245" w:author="jonathan pritchard" w:date="2025-01-23T13:48:00Z" w16du:dateUtc="2025-01-23T13:48:00Z"/>
                <w:sz w:val="18"/>
                <w:szCs w:val="18"/>
              </w:rPr>
            </w:pPr>
            <w:ins w:id="9246" w:author="jonathan pritchard" w:date="2025-01-23T13:48:00Z" w16du:dateUtc="2025-01-23T13:48: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33239ECE" w14:textId="77777777" w:rsidR="00B43777" w:rsidRPr="00340B0D" w:rsidRDefault="00B43777" w:rsidP="00541D1A">
            <w:pPr>
              <w:jc w:val="center"/>
              <w:rPr>
                <w:ins w:id="9247"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78901681" w14:textId="77777777" w:rsidR="00B43777" w:rsidRPr="00340B0D" w:rsidRDefault="00B43777" w:rsidP="00541D1A">
            <w:pPr>
              <w:rPr>
                <w:ins w:id="9248"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4ABC529E" w14:textId="77777777" w:rsidR="00B43777" w:rsidRPr="00340B0D" w:rsidRDefault="00B43777" w:rsidP="00541D1A">
            <w:pPr>
              <w:rPr>
                <w:ins w:id="9249" w:author="jonathan pritchard" w:date="2025-01-23T13:48:00Z" w16du:dateUtc="2025-01-23T13:48:00Z"/>
                <w:rFonts w:cs="Arial"/>
                <w:sz w:val="18"/>
                <w:szCs w:val="18"/>
              </w:rPr>
            </w:pPr>
          </w:p>
        </w:tc>
      </w:tr>
      <w:tr w:rsidR="00B43777" w:rsidRPr="00340B0D" w14:paraId="1573B6E3" w14:textId="77777777" w:rsidTr="00541D1A">
        <w:trPr>
          <w:ins w:id="9250"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4610B6C0" w14:textId="77777777" w:rsidR="00B43777" w:rsidRPr="00340B0D" w:rsidRDefault="00B43777" w:rsidP="00541D1A">
            <w:pPr>
              <w:pStyle w:val="Default"/>
              <w:ind w:left="720"/>
              <w:rPr>
                <w:ins w:id="9251" w:author="jonathan pritchard" w:date="2025-01-23T13:48:00Z" w16du:dateUtc="2025-01-23T13:48:00Z"/>
                <w:sz w:val="18"/>
                <w:szCs w:val="18"/>
              </w:rPr>
            </w:pPr>
            <w:ins w:id="9252" w:author="jonathan pritchard" w:date="2025-01-23T13:48:00Z" w16du:dateUtc="2025-01-23T13:48: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0A3FAB9C" w14:textId="77777777" w:rsidR="00B43777" w:rsidRPr="00340B0D" w:rsidRDefault="00B43777" w:rsidP="00541D1A">
            <w:pPr>
              <w:jc w:val="center"/>
              <w:rPr>
                <w:ins w:id="9253"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4" w:space="0" w:color="auto"/>
            </w:tcBorders>
          </w:tcPr>
          <w:p w14:paraId="47A73A91" w14:textId="77777777" w:rsidR="00B43777" w:rsidRPr="00340B0D" w:rsidRDefault="00B43777" w:rsidP="00541D1A">
            <w:pPr>
              <w:rPr>
                <w:ins w:id="9254"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757E9DAC" w14:textId="77777777" w:rsidR="00B43777" w:rsidRPr="00340B0D" w:rsidRDefault="00B43777" w:rsidP="00541D1A">
            <w:pPr>
              <w:rPr>
                <w:ins w:id="9255" w:author="jonathan pritchard" w:date="2025-01-23T13:48:00Z" w16du:dateUtc="2025-01-23T13:48:00Z"/>
                <w:rFonts w:cs="Arial"/>
                <w:sz w:val="18"/>
                <w:szCs w:val="18"/>
              </w:rPr>
            </w:pPr>
          </w:p>
        </w:tc>
      </w:tr>
      <w:tr w:rsidR="00B43777" w:rsidRPr="00340B0D" w14:paraId="0382D8C9" w14:textId="77777777" w:rsidTr="00541D1A">
        <w:trPr>
          <w:ins w:id="9256" w:author="jonathan pritchard" w:date="2025-01-23T13:48:00Z"/>
        </w:trPr>
        <w:tc>
          <w:tcPr>
            <w:tcW w:w="4375" w:type="dxa"/>
            <w:gridSpan w:val="4"/>
            <w:tcBorders>
              <w:top w:val="single" w:sz="4" w:space="0" w:color="auto"/>
              <w:left w:val="single" w:sz="12" w:space="0" w:color="auto"/>
              <w:bottom w:val="single" w:sz="12" w:space="0" w:color="auto"/>
              <w:right w:val="single" w:sz="4" w:space="0" w:color="auto"/>
            </w:tcBorders>
          </w:tcPr>
          <w:p w14:paraId="133BEF6B" w14:textId="77777777" w:rsidR="00B43777" w:rsidRPr="00340B0D" w:rsidRDefault="00B43777" w:rsidP="00541D1A">
            <w:pPr>
              <w:pStyle w:val="Default"/>
              <w:ind w:left="720"/>
              <w:rPr>
                <w:ins w:id="9257" w:author="jonathan pritchard" w:date="2025-01-23T13:48:00Z" w16du:dateUtc="2025-01-23T13:48:00Z"/>
                <w:sz w:val="18"/>
                <w:szCs w:val="18"/>
              </w:rPr>
            </w:pPr>
            <w:ins w:id="9258" w:author="jonathan pritchard" w:date="2025-01-23T13:48:00Z" w16du:dateUtc="2025-01-23T13:48: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7D5CA440" w14:textId="77777777" w:rsidR="00B43777" w:rsidRPr="00340B0D" w:rsidRDefault="00B43777" w:rsidP="00541D1A">
            <w:pPr>
              <w:jc w:val="center"/>
              <w:rPr>
                <w:ins w:id="9259" w:author="jonathan pritchard" w:date="2025-01-23T13:48:00Z" w16du:dateUtc="2025-01-23T13:48:00Z"/>
                <w:rFonts w:cs="Arial"/>
                <w:sz w:val="18"/>
                <w:szCs w:val="18"/>
              </w:rPr>
            </w:pPr>
          </w:p>
        </w:tc>
        <w:tc>
          <w:tcPr>
            <w:tcW w:w="3598" w:type="dxa"/>
            <w:gridSpan w:val="4"/>
            <w:tcBorders>
              <w:top w:val="single" w:sz="4" w:space="0" w:color="auto"/>
              <w:left w:val="single" w:sz="12" w:space="0" w:color="auto"/>
              <w:bottom w:val="single" w:sz="12" w:space="0" w:color="auto"/>
            </w:tcBorders>
          </w:tcPr>
          <w:p w14:paraId="661616EC" w14:textId="77777777" w:rsidR="00B43777" w:rsidRPr="00340B0D" w:rsidRDefault="00B43777" w:rsidP="00541D1A">
            <w:pPr>
              <w:rPr>
                <w:ins w:id="9260" w:author="jonathan pritchard" w:date="2025-01-23T13:48:00Z" w16du:dateUtc="2025-01-23T13:48:00Z"/>
                <w:rFonts w:cs="Arial"/>
                <w:sz w:val="18"/>
                <w:szCs w:val="18"/>
              </w:rPr>
            </w:pPr>
          </w:p>
        </w:tc>
        <w:tc>
          <w:tcPr>
            <w:tcW w:w="672" w:type="dxa"/>
            <w:tcBorders>
              <w:top w:val="single" w:sz="4" w:space="0" w:color="auto"/>
              <w:bottom w:val="single" w:sz="12" w:space="0" w:color="auto"/>
              <w:right w:val="single" w:sz="12" w:space="0" w:color="auto"/>
            </w:tcBorders>
            <w:vAlign w:val="center"/>
          </w:tcPr>
          <w:p w14:paraId="787A3652" w14:textId="77777777" w:rsidR="00B43777" w:rsidRPr="00340B0D" w:rsidRDefault="00B43777" w:rsidP="00541D1A">
            <w:pPr>
              <w:rPr>
                <w:ins w:id="9261" w:author="jonathan pritchard" w:date="2025-01-23T13:48:00Z" w16du:dateUtc="2025-01-23T13:48:00Z"/>
                <w:rFonts w:cs="Arial"/>
                <w:sz w:val="18"/>
                <w:szCs w:val="18"/>
              </w:rPr>
            </w:pPr>
          </w:p>
        </w:tc>
      </w:tr>
      <w:tr w:rsidR="00B43777" w:rsidRPr="00340B0D" w14:paraId="578F417F" w14:textId="77777777" w:rsidTr="00541D1A">
        <w:trPr>
          <w:ins w:id="9262"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C34733" w14:textId="77777777" w:rsidR="00B43777" w:rsidRPr="00EF63B4" w:rsidRDefault="00B43777" w:rsidP="00541D1A">
            <w:pPr>
              <w:jc w:val="center"/>
              <w:rPr>
                <w:ins w:id="9263" w:author="jonathan pritchard" w:date="2025-01-23T13:48:00Z" w16du:dateUtc="2025-01-23T13:48:00Z"/>
                <w:rFonts w:cs="Arial"/>
                <w:sz w:val="18"/>
                <w:szCs w:val="18"/>
              </w:rPr>
            </w:pPr>
            <w:ins w:id="9264" w:author="jonathan pritchard" w:date="2025-01-23T13:48:00Z" w16du:dateUtc="2025-01-23T13:48:00Z">
              <w:r>
                <w:rPr>
                  <w:rFonts w:cs="Arial"/>
                  <w:b/>
                  <w:bCs/>
                  <w:sz w:val="18"/>
                  <w:szCs w:val="18"/>
                </w:rPr>
                <w:t>Additional</w:t>
              </w:r>
            </w:ins>
          </w:p>
        </w:tc>
      </w:tr>
      <w:tr w:rsidR="00B43777" w:rsidRPr="00340B0D" w14:paraId="30D677DA" w14:textId="77777777" w:rsidTr="00541D1A">
        <w:trPr>
          <w:ins w:id="9265"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DD09A67" w14:textId="77777777" w:rsidR="00B43777" w:rsidRPr="00340B0D" w:rsidRDefault="00B43777" w:rsidP="00541D1A">
            <w:pPr>
              <w:pStyle w:val="Default"/>
              <w:ind w:left="720"/>
              <w:rPr>
                <w:ins w:id="9266"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C01F29" w14:textId="77777777" w:rsidR="00B43777" w:rsidRPr="00340B0D" w:rsidRDefault="00B43777" w:rsidP="00541D1A">
            <w:pPr>
              <w:jc w:val="center"/>
              <w:rPr>
                <w:ins w:id="9267"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03783526" w14:textId="77777777" w:rsidR="00B43777" w:rsidRPr="00340B0D" w:rsidRDefault="00B43777" w:rsidP="00541D1A">
            <w:pPr>
              <w:rPr>
                <w:ins w:id="9268"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359BB0B2" w14:textId="77777777" w:rsidR="00B43777" w:rsidRPr="00340B0D" w:rsidRDefault="00B43777" w:rsidP="00541D1A">
            <w:pPr>
              <w:rPr>
                <w:ins w:id="9269" w:author="jonathan pritchard" w:date="2025-01-23T13:48:00Z" w16du:dateUtc="2025-01-23T13:48:00Z"/>
                <w:rFonts w:cs="Arial"/>
                <w:sz w:val="18"/>
                <w:szCs w:val="18"/>
              </w:rPr>
            </w:pPr>
          </w:p>
        </w:tc>
      </w:tr>
      <w:tr w:rsidR="00B43777" w:rsidRPr="00340B0D" w14:paraId="76CD1ABE" w14:textId="77777777" w:rsidTr="00541D1A">
        <w:trPr>
          <w:ins w:id="9270" w:author="jonathan pritchard" w:date="2025-01-23T13:48:00Z"/>
        </w:trPr>
        <w:tc>
          <w:tcPr>
            <w:tcW w:w="4375" w:type="dxa"/>
            <w:gridSpan w:val="4"/>
            <w:tcBorders>
              <w:top w:val="single" w:sz="4" w:space="0" w:color="auto"/>
              <w:left w:val="single" w:sz="12" w:space="0" w:color="auto"/>
              <w:bottom w:val="single" w:sz="4" w:space="0" w:color="auto"/>
              <w:right w:val="single" w:sz="4" w:space="0" w:color="auto"/>
            </w:tcBorders>
          </w:tcPr>
          <w:p w14:paraId="2EC0C235" w14:textId="77777777" w:rsidR="00B43777" w:rsidRPr="00340B0D" w:rsidRDefault="00B43777" w:rsidP="00541D1A">
            <w:pPr>
              <w:pStyle w:val="Default"/>
              <w:ind w:left="720"/>
              <w:rPr>
                <w:ins w:id="9271" w:author="jonathan pritchard" w:date="2025-01-23T13:48:00Z" w16du:dateUtc="2025-01-23T13:48: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E74731" w14:textId="77777777" w:rsidR="00B43777" w:rsidRPr="00340B0D" w:rsidRDefault="00B43777" w:rsidP="00541D1A">
            <w:pPr>
              <w:jc w:val="center"/>
              <w:rPr>
                <w:ins w:id="9272" w:author="jonathan pritchard" w:date="2025-01-23T13:48:00Z" w16du:dateUtc="2025-01-23T13:48:00Z"/>
                <w:rFonts w:cs="Arial"/>
                <w:sz w:val="18"/>
                <w:szCs w:val="18"/>
              </w:rPr>
            </w:pPr>
          </w:p>
        </w:tc>
        <w:tc>
          <w:tcPr>
            <w:tcW w:w="3598" w:type="dxa"/>
            <w:gridSpan w:val="4"/>
            <w:tcBorders>
              <w:top w:val="single" w:sz="4" w:space="0" w:color="auto"/>
              <w:left w:val="double" w:sz="4" w:space="0" w:color="auto"/>
              <w:bottom w:val="single" w:sz="4" w:space="0" w:color="auto"/>
            </w:tcBorders>
          </w:tcPr>
          <w:p w14:paraId="4AA2F7C5" w14:textId="77777777" w:rsidR="00B43777" w:rsidRPr="00340B0D" w:rsidRDefault="00B43777" w:rsidP="00541D1A">
            <w:pPr>
              <w:rPr>
                <w:ins w:id="9273" w:author="jonathan pritchard" w:date="2025-01-23T13:48:00Z" w16du:dateUtc="2025-01-23T13:48:00Z"/>
                <w:rFonts w:cs="Arial"/>
                <w:sz w:val="18"/>
                <w:szCs w:val="18"/>
              </w:rPr>
            </w:pPr>
          </w:p>
        </w:tc>
        <w:tc>
          <w:tcPr>
            <w:tcW w:w="672" w:type="dxa"/>
            <w:tcBorders>
              <w:top w:val="single" w:sz="4" w:space="0" w:color="auto"/>
              <w:bottom w:val="single" w:sz="4" w:space="0" w:color="auto"/>
              <w:right w:val="single" w:sz="12" w:space="0" w:color="auto"/>
            </w:tcBorders>
            <w:vAlign w:val="center"/>
          </w:tcPr>
          <w:p w14:paraId="690819A7" w14:textId="77777777" w:rsidR="00B43777" w:rsidRPr="00340B0D" w:rsidRDefault="00B43777" w:rsidP="00541D1A">
            <w:pPr>
              <w:rPr>
                <w:ins w:id="9274" w:author="jonathan pritchard" w:date="2025-01-23T13:48:00Z" w16du:dateUtc="2025-01-23T13:48:00Z"/>
                <w:rFonts w:cs="Arial"/>
                <w:sz w:val="18"/>
                <w:szCs w:val="18"/>
              </w:rPr>
            </w:pPr>
          </w:p>
        </w:tc>
      </w:tr>
      <w:tr w:rsidR="00B43777" w:rsidRPr="00340B0D" w14:paraId="3AB3DDAE" w14:textId="77777777" w:rsidTr="00541D1A">
        <w:trPr>
          <w:ins w:id="9275" w:author="jonathan pritchard" w:date="2025-01-23T13:48: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87EDA0" w14:textId="77777777" w:rsidR="00B43777" w:rsidRPr="00340B0D" w:rsidRDefault="00B43777" w:rsidP="00541D1A">
            <w:pPr>
              <w:jc w:val="center"/>
              <w:rPr>
                <w:ins w:id="9276" w:author="jonathan pritchard" w:date="2025-01-23T13:48:00Z" w16du:dateUtc="2025-01-23T13:48:00Z"/>
                <w:rFonts w:cs="Arial"/>
                <w:b/>
                <w:bCs/>
                <w:sz w:val="18"/>
                <w:szCs w:val="18"/>
              </w:rPr>
            </w:pPr>
            <w:ins w:id="9277" w:author="jonathan pritchard" w:date="2025-01-23T13:48:00Z" w16du:dateUtc="2025-01-23T13:48:00Z">
              <w:r w:rsidRPr="00340B0D">
                <w:rPr>
                  <w:rFonts w:cs="Arial"/>
                  <w:b/>
                  <w:bCs/>
                  <w:sz w:val="18"/>
                  <w:szCs w:val="18"/>
                </w:rPr>
                <w:t>Setup</w:t>
              </w:r>
            </w:ins>
          </w:p>
        </w:tc>
      </w:tr>
      <w:tr w:rsidR="00B43777" w:rsidRPr="00340B0D" w14:paraId="6BC48613" w14:textId="77777777" w:rsidTr="00541D1A">
        <w:trPr>
          <w:ins w:id="9278" w:author="jonathan pritchard" w:date="2025-01-23T13:48:00Z"/>
        </w:trPr>
        <w:tc>
          <w:tcPr>
            <w:tcW w:w="9199" w:type="dxa"/>
            <w:gridSpan w:val="11"/>
            <w:tcBorders>
              <w:top w:val="single" w:sz="4" w:space="0" w:color="auto"/>
              <w:left w:val="single" w:sz="12" w:space="0" w:color="auto"/>
              <w:bottom w:val="single" w:sz="4" w:space="0" w:color="auto"/>
              <w:right w:val="single" w:sz="12" w:space="0" w:color="auto"/>
            </w:tcBorders>
          </w:tcPr>
          <w:p w14:paraId="214C2BC9" w14:textId="77777777" w:rsidR="00B43777" w:rsidRDefault="00B43777" w:rsidP="00541D1A">
            <w:pPr>
              <w:rPr>
                <w:ins w:id="9279" w:author="jonathan pritchard" w:date="2025-01-23T13:48:00Z" w16du:dateUtc="2025-01-23T13:48:00Z"/>
                <w:rFonts w:cs="Arial"/>
                <w:sz w:val="18"/>
                <w:szCs w:val="18"/>
              </w:rPr>
            </w:pPr>
          </w:p>
          <w:p w14:paraId="0238941E" w14:textId="68D503E4" w:rsidR="00B43777" w:rsidRPr="00110428" w:rsidRDefault="005614DA" w:rsidP="00541D1A">
            <w:pPr>
              <w:rPr>
                <w:ins w:id="9280" w:author="jonathan pritchard" w:date="2025-01-23T13:48:00Z" w16du:dateUtc="2025-01-23T13:48:00Z"/>
                <w:rFonts w:cs="Arial"/>
              </w:rPr>
            </w:pPr>
            <w:r w:rsidRPr="00C31E99">
              <w:rPr>
                <w:rFonts w:cs="Arial"/>
                <w:i/>
              </w:rPr>
              <w:t xml:space="preserve">As for test </w:t>
            </w:r>
            <w:proofErr w:type="spellStart"/>
            <w:r w:rsidRPr="00C31E99">
              <w:rPr>
                <w:rFonts w:cs="Arial"/>
                <w:i/>
              </w:rPr>
              <w:t>WaterLevelAdjustment</w:t>
            </w:r>
            <w:proofErr w:type="spellEnd"/>
          </w:p>
          <w:p w14:paraId="4F96EB0F" w14:textId="77777777" w:rsidR="00B43777" w:rsidRPr="00340B0D" w:rsidRDefault="00B43777" w:rsidP="00541D1A">
            <w:pPr>
              <w:rPr>
                <w:ins w:id="9281" w:author="jonathan pritchard" w:date="2025-01-23T13:48:00Z" w16du:dateUtc="2025-01-23T13:48:00Z"/>
                <w:rFonts w:cs="Arial"/>
                <w:sz w:val="18"/>
                <w:szCs w:val="18"/>
              </w:rPr>
            </w:pPr>
          </w:p>
        </w:tc>
      </w:tr>
      <w:tr w:rsidR="00B43777" w:rsidRPr="00340B0D" w14:paraId="772A353A" w14:textId="77777777" w:rsidTr="00541D1A">
        <w:trPr>
          <w:ins w:id="9282"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587FC2" w14:textId="77777777" w:rsidR="00B43777" w:rsidRPr="00340B0D" w:rsidRDefault="00B43777" w:rsidP="00541D1A">
            <w:pPr>
              <w:jc w:val="center"/>
              <w:rPr>
                <w:ins w:id="9283" w:author="jonathan pritchard" w:date="2025-01-23T13:48:00Z" w16du:dateUtc="2025-01-23T13:48:00Z"/>
                <w:rFonts w:cs="Arial"/>
                <w:b/>
                <w:bCs/>
                <w:sz w:val="18"/>
                <w:szCs w:val="18"/>
              </w:rPr>
            </w:pPr>
            <w:ins w:id="9284" w:author="jonathan pritchard" w:date="2025-01-23T13:48:00Z" w16du:dateUtc="2025-01-23T13:48:00Z">
              <w:r w:rsidRPr="00340B0D">
                <w:rPr>
                  <w:rFonts w:cs="Arial"/>
                  <w:b/>
                  <w:bCs/>
                  <w:sz w:val="18"/>
                  <w:szCs w:val="18"/>
                </w:rPr>
                <w:t>Action</w:t>
              </w:r>
            </w:ins>
          </w:p>
        </w:tc>
      </w:tr>
      <w:tr w:rsidR="00B43777" w:rsidRPr="00340B0D" w14:paraId="6CC88D17" w14:textId="77777777" w:rsidTr="00541D1A">
        <w:trPr>
          <w:ins w:id="9285"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DCCA61" w14:textId="77777777" w:rsidR="005614DA" w:rsidRDefault="005614DA" w:rsidP="005614DA">
            <w:pPr>
              <w:rPr>
                <w:rFonts w:cs="Arial"/>
                <w:i/>
              </w:rPr>
            </w:pPr>
          </w:p>
          <w:p w14:paraId="1B857925" w14:textId="43B8FD5E" w:rsidR="005614DA" w:rsidRPr="00C31E99" w:rsidRDefault="005614DA" w:rsidP="005614DA">
            <w:pPr>
              <w:rPr>
                <w:rFonts w:cs="Arial"/>
                <w:i/>
              </w:rPr>
            </w:pPr>
            <w:r w:rsidRPr="00C31E99">
              <w:rPr>
                <w:rFonts w:cs="Arial"/>
                <w:i/>
              </w:rPr>
              <w:t xml:space="preserve">A) Navigate to Point (XX,YY). </w:t>
            </w:r>
          </w:p>
          <w:p w14:paraId="35F99AEB" w14:textId="77777777" w:rsidR="00B43777" w:rsidRDefault="005614DA" w:rsidP="005614DA">
            <w:pPr>
              <w:rPr>
                <w:rFonts w:cs="Arial"/>
                <w:i/>
              </w:rPr>
            </w:pPr>
            <w:r w:rsidRPr="00C31E99">
              <w:rPr>
                <w:rFonts w:cs="Arial"/>
                <w:i/>
              </w:rPr>
              <w:t>B) Interrogate each of the features as shown in the image</w:t>
            </w:r>
          </w:p>
          <w:p w14:paraId="2948E6BC" w14:textId="6A8553C2" w:rsidR="005614DA" w:rsidRPr="00110428" w:rsidRDefault="005614DA" w:rsidP="005614DA">
            <w:pPr>
              <w:rPr>
                <w:ins w:id="9286" w:author="jonathan pritchard" w:date="2025-01-23T13:48:00Z" w16du:dateUtc="2025-01-23T13:48:00Z"/>
                <w:rFonts w:cs="Arial"/>
                <w:b/>
                <w:bCs/>
              </w:rPr>
            </w:pPr>
          </w:p>
        </w:tc>
      </w:tr>
      <w:tr w:rsidR="00B43777" w:rsidRPr="00340B0D" w14:paraId="0BF0D1A3" w14:textId="77777777" w:rsidTr="00541D1A">
        <w:trPr>
          <w:ins w:id="9287"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D9A08B" w14:textId="77777777" w:rsidR="00B43777" w:rsidRPr="00340B0D" w:rsidRDefault="00B43777" w:rsidP="00541D1A">
            <w:pPr>
              <w:jc w:val="center"/>
              <w:rPr>
                <w:ins w:id="9288" w:author="jonathan pritchard" w:date="2025-01-23T13:48:00Z" w16du:dateUtc="2025-01-23T13:48:00Z"/>
                <w:rFonts w:cs="Arial"/>
                <w:sz w:val="18"/>
                <w:szCs w:val="18"/>
              </w:rPr>
            </w:pPr>
            <w:ins w:id="9289" w:author="jonathan pritchard" w:date="2025-01-23T13:48:00Z" w16du:dateUtc="2025-01-23T13:48:00Z">
              <w:r w:rsidRPr="00340B0D">
                <w:rPr>
                  <w:rFonts w:cs="Arial"/>
                  <w:b/>
                  <w:bCs/>
                  <w:sz w:val="18"/>
                  <w:szCs w:val="18"/>
                </w:rPr>
                <w:t>Results</w:t>
              </w:r>
            </w:ins>
          </w:p>
        </w:tc>
      </w:tr>
      <w:tr w:rsidR="00B43777" w:rsidRPr="00340B0D" w14:paraId="1D6B68FE" w14:textId="77777777" w:rsidTr="00541D1A">
        <w:trPr>
          <w:ins w:id="9290" w:author="jonathan pritchard" w:date="2025-01-23T13:48:00Z"/>
        </w:trPr>
        <w:tc>
          <w:tcPr>
            <w:tcW w:w="9199" w:type="dxa"/>
            <w:gridSpan w:val="11"/>
            <w:tcBorders>
              <w:top w:val="single" w:sz="4" w:space="0" w:color="auto"/>
              <w:left w:val="single" w:sz="12" w:space="0" w:color="auto"/>
              <w:bottom w:val="single" w:sz="12" w:space="0" w:color="auto"/>
              <w:right w:val="single" w:sz="12" w:space="0" w:color="auto"/>
            </w:tcBorders>
          </w:tcPr>
          <w:p w14:paraId="30A7053A" w14:textId="77777777" w:rsidR="00B43777" w:rsidRDefault="00B43777" w:rsidP="00541D1A">
            <w:pPr>
              <w:rPr>
                <w:ins w:id="9291" w:author="jonathan pritchard" w:date="2025-01-23T13:48:00Z" w16du:dateUtc="2025-01-23T13:48:00Z"/>
                <w:rFonts w:cs="Arial"/>
                <w:sz w:val="18"/>
                <w:szCs w:val="18"/>
              </w:rPr>
            </w:pPr>
          </w:p>
          <w:p w14:paraId="12803F97" w14:textId="77777777" w:rsidR="00B43777" w:rsidRDefault="00B43777" w:rsidP="00541D1A">
            <w:pPr>
              <w:rPr>
                <w:ins w:id="9292" w:author="jonathan pritchard" w:date="2025-01-23T13:48:00Z" w16du:dateUtc="2025-01-23T13:48:00Z"/>
                <w:rFonts w:cs="Arial"/>
                <w:sz w:val="18"/>
                <w:szCs w:val="18"/>
              </w:rPr>
            </w:pPr>
          </w:p>
          <w:p w14:paraId="22A7AB54" w14:textId="77777777" w:rsidR="005614DA" w:rsidRPr="00C31E99" w:rsidRDefault="005614DA" w:rsidP="005614DA">
            <w:pPr>
              <w:rPr>
                <w:rFonts w:cs="Arial"/>
                <w:i/>
                <w:iCs/>
                <w:position w:val="-1"/>
                <w:lang w:val="en-US"/>
              </w:rPr>
            </w:pPr>
            <w:r w:rsidRPr="00C31E99">
              <w:rPr>
                <w:rFonts w:cs="Arial"/>
                <w:i/>
                <w:iCs/>
                <w:position w:val="-1"/>
                <w:lang w:val="en-US"/>
              </w:rPr>
              <w:t xml:space="preserve">Verify </w:t>
            </w:r>
          </w:p>
          <w:p w14:paraId="15647D3A" w14:textId="77777777" w:rsidR="005614DA" w:rsidRPr="00C31E99" w:rsidRDefault="005614DA" w:rsidP="005614DA">
            <w:pPr>
              <w:rPr>
                <w:rFonts w:cs="Arial"/>
              </w:rPr>
            </w:pPr>
          </w:p>
          <w:p w14:paraId="4B24C707" w14:textId="77777777" w:rsidR="005614DA" w:rsidRPr="00C31E99" w:rsidRDefault="005614DA" w:rsidP="005614DA">
            <w:pPr>
              <w:rPr>
                <w:rFonts w:cs="Arial"/>
              </w:rPr>
            </w:pPr>
            <w:r w:rsidRPr="00C31E99">
              <w:rPr>
                <w:rFonts w:cs="Arial"/>
              </w:rPr>
              <w:t>1. All depth values in ENC are adjusted according to the S-104 values as shown</w:t>
            </w:r>
          </w:p>
          <w:p w14:paraId="5CF430C8" w14:textId="2F6D6565" w:rsidR="005614DA" w:rsidRPr="00C31E99" w:rsidRDefault="005614DA" w:rsidP="005614DA">
            <w:pPr>
              <w:rPr>
                <w:rFonts w:cs="Arial"/>
              </w:rPr>
            </w:pPr>
            <w:r w:rsidRPr="00C31E99">
              <w:rPr>
                <w:rFonts w:cs="Arial"/>
              </w:rPr>
              <w:t xml:space="preserve">2. Pick Report information contains the correct values including the source of the depth values as defined in </w:t>
            </w:r>
            <w:r w:rsidR="005E5735">
              <w:rPr>
                <w:rFonts w:cs="Arial"/>
              </w:rPr>
              <w:t>S-98</w:t>
            </w:r>
            <w:r w:rsidRPr="00C31E99">
              <w:rPr>
                <w:rFonts w:cs="Arial"/>
              </w:rPr>
              <w:t xml:space="preserve"> C-4-2.2</w:t>
            </w:r>
          </w:p>
          <w:p w14:paraId="5D143C33" w14:textId="77777777" w:rsidR="00B43777" w:rsidRDefault="00B43777" w:rsidP="00541D1A">
            <w:pPr>
              <w:rPr>
                <w:rFonts w:cs="Arial"/>
                <w:sz w:val="18"/>
                <w:szCs w:val="18"/>
              </w:rPr>
            </w:pPr>
          </w:p>
          <w:p w14:paraId="69EF5DB1" w14:textId="77777777" w:rsidR="005614DA" w:rsidRDefault="005614DA" w:rsidP="00541D1A">
            <w:pPr>
              <w:rPr>
                <w:ins w:id="9293" w:author="jonathan pritchard" w:date="2025-01-23T13:48:00Z" w16du:dateUtc="2025-01-23T13:48:00Z"/>
                <w:rFonts w:cs="Arial"/>
                <w:sz w:val="18"/>
                <w:szCs w:val="18"/>
              </w:rPr>
            </w:pPr>
          </w:p>
          <w:tbl>
            <w:tblPr>
              <w:tblStyle w:val="TableGrid"/>
              <w:tblW w:w="0" w:type="auto"/>
              <w:tblLook w:val="04A0" w:firstRow="1" w:lastRow="0" w:firstColumn="1" w:lastColumn="0" w:noHBand="0" w:noVBand="1"/>
            </w:tblPr>
            <w:tblGrid>
              <w:gridCol w:w="4650"/>
              <w:gridCol w:w="4650"/>
            </w:tblGrid>
            <w:tr w:rsidR="005614DA" w:rsidRPr="00C31E99" w14:paraId="7A0122F3" w14:textId="77777777" w:rsidTr="00087740">
              <w:tc>
                <w:tcPr>
                  <w:tcW w:w="4650" w:type="dxa"/>
                </w:tcPr>
                <w:p w14:paraId="3C583426" w14:textId="77777777" w:rsidR="005614DA" w:rsidRPr="00C31E99" w:rsidRDefault="005614DA" w:rsidP="005614DA">
                  <w:pPr>
                    <w:rPr>
                      <w:rFonts w:cs="Arial"/>
                    </w:rPr>
                  </w:pPr>
                  <w:r w:rsidRPr="00C31E99">
                    <w:rPr>
                      <w:rFonts w:cs="Arial"/>
                    </w:rPr>
                    <w:t>S-102 Coverage only.</w:t>
                  </w:r>
                </w:p>
              </w:tc>
              <w:tc>
                <w:tcPr>
                  <w:tcW w:w="4650" w:type="dxa"/>
                </w:tcPr>
                <w:p w14:paraId="1ED55A97" w14:textId="77777777" w:rsidR="005614DA" w:rsidRPr="00C31E99" w:rsidRDefault="005614DA" w:rsidP="005614DA">
                  <w:pPr>
                    <w:rPr>
                      <w:rFonts w:cs="Arial"/>
                    </w:rPr>
                  </w:pPr>
                  <w:r w:rsidRPr="00C31E99">
                    <w:rPr>
                      <w:rFonts w:cs="Arial"/>
                      <w:i/>
                      <w:iCs/>
                      <w:noProof/>
                      <w:position w:val="-1"/>
                      <w:lang w:val="en-IN" w:eastAsia="en-IN"/>
                    </w:rPr>
                    <w:drawing>
                      <wp:inline distT="0" distB="0" distL="0" distR="0" wp14:anchorId="5F363E85" wp14:editId="3F096BD4">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5614DA" w:rsidRPr="00C31E99" w14:paraId="251370B8" w14:textId="77777777" w:rsidTr="00087740">
              <w:tc>
                <w:tcPr>
                  <w:tcW w:w="4650" w:type="dxa"/>
                </w:tcPr>
                <w:p w14:paraId="18A6CB27" w14:textId="77777777" w:rsidR="005614DA" w:rsidRPr="00C31E99" w:rsidRDefault="005614DA" w:rsidP="005614DA">
                  <w:pPr>
                    <w:rPr>
                      <w:rFonts w:cs="Arial"/>
                    </w:rPr>
                  </w:pPr>
                  <w:r w:rsidRPr="00C31E99">
                    <w:rPr>
                      <w:rFonts w:cs="Arial"/>
                    </w:rPr>
                    <w:t>S-104 and S-102 Coverage</w:t>
                  </w:r>
                </w:p>
              </w:tc>
              <w:tc>
                <w:tcPr>
                  <w:tcW w:w="4650" w:type="dxa"/>
                </w:tcPr>
                <w:p w14:paraId="51CC48D8" w14:textId="77777777" w:rsidR="005614DA" w:rsidRPr="00C31E99" w:rsidRDefault="005614DA" w:rsidP="005614DA">
                  <w:pPr>
                    <w:rPr>
                      <w:rFonts w:cs="Arial"/>
                    </w:rPr>
                  </w:pPr>
                  <w:r w:rsidRPr="00C31E99">
                    <w:rPr>
                      <w:rFonts w:cs="Arial"/>
                      <w:noProof/>
                      <w:lang w:val="en-IN" w:eastAsia="en-IN"/>
                    </w:rPr>
                    <w:drawing>
                      <wp:inline distT="0" distB="0" distL="0" distR="0" wp14:anchorId="677A72FD" wp14:editId="5F9A3EFB">
                        <wp:extent cx="3045460" cy="2635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5460" cy="263525"/>
                                </a:xfrm>
                                <a:prstGeom prst="rect">
                                  <a:avLst/>
                                </a:prstGeom>
                                <a:noFill/>
                                <a:ln>
                                  <a:noFill/>
                                </a:ln>
                              </pic:spPr>
                            </pic:pic>
                          </a:graphicData>
                        </a:graphic>
                      </wp:inline>
                    </w:drawing>
                  </w:r>
                </w:p>
              </w:tc>
            </w:tr>
            <w:tr w:rsidR="005614DA" w:rsidRPr="00C31E99" w14:paraId="1A31718D" w14:textId="77777777" w:rsidTr="00087740">
              <w:tc>
                <w:tcPr>
                  <w:tcW w:w="4650" w:type="dxa"/>
                </w:tcPr>
                <w:p w14:paraId="75D80C0C" w14:textId="77777777" w:rsidR="005614DA" w:rsidRPr="00C31E99" w:rsidRDefault="005614DA" w:rsidP="005614DA">
                  <w:pPr>
                    <w:rPr>
                      <w:rFonts w:cs="Arial"/>
                    </w:rPr>
                  </w:pPr>
                  <w:r w:rsidRPr="00C31E99">
                    <w:rPr>
                      <w:rFonts w:cs="Arial"/>
                    </w:rPr>
                    <w:t>Vertical Clearance value</w:t>
                  </w:r>
                </w:p>
              </w:tc>
              <w:tc>
                <w:tcPr>
                  <w:tcW w:w="4650" w:type="dxa"/>
                </w:tcPr>
                <w:p w14:paraId="7C5313F4" w14:textId="77777777" w:rsidR="005614DA" w:rsidRPr="00C31E99" w:rsidRDefault="005614DA" w:rsidP="005614DA">
                  <w:pPr>
                    <w:rPr>
                      <w:rFonts w:cs="Arial"/>
                    </w:rPr>
                  </w:pPr>
                  <w:r w:rsidRPr="00C31E99">
                    <w:rPr>
                      <w:rFonts w:cs="Arial"/>
                      <w:noProof/>
                      <w:lang w:val="en-IN" w:eastAsia="en-IN"/>
                    </w:rPr>
                    <w:drawing>
                      <wp:inline distT="0" distB="0" distL="0" distR="0" wp14:anchorId="3B6F12AD" wp14:editId="2F2C5B7A">
                        <wp:extent cx="4284980" cy="24003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4980" cy="240030"/>
                                </a:xfrm>
                                <a:prstGeom prst="rect">
                                  <a:avLst/>
                                </a:prstGeom>
                                <a:noFill/>
                                <a:ln>
                                  <a:noFill/>
                                </a:ln>
                              </pic:spPr>
                            </pic:pic>
                          </a:graphicData>
                        </a:graphic>
                      </wp:inline>
                    </w:drawing>
                  </w:r>
                </w:p>
              </w:tc>
            </w:tr>
          </w:tbl>
          <w:p w14:paraId="75DDF613" w14:textId="77777777" w:rsidR="005614DA" w:rsidRPr="00C31E99" w:rsidRDefault="005614DA" w:rsidP="005614DA">
            <w:pPr>
              <w:rPr>
                <w:rFonts w:cs="Arial"/>
              </w:rPr>
            </w:pPr>
          </w:p>
          <w:p w14:paraId="6C566124" w14:textId="77777777" w:rsidR="00B43777" w:rsidRPr="00340B0D" w:rsidRDefault="00B43777" w:rsidP="00541D1A">
            <w:pPr>
              <w:jc w:val="center"/>
              <w:rPr>
                <w:ins w:id="9294" w:author="jonathan pritchard" w:date="2025-01-23T13:48:00Z" w16du:dateUtc="2025-01-23T13:48:00Z"/>
                <w:rFonts w:cs="Arial"/>
                <w:sz w:val="18"/>
                <w:szCs w:val="18"/>
              </w:rPr>
            </w:pPr>
          </w:p>
          <w:p w14:paraId="48D9A281" w14:textId="77777777" w:rsidR="00B43777" w:rsidRDefault="00B43777" w:rsidP="00541D1A">
            <w:pPr>
              <w:tabs>
                <w:tab w:val="left" w:pos="3048"/>
              </w:tabs>
              <w:jc w:val="center"/>
              <w:rPr>
                <w:ins w:id="9295" w:author="jonathan pritchard" w:date="2025-01-23T13:48:00Z" w16du:dateUtc="2025-01-23T13:48:00Z"/>
                <w:rFonts w:cs="Arial"/>
                <w:sz w:val="18"/>
                <w:szCs w:val="18"/>
              </w:rPr>
            </w:pPr>
          </w:p>
          <w:p w14:paraId="603C1597" w14:textId="77777777" w:rsidR="00B43777" w:rsidRPr="00340B0D" w:rsidRDefault="00B43777" w:rsidP="00541D1A">
            <w:pPr>
              <w:tabs>
                <w:tab w:val="left" w:pos="3048"/>
              </w:tabs>
              <w:jc w:val="center"/>
              <w:rPr>
                <w:ins w:id="9296" w:author="jonathan pritchard" w:date="2025-01-23T13:48:00Z" w16du:dateUtc="2025-01-23T13:48:00Z"/>
                <w:rFonts w:cs="Arial"/>
                <w:sz w:val="18"/>
                <w:szCs w:val="18"/>
              </w:rPr>
            </w:pPr>
          </w:p>
          <w:p w14:paraId="7C151CD1" w14:textId="77777777" w:rsidR="00B43777" w:rsidRDefault="00B43777" w:rsidP="00541D1A">
            <w:pPr>
              <w:jc w:val="center"/>
              <w:rPr>
                <w:ins w:id="9297" w:author="jonathan pritchard" w:date="2025-01-23T13:48:00Z" w16du:dateUtc="2025-01-23T13:48:00Z"/>
                <w:rFonts w:cs="Arial"/>
                <w:sz w:val="18"/>
                <w:szCs w:val="18"/>
              </w:rPr>
            </w:pPr>
          </w:p>
          <w:p w14:paraId="50FF6B65" w14:textId="77777777" w:rsidR="00B43777" w:rsidRDefault="00B43777" w:rsidP="00541D1A">
            <w:pPr>
              <w:jc w:val="center"/>
              <w:rPr>
                <w:ins w:id="9298" w:author="jonathan pritchard" w:date="2025-01-23T13:48:00Z" w16du:dateUtc="2025-01-23T13:48:00Z"/>
                <w:rFonts w:cs="Arial"/>
                <w:sz w:val="18"/>
                <w:szCs w:val="18"/>
              </w:rPr>
            </w:pPr>
          </w:p>
          <w:p w14:paraId="71C7EA10" w14:textId="77777777" w:rsidR="00B43777" w:rsidRPr="00340B0D" w:rsidRDefault="00B43777" w:rsidP="00541D1A">
            <w:pPr>
              <w:rPr>
                <w:ins w:id="9299" w:author="jonathan pritchard" w:date="2025-01-23T13:48:00Z" w16du:dateUtc="2025-01-23T13:48:00Z"/>
                <w:rFonts w:cs="Arial"/>
                <w:sz w:val="18"/>
                <w:szCs w:val="18"/>
              </w:rPr>
            </w:pPr>
          </w:p>
        </w:tc>
      </w:tr>
    </w:tbl>
    <w:p w14:paraId="1F3045CF" w14:textId="77777777" w:rsidR="00B43777" w:rsidRDefault="00B43777" w:rsidP="00B43777">
      <w:pPr>
        <w:rPr>
          <w:ins w:id="9300" w:author="jonathan pritchard" w:date="2025-01-23T13:47:00Z" w16du:dateUtc="2025-01-23T13:47:00Z"/>
        </w:rPr>
      </w:pPr>
    </w:p>
    <w:p w14:paraId="7D06710E" w14:textId="77777777" w:rsidR="00B43777" w:rsidRPr="00B43777" w:rsidRDefault="00B43777">
      <w:pPr>
        <w:rPr>
          <w:b/>
          <w:rPrChange w:id="9301" w:author="jonathan pritchard" w:date="2025-01-23T13:47:00Z" w16du:dateUtc="2025-01-23T13:47:00Z">
            <w:rPr>
              <w:rFonts w:cs="Arial"/>
              <w:b w:val="0"/>
              <w:color w:val="000000" w:themeColor="text1"/>
            </w:rPr>
          </w:rPrChange>
        </w:rPr>
        <w:pPrChange w:id="9302" w:author="jonathan pritchard" w:date="2025-01-23T13:47:00Z" w16du:dateUtc="2025-01-23T13:47:00Z">
          <w:pPr>
            <w:pStyle w:val="Heading1"/>
            <w:numPr>
              <w:ilvl w:val="2"/>
              <w:numId w:val="73"/>
            </w:numPr>
            <w:tabs>
              <w:tab w:val="clear" w:pos="432"/>
              <w:tab w:val="left" w:pos="567"/>
            </w:tabs>
            <w:spacing w:after="120"/>
            <w:ind w:left="709" w:hanging="709"/>
          </w:pPr>
        </w:pPrChange>
      </w:pPr>
    </w:p>
    <w:p w14:paraId="74E44D92" w14:textId="77777777" w:rsidR="007971E1" w:rsidRDefault="007971E1" w:rsidP="007971E1">
      <w:pPr>
        <w:pStyle w:val="Heading3"/>
        <w:numPr>
          <w:ilvl w:val="0"/>
          <w:numId w:val="0"/>
        </w:numPr>
        <w:rPr>
          <w:ins w:id="9303" w:author="jonathan pritchard" w:date="2024-10-24T13:07:00Z" w16du:dateUtc="2024-10-24T12:07:00Z"/>
        </w:rPr>
        <w:pPrChange w:id="9304" w:author="jonathan pritchard" w:date="2024-10-24T13:08:00Z" w16du:dateUtc="2024-10-24T12:08:00Z">
          <w:pPr>
            <w:pStyle w:val="Heading3"/>
          </w:pPr>
        </w:pPrChange>
      </w:pPr>
    </w:p>
    <w:p w14:paraId="7580D1D9" w14:textId="77777777" w:rsidR="007971E1" w:rsidRDefault="007971E1" w:rsidP="007971E1">
      <w:pPr>
        <w:rPr>
          <w:ins w:id="9305"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71E1" w:rsidRPr="004065B1" w14:paraId="373F6A74" w14:textId="77777777" w:rsidTr="00251401">
        <w:trPr>
          <w:trHeight w:val="454"/>
          <w:tblHeader/>
          <w:ins w:id="9306" w:author="jonathan pritchard" w:date="2024-10-24T13:07:00Z"/>
        </w:trPr>
        <w:tc>
          <w:tcPr>
            <w:tcW w:w="2381" w:type="dxa"/>
            <w:shd w:val="clear" w:color="auto" w:fill="E5B8B7" w:themeFill="accent2" w:themeFillTint="66"/>
            <w:vAlign w:val="center"/>
          </w:tcPr>
          <w:p w14:paraId="69FF5CC1" w14:textId="77777777" w:rsidR="007971E1" w:rsidRPr="004065B1" w:rsidRDefault="007971E1" w:rsidP="00087740">
            <w:pPr>
              <w:rPr>
                <w:ins w:id="9307" w:author="jonathan pritchard" w:date="2024-10-24T13:07:00Z" w16du:dateUtc="2024-10-24T12:07:00Z"/>
              </w:rPr>
            </w:pPr>
            <w:ins w:id="9308" w:author="jonathan pritchard" w:date="2024-10-24T13:07:00Z" w16du:dateUtc="2024-10-24T12:07:00Z">
              <w:r w:rsidRPr="000A066E">
                <w:rPr>
                  <w:b/>
                </w:rPr>
                <w:t>Test Reference</w:t>
              </w:r>
            </w:ins>
          </w:p>
        </w:tc>
        <w:tc>
          <w:tcPr>
            <w:tcW w:w="2381" w:type="dxa"/>
            <w:shd w:val="clear" w:color="auto" w:fill="FFFFFF" w:themeFill="background1"/>
            <w:vAlign w:val="center"/>
          </w:tcPr>
          <w:p w14:paraId="049639C0" w14:textId="6EE3CBD0" w:rsidR="007971E1" w:rsidRPr="004065B1" w:rsidRDefault="007971E1" w:rsidP="00087740">
            <w:pPr>
              <w:rPr>
                <w:ins w:id="9309" w:author="jonathan pritchard" w:date="2024-10-24T13:07:00Z" w16du:dateUtc="2024-10-24T12:07:00Z"/>
              </w:rPr>
            </w:pPr>
            <w:proofErr w:type="spellStart"/>
            <w:r>
              <w:t>UncertaintyWLA</w:t>
            </w:r>
            <w:proofErr w:type="spellEnd"/>
          </w:p>
        </w:tc>
        <w:tc>
          <w:tcPr>
            <w:tcW w:w="2382" w:type="dxa"/>
            <w:shd w:val="clear" w:color="auto" w:fill="E5B8B7" w:themeFill="accent2" w:themeFillTint="66"/>
            <w:vAlign w:val="center"/>
          </w:tcPr>
          <w:p w14:paraId="123221DE" w14:textId="77777777" w:rsidR="007971E1" w:rsidRPr="004065B1" w:rsidRDefault="007971E1" w:rsidP="00087740">
            <w:pPr>
              <w:rPr>
                <w:ins w:id="9310" w:author="jonathan pritchard" w:date="2024-10-24T13:07:00Z" w16du:dateUtc="2024-10-24T12:07:00Z"/>
              </w:rPr>
            </w:pPr>
            <w:ins w:id="9311" w:author="jonathan pritchard" w:date="2024-10-24T13:07:00Z" w16du:dateUtc="2024-10-24T12:07:00Z">
              <w:r w:rsidRPr="000A066E">
                <w:rPr>
                  <w:b/>
                </w:rPr>
                <w:t>IHO Reference</w:t>
              </w:r>
            </w:ins>
          </w:p>
        </w:tc>
        <w:tc>
          <w:tcPr>
            <w:tcW w:w="2382" w:type="dxa"/>
            <w:shd w:val="clear" w:color="auto" w:fill="FFFFFF" w:themeFill="background1"/>
            <w:vAlign w:val="center"/>
          </w:tcPr>
          <w:p w14:paraId="2849EE15" w14:textId="23F9BB2F" w:rsidR="007971E1" w:rsidRPr="004065B1" w:rsidRDefault="00251401" w:rsidP="00087740">
            <w:pPr>
              <w:jc w:val="left"/>
              <w:rPr>
                <w:ins w:id="9312" w:author="jonathan pritchard" w:date="2024-10-24T13:07:00Z" w16du:dateUtc="2024-10-24T12:07:00Z"/>
              </w:rPr>
            </w:pPr>
            <w:r>
              <w:t>S-98 Appendix D-2</w:t>
            </w:r>
          </w:p>
        </w:tc>
      </w:tr>
      <w:tr w:rsidR="007971E1" w14:paraId="3A7A922A" w14:textId="77777777" w:rsidTr="00087740">
        <w:trPr>
          <w:tblHeader/>
          <w:ins w:id="9313" w:author="jonathan pritchard" w:date="2024-10-24T13:07:00Z"/>
        </w:trPr>
        <w:tc>
          <w:tcPr>
            <w:tcW w:w="9526" w:type="dxa"/>
            <w:gridSpan w:val="4"/>
            <w:shd w:val="clear" w:color="auto" w:fill="E5B8B7" w:themeFill="accent2" w:themeFillTint="66"/>
            <w:vAlign w:val="center"/>
          </w:tcPr>
          <w:p w14:paraId="16E3C148" w14:textId="77777777" w:rsidR="007971E1" w:rsidRDefault="007971E1" w:rsidP="00087740">
            <w:pPr>
              <w:rPr>
                <w:ins w:id="9314" w:author="jonathan pritchard" w:date="2024-10-24T13:07:00Z" w16du:dateUtc="2024-10-24T12:07:00Z"/>
              </w:rPr>
            </w:pPr>
            <w:ins w:id="9315" w:author="jonathan pritchard" w:date="2024-10-24T13:07:00Z" w16du:dateUtc="2024-10-24T12:07:00Z">
              <w:r w:rsidRPr="000A066E">
                <w:rPr>
                  <w:b/>
                </w:rPr>
                <w:t>Test description</w:t>
              </w:r>
            </w:ins>
          </w:p>
        </w:tc>
      </w:tr>
      <w:tr w:rsidR="007971E1" w:rsidRPr="005D2431" w14:paraId="1970F09D" w14:textId="77777777" w:rsidTr="00087740">
        <w:trPr>
          <w:tblHeader/>
          <w:ins w:id="9316" w:author="jonathan pritchard" w:date="2024-10-24T13:07:00Z"/>
        </w:trPr>
        <w:tc>
          <w:tcPr>
            <w:tcW w:w="9526" w:type="dxa"/>
            <w:gridSpan w:val="4"/>
            <w:vAlign w:val="center"/>
          </w:tcPr>
          <w:p w14:paraId="0B463924" w14:textId="77777777" w:rsidR="007971E1" w:rsidRDefault="007971E1" w:rsidP="00087740">
            <w:pPr>
              <w:pStyle w:val="ListParagraph"/>
              <w:rPr>
                <w:ins w:id="9317" w:author="jonathan pritchard" w:date="2024-10-24T13:07:00Z" w16du:dateUtc="2024-10-24T12:07:00Z"/>
                <w:i/>
              </w:rPr>
            </w:pPr>
          </w:p>
          <w:p w14:paraId="2920693A" w14:textId="77777777" w:rsidR="007971E1" w:rsidRDefault="007971E1" w:rsidP="007971E1">
            <w:pPr>
              <w:pStyle w:val="ListParagraph"/>
              <w:numPr>
                <w:ilvl w:val="0"/>
                <w:numId w:val="84"/>
              </w:numPr>
              <w:rPr>
                <w:i/>
              </w:rPr>
            </w:pPr>
            <w:ins w:id="9318" w:author="jonathan pritchard" w:date="2024-10-24T13:08:00Z" w16du:dateUtc="2024-10-24T12:08:00Z">
              <w:r>
                <w:rPr>
                  <w:i/>
                </w:rPr>
                <w:t xml:space="preserve">Test </w:t>
              </w:r>
            </w:ins>
            <w:r>
              <w:rPr>
                <w:i/>
              </w:rPr>
              <w:t xml:space="preserve">that the vertical uncertainty values are always included in the WLA calculations. </w:t>
            </w:r>
          </w:p>
          <w:p w14:paraId="71447B1C" w14:textId="77777777" w:rsidR="007971E1" w:rsidRDefault="007971E1" w:rsidP="007971E1">
            <w:pPr>
              <w:pStyle w:val="ListParagraph"/>
              <w:numPr>
                <w:ilvl w:val="0"/>
                <w:numId w:val="84"/>
              </w:numPr>
              <w:rPr>
                <w:i/>
              </w:rPr>
            </w:pPr>
            <w:r>
              <w:rPr>
                <w:i/>
              </w:rPr>
              <w:t xml:space="preserve">This is done with the specific datasets and via interrogation to ensure the user is aware of the WLA uncertainty values (from S-104) and their addition to S-102. </w:t>
            </w:r>
          </w:p>
          <w:p w14:paraId="501B5B6A" w14:textId="77777777" w:rsidR="007971E1" w:rsidRDefault="007971E1" w:rsidP="007971E1">
            <w:pPr>
              <w:pStyle w:val="ListParagraph"/>
              <w:numPr>
                <w:ilvl w:val="0"/>
                <w:numId w:val="84"/>
              </w:numPr>
              <w:rPr>
                <w:i/>
              </w:rPr>
            </w:pPr>
            <w:r>
              <w:rPr>
                <w:i/>
              </w:rPr>
              <w:t xml:space="preserve">Datasets must include vertical uncertainty in </w:t>
            </w:r>
            <w:r>
              <w:rPr>
                <w:b/>
                <w:bCs/>
                <w:i/>
              </w:rPr>
              <w:t>both</w:t>
            </w:r>
            <w:r>
              <w:rPr>
                <w:i/>
              </w:rPr>
              <w:t xml:space="preserve"> S-102 and S-104 and the values / calculations be visible to the end user.</w:t>
            </w:r>
          </w:p>
          <w:p w14:paraId="146E2BD3" w14:textId="74461D99" w:rsidR="007971E1" w:rsidRDefault="007971E1" w:rsidP="007971E1">
            <w:pPr>
              <w:pStyle w:val="ListParagraph"/>
              <w:numPr>
                <w:ilvl w:val="0"/>
                <w:numId w:val="84"/>
              </w:numPr>
              <w:rPr>
                <w:i/>
              </w:rPr>
            </w:pPr>
            <w:r>
              <w:rPr>
                <w:i/>
              </w:rPr>
              <w:t>The calculations must also be carried out on drying heights as well as depth.</w:t>
            </w:r>
          </w:p>
          <w:p w14:paraId="7D68D3F0" w14:textId="262AFF02" w:rsidR="007971E1" w:rsidRDefault="007971E1" w:rsidP="007971E1">
            <w:pPr>
              <w:pStyle w:val="ListParagraph"/>
              <w:numPr>
                <w:ilvl w:val="0"/>
                <w:numId w:val="84"/>
              </w:numPr>
              <w:rPr>
                <w:i/>
              </w:rPr>
            </w:pPr>
            <w:r>
              <w:rPr>
                <w:i/>
              </w:rPr>
              <w:t>Projected and unprojected test cases should be added.</w:t>
            </w:r>
          </w:p>
          <w:p w14:paraId="4137162A" w14:textId="77777777" w:rsidR="007971E1" w:rsidRDefault="007971E1" w:rsidP="007971E1">
            <w:pPr>
              <w:rPr>
                <w:i/>
              </w:rPr>
            </w:pPr>
          </w:p>
          <w:p w14:paraId="51648C8D" w14:textId="04FE67F1" w:rsidR="007971E1" w:rsidRPr="007971E1" w:rsidRDefault="007971E1" w:rsidP="007971E1">
            <w:pPr>
              <w:rPr>
                <w:ins w:id="9319" w:author="jonathan pritchard" w:date="2024-10-24T13:07:00Z" w16du:dateUtc="2024-10-24T12:07:00Z"/>
                <w:i/>
              </w:rPr>
            </w:pPr>
          </w:p>
        </w:tc>
      </w:tr>
    </w:tbl>
    <w:p w14:paraId="6BF4ED9D" w14:textId="5A9450C7" w:rsidR="00B43777" w:rsidRDefault="00B43777" w:rsidP="006C7785">
      <w:pPr>
        <w:rPr>
          <w:ins w:id="9320" w:author="jonathan pritchard" w:date="2025-01-23T13:48:00Z" w16du:dateUtc="2025-01-23T13:48:00Z"/>
        </w:rPr>
      </w:pPr>
    </w:p>
    <w:p w14:paraId="06EBBDEF" w14:textId="77777777" w:rsidR="00B43777" w:rsidRDefault="00B43777">
      <w:pPr>
        <w:widowControl/>
        <w:spacing w:line="240" w:lineRule="auto"/>
        <w:jc w:val="left"/>
        <w:rPr>
          <w:ins w:id="9321" w:author="jonathan pritchard" w:date="2025-01-23T13:48:00Z" w16du:dateUtc="2025-01-23T13:48:00Z"/>
        </w:rPr>
      </w:pPr>
      <w:ins w:id="9322" w:author="jonathan pritchard" w:date="2025-01-23T13:48:00Z" w16du:dateUtc="2025-01-23T13:48:00Z">
        <w:r>
          <w:br w:type="page"/>
        </w:r>
      </w:ins>
    </w:p>
    <w:p w14:paraId="5C0C2FD8" w14:textId="77777777" w:rsidR="006C7785" w:rsidRDefault="006C7785" w:rsidP="006C7785"/>
    <w:p w14:paraId="2E4CA3C3" w14:textId="77777777" w:rsidR="006C7785" w:rsidRDefault="006C7785" w:rsidP="006C7785">
      <w:pPr>
        <w:pStyle w:val="Heading1"/>
        <w:numPr>
          <w:ilvl w:val="2"/>
          <w:numId w:val="73"/>
        </w:numPr>
        <w:tabs>
          <w:tab w:val="left" w:pos="567"/>
        </w:tabs>
        <w:spacing w:after="120"/>
        <w:ind w:left="709" w:hanging="709"/>
        <w:rPr>
          <w:ins w:id="9323" w:author="jonathan pritchard" w:date="2025-01-23T13:48:00Z" w16du:dateUtc="2025-01-23T13:48:00Z"/>
          <w:rFonts w:cs="Arial"/>
          <w:color w:val="000000" w:themeColor="text1"/>
        </w:rPr>
      </w:pPr>
      <w:bookmarkStart w:id="9324" w:name="_Toc189491304"/>
      <w:r w:rsidRPr="00706AA2">
        <w:rPr>
          <w:rFonts w:cs="Arial"/>
          <w:color w:val="000000" w:themeColor="text1"/>
        </w:rPr>
        <w:t>Water Level Adjustment across a time period</w:t>
      </w:r>
      <w:bookmarkEnd w:id="9324"/>
    </w:p>
    <w:p w14:paraId="01004FB4" w14:textId="77777777" w:rsidR="00B43777" w:rsidRPr="00B43777" w:rsidRDefault="00B43777">
      <w:pPr>
        <w:rPr>
          <w:b/>
          <w:rPrChange w:id="9325" w:author="jonathan pritchard" w:date="2025-01-23T13:48:00Z" w16du:dateUtc="2025-01-23T13:48:00Z">
            <w:rPr>
              <w:rFonts w:cs="Arial"/>
              <w:b w:val="0"/>
              <w:color w:val="000000" w:themeColor="text1"/>
            </w:rPr>
          </w:rPrChange>
        </w:rPr>
        <w:pPrChange w:id="9326" w:author="jonathan pritchard" w:date="2025-01-23T13:48:00Z" w16du:dateUtc="2025-01-23T13:48:00Z">
          <w:pPr>
            <w:pStyle w:val="Heading1"/>
            <w:numPr>
              <w:ilvl w:val="2"/>
              <w:numId w:val="73"/>
            </w:numPr>
            <w:tabs>
              <w:tab w:val="clear" w:pos="432"/>
              <w:tab w:val="left" w:pos="567"/>
            </w:tabs>
            <w:spacing w:after="120"/>
            <w:ind w:left="709" w:hanging="709"/>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327"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328">
          <w:tblGrid>
            <w:gridCol w:w="2381"/>
            <w:gridCol w:w="2381"/>
            <w:gridCol w:w="2382"/>
            <w:gridCol w:w="2382"/>
          </w:tblGrid>
        </w:tblGridChange>
      </w:tblGrid>
      <w:tr w:rsidR="006C7785" w14:paraId="6EEE3151" w14:textId="77777777" w:rsidTr="00251401">
        <w:trPr>
          <w:trHeight w:val="454"/>
          <w:tblHeader/>
          <w:trPrChange w:id="9329"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330" w:author="jonathan pritchard" w:date="2025-01-23T13:48:00Z" w16du:dateUtc="2025-01-23T13:48:00Z">
              <w:tcPr>
                <w:tcW w:w="2381" w:type="dxa"/>
                <w:shd w:val="clear" w:color="auto" w:fill="CCFFCC"/>
                <w:vAlign w:val="center"/>
              </w:tcPr>
            </w:tcPrChange>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Change w:id="9331" w:author="jonathan pritchard" w:date="2025-01-23T13:48:00Z" w16du:dateUtc="2025-01-23T13:48:00Z">
              <w:tcPr>
                <w:tcW w:w="2381" w:type="dxa"/>
                <w:shd w:val="clear" w:color="auto" w:fill="CCFFCC"/>
                <w:vAlign w:val="center"/>
              </w:tcPr>
            </w:tcPrChange>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BFBFBF" w:themeFill="background1" w:themeFillShade="BF"/>
            <w:vAlign w:val="center"/>
            <w:tcPrChange w:id="9332" w:author="jonathan pritchard" w:date="2025-01-23T13:48:00Z" w16du:dateUtc="2025-01-23T13:48:00Z">
              <w:tcPr>
                <w:tcW w:w="2382" w:type="dxa"/>
                <w:shd w:val="clear" w:color="auto" w:fill="CCFFCC"/>
                <w:vAlign w:val="center"/>
              </w:tcPr>
            </w:tcPrChange>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Change w:id="9333" w:author="jonathan pritchard" w:date="2025-01-23T13:48:00Z" w16du:dateUtc="2025-01-23T13:48:00Z">
              <w:tcPr>
                <w:tcW w:w="2382" w:type="dxa"/>
                <w:shd w:val="clear" w:color="auto" w:fill="CCFFCC"/>
                <w:vAlign w:val="center"/>
              </w:tcPr>
            </w:tcPrChange>
          </w:tcPr>
          <w:p w14:paraId="78CD16BC" w14:textId="598C49E2" w:rsidR="006C7785" w:rsidRPr="00706AA2" w:rsidRDefault="00251401" w:rsidP="00380FCD">
            <w:pPr>
              <w:rPr>
                <w:rFonts w:cs="Arial"/>
              </w:rPr>
            </w:pPr>
            <w:r>
              <w:t>S-98 Appendix D-</w:t>
            </w:r>
            <w:r>
              <w:t>2.5</w:t>
            </w:r>
          </w:p>
        </w:tc>
      </w:tr>
      <w:tr w:rsidR="006C7785" w14:paraId="2CC1CF3E" w14:textId="77777777" w:rsidTr="00B43777">
        <w:trPr>
          <w:tblHeader/>
          <w:trPrChange w:id="9334"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35" w:author="jonathan pritchard" w:date="2025-01-23T13:48:00Z" w16du:dateUtc="2025-01-23T13:48:00Z">
              <w:tcPr>
                <w:tcW w:w="9526" w:type="dxa"/>
                <w:gridSpan w:val="4"/>
                <w:shd w:val="clear" w:color="auto" w:fill="CCFFCC"/>
                <w:vAlign w:val="center"/>
              </w:tcPr>
            </w:tcPrChange>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B43777">
        <w:trPr>
          <w:tblHeader/>
          <w:trPrChange w:id="9336"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37" w:author="jonathan pritchard" w:date="2025-01-23T13:48:00Z" w16du:dateUtc="2025-01-23T13:48:00Z">
              <w:tcPr>
                <w:tcW w:w="9526" w:type="dxa"/>
                <w:gridSpan w:val="4"/>
                <w:shd w:val="clear" w:color="auto" w:fill="CCFFCC"/>
                <w:vAlign w:val="center"/>
              </w:tcPr>
            </w:tcPrChange>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B43777">
        <w:trPr>
          <w:tblHeader/>
          <w:trPrChange w:id="9338"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39" w:author="jonathan pritchard" w:date="2025-01-23T13:48:00Z" w16du:dateUtc="2025-01-23T13:48:00Z">
              <w:tcPr>
                <w:tcW w:w="9526" w:type="dxa"/>
                <w:gridSpan w:val="4"/>
                <w:shd w:val="clear" w:color="auto" w:fill="CCFFCC"/>
                <w:vAlign w:val="center"/>
              </w:tcPr>
            </w:tcPrChange>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B43777">
        <w:trPr>
          <w:tblHeader/>
          <w:trPrChange w:id="9340"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41" w:author="jonathan pritchard" w:date="2025-01-23T13:48:00Z" w16du:dateUtc="2025-01-23T13:48:00Z">
              <w:tcPr>
                <w:tcW w:w="9526" w:type="dxa"/>
                <w:gridSpan w:val="4"/>
                <w:shd w:val="clear" w:color="auto" w:fill="CCFFCC"/>
                <w:vAlign w:val="center"/>
              </w:tcPr>
            </w:tcPrChange>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3522F82B"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9342" w:name="_Toc189491305"/>
      <w:r w:rsidRPr="00706AA2">
        <w:rPr>
          <w:rFonts w:cs="Arial"/>
          <w:color w:val="000000" w:themeColor="text1"/>
        </w:rPr>
        <w:t>WLA with non matching vertical datums</w:t>
      </w:r>
      <w:bookmarkEnd w:id="934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343"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344">
          <w:tblGrid>
            <w:gridCol w:w="2381"/>
            <w:gridCol w:w="2381"/>
            <w:gridCol w:w="2382"/>
            <w:gridCol w:w="2382"/>
          </w:tblGrid>
        </w:tblGridChange>
      </w:tblGrid>
      <w:tr w:rsidR="006C7785" w:rsidRPr="00706AA2" w14:paraId="15E00317" w14:textId="77777777" w:rsidTr="00B43777">
        <w:trPr>
          <w:trHeight w:val="454"/>
          <w:tblHeader/>
          <w:trPrChange w:id="9345"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346" w:author="jonathan pritchard" w:date="2025-01-23T13:48:00Z" w16du:dateUtc="2025-01-23T13:48:00Z">
              <w:tcPr>
                <w:tcW w:w="2381" w:type="dxa"/>
                <w:shd w:val="clear" w:color="auto" w:fill="CCFFCC"/>
                <w:vAlign w:val="center"/>
              </w:tcPr>
            </w:tcPrChange>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Change w:id="9347" w:author="jonathan pritchard" w:date="2025-01-23T13:48:00Z" w16du:dateUtc="2025-01-23T13:48:00Z">
              <w:tcPr>
                <w:tcW w:w="2381" w:type="dxa"/>
                <w:shd w:val="clear" w:color="auto" w:fill="CCFFCC"/>
                <w:vAlign w:val="center"/>
              </w:tcPr>
            </w:tcPrChange>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BFBFBF" w:themeFill="background1" w:themeFillShade="BF"/>
            <w:vAlign w:val="center"/>
            <w:tcPrChange w:id="9348" w:author="jonathan pritchard" w:date="2025-01-23T13:48:00Z" w16du:dateUtc="2025-01-23T13:48:00Z">
              <w:tcPr>
                <w:tcW w:w="2382" w:type="dxa"/>
                <w:shd w:val="clear" w:color="auto" w:fill="CCFFCC"/>
                <w:vAlign w:val="center"/>
              </w:tcPr>
            </w:tcPrChange>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Change w:id="9349" w:author="jonathan pritchard" w:date="2025-01-23T13:48:00Z" w16du:dateUtc="2025-01-23T13:48:00Z">
              <w:tcPr>
                <w:tcW w:w="2382" w:type="dxa"/>
                <w:shd w:val="clear" w:color="auto" w:fill="CCFFCC"/>
                <w:vAlign w:val="center"/>
              </w:tcPr>
            </w:tcPrChange>
          </w:tcPr>
          <w:p w14:paraId="0A5B12F6" w14:textId="77777777" w:rsidR="006C7785" w:rsidRPr="00706AA2" w:rsidRDefault="006C7785" w:rsidP="00380FCD">
            <w:pPr>
              <w:rPr>
                <w:rFonts w:cs="Arial"/>
              </w:rPr>
            </w:pPr>
            <w:r w:rsidRPr="00706AA2">
              <w:rPr>
                <w:rFonts w:cs="Arial"/>
              </w:rPr>
              <w:t>(S-100 Part 9/</w:t>
            </w:r>
          </w:p>
          <w:p w14:paraId="62F30D81" w14:textId="77777777" w:rsidR="006C7785" w:rsidRPr="00706AA2" w:rsidRDefault="006C7785" w:rsidP="00380FCD">
            <w:pPr>
              <w:spacing w:line="240" w:lineRule="auto"/>
              <w:rPr>
                <w:rFonts w:cs="Arial"/>
                <w:color w:val="000000"/>
              </w:rPr>
            </w:pPr>
            <w:r w:rsidRPr="00706AA2">
              <w:rPr>
                <w:rFonts w:cs="Arial"/>
                <w:color w:val="000000"/>
              </w:rPr>
              <w:t>S-98 C-4-2.6</w:t>
            </w:r>
          </w:p>
          <w:p w14:paraId="215A078A" w14:textId="77777777" w:rsidR="006C7785" w:rsidRPr="00706AA2" w:rsidRDefault="006C7785" w:rsidP="00380FCD">
            <w:pPr>
              <w:rPr>
                <w:rFonts w:cs="Arial"/>
              </w:rPr>
            </w:pPr>
          </w:p>
        </w:tc>
      </w:tr>
      <w:tr w:rsidR="006C7785" w:rsidRPr="00706AA2" w14:paraId="233C968F" w14:textId="77777777" w:rsidTr="00B43777">
        <w:trPr>
          <w:tblHeader/>
          <w:trPrChange w:id="9350"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51" w:author="jonathan pritchard" w:date="2025-01-23T13:48:00Z" w16du:dateUtc="2025-01-23T13:48:00Z">
              <w:tcPr>
                <w:tcW w:w="9526" w:type="dxa"/>
                <w:gridSpan w:val="4"/>
                <w:shd w:val="clear" w:color="auto" w:fill="CCFFCC"/>
                <w:vAlign w:val="center"/>
              </w:tcPr>
            </w:tcPrChange>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B43777">
        <w:trPr>
          <w:tblHeader/>
          <w:trPrChange w:id="9352"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53" w:author="jonathan pritchard" w:date="2025-01-23T13:48:00Z" w16du:dateUtc="2025-01-23T13:48:00Z">
              <w:tcPr>
                <w:tcW w:w="9526" w:type="dxa"/>
                <w:gridSpan w:val="4"/>
                <w:shd w:val="clear" w:color="auto" w:fill="CCFFCC"/>
                <w:vAlign w:val="center"/>
              </w:tcPr>
            </w:tcPrChange>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B43777">
        <w:trPr>
          <w:tblHeader/>
          <w:trPrChange w:id="9354"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55" w:author="jonathan pritchard" w:date="2025-01-23T13:48:00Z" w16du:dateUtc="2025-01-23T13:48:00Z">
              <w:tcPr>
                <w:tcW w:w="9526" w:type="dxa"/>
                <w:gridSpan w:val="4"/>
                <w:shd w:val="clear" w:color="auto" w:fill="CCFFCC"/>
                <w:vAlign w:val="center"/>
              </w:tcPr>
            </w:tcPrChange>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B43777">
        <w:trPr>
          <w:tblHeader/>
          <w:trPrChange w:id="9356"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57" w:author="jonathan pritchard" w:date="2025-01-23T13:48:00Z" w16du:dateUtc="2025-01-23T13:48:00Z">
              <w:tcPr>
                <w:tcW w:w="9526" w:type="dxa"/>
                <w:gridSpan w:val="4"/>
                <w:shd w:val="clear" w:color="auto" w:fill="CCFFCC"/>
                <w:vAlign w:val="center"/>
              </w:tcPr>
            </w:tcPrChange>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9358" w:name="_Toc189491306"/>
      <w:r w:rsidRPr="00706AA2">
        <w:rPr>
          <w:rFonts w:cs="Arial"/>
          <w:color w:val="000000" w:themeColor="text1"/>
        </w:rPr>
        <w:t>Route planning with Water Level Adjustment</w:t>
      </w:r>
      <w:bookmarkEnd w:id="935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Change w:id="9359" w:author="jonathan pritchard" w:date="2025-01-23T13:48:00Z" w16du:dateUtc="2025-01-23T13:48: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PrChange>
      </w:tblPr>
      <w:tblGrid>
        <w:gridCol w:w="2381"/>
        <w:gridCol w:w="2381"/>
        <w:gridCol w:w="2382"/>
        <w:gridCol w:w="2382"/>
        <w:tblGridChange w:id="9360">
          <w:tblGrid>
            <w:gridCol w:w="2381"/>
            <w:gridCol w:w="2381"/>
            <w:gridCol w:w="2382"/>
            <w:gridCol w:w="2382"/>
          </w:tblGrid>
        </w:tblGridChange>
      </w:tblGrid>
      <w:tr w:rsidR="006C7785" w:rsidRPr="00706AA2" w14:paraId="6CD30B59" w14:textId="77777777" w:rsidTr="00251401">
        <w:trPr>
          <w:trHeight w:val="454"/>
          <w:tblHeader/>
          <w:trPrChange w:id="9361" w:author="jonathan pritchard" w:date="2025-01-23T13:48:00Z" w16du:dateUtc="2025-01-23T13:48:00Z">
            <w:trPr>
              <w:trHeight w:val="454"/>
              <w:tblHeader/>
            </w:trPr>
          </w:trPrChange>
        </w:trPr>
        <w:tc>
          <w:tcPr>
            <w:tcW w:w="2381" w:type="dxa"/>
            <w:shd w:val="clear" w:color="auto" w:fill="BFBFBF" w:themeFill="background1" w:themeFillShade="BF"/>
            <w:vAlign w:val="center"/>
            <w:tcPrChange w:id="9362" w:author="jonathan pritchard" w:date="2025-01-23T13:48:00Z" w16du:dateUtc="2025-01-23T13:48:00Z">
              <w:tcPr>
                <w:tcW w:w="2381" w:type="dxa"/>
                <w:shd w:val="clear" w:color="auto" w:fill="CCFFCC"/>
                <w:vAlign w:val="center"/>
              </w:tcPr>
            </w:tcPrChange>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Change w:id="9363" w:author="jonathan pritchard" w:date="2025-01-23T13:48:00Z" w16du:dateUtc="2025-01-23T13:48:00Z">
              <w:tcPr>
                <w:tcW w:w="2381" w:type="dxa"/>
                <w:shd w:val="clear" w:color="auto" w:fill="CCFFCC"/>
                <w:vAlign w:val="center"/>
              </w:tcPr>
            </w:tcPrChange>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BFBFBF" w:themeFill="background1" w:themeFillShade="BF"/>
            <w:vAlign w:val="center"/>
            <w:tcPrChange w:id="9364" w:author="jonathan pritchard" w:date="2025-01-23T13:48:00Z" w16du:dateUtc="2025-01-23T13:48:00Z">
              <w:tcPr>
                <w:tcW w:w="2382" w:type="dxa"/>
                <w:shd w:val="clear" w:color="auto" w:fill="CCFFCC"/>
                <w:vAlign w:val="center"/>
              </w:tcPr>
            </w:tcPrChange>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Change w:id="9365" w:author="jonathan pritchard" w:date="2025-01-23T13:48:00Z" w16du:dateUtc="2025-01-23T13:48:00Z">
              <w:tcPr>
                <w:tcW w:w="2382" w:type="dxa"/>
                <w:shd w:val="clear" w:color="auto" w:fill="CCFFCC"/>
                <w:vAlign w:val="center"/>
              </w:tcPr>
            </w:tcPrChange>
          </w:tcPr>
          <w:p w14:paraId="7FE0C42E" w14:textId="74327CC7" w:rsidR="006C7785" w:rsidRPr="00706AA2" w:rsidRDefault="00251401" w:rsidP="00380FCD">
            <w:pPr>
              <w:rPr>
                <w:rFonts w:cs="Arial"/>
              </w:rPr>
            </w:pPr>
            <w:r>
              <w:t>S-98 Appendix D-</w:t>
            </w:r>
            <w:r>
              <w:t>2.7</w:t>
            </w:r>
          </w:p>
        </w:tc>
      </w:tr>
      <w:tr w:rsidR="006C7785" w:rsidRPr="00706AA2" w14:paraId="51CAC035" w14:textId="77777777" w:rsidTr="00B43777">
        <w:trPr>
          <w:tblHeader/>
          <w:trPrChange w:id="9366"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67" w:author="jonathan pritchard" w:date="2025-01-23T13:48:00Z" w16du:dateUtc="2025-01-23T13:48:00Z">
              <w:tcPr>
                <w:tcW w:w="9526" w:type="dxa"/>
                <w:gridSpan w:val="4"/>
                <w:shd w:val="clear" w:color="auto" w:fill="CCFFCC"/>
                <w:vAlign w:val="center"/>
              </w:tcPr>
            </w:tcPrChange>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B43777">
        <w:trPr>
          <w:tblHeader/>
          <w:trPrChange w:id="9368"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69" w:author="jonathan pritchard" w:date="2025-01-23T13:48:00Z" w16du:dateUtc="2025-01-23T13:48:00Z">
              <w:tcPr>
                <w:tcW w:w="9526" w:type="dxa"/>
                <w:gridSpan w:val="4"/>
                <w:shd w:val="clear" w:color="auto" w:fill="CCFFCC"/>
                <w:vAlign w:val="center"/>
              </w:tcPr>
            </w:tcPrChange>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B43777">
        <w:trPr>
          <w:tblHeader/>
          <w:trPrChange w:id="9370"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71" w:author="jonathan pritchard" w:date="2025-01-23T13:48:00Z" w16du:dateUtc="2025-01-23T13:48:00Z">
              <w:tcPr>
                <w:tcW w:w="9526" w:type="dxa"/>
                <w:gridSpan w:val="4"/>
                <w:shd w:val="clear" w:color="auto" w:fill="CCFFCC"/>
                <w:vAlign w:val="center"/>
              </w:tcPr>
            </w:tcPrChange>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B43777">
        <w:trPr>
          <w:tblHeader/>
          <w:trPrChange w:id="9372" w:author="jonathan pritchard" w:date="2025-01-23T13:48:00Z" w16du:dateUtc="2025-01-23T13:48:00Z">
            <w:trPr>
              <w:tblHeader/>
            </w:trPr>
          </w:trPrChange>
        </w:trPr>
        <w:tc>
          <w:tcPr>
            <w:tcW w:w="9526" w:type="dxa"/>
            <w:gridSpan w:val="4"/>
            <w:shd w:val="clear" w:color="auto" w:fill="BFBFBF" w:themeFill="background1" w:themeFillShade="BF"/>
            <w:vAlign w:val="center"/>
            <w:tcPrChange w:id="9373" w:author="jonathan pritchard" w:date="2025-01-23T13:48:00Z" w16du:dateUtc="2025-01-23T13:48:00Z">
              <w:tcPr>
                <w:tcW w:w="9526" w:type="dxa"/>
                <w:gridSpan w:val="4"/>
                <w:shd w:val="clear" w:color="auto" w:fill="CCFFCC"/>
                <w:vAlign w:val="center"/>
              </w:tcPr>
            </w:tcPrChange>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7777777" w:rsidR="006C7785" w:rsidRPr="00706AA2" w:rsidRDefault="006C7785" w:rsidP="00380FCD">
            <w:pPr>
              <w:rPr>
                <w:rFonts w:cs="Arial"/>
                <w:i/>
                <w:iCs/>
                <w:position w:val="-1"/>
                <w:lang w:val="en-US"/>
              </w:rPr>
            </w:pPr>
            <w:r w:rsidRPr="00706AA2">
              <w:rPr>
                <w:rFonts w:cs="Arial"/>
                <w:i/>
                <w:iCs/>
                <w:position w:val="-1"/>
                <w:lang w:val="en-US"/>
              </w:rPr>
              <w:t>Verify a permanent message is shown to the user as per S-98 C-4-2.7</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9374" w:name="_Toc189491307"/>
      <w:r w:rsidRPr="00706AA2">
        <w:rPr>
          <w:rFonts w:cs="Arial"/>
          <w:color w:val="000000" w:themeColor="text1"/>
        </w:rPr>
        <w:lastRenderedPageBreak/>
        <w:t>Display of ENC covering Polar Regions</w:t>
      </w:r>
      <w:bookmarkEnd w:id="9374"/>
    </w:p>
    <w:p w14:paraId="4FE3A7F6" w14:textId="77777777" w:rsidR="006C7785" w:rsidRPr="00706AA2" w:rsidRDefault="006C7785" w:rsidP="006C7785">
      <w:pPr>
        <w:rPr>
          <w:rFonts w:cs="Arial"/>
        </w:rPr>
      </w:pPr>
      <w:r w:rsidRPr="00706AA2">
        <w:rPr>
          <w:rFonts w:cs="Arial"/>
        </w:rPr>
        <w:t xml:space="preserve">Test 3.9.1 is for all ECDIS. Test 3.9.2 is optional and should only be carried out on ECDIS claiming to be approved to function in Polar Regions. </w:t>
      </w:r>
    </w:p>
    <w:p w14:paraId="6BAF75E9" w14:textId="77777777" w:rsidR="006C7785" w:rsidRPr="00251401" w:rsidRDefault="006C7785" w:rsidP="006C7785">
      <w:pPr>
        <w:pStyle w:val="Heading1"/>
        <w:numPr>
          <w:ilvl w:val="2"/>
          <w:numId w:val="73"/>
        </w:numPr>
        <w:tabs>
          <w:tab w:val="left" w:pos="567"/>
        </w:tabs>
        <w:spacing w:after="120"/>
        <w:ind w:left="567" w:hanging="567"/>
        <w:rPr>
          <w:ins w:id="9375" w:author="jonathan pritchard" w:date="2025-01-23T13:48:00Z" w16du:dateUtc="2025-01-23T13:48:00Z"/>
          <w:rFonts w:cs="Arial"/>
          <w:color w:val="000000" w:themeColor="text1"/>
          <w:rPrChange w:id="9376" w:author="jonathan pritchard" w:date="2025-01-23T13:49:00Z" w16du:dateUtc="2025-01-23T13:49:00Z">
            <w:rPr>
              <w:ins w:id="9377" w:author="jonathan pritchard" w:date="2025-01-23T13:48:00Z" w16du:dateUtc="2025-01-23T13:48:00Z"/>
              <w:rFonts w:cs="Arial"/>
              <w:color w:val="000000" w:themeColor="text1"/>
            </w:rPr>
          </w:rPrChange>
        </w:rPr>
      </w:pPr>
      <w:bookmarkStart w:id="9378" w:name="_Toc189491308"/>
      <w:r w:rsidRPr="00251401">
        <w:rPr>
          <w:rFonts w:cs="Arial"/>
          <w:color w:val="000000" w:themeColor="text1"/>
          <w:rPrChange w:id="9379" w:author="jonathan pritchard" w:date="2025-01-23T13:49:00Z" w16du:dateUtc="2025-01-23T13:49:00Z">
            <w:rPr>
              <w:rFonts w:cs="Arial"/>
              <w:color w:val="000000" w:themeColor="text1"/>
            </w:rPr>
          </w:rPrChange>
        </w:rPr>
        <w:t>Display of ENC Data up to 85 degrees</w:t>
      </w:r>
      <w:bookmarkEnd w:id="937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21150586" w14:textId="77777777" w:rsidTr="00251401">
        <w:trPr>
          <w:trHeight w:val="416"/>
          <w:ins w:id="9380" w:author="jonathan pritchard" w:date="2025-01-23T13:49: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8297948" w14:textId="77777777" w:rsidR="00B43777" w:rsidRPr="00340B0D" w:rsidRDefault="00B43777" w:rsidP="00541D1A">
            <w:pPr>
              <w:jc w:val="center"/>
              <w:rPr>
                <w:ins w:id="9381" w:author="jonathan pritchard" w:date="2025-01-23T13:49:00Z" w16du:dateUtc="2025-01-23T13:49:00Z"/>
                <w:rFonts w:cs="Arial"/>
                <w:b/>
                <w:bCs/>
                <w:sz w:val="18"/>
                <w:szCs w:val="18"/>
              </w:rPr>
            </w:pPr>
            <w:ins w:id="9382" w:author="jonathan pritchard" w:date="2025-01-23T13:49:00Z" w16du:dateUtc="2025-01-23T13:49: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A1E716F" w14:textId="55C98A8B" w:rsidR="00B43777" w:rsidRPr="00C87169" w:rsidRDefault="005614DA" w:rsidP="00541D1A">
            <w:pPr>
              <w:jc w:val="center"/>
              <w:rPr>
                <w:ins w:id="9383" w:author="jonathan pritchard" w:date="2025-01-23T13:49:00Z" w16du:dateUtc="2025-01-23T13:49:00Z"/>
                <w:rFonts w:cs="Arial"/>
                <w:bCs/>
              </w:rPr>
            </w:pPr>
            <w:commentRangeStart w:id="9384"/>
            <w:r w:rsidRPr="00595176">
              <w:rPr>
                <w:rFonts w:cs="Arial"/>
              </w:rPr>
              <w:t>PolarData1</w:t>
            </w:r>
            <w:commentRangeEnd w:id="9384"/>
            <w:r>
              <w:rPr>
                <w:rStyle w:val="CommentReference"/>
                <w:snapToGrid/>
                <w:color w:val="000000"/>
              </w:rPr>
              <w:commentReference w:id="9384"/>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CF28498" w14:textId="77777777" w:rsidR="00B43777" w:rsidRPr="00340B0D" w:rsidRDefault="00B43777" w:rsidP="00541D1A">
            <w:pPr>
              <w:jc w:val="center"/>
              <w:rPr>
                <w:ins w:id="9385" w:author="jonathan pritchard" w:date="2025-01-23T13:49:00Z" w16du:dateUtc="2025-01-23T13:49:00Z"/>
                <w:rFonts w:cs="Arial"/>
                <w:b/>
                <w:bCs/>
                <w:sz w:val="18"/>
                <w:szCs w:val="18"/>
              </w:rPr>
            </w:pPr>
            <w:ins w:id="9386" w:author="jonathan pritchard" w:date="2025-01-23T13:49:00Z" w16du:dateUtc="2025-01-23T13:49: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D589D2" w14:textId="77777777" w:rsidR="00B43777" w:rsidRPr="00340B0D" w:rsidRDefault="00B43777" w:rsidP="00541D1A">
            <w:pPr>
              <w:jc w:val="center"/>
              <w:rPr>
                <w:ins w:id="9387" w:author="jonathan pritchard" w:date="2025-01-23T13:49:00Z" w16du:dateUtc="2025-01-23T13:49:00Z"/>
                <w:rFonts w:cs="Arial"/>
                <w:sz w:val="18"/>
                <w:szCs w:val="18"/>
              </w:rPr>
            </w:pPr>
          </w:p>
        </w:tc>
      </w:tr>
      <w:tr w:rsidR="00B43777" w:rsidRPr="00340B0D" w14:paraId="0D72DE7B" w14:textId="77777777" w:rsidTr="00541D1A">
        <w:trPr>
          <w:ins w:id="9388"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819D0D" w14:textId="77777777" w:rsidR="00B43777" w:rsidRPr="00340B0D" w:rsidRDefault="00B43777" w:rsidP="00541D1A">
            <w:pPr>
              <w:rPr>
                <w:ins w:id="9389" w:author="jonathan pritchard" w:date="2025-01-23T13:49:00Z" w16du:dateUtc="2025-01-23T13:49:00Z"/>
                <w:rFonts w:cs="Arial"/>
                <w:b/>
                <w:bCs/>
                <w:sz w:val="18"/>
                <w:szCs w:val="18"/>
              </w:rPr>
            </w:pPr>
            <w:ins w:id="9390" w:author="jonathan pritchard" w:date="2025-01-23T13:49:00Z" w16du:dateUtc="2025-01-23T13:49:00Z">
              <w:r w:rsidRPr="00340B0D">
                <w:rPr>
                  <w:rFonts w:cs="Arial"/>
                  <w:b/>
                  <w:bCs/>
                  <w:sz w:val="18"/>
                  <w:szCs w:val="18"/>
                </w:rPr>
                <w:t>Test Description</w:t>
              </w:r>
            </w:ins>
          </w:p>
        </w:tc>
      </w:tr>
      <w:tr w:rsidR="00B43777" w:rsidRPr="00340B0D" w14:paraId="1E6D2F8B" w14:textId="77777777" w:rsidTr="00541D1A">
        <w:trPr>
          <w:ins w:id="9391"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ACDD799" w14:textId="77777777" w:rsidR="00B43777" w:rsidRPr="009C22F4" w:rsidRDefault="00B43777" w:rsidP="00541D1A">
            <w:pPr>
              <w:rPr>
                <w:ins w:id="9392" w:author="jonathan pritchard" w:date="2025-01-23T13:49:00Z" w16du:dateUtc="2025-01-23T13:49:00Z"/>
                <w:rFonts w:cs="Arial"/>
                <w:i/>
              </w:rPr>
            </w:pPr>
          </w:p>
          <w:p w14:paraId="3984F043" w14:textId="77777777" w:rsidR="00B43777" w:rsidRDefault="0094428A" w:rsidP="00541D1A">
            <w:pPr>
              <w:rPr>
                <w:rFonts w:cs="Arial"/>
                <w:i/>
              </w:rPr>
            </w:pPr>
            <w:r w:rsidRPr="00595176">
              <w:rPr>
                <w:rFonts w:cs="Arial"/>
                <w:i/>
              </w:rPr>
              <w:t>Display of charts up to 85 degrees</w:t>
            </w:r>
          </w:p>
          <w:p w14:paraId="15D4C3EE" w14:textId="70624B8A" w:rsidR="0094428A" w:rsidRPr="009C22F4" w:rsidRDefault="0094428A" w:rsidP="00541D1A">
            <w:pPr>
              <w:rPr>
                <w:ins w:id="9393" w:author="jonathan pritchard" w:date="2025-01-23T13:49:00Z" w16du:dateUtc="2025-01-23T13:49:00Z"/>
                <w:rFonts w:cs="Arial"/>
                <w:i/>
              </w:rPr>
            </w:pPr>
          </w:p>
        </w:tc>
      </w:tr>
      <w:tr w:rsidR="00B43777" w:rsidRPr="00340B0D" w14:paraId="04EA8530" w14:textId="77777777" w:rsidTr="00541D1A">
        <w:trPr>
          <w:ins w:id="9394"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C5B62B" w14:textId="77777777" w:rsidR="00B43777" w:rsidRPr="00340B0D" w:rsidRDefault="00B43777" w:rsidP="00541D1A">
            <w:pPr>
              <w:jc w:val="center"/>
              <w:rPr>
                <w:ins w:id="9395" w:author="jonathan pritchard" w:date="2025-01-23T13:49:00Z" w16du:dateUtc="2025-01-23T13:49:00Z"/>
                <w:rFonts w:cs="Arial"/>
                <w:b/>
                <w:bCs/>
                <w:sz w:val="18"/>
                <w:szCs w:val="18"/>
              </w:rPr>
            </w:pPr>
            <w:ins w:id="9396" w:author="jonathan pritchard" w:date="2025-01-23T13:49:00Z" w16du:dateUtc="2025-01-23T13:49:00Z">
              <w:r w:rsidRPr="00340B0D">
                <w:rPr>
                  <w:rFonts w:cs="Arial"/>
                  <w:b/>
                  <w:bCs/>
                  <w:sz w:val="18"/>
                  <w:szCs w:val="18"/>
                </w:rPr>
                <w:t>Loaded Data</w:t>
              </w:r>
            </w:ins>
          </w:p>
        </w:tc>
      </w:tr>
      <w:tr w:rsidR="00B43777" w:rsidRPr="00340B0D" w14:paraId="49B365EE" w14:textId="77777777" w:rsidTr="00541D1A">
        <w:trPr>
          <w:ins w:id="9397"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0435B1" w14:textId="77777777" w:rsidR="00B43777" w:rsidRPr="00340B0D" w:rsidRDefault="00B43777" w:rsidP="00541D1A">
            <w:pPr>
              <w:jc w:val="center"/>
              <w:rPr>
                <w:ins w:id="9398" w:author="jonathan pritchard" w:date="2025-01-23T13:49:00Z" w16du:dateUtc="2025-01-23T13:49:00Z"/>
                <w:rFonts w:cs="Arial"/>
                <w:b/>
                <w:bCs/>
                <w:sz w:val="18"/>
                <w:szCs w:val="18"/>
              </w:rPr>
            </w:pPr>
            <w:ins w:id="9399" w:author="jonathan pritchard" w:date="2025-01-23T13:49:00Z" w16du:dateUtc="2025-01-23T13:49: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8C8412" w14:textId="77777777" w:rsidR="00B43777" w:rsidRPr="00340B0D" w:rsidRDefault="00B43777" w:rsidP="00541D1A">
            <w:pPr>
              <w:jc w:val="center"/>
              <w:rPr>
                <w:ins w:id="9400" w:author="jonathan pritchard" w:date="2025-01-23T13:49:00Z" w16du:dateUtc="2025-01-23T13:49:00Z"/>
                <w:rFonts w:cs="Arial"/>
                <w:b/>
                <w:bCs/>
                <w:sz w:val="18"/>
                <w:szCs w:val="18"/>
              </w:rPr>
            </w:pPr>
          </w:p>
        </w:tc>
      </w:tr>
      <w:tr w:rsidR="00B43777" w:rsidRPr="00340B0D" w14:paraId="52B2EDEB" w14:textId="77777777" w:rsidTr="00541D1A">
        <w:trPr>
          <w:ins w:id="9401" w:author="jonathan pritchard" w:date="2025-01-23T13:49: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25A2891" w14:textId="77777777" w:rsidR="00B43777" w:rsidRPr="00340B0D" w:rsidRDefault="00B43777" w:rsidP="00541D1A">
            <w:pPr>
              <w:rPr>
                <w:ins w:id="9402"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7D2F2A1" w14:textId="77777777" w:rsidR="00B43777" w:rsidRPr="00340B0D" w:rsidRDefault="00B43777" w:rsidP="00541D1A">
            <w:pPr>
              <w:rPr>
                <w:ins w:id="9403" w:author="jonathan pritchard" w:date="2025-01-23T13:49:00Z" w16du:dateUtc="2025-01-23T13:49:00Z"/>
                <w:rFonts w:cs="Arial"/>
                <w:sz w:val="18"/>
                <w:szCs w:val="18"/>
              </w:rPr>
            </w:pPr>
          </w:p>
        </w:tc>
      </w:tr>
      <w:tr w:rsidR="00B43777" w:rsidRPr="00340B0D" w14:paraId="3BE267A1" w14:textId="77777777" w:rsidTr="00541D1A">
        <w:trPr>
          <w:ins w:id="9404" w:author="jonathan pritchard" w:date="2025-01-23T13:49: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55E42A3" w14:textId="77777777" w:rsidR="00B43777" w:rsidRPr="00340B0D" w:rsidRDefault="00B43777" w:rsidP="00541D1A">
            <w:pPr>
              <w:rPr>
                <w:ins w:id="9405" w:author="jonathan pritchard" w:date="2025-01-23T13:49:00Z" w16du:dateUtc="2025-01-23T13:49: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C2F4120" w14:textId="77777777" w:rsidR="00B43777" w:rsidRPr="00340B0D" w:rsidRDefault="00B43777" w:rsidP="00541D1A">
            <w:pPr>
              <w:rPr>
                <w:ins w:id="9406" w:author="jonathan pritchard" w:date="2025-01-23T13:49:00Z" w16du:dateUtc="2025-01-23T13:49:00Z"/>
                <w:rFonts w:cs="Arial"/>
                <w:sz w:val="18"/>
                <w:szCs w:val="18"/>
              </w:rPr>
            </w:pPr>
          </w:p>
        </w:tc>
      </w:tr>
      <w:tr w:rsidR="00B43777" w:rsidRPr="00340B0D" w14:paraId="73BC4E89" w14:textId="77777777" w:rsidTr="00541D1A">
        <w:trPr>
          <w:ins w:id="9407" w:author="jonathan pritchard" w:date="2025-01-23T13:49: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AE60D4" w14:textId="77777777" w:rsidR="00B43777" w:rsidRPr="00340B0D" w:rsidRDefault="00B43777" w:rsidP="00541D1A">
            <w:pPr>
              <w:jc w:val="center"/>
              <w:rPr>
                <w:ins w:id="9408" w:author="jonathan pritchard" w:date="2025-01-23T13:49:00Z" w16du:dateUtc="2025-01-23T13:49:00Z"/>
                <w:rFonts w:cs="Arial"/>
                <w:b/>
                <w:bCs/>
                <w:sz w:val="18"/>
                <w:szCs w:val="18"/>
              </w:rPr>
            </w:pPr>
            <w:ins w:id="9409" w:author="jonathan pritchard" w:date="2025-01-23T13:49:00Z" w16du:dateUtc="2025-01-23T13:49: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C5A0F2" w14:textId="77777777" w:rsidR="00B43777" w:rsidRPr="00340B0D" w:rsidRDefault="00B43777" w:rsidP="00541D1A">
            <w:pPr>
              <w:jc w:val="center"/>
              <w:rPr>
                <w:ins w:id="9410" w:author="jonathan pritchard" w:date="2025-01-23T13:49:00Z" w16du:dateUtc="2025-01-23T13:49:00Z"/>
                <w:rFonts w:cs="Arial"/>
                <w:b/>
                <w:bCs/>
                <w:sz w:val="18"/>
                <w:szCs w:val="18"/>
              </w:rPr>
            </w:pPr>
            <w:ins w:id="9411" w:author="jonathan pritchard" w:date="2025-01-23T13:49:00Z" w16du:dateUtc="2025-01-23T13:49:00Z">
              <w:r w:rsidRPr="00340B0D">
                <w:rPr>
                  <w:rFonts w:cs="Arial"/>
                  <w:b/>
                  <w:bCs/>
                  <w:sz w:val="18"/>
                  <w:szCs w:val="18"/>
                </w:rPr>
                <w:t>Independent Mariner’s Selections</w:t>
              </w:r>
              <w:r>
                <w:rPr>
                  <w:rFonts w:cs="Arial"/>
                  <w:b/>
                  <w:bCs/>
                  <w:sz w:val="18"/>
                  <w:szCs w:val="18"/>
                </w:rPr>
                <w:t xml:space="preserve"> (default=On)</w:t>
              </w:r>
            </w:ins>
          </w:p>
        </w:tc>
      </w:tr>
      <w:tr w:rsidR="00B43777" w:rsidRPr="00340B0D" w14:paraId="48CA8D03" w14:textId="77777777" w:rsidTr="00541D1A">
        <w:trPr>
          <w:ins w:id="9412" w:author="jonathan pritchard" w:date="2025-01-23T13:49:00Z"/>
        </w:trPr>
        <w:customXmlInsRangeStart w:id="9413" w:author="jonathan pritchard" w:date="2025-01-23T13:49:00Z"/>
        <w:sdt>
          <w:sdtPr>
            <w:rPr>
              <w:rFonts w:cs="Arial"/>
              <w:sz w:val="18"/>
              <w:szCs w:val="18"/>
            </w:rPr>
            <w:alias w:val="Diplay Category"/>
            <w:tag w:val="Diplay Categor"/>
            <w:id w:val="229584449"/>
            <w:placeholder>
              <w:docPart w:val="D736854FE323466EB95435021DEA47A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9413"/>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A1DC9E5" w14:textId="77777777" w:rsidR="00B43777" w:rsidRPr="00340B0D" w:rsidRDefault="00B43777" w:rsidP="00541D1A">
                <w:pPr>
                  <w:rPr>
                    <w:ins w:id="9414" w:author="jonathan pritchard" w:date="2025-01-23T13:49:00Z" w16du:dateUtc="2025-01-23T13:49:00Z"/>
                    <w:rFonts w:cs="Arial"/>
                    <w:sz w:val="18"/>
                    <w:szCs w:val="18"/>
                  </w:rPr>
                </w:pPr>
                <w:ins w:id="9415" w:author="jonathan pritchard" w:date="2025-01-23T13:49:00Z" w16du:dateUtc="2025-01-23T13:49:00Z">
                  <w:r>
                    <w:rPr>
                      <w:rFonts w:cs="Arial"/>
                      <w:sz w:val="18"/>
                      <w:szCs w:val="18"/>
                    </w:rPr>
                    <w:t>Other</w:t>
                  </w:r>
                </w:ins>
              </w:p>
            </w:tc>
            <w:customXmlInsRangeStart w:id="9416" w:author="jonathan pritchard" w:date="2025-01-23T13:49:00Z"/>
          </w:sdtContent>
        </w:sdt>
        <w:customXmlInsRangeEnd w:id="9416"/>
        <w:tc>
          <w:tcPr>
            <w:tcW w:w="3871" w:type="dxa"/>
            <w:gridSpan w:val="5"/>
            <w:tcBorders>
              <w:left w:val="single" w:sz="12" w:space="0" w:color="auto"/>
              <w:bottom w:val="single" w:sz="4" w:space="0" w:color="auto"/>
              <w:right w:val="single" w:sz="4" w:space="0" w:color="auto"/>
            </w:tcBorders>
            <w:shd w:val="clear" w:color="auto" w:fill="auto"/>
          </w:tcPr>
          <w:p w14:paraId="03D70DDE" w14:textId="77777777" w:rsidR="00B43777" w:rsidRPr="00340B0D" w:rsidRDefault="00B43777" w:rsidP="00541D1A">
            <w:pPr>
              <w:rPr>
                <w:ins w:id="9417" w:author="jonathan pritchard" w:date="2025-01-23T13:49:00Z" w16du:dateUtc="2025-01-23T13:49:00Z"/>
                <w:rFonts w:cs="Arial"/>
                <w:sz w:val="18"/>
                <w:szCs w:val="18"/>
              </w:rPr>
            </w:pPr>
            <w:ins w:id="9418" w:author="jonathan pritchard" w:date="2025-01-23T13:49:00Z" w16du:dateUtc="2025-01-23T13:49: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6C3BAF8C" w14:textId="77777777" w:rsidR="00B43777" w:rsidRPr="00340B0D" w:rsidRDefault="00B43777" w:rsidP="00541D1A">
            <w:pPr>
              <w:jc w:val="center"/>
              <w:rPr>
                <w:ins w:id="9419" w:author="jonathan pritchard" w:date="2025-01-23T13:49:00Z" w16du:dateUtc="2025-01-23T13:49:00Z"/>
                <w:rFonts w:cs="Arial"/>
                <w:sz w:val="18"/>
                <w:szCs w:val="18"/>
              </w:rPr>
            </w:pPr>
          </w:p>
        </w:tc>
      </w:tr>
      <w:tr w:rsidR="00B43777" w:rsidRPr="00340B0D" w14:paraId="7D5B42CB" w14:textId="77777777" w:rsidTr="00541D1A">
        <w:trPr>
          <w:ins w:id="9420" w:author="jonathan pritchard" w:date="2025-01-23T13:49: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908F5F" w14:textId="77777777" w:rsidR="00B43777" w:rsidRPr="00340B0D" w:rsidRDefault="00B43777" w:rsidP="00541D1A">
            <w:pPr>
              <w:jc w:val="center"/>
              <w:rPr>
                <w:ins w:id="9421" w:author="jonathan pritchard" w:date="2025-01-23T13:49:00Z" w16du:dateUtc="2025-01-23T13:49:00Z"/>
                <w:rFonts w:cs="Arial"/>
                <w:b/>
                <w:bCs/>
                <w:sz w:val="18"/>
                <w:szCs w:val="18"/>
              </w:rPr>
            </w:pPr>
            <w:ins w:id="9422" w:author="jonathan pritchard" w:date="2025-01-23T13:49:00Z" w16du:dateUtc="2025-01-23T13:49: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4DD8FCD6" w14:textId="77777777" w:rsidR="00B43777" w:rsidRPr="00340B0D" w:rsidRDefault="00B43777" w:rsidP="00541D1A">
            <w:pPr>
              <w:rPr>
                <w:ins w:id="9423" w:author="jonathan pritchard" w:date="2025-01-23T13:49:00Z" w16du:dateUtc="2025-01-23T13:49:00Z"/>
                <w:rFonts w:cs="Arial"/>
                <w:sz w:val="18"/>
                <w:szCs w:val="18"/>
              </w:rPr>
            </w:pPr>
            <w:ins w:id="9424" w:author="jonathan pritchard" w:date="2025-01-23T13:49:00Z" w16du:dateUtc="2025-01-23T13:49: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186888F8" w14:textId="77777777" w:rsidR="00B43777" w:rsidRPr="00340B0D" w:rsidRDefault="00B43777" w:rsidP="00541D1A">
            <w:pPr>
              <w:jc w:val="center"/>
              <w:rPr>
                <w:ins w:id="9425" w:author="jonathan pritchard" w:date="2025-01-23T13:49:00Z" w16du:dateUtc="2025-01-23T13:49:00Z"/>
                <w:rFonts w:cs="Arial"/>
                <w:sz w:val="18"/>
                <w:szCs w:val="18"/>
              </w:rPr>
            </w:pPr>
          </w:p>
        </w:tc>
      </w:tr>
      <w:tr w:rsidR="00B43777" w:rsidRPr="00340B0D" w14:paraId="59B339D5" w14:textId="77777777" w:rsidTr="00541D1A">
        <w:trPr>
          <w:ins w:id="9426"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1E687F" w14:textId="77777777" w:rsidR="00B43777" w:rsidRPr="00340B0D" w:rsidRDefault="00B43777" w:rsidP="00541D1A">
            <w:pPr>
              <w:rPr>
                <w:ins w:id="9427" w:author="jonathan pritchard" w:date="2025-01-23T13:49:00Z" w16du:dateUtc="2025-01-23T13:49:00Z"/>
                <w:rFonts w:cs="Arial"/>
                <w:sz w:val="18"/>
                <w:szCs w:val="18"/>
              </w:rPr>
            </w:pPr>
            <w:ins w:id="9428" w:author="jonathan pritchard" w:date="2025-01-23T13:49:00Z" w16du:dateUtc="2025-01-23T13:49: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9BA8A0" w14:textId="77777777" w:rsidR="00B43777" w:rsidRPr="00340B0D" w:rsidRDefault="00B43777" w:rsidP="00541D1A">
            <w:pPr>
              <w:rPr>
                <w:ins w:id="9429" w:author="jonathan pritchard" w:date="2025-01-23T13:49:00Z" w16du:dateUtc="2025-01-23T13:49:00Z"/>
                <w:rFonts w:cs="Arial"/>
                <w:sz w:val="18"/>
                <w:szCs w:val="18"/>
              </w:rPr>
            </w:pPr>
          </w:p>
        </w:tc>
        <w:tc>
          <w:tcPr>
            <w:tcW w:w="3871" w:type="dxa"/>
            <w:gridSpan w:val="5"/>
            <w:tcBorders>
              <w:left w:val="single" w:sz="12" w:space="0" w:color="auto"/>
            </w:tcBorders>
          </w:tcPr>
          <w:p w14:paraId="4CA0EFD2" w14:textId="77777777" w:rsidR="00B43777" w:rsidRPr="00340B0D" w:rsidRDefault="00B43777" w:rsidP="00541D1A">
            <w:pPr>
              <w:rPr>
                <w:ins w:id="9430" w:author="jonathan pritchard" w:date="2025-01-23T13:49:00Z" w16du:dateUtc="2025-01-23T13:49:00Z"/>
                <w:rFonts w:cs="Arial"/>
                <w:sz w:val="18"/>
                <w:szCs w:val="18"/>
              </w:rPr>
            </w:pPr>
            <w:ins w:id="9431" w:author="jonathan pritchard" w:date="2025-01-23T13:49:00Z" w16du:dateUtc="2025-01-23T13:49:00Z">
              <w:r w:rsidRPr="00340B0D">
                <w:rPr>
                  <w:rFonts w:cs="Arial"/>
                  <w:sz w:val="18"/>
                  <w:szCs w:val="18"/>
                </w:rPr>
                <w:t>Highlight date dependent</w:t>
              </w:r>
            </w:ins>
          </w:p>
        </w:tc>
        <w:tc>
          <w:tcPr>
            <w:tcW w:w="672" w:type="dxa"/>
            <w:tcBorders>
              <w:right w:val="single" w:sz="12" w:space="0" w:color="auto"/>
            </w:tcBorders>
          </w:tcPr>
          <w:p w14:paraId="551D2221" w14:textId="77777777" w:rsidR="00B43777" w:rsidRPr="00340B0D" w:rsidRDefault="00B43777" w:rsidP="00541D1A">
            <w:pPr>
              <w:jc w:val="center"/>
              <w:rPr>
                <w:ins w:id="9432" w:author="jonathan pritchard" w:date="2025-01-23T13:49:00Z" w16du:dateUtc="2025-01-23T13:49:00Z"/>
                <w:rFonts w:cs="Arial"/>
                <w:sz w:val="18"/>
                <w:szCs w:val="18"/>
              </w:rPr>
            </w:pPr>
          </w:p>
        </w:tc>
      </w:tr>
      <w:tr w:rsidR="00B43777" w:rsidRPr="00340B0D" w14:paraId="04BD724B" w14:textId="77777777" w:rsidTr="00541D1A">
        <w:trPr>
          <w:ins w:id="9433"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BE8528" w14:textId="77777777" w:rsidR="00B43777" w:rsidRPr="00340B0D" w:rsidRDefault="00B43777" w:rsidP="00541D1A">
            <w:pPr>
              <w:rPr>
                <w:ins w:id="9434" w:author="jonathan pritchard" w:date="2025-01-23T13:49:00Z" w16du:dateUtc="2025-01-23T13:49:00Z"/>
                <w:rFonts w:cs="Arial"/>
                <w:sz w:val="18"/>
                <w:szCs w:val="18"/>
              </w:rPr>
            </w:pPr>
            <w:ins w:id="9435" w:author="jonathan pritchard" w:date="2025-01-23T13:49:00Z" w16du:dateUtc="2025-01-23T13:49: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73522" w14:textId="77777777" w:rsidR="00B43777" w:rsidRPr="00340B0D" w:rsidRDefault="00B43777" w:rsidP="00541D1A">
            <w:pPr>
              <w:rPr>
                <w:ins w:id="9436" w:author="jonathan pritchard" w:date="2025-01-23T13:49:00Z" w16du:dateUtc="2025-01-23T13:49:00Z"/>
                <w:rFonts w:cs="Arial"/>
                <w:sz w:val="18"/>
                <w:szCs w:val="18"/>
              </w:rPr>
            </w:pPr>
          </w:p>
        </w:tc>
        <w:tc>
          <w:tcPr>
            <w:tcW w:w="3871" w:type="dxa"/>
            <w:gridSpan w:val="5"/>
            <w:tcBorders>
              <w:left w:val="single" w:sz="12" w:space="0" w:color="auto"/>
            </w:tcBorders>
          </w:tcPr>
          <w:p w14:paraId="1A8E3EE2" w14:textId="77777777" w:rsidR="00B43777" w:rsidRPr="00340B0D" w:rsidRDefault="00B43777" w:rsidP="00541D1A">
            <w:pPr>
              <w:rPr>
                <w:ins w:id="9437" w:author="jonathan pritchard" w:date="2025-01-23T13:49:00Z" w16du:dateUtc="2025-01-23T13:49:00Z"/>
                <w:rFonts w:cs="Arial"/>
                <w:sz w:val="18"/>
                <w:szCs w:val="18"/>
              </w:rPr>
            </w:pPr>
            <w:ins w:id="9438" w:author="jonathan pritchard" w:date="2025-01-23T13:49:00Z" w16du:dateUtc="2025-01-23T13:49:00Z">
              <w:r w:rsidRPr="00340B0D">
                <w:rPr>
                  <w:rFonts w:cs="Arial"/>
                  <w:sz w:val="18"/>
                  <w:szCs w:val="18"/>
                </w:rPr>
                <w:t>Highlight document</w:t>
              </w:r>
            </w:ins>
          </w:p>
        </w:tc>
        <w:tc>
          <w:tcPr>
            <w:tcW w:w="672" w:type="dxa"/>
            <w:tcBorders>
              <w:right w:val="single" w:sz="12" w:space="0" w:color="auto"/>
            </w:tcBorders>
          </w:tcPr>
          <w:p w14:paraId="5E0F1C4C" w14:textId="77777777" w:rsidR="00B43777" w:rsidRPr="00340B0D" w:rsidRDefault="00B43777" w:rsidP="00541D1A">
            <w:pPr>
              <w:jc w:val="center"/>
              <w:rPr>
                <w:ins w:id="9439" w:author="jonathan pritchard" w:date="2025-01-23T13:49:00Z" w16du:dateUtc="2025-01-23T13:49:00Z"/>
                <w:rFonts w:cs="Arial"/>
                <w:sz w:val="18"/>
                <w:szCs w:val="18"/>
              </w:rPr>
            </w:pPr>
          </w:p>
        </w:tc>
      </w:tr>
      <w:tr w:rsidR="00B43777" w:rsidRPr="00340B0D" w14:paraId="06BA4953" w14:textId="77777777" w:rsidTr="00541D1A">
        <w:trPr>
          <w:ins w:id="9440"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D66330" w14:textId="77777777" w:rsidR="00B43777" w:rsidRPr="00340B0D" w:rsidRDefault="00B43777" w:rsidP="00541D1A">
            <w:pPr>
              <w:rPr>
                <w:ins w:id="9441" w:author="jonathan pritchard" w:date="2025-01-23T13:49:00Z" w16du:dateUtc="2025-01-23T13:49:00Z"/>
                <w:rFonts w:cs="Arial"/>
                <w:sz w:val="18"/>
                <w:szCs w:val="18"/>
              </w:rPr>
            </w:pPr>
            <w:ins w:id="9442" w:author="jonathan pritchard" w:date="2025-01-23T13:49:00Z" w16du:dateUtc="2025-01-23T13:49: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80E44" w14:textId="77777777" w:rsidR="00B43777" w:rsidRPr="00340B0D" w:rsidRDefault="00B43777" w:rsidP="00541D1A">
            <w:pPr>
              <w:rPr>
                <w:ins w:id="9443" w:author="jonathan pritchard" w:date="2025-01-23T13:49:00Z" w16du:dateUtc="2025-01-23T13:49:00Z"/>
                <w:rFonts w:cs="Arial"/>
                <w:sz w:val="18"/>
                <w:szCs w:val="18"/>
              </w:rPr>
            </w:pPr>
          </w:p>
        </w:tc>
        <w:tc>
          <w:tcPr>
            <w:tcW w:w="3871" w:type="dxa"/>
            <w:gridSpan w:val="5"/>
            <w:tcBorders>
              <w:left w:val="single" w:sz="12" w:space="0" w:color="auto"/>
            </w:tcBorders>
          </w:tcPr>
          <w:p w14:paraId="3B381AD9" w14:textId="77777777" w:rsidR="00B43777" w:rsidRPr="00340B0D" w:rsidRDefault="00B43777" w:rsidP="00541D1A">
            <w:pPr>
              <w:rPr>
                <w:ins w:id="9444" w:author="jonathan pritchard" w:date="2025-01-23T13:49:00Z" w16du:dateUtc="2025-01-23T13:49:00Z"/>
                <w:rFonts w:cs="Arial"/>
                <w:b/>
                <w:bCs/>
                <w:sz w:val="18"/>
                <w:szCs w:val="18"/>
              </w:rPr>
            </w:pPr>
            <w:ins w:id="9445" w:author="jonathan pritchard" w:date="2025-01-23T13:49:00Z" w16du:dateUtc="2025-01-23T13:49:00Z">
              <w:r w:rsidRPr="00340B0D">
                <w:rPr>
                  <w:rFonts w:cs="Arial"/>
                  <w:sz w:val="18"/>
                  <w:szCs w:val="18"/>
                </w:rPr>
                <w:t>Highlight info</w:t>
              </w:r>
            </w:ins>
          </w:p>
        </w:tc>
        <w:tc>
          <w:tcPr>
            <w:tcW w:w="672" w:type="dxa"/>
            <w:tcBorders>
              <w:right w:val="single" w:sz="12" w:space="0" w:color="auto"/>
            </w:tcBorders>
          </w:tcPr>
          <w:p w14:paraId="726ACFFE" w14:textId="77777777" w:rsidR="00B43777" w:rsidRPr="00340B0D" w:rsidRDefault="00B43777" w:rsidP="00541D1A">
            <w:pPr>
              <w:jc w:val="center"/>
              <w:rPr>
                <w:ins w:id="9446" w:author="jonathan pritchard" w:date="2025-01-23T13:49:00Z" w16du:dateUtc="2025-01-23T13:49:00Z"/>
                <w:rFonts w:cs="Arial"/>
                <w:sz w:val="18"/>
                <w:szCs w:val="18"/>
              </w:rPr>
            </w:pPr>
          </w:p>
        </w:tc>
      </w:tr>
      <w:tr w:rsidR="00B43777" w:rsidRPr="00340B0D" w14:paraId="4E121EE4" w14:textId="77777777" w:rsidTr="00541D1A">
        <w:trPr>
          <w:ins w:id="9447"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9BA6FB" w14:textId="77777777" w:rsidR="00B43777" w:rsidRPr="00340B0D" w:rsidRDefault="00B43777" w:rsidP="00541D1A">
            <w:pPr>
              <w:rPr>
                <w:ins w:id="9448" w:author="jonathan pritchard" w:date="2025-01-23T13:49:00Z" w16du:dateUtc="2025-01-23T13:49:00Z"/>
                <w:rFonts w:cs="Arial"/>
                <w:sz w:val="18"/>
                <w:szCs w:val="18"/>
              </w:rPr>
            </w:pPr>
            <w:ins w:id="9449" w:author="jonathan pritchard" w:date="2025-01-23T13:49:00Z" w16du:dateUtc="2025-01-23T13:49: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1BD01" w14:textId="77777777" w:rsidR="00B43777" w:rsidRPr="00340B0D" w:rsidRDefault="00B43777" w:rsidP="00541D1A">
            <w:pPr>
              <w:rPr>
                <w:ins w:id="9450" w:author="jonathan pritchard" w:date="2025-01-23T13:49:00Z" w16du:dateUtc="2025-01-23T13:49:00Z"/>
                <w:rFonts w:cs="Arial"/>
                <w:sz w:val="18"/>
                <w:szCs w:val="18"/>
              </w:rPr>
            </w:pPr>
          </w:p>
        </w:tc>
        <w:tc>
          <w:tcPr>
            <w:tcW w:w="3871" w:type="dxa"/>
            <w:gridSpan w:val="5"/>
            <w:tcBorders>
              <w:left w:val="single" w:sz="12" w:space="0" w:color="auto"/>
            </w:tcBorders>
          </w:tcPr>
          <w:p w14:paraId="419CB6B1" w14:textId="77777777" w:rsidR="00B43777" w:rsidRPr="00340B0D" w:rsidRDefault="00B43777" w:rsidP="00541D1A">
            <w:pPr>
              <w:rPr>
                <w:ins w:id="9451" w:author="jonathan pritchard" w:date="2025-01-23T13:49:00Z" w16du:dateUtc="2025-01-23T13:49:00Z"/>
                <w:rFonts w:cs="Arial"/>
                <w:sz w:val="18"/>
                <w:szCs w:val="18"/>
              </w:rPr>
            </w:pPr>
            <w:ins w:id="9452" w:author="jonathan pritchard" w:date="2025-01-23T13:49:00Z" w16du:dateUtc="2025-01-23T13:49:00Z">
              <w:r w:rsidRPr="00340B0D">
                <w:rPr>
                  <w:rFonts w:cs="Arial"/>
                  <w:sz w:val="18"/>
                  <w:szCs w:val="18"/>
                </w:rPr>
                <w:t>Shallow Pattern</w:t>
              </w:r>
            </w:ins>
          </w:p>
        </w:tc>
        <w:tc>
          <w:tcPr>
            <w:tcW w:w="672" w:type="dxa"/>
            <w:tcBorders>
              <w:right w:val="single" w:sz="12" w:space="0" w:color="auto"/>
            </w:tcBorders>
          </w:tcPr>
          <w:p w14:paraId="34196A5C" w14:textId="77777777" w:rsidR="00B43777" w:rsidRPr="00340B0D" w:rsidRDefault="00B43777" w:rsidP="00541D1A">
            <w:pPr>
              <w:jc w:val="center"/>
              <w:rPr>
                <w:ins w:id="9453" w:author="jonathan pritchard" w:date="2025-01-23T13:49:00Z" w16du:dateUtc="2025-01-23T13:49:00Z"/>
                <w:rFonts w:cs="Arial"/>
                <w:sz w:val="18"/>
                <w:szCs w:val="18"/>
              </w:rPr>
            </w:pPr>
          </w:p>
        </w:tc>
      </w:tr>
      <w:tr w:rsidR="00B43777" w:rsidRPr="00340B0D" w14:paraId="441B70FC" w14:textId="77777777" w:rsidTr="00541D1A">
        <w:trPr>
          <w:ins w:id="9454"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37F802" w14:textId="77777777" w:rsidR="00B43777" w:rsidRPr="00340B0D" w:rsidRDefault="00B43777" w:rsidP="00541D1A">
            <w:pPr>
              <w:rPr>
                <w:ins w:id="9455" w:author="jonathan pritchard" w:date="2025-01-23T13:49:00Z" w16du:dateUtc="2025-01-23T13:49:00Z"/>
                <w:rFonts w:cs="Arial"/>
                <w:sz w:val="18"/>
                <w:szCs w:val="18"/>
              </w:rPr>
            </w:pPr>
            <w:ins w:id="9456" w:author="jonathan pritchard" w:date="2025-01-23T13:49:00Z" w16du:dateUtc="2025-01-23T13:49: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321CC7" w14:textId="77777777" w:rsidR="00B43777" w:rsidRPr="00340B0D" w:rsidRDefault="00B43777" w:rsidP="00541D1A">
            <w:pPr>
              <w:rPr>
                <w:ins w:id="9457" w:author="jonathan pritchard" w:date="2025-01-23T13:49:00Z" w16du:dateUtc="2025-01-23T13:49:00Z"/>
                <w:rFonts w:cs="Arial"/>
                <w:sz w:val="18"/>
                <w:szCs w:val="18"/>
              </w:rPr>
            </w:pPr>
          </w:p>
        </w:tc>
        <w:tc>
          <w:tcPr>
            <w:tcW w:w="3871" w:type="dxa"/>
            <w:gridSpan w:val="5"/>
            <w:tcBorders>
              <w:left w:val="single" w:sz="12" w:space="0" w:color="auto"/>
            </w:tcBorders>
          </w:tcPr>
          <w:p w14:paraId="4B86ACAC" w14:textId="77777777" w:rsidR="00B43777" w:rsidRPr="00340B0D" w:rsidRDefault="00B43777" w:rsidP="00541D1A">
            <w:pPr>
              <w:rPr>
                <w:ins w:id="9458" w:author="jonathan pritchard" w:date="2025-01-23T13:49:00Z" w16du:dateUtc="2025-01-23T13:49:00Z"/>
                <w:rFonts w:cs="Arial"/>
                <w:sz w:val="18"/>
                <w:szCs w:val="18"/>
              </w:rPr>
            </w:pPr>
            <w:ins w:id="9459" w:author="jonathan pritchard" w:date="2025-01-23T13:49:00Z" w16du:dateUtc="2025-01-23T13:49:00Z">
              <w:r w:rsidRPr="00340B0D">
                <w:rPr>
                  <w:rFonts w:cs="Arial"/>
                  <w:sz w:val="18"/>
                  <w:szCs w:val="18"/>
                </w:rPr>
                <w:t>Unknown</w:t>
              </w:r>
            </w:ins>
          </w:p>
        </w:tc>
        <w:tc>
          <w:tcPr>
            <w:tcW w:w="672" w:type="dxa"/>
            <w:tcBorders>
              <w:right w:val="single" w:sz="12" w:space="0" w:color="auto"/>
            </w:tcBorders>
          </w:tcPr>
          <w:p w14:paraId="089B2D09" w14:textId="77777777" w:rsidR="00B43777" w:rsidRPr="00340B0D" w:rsidRDefault="00B43777" w:rsidP="00541D1A">
            <w:pPr>
              <w:jc w:val="center"/>
              <w:rPr>
                <w:ins w:id="9460" w:author="jonathan pritchard" w:date="2025-01-23T13:49:00Z" w16du:dateUtc="2025-01-23T13:49:00Z"/>
                <w:rFonts w:cs="Arial"/>
                <w:sz w:val="18"/>
                <w:szCs w:val="18"/>
              </w:rPr>
            </w:pPr>
          </w:p>
        </w:tc>
      </w:tr>
      <w:tr w:rsidR="00B43777" w:rsidRPr="00340B0D" w14:paraId="0A7508B0" w14:textId="77777777" w:rsidTr="00541D1A">
        <w:trPr>
          <w:ins w:id="9461"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CA4EA8" w14:textId="77777777" w:rsidR="00B43777" w:rsidRPr="00340B0D" w:rsidRDefault="00B43777" w:rsidP="00541D1A">
            <w:pPr>
              <w:rPr>
                <w:ins w:id="9462" w:author="jonathan pritchard" w:date="2025-01-23T13:49:00Z" w16du:dateUtc="2025-01-23T13:49:00Z"/>
                <w:rFonts w:cs="Arial"/>
                <w:sz w:val="18"/>
                <w:szCs w:val="18"/>
              </w:rPr>
            </w:pPr>
            <w:ins w:id="9463" w:author="jonathan pritchard" w:date="2025-01-23T13:49:00Z" w16du:dateUtc="2025-01-23T13:49: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87E70" w14:textId="77777777" w:rsidR="00B43777" w:rsidRPr="00340B0D" w:rsidRDefault="00B43777" w:rsidP="00541D1A">
            <w:pPr>
              <w:rPr>
                <w:ins w:id="9464" w:author="jonathan pritchard" w:date="2025-01-23T13:49:00Z" w16du:dateUtc="2025-01-23T13:49:00Z"/>
                <w:rFonts w:cs="Arial"/>
                <w:sz w:val="18"/>
                <w:szCs w:val="18"/>
              </w:rPr>
            </w:pPr>
          </w:p>
        </w:tc>
        <w:tc>
          <w:tcPr>
            <w:tcW w:w="3871" w:type="dxa"/>
            <w:gridSpan w:val="5"/>
            <w:tcBorders>
              <w:left w:val="single" w:sz="12" w:space="0" w:color="auto"/>
            </w:tcBorders>
          </w:tcPr>
          <w:p w14:paraId="51576ED2" w14:textId="77777777" w:rsidR="00B43777" w:rsidRPr="00340B0D" w:rsidRDefault="00B43777" w:rsidP="00541D1A">
            <w:pPr>
              <w:rPr>
                <w:ins w:id="9465" w:author="jonathan pritchard" w:date="2025-01-23T13:49:00Z" w16du:dateUtc="2025-01-23T13:49:00Z"/>
                <w:rFonts w:cs="Arial"/>
                <w:sz w:val="18"/>
                <w:szCs w:val="18"/>
              </w:rPr>
            </w:pPr>
            <w:ins w:id="9466" w:author="jonathan pritchard" w:date="2025-01-23T13:49:00Z" w16du:dateUtc="2025-01-23T13:49:00Z">
              <w:r w:rsidRPr="00340B0D">
                <w:rPr>
                  <w:rFonts w:cs="Arial"/>
                  <w:sz w:val="18"/>
                  <w:szCs w:val="18"/>
                </w:rPr>
                <w:t>Update Review</w:t>
              </w:r>
            </w:ins>
          </w:p>
        </w:tc>
        <w:tc>
          <w:tcPr>
            <w:tcW w:w="672" w:type="dxa"/>
            <w:tcBorders>
              <w:right w:val="single" w:sz="12" w:space="0" w:color="auto"/>
            </w:tcBorders>
          </w:tcPr>
          <w:p w14:paraId="224349DB" w14:textId="77777777" w:rsidR="00B43777" w:rsidRPr="00340B0D" w:rsidRDefault="00B43777" w:rsidP="00541D1A">
            <w:pPr>
              <w:jc w:val="center"/>
              <w:rPr>
                <w:ins w:id="9467" w:author="jonathan pritchard" w:date="2025-01-23T13:49:00Z" w16du:dateUtc="2025-01-23T13:49:00Z"/>
                <w:rFonts w:cs="Arial"/>
                <w:sz w:val="18"/>
                <w:szCs w:val="18"/>
              </w:rPr>
            </w:pPr>
          </w:p>
        </w:tc>
      </w:tr>
      <w:tr w:rsidR="00B43777" w:rsidRPr="00340B0D" w14:paraId="0302271A" w14:textId="77777777" w:rsidTr="00541D1A">
        <w:trPr>
          <w:ins w:id="9468"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B0F45" w14:textId="77777777" w:rsidR="00B43777" w:rsidRPr="00340B0D" w:rsidRDefault="00B43777" w:rsidP="00541D1A">
            <w:pPr>
              <w:rPr>
                <w:ins w:id="9469" w:author="jonathan pritchard" w:date="2025-01-23T13:49:00Z" w16du:dateUtc="2025-01-23T13:49:00Z"/>
                <w:rFonts w:cs="Arial"/>
                <w:sz w:val="18"/>
                <w:szCs w:val="18"/>
              </w:rPr>
            </w:pPr>
            <w:ins w:id="9470" w:author="jonathan pritchard" w:date="2025-01-23T13:49:00Z" w16du:dateUtc="2025-01-23T13:49: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5A0E8" w14:textId="77777777" w:rsidR="00B43777" w:rsidRPr="00340B0D" w:rsidRDefault="00B43777" w:rsidP="00541D1A">
            <w:pPr>
              <w:rPr>
                <w:ins w:id="9471" w:author="jonathan pritchard" w:date="2025-01-23T13:49:00Z" w16du:dateUtc="2025-01-23T13:49:00Z"/>
                <w:rFonts w:cs="Arial"/>
                <w:sz w:val="18"/>
                <w:szCs w:val="18"/>
              </w:rPr>
            </w:pPr>
          </w:p>
        </w:tc>
        <w:tc>
          <w:tcPr>
            <w:tcW w:w="3871" w:type="dxa"/>
            <w:gridSpan w:val="5"/>
            <w:tcBorders>
              <w:left w:val="single" w:sz="12" w:space="0" w:color="auto"/>
            </w:tcBorders>
          </w:tcPr>
          <w:p w14:paraId="705AD220" w14:textId="77777777" w:rsidR="00B43777" w:rsidRPr="00340B0D" w:rsidRDefault="00B43777" w:rsidP="00541D1A">
            <w:pPr>
              <w:rPr>
                <w:ins w:id="9472" w:author="jonathan pritchard" w:date="2025-01-23T13:49:00Z" w16du:dateUtc="2025-01-23T13:49:00Z"/>
                <w:rFonts w:cs="Arial"/>
                <w:sz w:val="18"/>
                <w:szCs w:val="18"/>
              </w:rPr>
            </w:pPr>
            <w:ins w:id="9473" w:author="jonathan pritchard" w:date="2025-01-23T13:49:00Z" w16du:dateUtc="2025-01-23T13:49:00Z">
              <w:r w:rsidRPr="00340B0D">
                <w:rPr>
                  <w:rFonts w:cs="Arial"/>
                  <w:b/>
                  <w:bCs/>
                  <w:sz w:val="18"/>
                  <w:szCs w:val="18"/>
                </w:rPr>
                <w:t>Text Groups</w:t>
              </w:r>
            </w:ins>
          </w:p>
        </w:tc>
        <w:tc>
          <w:tcPr>
            <w:tcW w:w="672" w:type="dxa"/>
            <w:tcBorders>
              <w:right w:val="single" w:sz="12" w:space="0" w:color="auto"/>
            </w:tcBorders>
          </w:tcPr>
          <w:p w14:paraId="673BFA67" w14:textId="77777777" w:rsidR="00B43777" w:rsidRPr="00340B0D" w:rsidRDefault="00B43777" w:rsidP="00541D1A">
            <w:pPr>
              <w:jc w:val="center"/>
              <w:rPr>
                <w:ins w:id="9474" w:author="jonathan pritchard" w:date="2025-01-23T13:49:00Z" w16du:dateUtc="2025-01-23T13:49:00Z"/>
                <w:rFonts w:cs="Arial"/>
                <w:sz w:val="18"/>
                <w:szCs w:val="18"/>
              </w:rPr>
            </w:pPr>
          </w:p>
        </w:tc>
      </w:tr>
      <w:tr w:rsidR="00B43777" w:rsidRPr="00340B0D" w14:paraId="5AF6EF70" w14:textId="77777777" w:rsidTr="00541D1A">
        <w:trPr>
          <w:ins w:id="9475"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A2B038" w14:textId="77777777" w:rsidR="00B43777" w:rsidRPr="00340B0D" w:rsidRDefault="00B43777" w:rsidP="00541D1A">
            <w:pPr>
              <w:rPr>
                <w:ins w:id="9476" w:author="jonathan pritchard" w:date="2025-01-23T13:49:00Z" w16du:dateUtc="2025-01-23T13:49:00Z"/>
                <w:rFonts w:cs="Arial"/>
                <w:sz w:val="18"/>
                <w:szCs w:val="18"/>
              </w:rPr>
            </w:pPr>
            <w:ins w:id="9477" w:author="jonathan pritchard" w:date="2025-01-23T13:49:00Z" w16du:dateUtc="2025-01-23T13:49: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4F086B" w14:textId="77777777" w:rsidR="00B43777" w:rsidRPr="00340B0D" w:rsidRDefault="00B43777" w:rsidP="00541D1A">
            <w:pPr>
              <w:rPr>
                <w:ins w:id="9478" w:author="jonathan pritchard" w:date="2025-01-23T13:49:00Z" w16du:dateUtc="2025-01-23T13:49:00Z"/>
                <w:rFonts w:cs="Arial"/>
                <w:sz w:val="18"/>
                <w:szCs w:val="18"/>
              </w:rPr>
            </w:pPr>
          </w:p>
        </w:tc>
        <w:tc>
          <w:tcPr>
            <w:tcW w:w="3871" w:type="dxa"/>
            <w:gridSpan w:val="5"/>
            <w:tcBorders>
              <w:left w:val="single" w:sz="12" w:space="0" w:color="auto"/>
            </w:tcBorders>
          </w:tcPr>
          <w:p w14:paraId="2302EAEC" w14:textId="77777777" w:rsidR="00B43777" w:rsidRPr="00340B0D" w:rsidRDefault="00B43777" w:rsidP="00541D1A">
            <w:pPr>
              <w:rPr>
                <w:ins w:id="9479" w:author="jonathan pritchard" w:date="2025-01-23T13:49:00Z" w16du:dateUtc="2025-01-23T13:49:00Z"/>
                <w:rFonts w:cs="Arial"/>
                <w:sz w:val="18"/>
                <w:szCs w:val="18"/>
              </w:rPr>
            </w:pPr>
            <w:ins w:id="9480" w:author="jonathan pritchard" w:date="2025-01-23T13:49:00Z" w16du:dateUtc="2025-01-23T13:49:00Z">
              <w:r w:rsidRPr="00340B0D">
                <w:rPr>
                  <w:rFonts w:cs="Arial"/>
                  <w:sz w:val="18"/>
                  <w:szCs w:val="18"/>
                </w:rPr>
                <w:t>Chart Text</w:t>
              </w:r>
            </w:ins>
          </w:p>
        </w:tc>
        <w:tc>
          <w:tcPr>
            <w:tcW w:w="672" w:type="dxa"/>
            <w:tcBorders>
              <w:right w:val="single" w:sz="12" w:space="0" w:color="auto"/>
            </w:tcBorders>
          </w:tcPr>
          <w:p w14:paraId="41FB263E" w14:textId="77777777" w:rsidR="00B43777" w:rsidRPr="00340B0D" w:rsidRDefault="00B43777" w:rsidP="00541D1A">
            <w:pPr>
              <w:jc w:val="center"/>
              <w:rPr>
                <w:ins w:id="9481" w:author="jonathan pritchard" w:date="2025-01-23T13:49:00Z" w16du:dateUtc="2025-01-23T13:49:00Z"/>
                <w:rFonts w:cs="Arial"/>
                <w:sz w:val="18"/>
                <w:szCs w:val="18"/>
              </w:rPr>
            </w:pPr>
          </w:p>
        </w:tc>
      </w:tr>
      <w:tr w:rsidR="00B43777" w:rsidRPr="00340B0D" w14:paraId="3E986FC0" w14:textId="77777777" w:rsidTr="00541D1A">
        <w:trPr>
          <w:ins w:id="9482"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4C9080" w14:textId="77777777" w:rsidR="00B43777" w:rsidRPr="00340B0D" w:rsidRDefault="00B43777" w:rsidP="00541D1A">
            <w:pPr>
              <w:rPr>
                <w:ins w:id="9483" w:author="jonathan pritchard" w:date="2025-01-23T13:49:00Z" w16du:dateUtc="2025-01-23T13:49:00Z"/>
                <w:rFonts w:cs="Arial"/>
                <w:sz w:val="18"/>
                <w:szCs w:val="18"/>
              </w:rPr>
            </w:pPr>
            <w:ins w:id="9484" w:author="jonathan pritchard" w:date="2025-01-23T13:49:00Z" w16du:dateUtc="2025-01-23T13:49: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05F28" w14:textId="77777777" w:rsidR="00B43777" w:rsidRPr="00340B0D" w:rsidRDefault="00B43777" w:rsidP="00541D1A">
            <w:pPr>
              <w:rPr>
                <w:ins w:id="9485" w:author="jonathan pritchard" w:date="2025-01-23T13:49:00Z" w16du:dateUtc="2025-01-23T13:49:00Z"/>
                <w:rFonts w:cs="Arial"/>
                <w:sz w:val="18"/>
                <w:szCs w:val="18"/>
              </w:rPr>
            </w:pPr>
          </w:p>
        </w:tc>
        <w:tc>
          <w:tcPr>
            <w:tcW w:w="3871" w:type="dxa"/>
            <w:gridSpan w:val="5"/>
            <w:tcBorders>
              <w:left w:val="single" w:sz="12" w:space="0" w:color="auto"/>
            </w:tcBorders>
          </w:tcPr>
          <w:p w14:paraId="285F6783" w14:textId="77777777" w:rsidR="00B43777" w:rsidRPr="00340B0D" w:rsidRDefault="00B43777" w:rsidP="00541D1A">
            <w:pPr>
              <w:rPr>
                <w:ins w:id="9486" w:author="jonathan pritchard" w:date="2025-01-23T13:49:00Z" w16du:dateUtc="2025-01-23T13:49:00Z"/>
                <w:rFonts w:cs="Arial"/>
                <w:sz w:val="18"/>
                <w:szCs w:val="18"/>
              </w:rPr>
            </w:pPr>
            <w:ins w:id="9487" w:author="jonathan pritchard" w:date="2025-01-23T13:49:00Z" w16du:dateUtc="2025-01-23T13:49:00Z">
              <w:r w:rsidRPr="00340B0D">
                <w:rPr>
                  <w:rFonts w:cs="Arial"/>
                  <w:sz w:val="18"/>
                  <w:szCs w:val="18"/>
                </w:rPr>
                <w:t xml:space="preserve">    Important text</w:t>
              </w:r>
            </w:ins>
          </w:p>
        </w:tc>
        <w:tc>
          <w:tcPr>
            <w:tcW w:w="672" w:type="dxa"/>
            <w:tcBorders>
              <w:right w:val="single" w:sz="12" w:space="0" w:color="auto"/>
            </w:tcBorders>
          </w:tcPr>
          <w:p w14:paraId="6F12C83B" w14:textId="77777777" w:rsidR="00B43777" w:rsidRPr="00340B0D" w:rsidRDefault="00B43777" w:rsidP="00541D1A">
            <w:pPr>
              <w:jc w:val="center"/>
              <w:rPr>
                <w:ins w:id="9488" w:author="jonathan pritchard" w:date="2025-01-23T13:49:00Z" w16du:dateUtc="2025-01-23T13:49:00Z"/>
                <w:rFonts w:cs="Arial"/>
                <w:sz w:val="18"/>
                <w:szCs w:val="18"/>
              </w:rPr>
            </w:pPr>
          </w:p>
        </w:tc>
      </w:tr>
      <w:tr w:rsidR="00B43777" w:rsidRPr="00340B0D" w14:paraId="608E15E4" w14:textId="77777777" w:rsidTr="00541D1A">
        <w:trPr>
          <w:ins w:id="9489"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03FD60" w14:textId="77777777" w:rsidR="00B43777" w:rsidRPr="00340B0D" w:rsidRDefault="00B43777" w:rsidP="00541D1A">
            <w:pPr>
              <w:rPr>
                <w:ins w:id="9490" w:author="jonathan pritchard" w:date="2025-01-23T13:49:00Z" w16du:dateUtc="2025-01-23T13:49:00Z"/>
                <w:rFonts w:cs="Arial"/>
                <w:sz w:val="18"/>
                <w:szCs w:val="18"/>
              </w:rPr>
            </w:pPr>
            <w:ins w:id="9491" w:author="jonathan pritchard" w:date="2025-01-23T13:49:00Z" w16du:dateUtc="2025-01-23T13:49: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1C49E8" w14:textId="77777777" w:rsidR="00B43777" w:rsidRPr="00340B0D" w:rsidRDefault="00B43777" w:rsidP="00541D1A">
            <w:pPr>
              <w:rPr>
                <w:ins w:id="9492" w:author="jonathan pritchard" w:date="2025-01-23T13:49:00Z" w16du:dateUtc="2025-01-23T13:49:00Z"/>
                <w:rFonts w:cs="Arial"/>
                <w:sz w:val="18"/>
                <w:szCs w:val="18"/>
              </w:rPr>
            </w:pPr>
          </w:p>
        </w:tc>
        <w:tc>
          <w:tcPr>
            <w:tcW w:w="3871" w:type="dxa"/>
            <w:gridSpan w:val="5"/>
            <w:tcBorders>
              <w:left w:val="single" w:sz="12" w:space="0" w:color="auto"/>
            </w:tcBorders>
          </w:tcPr>
          <w:p w14:paraId="3D4C10D7" w14:textId="77777777" w:rsidR="00B43777" w:rsidRPr="00340B0D" w:rsidRDefault="00B43777" w:rsidP="00541D1A">
            <w:pPr>
              <w:rPr>
                <w:ins w:id="9493" w:author="jonathan pritchard" w:date="2025-01-23T13:49:00Z" w16du:dateUtc="2025-01-23T13:49:00Z"/>
                <w:rFonts w:cs="Arial"/>
                <w:b/>
                <w:bCs/>
                <w:sz w:val="18"/>
                <w:szCs w:val="18"/>
              </w:rPr>
            </w:pPr>
            <w:ins w:id="9494" w:author="jonathan pritchard" w:date="2025-01-23T13:49:00Z" w16du:dateUtc="2025-01-23T13:49:00Z">
              <w:r w:rsidRPr="00340B0D">
                <w:rPr>
                  <w:rFonts w:cs="Arial"/>
                  <w:b/>
                  <w:bCs/>
                  <w:sz w:val="18"/>
                  <w:szCs w:val="18"/>
                </w:rPr>
                <w:t xml:space="preserve">    Other Text</w:t>
              </w:r>
            </w:ins>
          </w:p>
        </w:tc>
        <w:tc>
          <w:tcPr>
            <w:tcW w:w="672" w:type="dxa"/>
            <w:tcBorders>
              <w:right w:val="single" w:sz="12" w:space="0" w:color="auto"/>
            </w:tcBorders>
          </w:tcPr>
          <w:p w14:paraId="2A2ECD7E" w14:textId="77777777" w:rsidR="00B43777" w:rsidRPr="00340B0D" w:rsidRDefault="00B43777" w:rsidP="00541D1A">
            <w:pPr>
              <w:jc w:val="center"/>
              <w:rPr>
                <w:ins w:id="9495" w:author="jonathan pritchard" w:date="2025-01-23T13:49:00Z" w16du:dateUtc="2025-01-23T13:49:00Z"/>
                <w:rFonts w:cs="Arial"/>
                <w:sz w:val="18"/>
                <w:szCs w:val="18"/>
              </w:rPr>
            </w:pPr>
          </w:p>
        </w:tc>
      </w:tr>
      <w:tr w:rsidR="00B43777" w:rsidRPr="00340B0D" w14:paraId="5B94CEB6" w14:textId="77777777" w:rsidTr="00541D1A">
        <w:trPr>
          <w:ins w:id="9496" w:author="jonathan pritchard" w:date="2025-01-23T13:49: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AB1BB" w14:textId="77777777" w:rsidR="00B43777" w:rsidRPr="00340B0D" w:rsidRDefault="00B43777" w:rsidP="00541D1A">
            <w:pPr>
              <w:rPr>
                <w:ins w:id="9497" w:author="jonathan pritchard" w:date="2025-01-23T13:49:00Z" w16du:dateUtc="2025-01-23T13:49:00Z"/>
                <w:rFonts w:cs="Arial"/>
                <w:sz w:val="18"/>
                <w:szCs w:val="18"/>
              </w:rPr>
            </w:pPr>
            <w:ins w:id="9498" w:author="jonathan pritchard" w:date="2025-01-23T13:49:00Z" w16du:dateUtc="2025-01-23T13:49: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B12DF8" w14:textId="77777777" w:rsidR="00B43777" w:rsidRPr="00340B0D" w:rsidRDefault="00B43777" w:rsidP="00541D1A">
            <w:pPr>
              <w:rPr>
                <w:ins w:id="9499" w:author="jonathan pritchard" w:date="2025-01-23T13:49:00Z" w16du:dateUtc="2025-01-23T13:49:00Z"/>
                <w:rFonts w:cs="Arial"/>
                <w:sz w:val="18"/>
                <w:szCs w:val="18"/>
              </w:rPr>
            </w:pPr>
          </w:p>
        </w:tc>
        <w:tc>
          <w:tcPr>
            <w:tcW w:w="3871" w:type="dxa"/>
            <w:gridSpan w:val="5"/>
            <w:tcBorders>
              <w:left w:val="single" w:sz="12" w:space="0" w:color="auto"/>
            </w:tcBorders>
          </w:tcPr>
          <w:p w14:paraId="433D7788" w14:textId="77777777" w:rsidR="00B43777" w:rsidRPr="00340B0D" w:rsidRDefault="00B43777" w:rsidP="00541D1A">
            <w:pPr>
              <w:rPr>
                <w:ins w:id="9500" w:author="jonathan pritchard" w:date="2025-01-23T13:49:00Z" w16du:dateUtc="2025-01-23T13:49:00Z"/>
                <w:rFonts w:cs="Arial"/>
                <w:sz w:val="18"/>
                <w:szCs w:val="18"/>
              </w:rPr>
            </w:pPr>
            <w:ins w:id="9501" w:author="jonathan pritchard" w:date="2025-01-23T13:49:00Z" w16du:dateUtc="2025-01-23T13:49:00Z">
              <w:r w:rsidRPr="00340B0D">
                <w:rPr>
                  <w:rFonts w:cs="Arial"/>
                  <w:sz w:val="18"/>
                  <w:szCs w:val="18"/>
                </w:rPr>
                <w:t xml:space="preserve">        Names</w:t>
              </w:r>
            </w:ins>
          </w:p>
        </w:tc>
        <w:tc>
          <w:tcPr>
            <w:tcW w:w="672" w:type="dxa"/>
            <w:tcBorders>
              <w:right w:val="single" w:sz="12" w:space="0" w:color="auto"/>
            </w:tcBorders>
          </w:tcPr>
          <w:p w14:paraId="281F8096" w14:textId="77777777" w:rsidR="00B43777" w:rsidRPr="00340B0D" w:rsidRDefault="00B43777" w:rsidP="00541D1A">
            <w:pPr>
              <w:jc w:val="center"/>
              <w:rPr>
                <w:ins w:id="9502" w:author="jonathan pritchard" w:date="2025-01-23T13:49:00Z" w16du:dateUtc="2025-01-23T13:49:00Z"/>
                <w:rFonts w:cs="Arial"/>
                <w:sz w:val="18"/>
                <w:szCs w:val="18"/>
              </w:rPr>
            </w:pPr>
          </w:p>
        </w:tc>
      </w:tr>
      <w:tr w:rsidR="00B43777" w:rsidRPr="00340B0D" w14:paraId="024A822A" w14:textId="77777777" w:rsidTr="00541D1A">
        <w:trPr>
          <w:ins w:id="9503" w:author="jonathan pritchard" w:date="2025-01-23T13:49: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CAFC3F" w14:textId="77777777" w:rsidR="00B43777" w:rsidRPr="00340B0D" w:rsidRDefault="00B43777" w:rsidP="00541D1A">
            <w:pPr>
              <w:jc w:val="center"/>
              <w:rPr>
                <w:ins w:id="9504" w:author="jonathan pritchard" w:date="2025-01-23T13:49:00Z" w16du:dateUtc="2025-01-23T13:49:00Z"/>
                <w:rFonts w:cs="Arial"/>
                <w:b/>
                <w:bCs/>
                <w:sz w:val="18"/>
                <w:szCs w:val="18"/>
              </w:rPr>
            </w:pPr>
            <w:ins w:id="9505" w:author="jonathan pritchard" w:date="2025-01-23T13:49:00Z" w16du:dateUtc="2025-01-23T13:49:00Z">
              <w:r w:rsidRPr="00340B0D">
                <w:rPr>
                  <w:rFonts w:cs="Arial"/>
                  <w:b/>
                  <w:bCs/>
                  <w:sz w:val="18"/>
                  <w:szCs w:val="18"/>
                </w:rPr>
                <w:t>Palette</w:t>
              </w:r>
            </w:ins>
          </w:p>
        </w:tc>
        <w:tc>
          <w:tcPr>
            <w:tcW w:w="3871" w:type="dxa"/>
            <w:gridSpan w:val="5"/>
            <w:tcBorders>
              <w:left w:val="single" w:sz="12" w:space="0" w:color="auto"/>
            </w:tcBorders>
          </w:tcPr>
          <w:p w14:paraId="643BFECF" w14:textId="77777777" w:rsidR="00B43777" w:rsidRPr="00340B0D" w:rsidRDefault="00B43777" w:rsidP="00541D1A">
            <w:pPr>
              <w:rPr>
                <w:ins w:id="9506" w:author="jonathan pritchard" w:date="2025-01-23T13:49:00Z" w16du:dateUtc="2025-01-23T13:49:00Z"/>
                <w:rFonts w:cs="Arial"/>
                <w:b/>
                <w:bCs/>
                <w:sz w:val="18"/>
                <w:szCs w:val="18"/>
              </w:rPr>
            </w:pPr>
            <w:ins w:id="9507" w:author="jonathan pritchard" w:date="2025-01-23T13:49:00Z" w16du:dateUtc="2025-01-23T13:49:00Z">
              <w:r w:rsidRPr="00340B0D">
                <w:rPr>
                  <w:rFonts w:cs="Arial"/>
                  <w:sz w:val="18"/>
                  <w:szCs w:val="18"/>
                </w:rPr>
                <w:t xml:space="preserve">        Light description</w:t>
              </w:r>
            </w:ins>
          </w:p>
        </w:tc>
        <w:tc>
          <w:tcPr>
            <w:tcW w:w="672" w:type="dxa"/>
            <w:tcBorders>
              <w:right w:val="single" w:sz="12" w:space="0" w:color="auto"/>
            </w:tcBorders>
          </w:tcPr>
          <w:p w14:paraId="6CAB4A33" w14:textId="77777777" w:rsidR="00B43777" w:rsidRPr="00340B0D" w:rsidRDefault="00B43777" w:rsidP="00541D1A">
            <w:pPr>
              <w:jc w:val="center"/>
              <w:rPr>
                <w:ins w:id="9508" w:author="jonathan pritchard" w:date="2025-01-23T13:49:00Z" w16du:dateUtc="2025-01-23T13:49:00Z"/>
                <w:rFonts w:cs="Arial"/>
                <w:sz w:val="18"/>
                <w:szCs w:val="18"/>
              </w:rPr>
            </w:pPr>
          </w:p>
        </w:tc>
      </w:tr>
      <w:tr w:rsidR="00B43777" w:rsidRPr="00340B0D" w14:paraId="2DFC316F" w14:textId="77777777" w:rsidTr="00541D1A">
        <w:trPr>
          <w:ins w:id="9509" w:author="jonathan pritchard" w:date="2025-01-23T13:49:00Z"/>
        </w:trPr>
        <w:customXmlInsRangeStart w:id="9510" w:author="jonathan pritchard" w:date="2025-01-23T13:49:00Z"/>
        <w:sdt>
          <w:sdtPr>
            <w:rPr>
              <w:rFonts w:cs="Arial"/>
              <w:sz w:val="18"/>
              <w:szCs w:val="18"/>
            </w:rPr>
            <w:alias w:val="Palette"/>
            <w:tag w:val="Palette"/>
            <w:id w:val="-886262936"/>
            <w:placeholder>
              <w:docPart w:val="D62778302892443B80E93AC90187F298"/>
            </w:placeholder>
            <w:comboBox>
              <w:listItem w:displayText="Day" w:value="Day"/>
              <w:listItem w:displayText="Dusk" w:value="Dusk"/>
              <w:listItem w:displayText="Night" w:value="Night"/>
            </w:comboBox>
          </w:sdtPr>
          <w:sdtContent>
            <w:customXmlInsRangeEnd w:id="9510"/>
            <w:tc>
              <w:tcPr>
                <w:tcW w:w="4656" w:type="dxa"/>
                <w:gridSpan w:val="5"/>
                <w:tcBorders>
                  <w:left w:val="single" w:sz="12" w:space="0" w:color="auto"/>
                  <w:bottom w:val="single" w:sz="12" w:space="0" w:color="auto"/>
                  <w:right w:val="single" w:sz="12" w:space="0" w:color="auto"/>
                </w:tcBorders>
              </w:tcPr>
              <w:p w14:paraId="7F702DA4" w14:textId="77777777" w:rsidR="00B43777" w:rsidRPr="00340B0D" w:rsidRDefault="00B43777" w:rsidP="00541D1A">
                <w:pPr>
                  <w:rPr>
                    <w:ins w:id="9511" w:author="jonathan pritchard" w:date="2025-01-23T13:49:00Z" w16du:dateUtc="2025-01-23T13:49:00Z"/>
                    <w:rFonts w:cs="Arial"/>
                    <w:sz w:val="18"/>
                    <w:szCs w:val="18"/>
                  </w:rPr>
                </w:pPr>
                <w:ins w:id="9512" w:author="jonathan pritchard" w:date="2025-01-23T13:49:00Z" w16du:dateUtc="2025-01-23T13:49:00Z">
                  <w:r w:rsidRPr="00340B0D">
                    <w:rPr>
                      <w:rFonts w:cs="Arial"/>
                      <w:sz w:val="18"/>
                      <w:szCs w:val="18"/>
                    </w:rPr>
                    <w:t>Day</w:t>
                  </w:r>
                </w:ins>
              </w:p>
            </w:tc>
            <w:customXmlInsRangeStart w:id="9513" w:author="jonathan pritchard" w:date="2025-01-23T13:49:00Z"/>
          </w:sdtContent>
        </w:sdt>
        <w:customXmlInsRangeEnd w:id="9513"/>
        <w:tc>
          <w:tcPr>
            <w:tcW w:w="3871" w:type="dxa"/>
            <w:gridSpan w:val="5"/>
            <w:tcBorders>
              <w:left w:val="single" w:sz="12" w:space="0" w:color="auto"/>
            </w:tcBorders>
          </w:tcPr>
          <w:p w14:paraId="0D93E91D" w14:textId="77777777" w:rsidR="00B43777" w:rsidRPr="00340B0D" w:rsidRDefault="00B43777" w:rsidP="00541D1A">
            <w:pPr>
              <w:rPr>
                <w:ins w:id="9514" w:author="jonathan pritchard" w:date="2025-01-23T13:49:00Z" w16du:dateUtc="2025-01-23T13:49:00Z"/>
                <w:rFonts w:cs="Arial"/>
                <w:b/>
                <w:bCs/>
                <w:sz w:val="18"/>
                <w:szCs w:val="18"/>
              </w:rPr>
            </w:pPr>
            <w:ins w:id="9515" w:author="jonathan pritchard" w:date="2025-01-23T13:49:00Z" w16du:dateUtc="2025-01-23T13:49:00Z">
              <w:r w:rsidRPr="00340B0D">
                <w:rPr>
                  <w:rFonts w:cs="Arial"/>
                  <w:sz w:val="18"/>
                  <w:szCs w:val="18"/>
                </w:rPr>
                <w:t xml:space="preserve">        All other chart text</w:t>
              </w:r>
            </w:ins>
          </w:p>
        </w:tc>
        <w:tc>
          <w:tcPr>
            <w:tcW w:w="672" w:type="dxa"/>
            <w:tcBorders>
              <w:right w:val="single" w:sz="12" w:space="0" w:color="auto"/>
            </w:tcBorders>
          </w:tcPr>
          <w:p w14:paraId="7E62C3BD" w14:textId="77777777" w:rsidR="00B43777" w:rsidRPr="00340B0D" w:rsidRDefault="00B43777" w:rsidP="00541D1A">
            <w:pPr>
              <w:jc w:val="center"/>
              <w:rPr>
                <w:ins w:id="9516" w:author="jonathan pritchard" w:date="2025-01-23T13:49:00Z" w16du:dateUtc="2025-01-23T13:49:00Z"/>
                <w:rFonts w:cs="Arial"/>
                <w:sz w:val="18"/>
                <w:szCs w:val="18"/>
              </w:rPr>
            </w:pPr>
          </w:p>
        </w:tc>
      </w:tr>
      <w:tr w:rsidR="00B43777" w:rsidRPr="00340B0D" w14:paraId="1F9F5F65" w14:textId="77777777" w:rsidTr="00541D1A">
        <w:trPr>
          <w:ins w:id="9517"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F0127E5" w14:textId="77777777" w:rsidR="00B43777" w:rsidRPr="00340B0D" w:rsidRDefault="00B43777" w:rsidP="00541D1A">
            <w:pPr>
              <w:jc w:val="center"/>
              <w:rPr>
                <w:ins w:id="9518" w:author="jonathan pritchard" w:date="2025-01-23T13:49:00Z" w16du:dateUtc="2025-01-23T13:49:00Z"/>
                <w:rFonts w:cs="Arial"/>
                <w:b/>
                <w:bCs/>
                <w:sz w:val="18"/>
                <w:szCs w:val="18"/>
              </w:rPr>
            </w:pPr>
          </w:p>
        </w:tc>
        <w:tc>
          <w:tcPr>
            <w:tcW w:w="3871" w:type="dxa"/>
            <w:gridSpan w:val="5"/>
            <w:tcBorders>
              <w:left w:val="single" w:sz="12" w:space="0" w:color="auto"/>
            </w:tcBorders>
          </w:tcPr>
          <w:p w14:paraId="2A645B5A" w14:textId="77777777" w:rsidR="00B43777" w:rsidRPr="00340B0D" w:rsidRDefault="00B43777" w:rsidP="00541D1A">
            <w:pPr>
              <w:rPr>
                <w:ins w:id="9519" w:author="jonathan pritchard" w:date="2025-01-23T13:49:00Z" w16du:dateUtc="2025-01-23T13:49:00Z"/>
                <w:rFonts w:cs="Arial"/>
                <w:sz w:val="18"/>
                <w:szCs w:val="18"/>
              </w:rPr>
            </w:pPr>
          </w:p>
        </w:tc>
        <w:tc>
          <w:tcPr>
            <w:tcW w:w="672" w:type="dxa"/>
            <w:tcBorders>
              <w:right w:val="single" w:sz="12" w:space="0" w:color="auto"/>
            </w:tcBorders>
            <w:vAlign w:val="center"/>
          </w:tcPr>
          <w:p w14:paraId="67115965" w14:textId="77777777" w:rsidR="00B43777" w:rsidRPr="00340B0D" w:rsidRDefault="00B43777" w:rsidP="00541D1A">
            <w:pPr>
              <w:jc w:val="center"/>
              <w:rPr>
                <w:ins w:id="9520" w:author="jonathan pritchard" w:date="2025-01-23T13:49:00Z" w16du:dateUtc="2025-01-23T13:49:00Z"/>
                <w:rFonts w:cs="Arial"/>
                <w:sz w:val="18"/>
                <w:szCs w:val="18"/>
              </w:rPr>
            </w:pPr>
          </w:p>
        </w:tc>
      </w:tr>
      <w:tr w:rsidR="00B43777" w:rsidRPr="00340B0D" w14:paraId="0A6F3A12" w14:textId="77777777" w:rsidTr="00541D1A">
        <w:trPr>
          <w:ins w:id="9521" w:author="jonathan pritchard" w:date="2025-01-23T13:49: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B6827" w14:textId="77777777" w:rsidR="00B43777" w:rsidRPr="00340B0D" w:rsidRDefault="00B43777" w:rsidP="00541D1A">
            <w:pPr>
              <w:rPr>
                <w:ins w:id="9522" w:author="jonathan pritchard" w:date="2025-01-23T13:49:00Z" w16du:dateUtc="2025-01-23T13:49:00Z"/>
                <w:rFonts w:cs="Arial"/>
                <w:sz w:val="18"/>
                <w:szCs w:val="18"/>
              </w:rPr>
            </w:pPr>
          </w:p>
        </w:tc>
        <w:tc>
          <w:tcPr>
            <w:tcW w:w="3871" w:type="dxa"/>
            <w:gridSpan w:val="5"/>
            <w:tcBorders>
              <w:left w:val="single" w:sz="12" w:space="0" w:color="auto"/>
              <w:bottom w:val="single" w:sz="12" w:space="0" w:color="auto"/>
            </w:tcBorders>
          </w:tcPr>
          <w:p w14:paraId="76777E6D" w14:textId="77777777" w:rsidR="00B43777" w:rsidRPr="00340B0D" w:rsidRDefault="00B43777" w:rsidP="00541D1A">
            <w:pPr>
              <w:jc w:val="center"/>
              <w:rPr>
                <w:ins w:id="9523" w:author="jonathan pritchard" w:date="2025-01-23T13:49:00Z" w16du:dateUtc="2025-01-23T13:49:00Z"/>
                <w:rFonts w:cs="Arial"/>
                <w:sz w:val="18"/>
                <w:szCs w:val="18"/>
              </w:rPr>
            </w:pPr>
          </w:p>
        </w:tc>
        <w:tc>
          <w:tcPr>
            <w:tcW w:w="672" w:type="dxa"/>
            <w:tcBorders>
              <w:bottom w:val="single" w:sz="12" w:space="0" w:color="auto"/>
              <w:right w:val="single" w:sz="12" w:space="0" w:color="auto"/>
            </w:tcBorders>
            <w:vAlign w:val="center"/>
          </w:tcPr>
          <w:p w14:paraId="613A08C4" w14:textId="77777777" w:rsidR="00B43777" w:rsidRPr="00340B0D" w:rsidRDefault="00B43777" w:rsidP="00541D1A">
            <w:pPr>
              <w:jc w:val="center"/>
              <w:rPr>
                <w:ins w:id="9524" w:author="jonathan pritchard" w:date="2025-01-23T13:49:00Z" w16du:dateUtc="2025-01-23T13:49:00Z"/>
                <w:rFonts w:cs="Arial"/>
                <w:sz w:val="18"/>
                <w:szCs w:val="18"/>
              </w:rPr>
            </w:pPr>
          </w:p>
        </w:tc>
      </w:tr>
      <w:tr w:rsidR="00B43777" w:rsidRPr="00340B0D" w14:paraId="69CB1C89" w14:textId="77777777" w:rsidTr="00541D1A">
        <w:trPr>
          <w:ins w:id="9525" w:author="jonathan pritchard" w:date="2025-01-23T13:49: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8138979" w14:textId="77777777" w:rsidR="00B43777" w:rsidRPr="00340B0D" w:rsidRDefault="00B43777" w:rsidP="00541D1A">
            <w:pPr>
              <w:jc w:val="center"/>
              <w:rPr>
                <w:ins w:id="9526" w:author="jonathan pritchard" w:date="2025-01-23T13:49:00Z" w16du:dateUtc="2025-01-23T13:49:00Z"/>
                <w:rFonts w:cs="Arial"/>
                <w:b/>
                <w:bCs/>
                <w:sz w:val="18"/>
                <w:szCs w:val="18"/>
              </w:rPr>
            </w:pPr>
            <w:ins w:id="9527" w:author="jonathan pritchard" w:date="2025-01-23T13:49:00Z" w16du:dateUtc="2025-01-23T13:49: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8DC4FE" w14:textId="77777777" w:rsidR="00B43777" w:rsidRPr="00340B0D" w:rsidRDefault="00B43777" w:rsidP="00541D1A">
            <w:pPr>
              <w:jc w:val="center"/>
              <w:rPr>
                <w:ins w:id="9528" w:author="jonathan pritchard" w:date="2025-01-23T13:49:00Z" w16du:dateUtc="2025-01-23T13:49:00Z"/>
                <w:rFonts w:cs="Arial"/>
                <w:sz w:val="18"/>
                <w:szCs w:val="18"/>
              </w:rPr>
            </w:pPr>
            <w:ins w:id="9529" w:author="jonathan pritchard" w:date="2025-01-23T13:49:00Z" w16du:dateUtc="2025-01-23T13:49:00Z">
              <w:r w:rsidRPr="00340B0D">
                <w:rPr>
                  <w:rFonts w:cs="Arial"/>
                  <w:b/>
                  <w:bCs/>
                  <w:sz w:val="18"/>
                  <w:szCs w:val="18"/>
                </w:rPr>
                <w:t>Display</w:t>
              </w:r>
            </w:ins>
          </w:p>
        </w:tc>
      </w:tr>
      <w:tr w:rsidR="00B43777" w:rsidRPr="00340B0D" w14:paraId="5CD6A4F7" w14:textId="77777777" w:rsidTr="00541D1A">
        <w:trPr>
          <w:trHeight w:val="287"/>
          <w:ins w:id="9530" w:author="jonathan pritchard" w:date="2025-01-23T13:49:00Z"/>
        </w:trPr>
        <w:tc>
          <w:tcPr>
            <w:tcW w:w="1789" w:type="dxa"/>
            <w:tcBorders>
              <w:left w:val="single" w:sz="12" w:space="0" w:color="auto"/>
              <w:bottom w:val="single" w:sz="4" w:space="0" w:color="auto"/>
            </w:tcBorders>
          </w:tcPr>
          <w:p w14:paraId="3012B2ED" w14:textId="77777777" w:rsidR="00B43777" w:rsidRPr="00340B0D" w:rsidRDefault="00B43777" w:rsidP="00541D1A">
            <w:pPr>
              <w:rPr>
                <w:ins w:id="9531" w:author="jonathan pritchard" w:date="2025-01-23T13:49:00Z" w16du:dateUtc="2025-01-23T13:49:00Z"/>
                <w:rFonts w:cs="Arial"/>
                <w:sz w:val="18"/>
                <w:szCs w:val="18"/>
              </w:rPr>
            </w:pPr>
            <w:ins w:id="9532" w:author="jonathan pritchard" w:date="2025-01-23T13:49:00Z" w16du:dateUtc="2025-01-23T13:49:00Z">
              <w:r w:rsidRPr="00340B0D">
                <w:rPr>
                  <w:rFonts w:cs="Arial"/>
                  <w:sz w:val="18"/>
                  <w:szCs w:val="18"/>
                </w:rPr>
                <w:t>Start Date</w:t>
              </w:r>
            </w:ins>
          </w:p>
        </w:tc>
        <w:tc>
          <w:tcPr>
            <w:tcW w:w="2867" w:type="dxa"/>
            <w:gridSpan w:val="4"/>
            <w:tcBorders>
              <w:bottom w:val="single" w:sz="4" w:space="0" w:color="auto"/>
              <w:right w:val="single" w:sz="12" w:space="0" w:color="auto"/>
            </w:tcBorders>
          </w:tcPr>
          <w:p w14:paraId="5866EAF0" w14:textId="77777777" w:rsidR="00B43777" w:rsidRPr="00340B0D" w:rsidRDefault="00B43777" w:rsidP="00541D1A">
            <w:pPr>
              <w:rPr>
                <w:ins w:id="9533" w:author="jonathan pritchard" w:date="2025-01-23T13:49:00Z" w16du:dateUtc="2025-01-23T13:49: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F4FE5E8" w14:textId="77777777" w:rsidR="00B43777" w:rsidRPr="00340B0D" w:rsidRDefault="00B43777" w:rsidP="00541D1A">
            <w:pPr>
              <w:rPr>
                <w:ins w:id="9534" w:author="jonathan pritchard" w:date="2025-01-23T13:49:00Z" w16du:dateUtc="2025-01-23T13:49:00Z"/>
                <w:rFonts w:cs="Arial"/>
                <w:sz w:val="18"/>
                <w:szCs w:val="18"/>
              </w:rPr>
            </w:pPr>
            <w:ins w:id="9535" w:author="jonathan pritchard" w:date="2025-01-23T13:49:00Z" w16du:dateUtc="2025-01-23T13:49: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733E4A0" w14:textId="77777777" w:rsidR="00B43777" w:rsidRPr="00C87169" w:rsidRDefault="00B43777" w:rsidP="00541D1A">
            <w:pPr>
              <w:rPr>
                <w:ins w:id="9536" w:author="jonathan pritchard" w:date="2025-01-23T13:49:00Z" w16du:dateUtc="2025-01-23T13:49:00Z"/>
                <w:rFonts w:cs="Arial"/>
              </w:rPr>
            </w:pPr>
          </w:p>
        </w:tc>
      </w:tr>
      <w:tr w:rsidR="00B43777" w:rsidRPr="00340B0D" w14:paraId="0456646B" w14:textId="77777777" w:rsidTr="00541D1A">
        <w:trPr>
          <w:ins w:id="9537" w:author="jonathan pritchard" w:date="2025-01-23T13:49:00Z"/>
        </w:trPr>
        <w:tc>
          <w:tcPr>
            <w:tcW w:w="1789" w:type="dxa"/>
            <w:tcBorders>
              <w:left w:val="single" w:sz="12" w:space="0" w:color="auto"/>
              <w:bottom w:val="single" w:sz="4" w:space="0" w:color="auto"/>
            </w:tcBorders>
          </w:tcPr>
          <w:p w14:paraId="31838594" w14:textId="77777777" w:rsidR="00B43777" w:rsidRPr="00340B0D" w:rsidRDefault="00B43777" w:rsidP="00541D1A">
            <w:pPr>
              <w:rPr>
                <w:ins w:id="9538" w:author="jonathan pritchard" w:date="2025-01-23T13:49:00Z" w16du:dateUtc="2025-01-23T13:49:00Z"/>
                <w:rFonts w:cs="Arial"/>
                <w:sz w:val="18"/>
                <w:szCs w:val="18"/>
              </w:rPr>
            </w:pPr>
            <w:ins w:id="9539" w:author="jonathan pritchard" w:date="2025-01-23T13:49:00Z" w16du:dateUtc="2025-01-23T13:49: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1DA83D2F" w14:textId="77777777" w:rsidR="00B43777" w:rsidRPr="00340B0D" w:rsidRDefault="00B43777" w:rsidP="00541D1A">
            <w:pPr>
              <w:rPr>
                <w:ins w:id="9540" w:author="jonathan pritchard" w:date="2025-01-23T13:49:00Z" w16du:dateUtc="2025-01-23T13:49: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A3FF350" w14:textId="77777777" w:rsidR="00B43777" w:rsidRPr="00340B0D" w:rsidRDefault="00B43777" w:rsidP="00541D1A">
            <w:pPr>
              <w:rPr>
                <w:ins w:id="9541" w:author="jonathan pritchard" w:date="2025-01-23T13:49:00Z" w16du:dateUtc="2025-01-23T13:49:00Z"/>
                <w:rFonts w:cs="Arial"/>
                <w:sz w:val="18"/>
                <w:szCs w:val="18"/>
              </w:rPr>
            </w:pPr>
            <w:ins w:id="9542" w:author="jonathan pritchard" w:date="2025-01-23T13:49:00Z" w16du:dateUtc="2025-01-23T13:49: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662997" w14:textId="77777777" w:rsidR="00B43777" w:rsidRPr="00340B0D" w:rsidRDefault="00B43777" w:rsidP="00541D1A">
            <w:pPr>
              <w:rPr>
                <w:ins w:id="9543" w:author="jonathan pritchard" w:date="2025-01-23T13:49:00Z" w16du:dateUtc="2025-01-23T13:49:00Z"/>
                <w:rFonts w:cs="Arial"/>
                <w:sz w:val="18"/>
                <w:szCs w:val="18"/>
              </w:rPr>
            </w:pPr>
            <w:ins w:id="9544" w:author="jonathan pritchard" w:date="2025-01-23T13:49:00Z" w16du:dateUtc="2025-01-23T13:49:00Z">
              <w:r w:rsidRPr="00340B0D">
                <w:rPr>
                  <w:rFonts w:cs="Arial"/>
                  <w:sz w:val="18"/>
                  <w:szCs w:val="18"/>
                </w:rPr>
                <w:t>1:</w:t>
              </w:r>
              <w:r>
                <w:rPr>
                  <w:rFonts w:cs="Arial"/>
                  <w:sz w:val="18"/>
                  <w:szCs w:val="18"/>
                </w:rPr>
                <w:t>60000</w:t>
              </w:r>
            </w:ins>
          </w:p>
        </w:tc>
      </w:tr>
      <w:tr w:rsidR="00B43777" w:rsidRPr="00340B0D" w14:paraId="0C2E18C4" w14:textId="77777777" w:rsidTr="00541D1A">
        <w:trPr>
          <w:ins w:id="9545" w:author="jonathan pritchard" w:date="2025-01-23T13:49: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1571931" w14:textId="77777777" w:rsidR="00B43777" w:rsidRPr="00340B0D" w:rsidRDefault="00B43777" w:rsidP="00541D1A">
            <w:pPr>
              <w:jc w:val="center"/>
              <w:rPr>
                <w:ins w:id="9546" w:author="jonathan pritchard" w:date="2025-01-23T13:49:00Z" w16du:dateUtc="2025-01-23T13:49: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56E28BF" w14:textId="77777777" w:rsidR="00B43777" w:rsidRPr="00340B0D" w:rsidRDefault="00B43777" w:rsidP="00541D1A">
            <w:pPr>
              <w:rPr>
                <w:ins w:id="9547" w:author="jonathan pritchard" w:date="2025-01-23T13:49:00Z" w16du:dateUtc="2025-01-23T13:49:00Z"/>
                <w:rFonts w:cs="Arial"/>
                <w:sz w:val="18"/>
                <w:szCs w:val="18"/>
              </w:rPr>
            </w:pPr>
            <w:ins w:id="9548" w:author="jonathan pritchard" w:date="2025-01-23T13:49:00Z" w16du:dateUtc="2025-01-23T13:49: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E1DE6DA" w14:textId="77777777" w:rsidR="00B43777" w:rsidRPr="00340B0D" w:rsidRDefault="00B43777" w:rsidP="00541D1A">
            <w:pPr>
              <w:rPr>
                <w:ins w:id="9549" w:author="jonathan pritchard" w:date="2025-01-23T13:49:00Z" w16du:dateUtc="2025-01-23T13:49:00Z"/>
                <w:rFonts w:cs="Arial"/>
                <w:sz w:val="18"/>
                <w:szCs w:val="18"/>
              </w:rPr>
            </w:pPr>
          </w:p>
        </w:tc>
      </w:tr>
      <w:tr w:rsidR="00B43777" w:rsidRPr="00340B0D" w14:paraId="37ED47EB" w14:textId="77777777" w:rsidTr="00541D1A">
        <w:trPr>
          <w:ins w:id="9550"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5F78CA14" w14:textId="77777777" w:rsidR="00B43777" w:rsidRPr="00340B0D" w:rsidRDefault="00B43777" w:rsidP="00541D1A">
            <w:pPr>
              <w:rPr>
                <w:ins w:id="9551" w:author="jonathan pritchard" w:date="2025-01-23T13:49:00Z" w16du:dateUtc="2025-01-23T13:49:00Z"/>
                <w:rFonts w:cs="Arial"/>
                <w:sz w:val="18"/>
                <w:szCs w:val="18"/>
              </w:rPr>
            </w:pPr>
          </w:p>
        </w:tc>
      </w:tr>
      <w:tr w:rsidR="00B43777" w:rsidRPr="00340B0D" w14:paraId="2CE89F61" w14:textId="77777777" w:rsidTr="00541D1A">
        <w:trPr>
          <w:ins w:id="9552"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CD65E" w14:textId="77777777" w:rsidR="00B43777" w:rsidRPr="00340B0D" w:rsidRDefault="00B43777" w:rsidP="00541D1A">
            <w:pPr>
              <w:jc w:val="center"/>
              <w:rPr>
                <w:ins w:id="9553" w:author="jonathan pritchard" w:date="2025-01-23T13:49:00Z" w16du:dateUtc="2025-01-23T13:49:00Z"/>
                <w:rFonts w:cs="Arial"/>
                <w:b/>
                <w:bCs/>
                <w:sz w:val="18"/>
                <w:szCs w:val="18"/>
              </w:rPr>
            </w:pPr>
            <w:ins w:id="9554" w:author="jonathan pritchard" w:date="2025-01-23T13:49:00Z" w16du:dateUtc="2025-01-23T13:49:00Z">
              <w:r w:rsidRPr="00340B0D">
                <w:rPr>
                  <w:rFonts w:cs="Arial"/>
                  <w:b/>
                  <w:bCs/>
                  <w:sz w:val="18"/>
                  <w:szCs w:val="18"/>
                </w:rPr>
                <w:t>Viewing Group</w:t>
              </w:r>
              <w:r>
                <w:rPr>
                  <w:rFonts w:cs="Arial"/>
                  <w:b/>
                  <w:bCs/>
                  <w:sz w:val="18"/>
                  <w:szCs w:val="18"/>
                </w:rPr>
                <w:t>s (Default = On)</w:t>
              </w:r>
            </w:ins>
          </w:p>
        </w:tc>
      </w:tr>
      <w:tr w:rsidR="00B43777" w:rsidRPr="00340B0D" w14:paraId="3F0C3227" w14:textId="77777777" w:rsidTr="00541D1A">
        <w:trPr>
          <w:ins w:id="9555" w:author="jonathan pritchard" w:date="2025-01-23T13:49: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370DCC" w14:textId="77777777" w:rsidR="00B43777" w:rsidRPr="00340B0D" w:rsidRDefault="00B43777" w:rsidP="00541D1A">
            <w:pPr>
              <w:jc w:val="center"/>
              <w:rPr>
                <w:ins w:id="9556" w:author="jonathan pritchard" w:date="2025-01-23T13:49:00Z" w16du:dateUtc="2025-01-23T13:49:00Z"/>
                <w:rFonts w:cs="Arial"/>
                <w:b/>
                <w:bCs/>
                <w:sz w:val="18"/>
                <w:szCs w:val="18"/>
              </w:rPr>
            </w:pPr>
            <w:ins w:id="9557" w:author="jonathan pritchard" w:date="2025-01-23T13:49:00Z" w16du:dateUtc="2025-01-23T13:49: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1948D7" w14:textId="77777777" w:rsidR="00B43777" w:rsidRPr="00340B0D" w:rsidRDefault="00B43777" w:rsidP="00541D1A">
            <w:pPr>
              <w:jc w:val="center"/>
              <w:rPr>
                <w:ins w:id="9558" w:author="jonathan pritchard" w:date="2025-01-23T13:49:00Z" w16du:dateUtc="2025-01-23T13:49:00Z"/>
                <w:rFonts w:cs="Arial"/>
                <w:b/>
                <w:bCs/>
                <w:sz w:val="18"/>
                <w:szCs w:val="18"/>
              </w:rPr>
            </w:pPr>
            <w:ins w:id="9559" w:author="jonathan pritchard" w:date="2025-01-23T13:49:00Z" w16du:dateUtc="2025-01-23T13:49:00Z">
              <w:r w:rsidRPr="00340B0D">
                <w:rPr>
                  <w:rFonts w:cs="Arial"/>
                  <w:b/>
                  <w:bCs/>
                  <w:sz w:val="18"/>
                  <w:szCs w:val="18"/>
                </w:rPr>
                <w:t>Other</w:t>
              </w:r>
            </w:ins>
          </w:p>
        </w:tc>
      </w:tr>
      <w:tr w:rsidR="00B43777" w:rsidRPr="00340B0D" w14:paraId="212C23C7" w14:textId="77777777" w:rsidTr="00541D1A">
        <w:trPr>
          <w:ins w:id="9560"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1ECD809" w14:textId="77777777" w:rsidR="00B43777" w:rsidRPr="00340B0D" w:rsidRDefault="00B43777" w:rsidP="00541D1A">
            <w:pPr>
              <w:rPr>
                <w:ins w:id="9561" w:author="jonathan pritchard" w:date="2025-01-23T13:49:00Z" w16du:dateUtc="2025-01-23T13:49:00Z"/>
                <w:rFonts w:cs="Arial"/>
                <w:sz w:val="18"/>
                <w:szCs w:val="18"/>
              </w:rPr>
            </w:pPr>
            <w:ins w:id="9562" w:author="jonathan pritchard" w:date="2025-01-23T13:49:00Z" w16du:dateUtc="2025-01-23T13:49: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0628B142" w14:textId="77777777" w:rsidR="00B43777" w:rsidRPr="00340B0D" w:rsidRDefault="00B43777" w:rsidP="00541D1A">
            <w:pPr>
              <w:jc w:val="center"/>
              <w:rPr>
                <w:ins w:id="9563"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224D83D" w14:textId="77777777" w:rsidR="00B43777" w:rsidRPr="00340B0D" w:rsidRDefault="00B43777" w:rsidP="00541D1A">
            <w:pPr>
              <w:pStyle w:val="Default"/>
              <w:rPr>
                <w:ins w:id="9564" w:author="jonathan pritchard" w:date="2025-01-23T13:49:00Z" w16du:dateUtc="2025-01-23T13:49:00Z"/>
                <w:sz w:val="18"/>
                <w:szCs w:val="18"/>
              </w:rPr>
            </w:pPr>
            <w:ins w:id="9565" w:author="jonathan pritchard" w:date="2025-01-23T13:49:00Z" w16du:dateUtc="2025-01-23T13:49: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3A887CE5" w14:textId="77777777" w:rsidR="00B43777" w:rsidRPr="00340B0D" w:rsidRDefault="00B43777" w:rsidP="00541D1A">
            <w:pPr>
              <w:rPr>
                <w:ins w:id="9566" w:author="jonathan pritchard" w:date="2025-01-23T13:49:00Z" w16du:dateUtc="2025-01-23T13:49:00Z"/>
                <w:rFonts w:cs="Arial"/>
                <w:sz w:val="18"/>
                <w:szCs w:val="18"/>
              </w:rPr>
            </w:pPr>
          </w:p>
        </w:tc>
      </w:tr>
      <w:tr w:rsidR="00B43777" w:rsidRPr="00340B0D" w14:paraId="4C7B9C9B" w14:textId="77777777" w:rsidTr="00541D1A">
        <w:trPr>
          <w:ins w:id="9567"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56540D1" w14:textId="77777777" w:rsidR="00B43777" w:rsidRPr="00340B0D" w:rsidRDefault="00B43777" w:rsidP="00541D1A">
            <w:pPr>
              <w:pStyle w:val="Default"/>
              <w:rPr>
                <w:ins w:id="9568" w:author="jonathan pritchard" w:date="2025-01-23T13:49:00Z" w16du:dateUtc="2025-01-23T13:49:00Z"/>
                <w:sz w:val="18"/>
                <w:szCs w:val="18"/>
              </w:rPr>
            </w:pPr>
            <w:ins w:id="9569" w:author="jonathan pritchard" w:date="2025-01-23T13:49:00Z" w16du:dateUtc="2025-01-23T13:49: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08745C42" w14:textId="77777777" w:rsidR="00B43777" w:rsidRPr="00340B0D" w:rsidRDefault="00B43777" w:rsidP="00541D1A">
            <w:pPr>
              <w:jc w:val="center"/>
              <w:rPr>
                <w:ins w:id="9570"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040AA5" w14:textId="77777777" w:rsidR="00B43777" w:rsidRPr="00340B0D" w:rsidRDefault="00B43777" w:rsidP="00541D1A">
            <w:pPr>
              <w:pStyle w:val="Default"/>
              <w:rPr>
                <w:ins w:id="9571" w:author="jonathan pritchard" w:date="2025-01-23T13:49:00Z" w16du:dateUtc="2025-01-23T13:49:00Z"/>
                <w:sz w:val="18"/>
                <w:szCs w:val="18"/>
              </w:rPr>
            </w:pPr>
            <w:ins w:id="9572" w:author="jonathan pritchard" w:date="2025-01-23T13:49:00Z" w16du:dateUtc="2025-01-23T13:49: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7D193E65" w14:textId="77777777" w:rsidR="00B43777" w:rsidRPr="00340B0D" w:rsidRDefault="00B43777" w:rsidP="00541D1A">
            <w:pPr>
              <w:rPr>
                <w:ins w:id="9573" w:author="jonathan pritchard" w:date="2025-01-23T13:49:00Z" w16du:dateUtc="2025-01-23T13:49:00Z"/>
                <w:rFonts w:cs="Arial"/>
                <w:sz w:val="18"/>
                <w:szCs w:val="18"/>
              </w:rPr>
            </w:pPr>
          </w:p>
        </w:tc>
      </w:tr>
      <w:tr w:rsidR="00B43777" w:rsidRPr="00340B0D" w14:paraId="11A377B9" w14:textId="77777777" w:rsidTr="00541D1A">
        <w:trPr>
          <w:ins w:id="957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33C026" w14:textId="77777777" w:rsidR="00B43777" w:rsidRPr="00340B0D" w:rsidRDefault="00B43777" w:rsidP="00541D1A">
            <w:pPr>
              <w:pStyle w:val="Default"/>
              <w:ind w:left="720"/>
              <w:rPr>
                <w:ins w:id="9575" w:author="jonathan pritchard" w:date="2025-01-23T13:49:00Z" w16du:dateUtc="2025-01-23T13:49:00Z"/>
                <w:sz w:val="18"/>
                <w:szCs w:val="18"/>
              </w:rPr>
            </w:pPr>
            <w:ins w:id="9576" w:author="jonathan pritchard" w:date="2025-01-23T13:49:00Z" w16du:dateUtc="2025-01-23T13:49: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055F437B" w14:textId="77777777" w:rsidR="00B43777" w:rsidRPr="00340B0D" w:rsidRDefault="00B43777" w:rsidP="00541D1A">
            <w:pPr>
              <w:jc w:val="center"/>
              <w:rPr>
                <w:ins w:id="9577"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32AC78B6" w14:textId="77777777" w:rsidR="00B43777" w:rsidRPr="00340B0D" w:rsidRDefault="00B43777" w:rsidP="00541D1A">
            <w:pPr>
              <w:pStyle w:val="Default"/>
              <w:rPr>
                <w:ins w:id="9578" w:author="jonathan pritchard" w:date="2025-01-23T13:49:00Z" w16du:dateUtc="2025-01-23T13:49:00Z"/>
                <w:sz w:val="18"/>
                <w:szCs w:val="18"/>
              </w:rPr>
            </w:pPr>
            <w:ins w:id="9579" w:author="jonathan pritchard" w:date="2025-01-23T13:49:00Z" w16du:dateUtc="2025-01-23T13:49: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1D9FAC58" w14:textId="77777777" w:rsidR="00B43777" w:rsidRPr="00340B0D" w:rsidRDefault="00B43777" w:rsidP="00541D1A">
            <w:pPr>
              <w:rPr>
                <w:ins w:id="9580" w:author="jonathan pritchard" w:date="2025-01-23T13:49:00Z" w16du:dateUtc="2025-01-23T13:49:00Z"/>
                <w:rFonts w:cs="Arial"/>
                <w:sz w:val="18"/>
                <w:szCs w:val="18"/>
              </w:rPr>
            </w:pPr>
          </w:p>
        </w:tc>
      </w:tr>
      <w:tr w:rsidR="00B43777" w:rsidRPr="00340B0D" w14:paraId="1E9BB73C" w14:textId="77777777" w:rsidTr="00541D1A">
        <w:trPr>
          <w:ins w:id="9581"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734C02F" w14:textId="77777777" w:rsidR="00B43777" w:rsidRPr="00340B0D" w:rsidRDefault="00B43777" w:rsidP="00541D1A">
            <w:pPr>
              <w:pStyle w:val="Default"/>
              <w:ind w:left="720"/>
              <w:rPr>
                <w:ins w:id="9582" w:author="jonathan pritchard" w:date="2025-01-23T13:49:00Z" w16du:dateUtc="2025-01-23T13:49:00Z"/>
                <w:sz w:val="18"/>
                <w:szCs w:val="18"/>
              </w:rPr>
            </w:pPr>
            <w:ins w:id="9583" w:author="jonathan pritchard" w:date="2025-01-23T13:49:00Z" w16du:dateUtc="2025-01-23T13:49: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4DBDABF5" w14:textId="77777777" w:rsidR="00B43777" w:rsidRPr="00340B0D" w:rsidRDefault="00B43777" w:rsidP="00541D1A">
            <w:pPr>
              <w:jc w:val="center"/>
              <w:rPr>
                <w:ins w:id="9584"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07AAA87" w14:textId="77777777" w:rsidR="00B43777" w:rsidRPr="00340B0D" w:rsidRDefault="00B43777" w:rsidP="00541D1A">
            <w:pPr>
              <w:pStyle w:val="Default"/>
              <w:rPr>
                <w:ins w:id="9585" w:author="jonathan pritchard" w:date="2025-01-23T13:49:00Z" w16du:dateUtc="2025-01-23T13:49:00Z"/>
                <w:sz w:val="18"/>
                <w:szCs w:val="18"/>
              </w:rPr>
            </w:pPr>
            <w:ins w:id="9586" w:author="jonathan pritchard" w:date="2025-01-23T13:49:00Z" w16du:dateUtc="2025-01-23T13:49: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7CECAC52" w14:textId="77777777" w:rsidR="00B43777" w:rsidRPr="00340B0D" w:rsidRDefault="00B43777" w:rsidP="00541D1A">
            <w:pPr>
              <w:rPr>
                <w:ins w:id="9587" w:author="jonathan pritchard" w:date="2025-01-23T13:49:00Z" w16du:dateUtc="2025-01-23T13:49:00Z"/>
                <w:rFonts w:cs="Arial"/>
                <w:sz w:val="18"/>
                <w:szCs w:val="18"/>
              </w:rPr>
            </w:pPr>
          </w:p>
        </w:tc>
      </w:tr>
      <w:tr w:rsidR="00B43777" w:rsidRPr="00340B0D" w14:paraId="6FACDB68" w14:textId="77777777" w:rsidTr="00541D1A">
        <w:trPr>
          <w:ins w:id="9588"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6D137F6" w14:textId="77777777" w:rsidR="00B43777" w:rsidRPr="00340B0D" w:rsidRDefault="00B43777" w:rsidP="00541D1A">
            <w:pPr>
              <w:pStyle w:val="Default"/>
              <w:rPr>
                <w:ins w:id="9589" w:author="jonathan pritchard" w:date="2025-01-23T13:49:00Z" w16du:dateUtc="2025-01-23T13:49:00Z"/>
                <w:sz w:val="18"/>
                <w:szCs w:val="18"/>
              </w:rPr>
            </w:pPr>
            <w:ins w:id="9590" w:author="jonathan pritchard" w:date="2025-01-23T13:49:00Z" w16du:dateUtc="2025-01-23T13:49: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335CB6EE" w14:textId="77777777" w:rsidR="00B43777" w:rsidRPr="00340B0D" w:rsidRDefault="00B43777" w:rsidP="00541D1A">
            <w:pPr>
              <w:jc w:val="center"/>
              <w:rPr>
                <w:ins w:id="9591"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06E284C8" w14:textId="77777777" w:rsidR="00B43777" w:rsidRPr="00340B0D" w:rsidRDefault="00B43777" w:rsidP="00541D1A">
            <w:pPr>
              <w:pStyle w:val="Default"/>
              <w:rPr>
                <w:ins w:id="9592" w:author="jonathan pritchard" w:date="2025-01-23T13:49:00Z" w16du:dateUtc="2025-01-23T13:49:00Z"/>
                <w:sz w:val="18"/>
                <w:szCs w:val="18"/>
              </w:rPr>
            </w:pPr>
            <w:ins w:id="9593" w:author="jonathan pritchard" w:date="2025-01-23T13:49:00Z" w16du:dateUtc="2025-01-23T13:49: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3B0CA899" w14:textId="77777777" w:rsidR="00B43777" w:rsidRPr="00340B0D" w:rsidRDefault="00B43777" w:rsidP="00541D1A">
            <w:pPr>
              <w:rPr>
                <w:ins w:id="9594" w:author="jonathan pritchard" w:date="2025-01-23T13:49:00Z" w16du:dateUtc="2025-01-23T13:49:00Z"/>
                <w:rFonts w:cs="Arial"/>
                <w:sz w:val="18"/>
                <w:szCs w:val="18"/>
              </w:rPr>
            </w:pPr>
          </w:p>
        </w:tc>
      </w:tr>
      <w:tr w:rsidR="00B43777" w:rsidRPr="00340B0D" w14:paraId="5695BD6D" w14:textId="77777777" w:rsidTr="00541D1A">
        <w:trPr>
          <w:ins w:id="9595"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556A1F37" w14:textId="77777777" w:rsidR="00B43777" w:rsidRPr="00340B0D" w:rsidRDefault="00B43777" w:rsidP="00541D1A">
            <w:pPr>
              <w:pStyle w:val="Default"/>
              <w:rPr>
                <w:ins w:id="9596" w:author="jonathan pritchard" w:date="2025-01-23T13:49:00Z" w16du:dateUtc="2025-01-23T13:49:00Z"/>
                <w:sz w:val="18"/>
                <w:szCs w:val="18"/>
              </w:rPr>
            </w:pPr>
            <w:ins w:id="9597" w:author="jonathan pritchard" w:date="2025-01-23T13:49:00Z" w16du:dateUtc="2025-01-23T13:49: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633C5353" w14:textId="77777777" w:rsidR="00B43777" w:rsidRPr="00340B0D" w:rsidRDefault="00B43777" w:rsidP="00541D1A">
            <w:pPr>
              <w:jc w:val="center"/>
              <w:rPr>
                <w:ins w:id="9598"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C5588E5" w14:textId="77777777" w:rsidR="00B43777" w:rsidRPr="00340B0D" w:rsidRDefault="00B43777" w:rsidP="00541D1A">
            <w:pPr>
              <w:pStyle w:val="Default"/>
              <w:rPr>
                <w:ins w:id="9599" w:author="jonathan pritchard" w:date="2025-01-23T13:49:00Z" w16du:dateUtc="2025-01-23T13:49:00Z"/>
                <w:sz w:val="18"/>
                <w:szCs w:val="18"/>
              </w:rPr>
            </w:pPr>
            <w:ins w:id="9600" w:author="jonathan pritchard" w:date="2025-01-23T13:49:00Z" w16du:dateUtc="2025-01-23T13:49: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187188B1" w14:textId="77777777" w:rsidR="00B43777" w:rsidRPr="00340B0D" w:rsidRDefault="00B43777" w:rsidP="00541D1A">
            <w:pPr>
              <w:rPr>
                <w:ins w:id="9601" w:author="jonathan pritchard" w:date="2025-01-23T13:49:00Z" w16du:dateUtc="2025-01-23T13:49:00Z"/>
                <w:rFonts w:cs="Arial"/>
                <w:sz w:val="18"/>
                <w:szCs w:val="18"/>
              </w:rPr>
            </w:pPr>
          </w:p>
        </w:tc>
      </w:tr>
      <w:tr w:rsidR="00B43777" w:rsidRPr="00340B0D" w14:paraId="40594EB6" w14:textId="77777777" w:rsidTr="00541D1A">
        <w:trPr>
          <w:ins w:id="9602"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990D13E" w14:textId="77777777" w:rsidR="00B43777" w:rsidRPr="00340B0D" w:rsidRDefault="00B43777" w:rsidP="00541D1A">
            <w:pPr>
              <w:pStyle w:val="Default"/>
              <w:rPr>
                <w:ins w:id="9603" w:author="jonathan pritchard" w:date="2025-01-23T13:49:00Z" w16du:dateUtc="2025-01-23T13:49:00Z"/>
                <w:sz w:val="18"/>
                <w:szCs w:val="18"/>
              </w:rPr>
            </w:pPr>
            <w:ins w:id="9604" w:author="jonathan pritchard" w:date="2025-01-23T13:49:00Z" w16du:dateUtc="2025-01-23T13:49: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53B81EC6" w14:textId="77777777" w:rsidR="00B43777" w:rsidRPr="00340B0D" w:rsidRDefault="00B43777" w:rsidP="00541D1A">
            <w:pPr>
              <w:jc w:val="center"/>
              <w:rPr>
                <w:ins w:id="9605"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981774E" w14:textId="77777777" w:rsidR="00B43777" w:rsidRPr="00340B0D" w:rsidRDefault="00B43777" w:rsidP="00541D1A">
            <w:pPr>
              <w:pStyle w:val="Default"/>
              <w:rPr>
                <w:ins w:id="9606" w:author="jonathan pritchard" w:date="2025-01-23T13:49:00Z" w16du:dateUtc="2025-01-23T13:49:00Z"/>
                <w:sz w:val="18"/>
                <w:szCs w:val="18"/>
              </w:rPr>
            </w:pPr>
            <w:ins w:id="9607" w:author="jonathan pritchard" w:date="2025-01-23T13:49:00Z" w16du:dateUtc="2025-01-23T13:49: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56CAE252" w14:textId="77777777" w:rsidR="00B43777" w:rsidRPr="00340B0D" w:rsidRDefault="00B43777" w:rsidP="00541D1A">
            <w:pPr>
              <w:rPr>
                <w:ins w:id="9608" w:author="jonathan pritchard" w:date="2025-01-23T13:49:00Z" w16du:dateUtc="2025-01-23T13:49:00Z"/>
                <w:rFonts w:cs="Arial"/>
                <w:sz w:val="18"/>
                <w:szCs w:val="18"/>
              </w:rPr>
            </w:pPr>
          </w:p>
        </w:tc>
      </w:tr>
      <w:tr w:rsidR="00B43777" w:rsidRPr="00340B0D" w14:paraId="38BDD5BA" w14:textId="77777777" w:rsidTr="00541D1A">
        <w:trPr>
          <w:ins w:id="960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D2D7DAD" w14:textId="77777777" w:rsidR="00B43777" w:rsidRPr="00340B0D" w:rsidRDefault="00B43777" w:rsidP="00541D1A">
            <w:pPr>
              <w:pStyle w:val="Default"/>
              <w:rPr>
                <w:ins w:id="9610" w:author="jonathan pritchard" w:date="2025-01-23T13:49:00Z" w16du:dateUtc="2025-01-23T13:49:00Z"/>
                <w:sz w:val="18"/>
                <w:szCs w:val="18"/>
              </w:rPr>
            </w:pPr>
            <w:ins w:id="9611" w:author="jonathan pritchard" w:date="2025-01-23T13:49:00Z" w16du:dateUtc="2025-01-23T13:49: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153B1C5C" w14:textId="77777777" w:rsidR="00B43777" w:rsidRPr="00340B0D" w:rsidRDefault="00B43777" w:rsidP="00541D1A">
            <w:pPr>
              <w:jc w:val="center"/>
              <w:rPr>
                <w:ins w:id="9612"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7BBA5FA" w14:textId="77777777" w:rsidR="00B43777" w:rsidRPr="00340B0D" w:rsidRDefault="00B43777" w:rsidP="00541D1A">
            <w:pPr>
              <w:pStyle w:val="Default"/>
              <w:rPr>
                <w:ins w:id="9613" w:author="jonathan pritchard" w:date="2025-01-23T13:49:00Z" w16du:dateUtc="2025-01-23T13:49:00Z"/>
                <w:sz w:val="18"/>
                <w:szCs w:val="18"/>
              </w:rPr>
            </w:pPr>
            <w:ins w:id="9614" w:author="jonathan pritchard" w:date="2025-01-23T13:49:00Z" w16du:dateUtc="2025-01-23T13:49: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4DB3646" w14:textId="77777777" w:rsidR="00B43777" w:rsidRPr="00340B0D" w:rsidRDefault="00B43777" w:rsidP="00541D1A">
            <w:pPr>
              <w:rPr>
                <w:ins w:id="9615" w:author="jonathan pritchard" w:date="2025-01-23T13:49:00Z" w16du:dateUtc="2025-01-23T13:49:00Z"/>
                <w:rFonts w:cs="Arial"/>
                <w:sz w:val="18"/>
                <w:szCs w:val="18"/>
              </w:rPr>
            </w:pPr>
          </w:p>
        </w:tc>
      </w:tr>
      <w:tr w:rsidR="00B43777" w:rsidRPr="00340B0D" w14:paraId="0F10AA46" w14:textId="77777777" w:rsidTr="00541D1A">
        <w:trPr>
          <w:ins w:id="9616"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65BD002F" w14:textId="77777777" w:rsidR="00B43777" w:rsidRPr="00340B0D" w:rsidRDefault="00B43777" w:rsidP="00541D1A">
            <w:pPr>
              <w:pStyle w:val="Default"/>
              <w:rPr>
                <w:ins w:id="9617" w:author="jonathan pritchard" w:date="2025-01-23T13:49:00Z" w16du:dateUtc="2025-01-23T13:49:00Z"/>
                <w:sz w:val="18"/>
                <w:szCs w:val="18"/>
              </w:rPr>
            </w:pPr>
            <w:ins w:id="9618" w:author="jonathan pritchard" w:date="2025-01-23T13:49:00Z" w16du:dateUtc="2025-01-23T13:49: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1EBCED15" w14:textId="77777777" w:rsidR="00B43777" w:rsidRPr="00340B0D" w:rsidRDefault="00B43777" w:rsidP="00541D1A">
            <w:pPr>
              <w:jc w:val="center"/>
              <w:rPr>
                <w:ins w:id="9619"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50E00895" w14:textId="77777777" w:rsidR="00B43777" w:rsidRPr="00340B0D" w:rsidRDefault="00B43777" w:rsidP="00541D1A">
            <w:pPr>
              <w:rPr>
                <w:ins w:id="9620"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DB620AF" w14:textId="77777777" w:rsidR="00B43777" w:rsidRPr="00340B0D" w:rsidRDefault="00B43777" w:rsidP="00541D1A">
            <w:pPr>
              <w:rPr>
                <w:ins w:id="9621" w:author="jonathan pritchard" w:date="2025-01-23T13:49:00Z" w16du:dateUtc="2025-01-23T13:49:00Z"/>
                <w:rFonts w:cs="Arial"/>
                <w:sz w:val="18"/>
                <w:szCs w:val="18"/>
              </w:rPr>
            </w:pPr>
          </w:p>
        </w:tc>
      </w:tr>
      <w:tr w:rsidR="00B43777" w:rsidRPr="00340B0D" w14:paraId="6EE403A0" w14:textId="77777777" w:rsidTr="00541D1A">
        <w:trPr>
          <w:ins w:id="9622"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0D610AF6" w14:textId="77777777" w:rsidR="00B43777" w:rsidRPr="00340B0D" w:rsidRDefault="00B43777" w:rsidP="00541D1A">
            <w:pPr>
              <w:pStyle w:val="Default"/>
              <w:rPr>
                <w:ins w:id="9623" w:author="jonathan pritchard" w:date="2025-01-23T13:49:00Z" w16du:dateUtc="2025-01-23T13:49:00Z"/>
                <w:sz w:val="18"/>
                <w:szCs w:val="18"/>
              </w:rPr>
            </w:pPr>
            <w:ins w:id="9624" w:author="jonathan pritchard" w:date="2025-01-23T13:49:00Z" w16du:dateUtc="2025-01-23T13:49: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5EEE3670" w14:textId="77777777" w:rsidR="00B43777" w:rsidRPr="00340B0D" w:rsidRDefault="00B43777" w:rsidP="00541D1A">
            <w:pPr>
              <w:jc w:val="center"/>
              <w:rPr>
                <w:ins w:id="9625"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73AB53EE" w14:textId="77777777" w:rsidR="00B43777" w:rsidRPr="00340B0D" w:rsidRDefault="00B43777" w:rsidP="00541D1A">
            <w:pPr>
              <w:rPr>
                <w:ins w:id="9626"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EBFCB39" w14:textId="77777777" w:rsidR="00B43777" w:rsidRPr="00340B0D" w:rsidRDefault="00B43777" w:rsidP="00541D1A">
            <w:pPr>
              <w:rPr>
                <w:ins w:id="9627" w:author="jonathan pritchard" w:date="2025-01-23T13:49:00Z" w16du:dateUtc="2025-01-23T13:49:00Z"/>
                <w:rFonts w:cs="Arial"/>
                <w:sz w:val="18"/>
                <w:szCs w:val="18"/>
              </w:rPr>
            </w:pPr>
          </w:p>
        </w:tc>
      </w:tr>
      <w:tr w:rsidR="00B43777" w:rsidRPr="00340B0D" w14:paraId="4BA85778" w14:textId="77777777" w:rsidTr="00541D1A">
        <w:trPr>
          <w:ins w:id="9628"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3C6BFAA0" w14:textId="77777777" w:rsidR="00B43777" w:rsidRPr="00340B0D" w:rsidRDefault="00B43777" w:rsidP="00541D1A">
            <w:pPr>
              <w:pStyle w:val="Default"/>
              <w:rPr>
                <w:ins w:id="9629" w:author="jonathan pritchard" w:date="2025-01-23T13:49:00Z" w16du:dateUtc="2025-01-23T13:49:00Z"/>
                <w:sz w:val="18"/>
                <w:szCs w:val="18"/>
              </w:rPr>
            </w:pPr>
            <w:ins w:id="9630" w:author="jonathan pritchard" w:date="2025-01-23T13:49:00Z" w16du:dateUtc="2025-01-23T13:49: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57A9C60" w14:textId="77777777" w:rsidR="00B43777" w:rsidRPr="00340B0D" w:rsidRDefault="00B43777" w:rsidP="00541D1A">
            <w:pPr>
              <w:jc w:val="center"/>
              <w:rPr>
                <w:ins w:id="9631"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1BCDD6F5" w14:textId="77777777" w:rsidR="00B43777" w:rsidRPr="00340B0D" w:rsidRDefault="00B43777" w:rsidP="00541D1A">
            <w:pPr>
              <w:rPr>
                <w:ins w:id="9632"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42BC44CD" w14:textId="77777777" w:rsidR="00B43777" w:rsidRPr="00340B0D" w:rsidRDefault="00B43777" w:rsidP="00541D1A">
            <w:pPr>
              <w:rPr>
                <w:ins w:id="9633" w:author="jonathan pritchard" w:date="2025-01-23T13:49:00Z" w16du:dateUtc="2025-01-23T13:49:00Z"/>
                <w:rFonts w:cs="Arial"/>
                <w:sz w:val="18"/>
                <w:szCs w:val="18"/>
              </w:rPr>
            </w:pPr>
          </w:p>
        </w:tc>
      </w:tr>
      <w:tr w:rsidR="00B43777" w:rsidRPr="00340B0D" w14:paraId="59A1A6A4" w14:textId="77777777" w:rsidTr="00541D1A">
        <w:trPr>
          <w:ins w:id="963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4307F1F" w14:textId="77777777" w:rsidR="00B43777" w:rsidRPr="00340B0D" w:rsidRDefault="00B43777" w:rsidP="00541D1A">
            <w:pPr>
              <w:pStyle w:val="Default"/>
              <w:ind w:left="720"/>
              <w:rPr>
                <w:ins w:id="9635" w:author="jonathan pritchard" w:date="2025-01-23T13:49:00Z" w16du:dateUtc="2025-01-23T13:49:00Z"/>
                <w:sz w:val="18"/>
                <w:szCs w:val="18"/>
              </w:rPr>
            </w:pPr>
            <w:ins w:id="9636" w:author="jonathan pritchard" w:date="2025-01-23T13:49:00Z" w16du:dateUtc="2025-01-23T13:49: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23898AA6" w14:textId="77777777" w:rsidR="00B43777" w:rsidRPr="00340B0D" w:rsidRDefault="00B43777" w:rsidP="00541D1A">
            <w:pPr>
              <w:jc w:val="center"/>
              <w:rPr>
                <w:ins w:id="9637"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4" w:space="0" w:color="auto"/>
            </w:tcBorders>
          </w:tcPr>
          <w:p w14:paraId="6E98D998" w14:textId="77777777" w:rsidR="00B43777" w:rsidRPr="00340B0D" w:rsidRDefault="00B43777" w:rsidP="00541D1A">
            <w:pPr>
              <w:rPr>
                <w:ins w:id="9638"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78E08D82" w14:textId="77777777" w:rsidR="00B43777" w:rsidRPr="00340B0D" w:rsidRDefault="00B43777" w:rsidP="00541D1A">
            <w:pPr>
              <w:rPr>
                <w:ins w:id="9639" w:author="jonathan pritchard" w:date="2025-01-23T13:49:00Z" w16du:dateUtc="2025-01-23T13:49:00Z"/>
                <w:rFonts w:cs="Arial"/>
                <w:sz w:val="18"/>
                <w:szCs w:val="18"/>
              </w:rPr>
            </w:pPr>
          </w:p>
        </w:tc>
      </w:tr>
      <w:tr w:rsidR="00B43777" w:rsidRPr="00340B0D" w14:paraId="2675876D" w14:textId="77777777" w:rsidTr="00541D1A">
        <w:trPr>
          <w:ins w:id="9640" w:author="jonathan pritchard" w:date="2025-01-23T13:49:00Z"/>
        </w:trPr>
        <w:tc>
          <w:tcPr>
            <w:tcW w:w="4375" w:type="dxa"/>
            <w:gridSpan w:val="4"/>
            <w:tcBorders>
              <w:top w:val="single" w:sz="4" w:space="0" w:color="auto"/>
              <w:left w:val="single" w:sz="12" w:space="0" w:color="auto"/>
              <w:bottom w:val="single" w:sz="12" w:space="0" w:color="auto"/>
              <w:right w:val="single" w:sz="4" w:space="0" w:color="auto"/>
            </w:tcBorders>
          </w:tcPr>
          <w:p w14:paraId="2982C981" w14:textId="77777777" w:rsidR="00B43777" w:rsidRPr="00340B0D" w:rsidRDefault="00B43777" w:rsidP="00541D1A">
            <w:pPr>
              <w:pStyle w:val="Default"/>
              <w:ind w:left="720"/>
              <w:rPr>
                <w:ins w:id="9641" w:author="jonathan pritchard" w:date="2025-01-23T13:49:00Z" w16du:dateUtc="2025-01-23T13:49:00Z"/>
                <w:sz w:val="18"/>
                <w:szCs w:val="18"/>
              </w:rPr>
            </w:pPr>
            <w:ins w:id="9642" w:author="jonathan pritchard" w:date="2025-01-23T13:49:00Z" w16du:dateUtc="2025-01-23T13:49: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1979313B" w14:textId="77777777" w:rsidR="00B43777" w:rsidRPr="00340B0D" w:rsidRDefault="00B43777" w:rsidP="00541D1A">
            <w:pPr>
              <w:jc w:val="center"/>
              <w:rPr>
                <w:ins w:id="9643" w:author="jonathan pritchard" w:date="2025-01-23T13:49:00Z" w16du:dateUtc="2025-01-23T13:49:00Z"/>
                <w:rFonts w:cs="Arial"/>
                <w:sz w:val="18"/>
                <w:szCs w:val="18"/>
              </w:rPr>
            </w:pPr>
          </w:p>
        </w:tc>
        <w:tc>
          <w:tcPr>
            <w:tcW w:w="3598" w:type="dxa"/>
            <w:gridSpan w:val="4"/>
            <w:tcBorders>
              <w:top w:val="single" w:sz="4" w:space="0" w:color="auto"/>
              <w:left w:val="single" w:sz="12" w:space="0" w:color="auto"/>
              <w:bottom w:val="single" w:sz="12" w:space="0" w:color="auto"/>
            </w:tcBorders>
          </w:tcPr>
          <w:p w14:paraId="59627654" w14:textId="77777777" w:rsidR="00B43777" w:rsidRPr="00340B0D" w:rsidRDefault="00B43777" w:rsidP="00541D1A">
            <w:pPr>
              <w:rPr>
                <w:ins w:id="9644" w:author="jonathan pritchard" w:date="2025-01-23T13:49:00Z" w16du:dateUtc="2025-01-23T13:49:00Z"/>
                <w:rFonts w:cs="Arial"/>
                <w:sz w:val="18"/>
                <w:szCs w:val="18"/>
              </w:rPr>
            </w:pPr>
          </w:p>
        </w:tc>
        <w:tc>
          <w:tcPr>
            <w:tcW w:w="672" w:type="dxa"/>
            <w:tcBorders>
              <w:top w:val="single" w:sz="4" w:space="0" w:color="auto"/>
              <w:bottom w:val="single" w:sz="12" w:space="0" w:color="auto"/>
              <w:right w:val="single" w:sz="12" w:space="0" w:color="auto"/>
            </w:tcBorders>
            <w:vAlign w:val="center"/>
          </w:tcPr>
          <w:p w14:paraId="316262D0" w14:textId="77777777" w:rsidR="00B43777" w:rsidRPr="00340B0D" w:rsidRDefault="00B43777" w:rsidP="00541D1A">
            <w:pPr>
              <w:rPr>
                <w:ins w:id="9645" w:author="jonathan pritchard" w:date="2025-01-23T13:49:00Z" w16du:dateUtc="2025-01-23T13:49:00Z"/>
                <w:rFonts w:cs="Arial"/>
                <w:sz w:val="18"/>
                <w:szCs w:val="18"/>
              </w:rPr>
            </w:pPr>
          </w:p>
        </w:tc>
      </w:tr>
      <w:tr w:rsidR="00B43777" w:rsidRPr="00340B0D" w14:paraId="77B262BB" w14:textId="77777777" w:rsidTr="00541D1A">
        <w:trPr>
          <w:ins w:id="9646"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5D92D7A" w14:textId="77777777" w:rsidR="00B43777" w:rsidRPr="00EF63B4" w:rsidRDefault="00B43777" w:rsidP="00541D1A">
            <w:pPr>
              <w:jc w:val="center"/>
              <w:rPr>
                <w:ins w:id="9647" w:author="jonathan pritchard" w:date="2025-01-23T13:49:00Z" w16du:dateUtc="2025-01-23T13:49:00Z"/>
                <w:rFonts w:cs="Arial"/>
                <w:sz w:val="18"/>
                <w:szCs w:val="18"/>
              </w:rPr>
            </w:pPr>
            <w:ins w:id="9648" w:author="jonathan pritchard" w:date="2025-01-23T13:49:00Z" w16du:dateUtc="2025-01-23T13:49:00Z">
              <w:r>
                <w:rPr>
                  <w:rFonts w:cs="Arial"/>
                  <w:b/>
                  <w:bCs/>
                  <w:sz w:val="18"/>
                  <w:szCs w:val="18"/>
                </w:rPr>
                <w:t>Additional</w:t>
              </w:r>
            </w:ins>
          </w:p>
        </w:tc>
      </w:tr>
      <w:tr w:rsidR="00B43777" w:rsidRPr="00340B0D" w14:paraId="2CAEE277" w14:textId="77777777" w:rsidTr="00541D1A">
        <w:trPr>
          <w:ins w:id="9649"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11828FBB" w14:textId="77777777" w:rsidR="00B43777" w:rsidRPr="00340B0D" w:rsidRDefault="00B43777" w:rsidP="00541D1A">
            <w:pPr>
              <w:pStyle w:val="Default"/>
              <w:ind w:left="720"/>
              <w:rPr>
                <w:ins w:id="9650"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8D0ACB5" w14:textId="77777777" w:rsidR="00B43777" w:rsidRPr="00340B0D" w:rsidRDefault="00B43777" w:rsidP="00541D1A">
            <w:pPr>
              <w:jc w:val="center"/>
              <w:rPr>
                <w:ins w:id="9651"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587E894C" w14:textId="77777777" w:rsidR="00B43777" w:rsidRPr="00340B0D" w:rsidRDefault="00B43777" w:rsidP="00541D1A">
            <w:pPr>
              <w:rPr>
                <w:ins w:id="9652"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096617E2" w14:textId="77777777" w:rsidR="00B43777" w:rsidRPr="00340B0D" w:rsidRDefault="00B43777" w:rsidP="00541D1A">
            <w:pPr>
              <w:rPr>
                <w:ins w:id="9653" w:author="jonathan pritchard" w:date="2025-01-23T13:49:00Z" w16du:dateUtc="2025-01-23T13:49:00Z"/>
                <w:rFonts w:cs="Arial"/>
                <w:sz w:val="18"/>
                <w:szCs w:val="18"/>
              </w:rPr>
            </w:pPr>
          </w:p>
        </w:tc>
      </w:tr>
      <w:tr w:rsidR="00B43777" w:rsidRPr="00340B0D" w14:paraId="63B461A6" w14:textId="77777777" w:rsidTr="00541D1A">
        <w:trPr>
          <w:ins w:id="9654" w:author="jonathan pritchard" w:date="2025-01-23T13:49:00Z"/>
        </w:trPr>
        <w:tc>
          <w:tcPr>
            <w:tcW w:w="4375" w:type="dxa"/>
            <w:gridSpan w:val="4"/>
            <w:tcBorders>
              <w:top w:val="single" w:sz="4" w:space="0" w:color="auto"/>
              <w:left w:val="single" w:sz="12" w:space="0" w:color="auto"/>
              <w:bottom w:val="single" w:sz="4" w:space="0" w:color="auto"/>
              <w:right w:val="single" w:sz="4" w:space="0" w:color="auto"/>
            </w:tcBorders>
          </w:tcPr>
          <w:p w14:paraId="4C32ACE5" w14:textId="77777777" w:rsidR="00B43777" w:rsidRPr="00340B0D" w:rsidRDefault="00B43777" w:rsidP="00541D1A">
            <w:pPr>
              <w:pStyle w:val="Default"/>
              <w:ind w:left="720"/>
              <w:rPr>
                <w:ins w:id="9655" w:author="jonathan pritchard" w:date="2025-01-23T13:49:00Z" w16du:dateUtc="2025-01-23T13:49: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1FB9D6" w14:textId="77777777" w:rsidR="00B43777" w:rsidRPr="00340B0D" w:rsidRDefault="00B43777" w:rsidP="00541D1A">
            <w:pPr>
              <w:jc w:val="center"/>
              <w:rPr>
                <w:ins w:id="9656" w:author="jonathan pritchard" w:date="2025-01-23T13:49:00Z" w16du:dateUtc="2025-01-23T13:49:00Z"/>
                <w:rFonts w:cs="Arial"/>
                <w:sz w:val="18"/>
                <w:szCs w:val="18"/>
              </w:rPr>
            </w:pPr>
          </w:p>
        </w:tc>
        <w:tc>
          <w:tcPr>
            <w:tcW w:w="3598" w:type="dxa"/>
            <w:gridSpan w:val="4"/>
            <w:tcBorders>
              <w:top w:val="single" w:sz="4" w:space="0" w:color="auto"/>
              <w:left w:val="double" w:sz="4" w:space="0" w:color="auto"/>
              <w:bottom w:val="single" w:sz="4" w:space="0" w:color="auto"/>
            </w:tcBorders>
          </w:tcPr>
          <w:p w14:paraId="0F292F1F" w14:textId="77777777" w:rsidR="00B43777" w:rsidRPr="00340B0D" w:rsidRDefault="00B43777" w:rsidP="00541D1A">
            <w:pPr>
              <w:rPr>
                <w:ins w:id="9657" w:author="jonathan pritchard" w:date="2025-01-23T13:49:00Z" w16du:dateUtc="2025-01-23T13:49:00Z"/>
                <w:rFonts w:cs="Arial"/>
                <w:sz w:val="18"/>
                <w:szCs w:val="18"/>
              </w:rPr>
            </w:pPr>
          </w:p>
        </w:tc>
        <w:tc>
          <w:tcPr>
            <w:tcW w:w="672" w:type="dxa"/>
            <w:tcBorders>
              <w:top w:val="single" w:sz="4" w:space="0" w:color="auto"/>
              <w:bottom w:val="single" w:sz="4" w:space="0" w:color="auto"/>
              <w:right w:val="single" w:sz="12" w:space="0" w:color="auto"/>
            </w:tcBorders>
            <w:vAlign w:val="center"/>
          </w:tcPr>
          <w:p w14:paraId="3A016CB6" w14:textId="77777777" w:rsidR="00B43777" w:rsidRPr="00340B0D" w:rsidRDefault="00B43777" w:rsidP="00541D1A">
            <w:pPr>
              <w:rPr>
                <w:ins w:id="9658" w:author="jonathan pritchard" w:date="2025-01-23T13:49:00Z" w16du:dateUtc="2025-01-23T13:49:00Z"/>
                <w:rFonts w:cs="Arial"/>
                <w:sz w:val="18"/>
                <w:szCs w:val="18"/>
              </w:rPr>
            </w:pPr>
          </w:p>
        </w:tc>
      </w:tr>
      <w:tr w:rsidR="00B43777" w:rsidRPr="00340B0D" w14:paraId="680710ED" w14:textId="77777777" w:rsidTr="00541D1A">
        <w:trPr>
          <w:ins w:id="9659" w:author="jonathan pritchard" w:date="2025-01-23T13:49: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130DDA" w14:textId="77777777" w:rsidR="00B43777" w:rsidRPr="00340B0D" w:rsidRDefault="00B43777" w:rsidP="00541D1A">
            <w:pPr>
              <w:jc w:val="center"/>
              <w:rPr>
                <w:ins w:id="9660" w:author="jonathan pritchard" w:date="2025-01-23T13:49:00Z" w16du:dateUtc="2025-01-23T13:49:00Z"/>
                <w:rFonts w:cs="Arial"/>
                <w:b/>
                <w:bCs/>
                <w:sz w:val="18"/>
                <w:szCs w:val="18"/>
              </w:rPr>
            </w:pPr>
            <w:ins w:id="9661" w:author="jonathan pritchard" w:date="2025-01-23T13:49:00Z" w16du:dateUtc="2025-01-23T13:49:00Z">
              <w:r w:rsidRPr="00340B0D">
                <w:rPr>
                  <w:rFonts w:cs="Arial"/>
                  <w:b/>
                  <w:bCs/>
                  <w:sz w:val="18"/>
                  <w:szCs w:val="18"/>
                </w:rPr>
                <w:t>Setup</w:t>
              </w:r>
            </w:ins>
          </w:p>
        </w:tc>
      </w:tr>
      <w:tr w:rsidR="00B43777" w:rsidRPr="00340B0D" w14:paraId="7F9BFEC7" w14:textId="77777777" w:rsidTr="00541D1A">
        <w:trPr>
          <w:ins w:id="9662" w:author="jonathan pritchard" w:date="2025-01-23T13:49:00Z"/>
        </w:trPr>
        <w:tc>
          <w:tcPr>
            <w:tcW w:w="9199" w:type="dxa"/>
            <w:gridSpan w:val="11"/>
            <w:tcBorders>
              <w:top w:val="single" w:sz="4" w:space="0" w:color="auto"/>
              <w:left w:val="single" w:sz="12" w:space="0" w:color="auto"/>
              <w:bottom w:val="single" w:sz="4" w:space="0" w:color="auto"/>
              <w:right w:val="single" w:sz="12" w:space="0" w:color="auto"/>
            </w:tcBorders>
          </w:tcPr>
          <w:p w14:paraId="34B92E66" w14:textId="77777777" w:rsidR="0094428A" w:rsidRPr="00595176" w:rsidRDefault="0094428A" w:rsidP="0094428A">
            <w:pPr>
              <w:rPr>
                <w:rFonts w:cs="Arial"/>
                <w:i/>
              </w:rPr>
            </w:pPr>
            <w:r w:rsidRPr="00595176">
              <w:rPr>
                <w:rFonts w:cs="Arial"/>
                <w:i/>
              </w:rPr>
              <w:t xml:space="preserve">Load the exchange set </w:t>
            </w:r>
            <w:proofErr w:type="spellStart"/>
            <w:r w:rsidRPr="00595176">
              <w:rPr>
                <w:rFonts w:cs="Arial"/>
                <w:b/>
                <w:bCs/>
                <w:i/>
              </w:rPr>
              <w:t>PolarData</w:t>
            </w:r>
            <w:proofErr w:type="spellEnd"/>
            <w:r w:rsidRPr="00595176">
              <w:rPr>
                <w:rFonts w:cs="Arial"/>
                <w:b/>
                <w:bCs/>
                <w:i/>
              </w:rPr>
              <w:t xml:space="preserve"> </w:t>
            </w:r>
          </w:p>
          <w:p w14:paraId="3F35DF43" w14:textId="77777777" w:rsidR="0094428A" w:rsidRPr="00595176" w:rsidRDefault="0094428A" w:rsidP="0094428A">
            <w:pPr>
              <w:pStyle w:val="ListParagraph"/>
              <w:numPr>
                <w:ilvl w:val="0"/>
                <w:numId w:val="29"/>
              </w:numPr>
              <w:rPr>
                <w:rFonts w:cs="Arial"/>
                <w:i/>
              </w:rPr>
            </w:pPr>
            <w:r w:rsidRPr="00595176">
              <w:rPr>
                <w:rFonts w:cs="Arial"/>
                <w:i/>
              </w:rPr>
              <w:lastRenderedPageBreak/>
              <w:t>Select Display Category Other</w:t>
            </w:r>
          </w:p>
          <w:p w14:paraId="10C2EFE0" w14:textId="77777777" w:rsidR="0094428A" w:rsidRPr="00595176" w:rsidRDefault="0094428A" w:rsidP="0094428A">
            <w:pPr>
              <w:pStyle w:val="ListParagraph"/>
              <w:numPr>
                <w:ilvl w:val="0"/>
                <w:numId w:val="29"/>
              </w:numPr>
              <w:rPr>
                <w:rFonts w:cs="Arial"/>
                <w:i/>
              </w:rPr>
            </w:pPr>
            <w:r w:rsidRPr="00595176">
              <w:rPr>
                <w:rFonts w:cs="Arial"/>
                <w:i/>
              </w:rPr>
              <w:t>Select Safety Contour value to 30 m</w:t>
            </w:r>
          </w:p>
          <w:p w14:paraId="21791262" w14:textId="77777777" w:rsidR="0094428A" w:rsidRPr="00595176" w:rsidRDefault="0094428A" w:rsidP="0094428A">
            <w:pPr>
              <w:pStyle w:val="ListParagraph"/>
              <w:numPr>
                <w:ilvl w:val="0"/>
                <w:numId w:val="29"/>
              </w:numPr>
              <w:rPr>
                <w:rFonts w:cs="Arial"/>
                <w:i/>
              </w:rPr>
            </w:pPr>
            <w:r w:rsidRPr="00595176">
              <w:rPr>
                <w:rFonts w:cs="Arial"/>
                <w:i/>
              </w:rPr>
              <w:t>Select Plain Boundaries</w:t>
            </w:r>
          </w:p>
          <w:p w14:paraId="3CC3014F" w14:textId="77777777" w:rsidR="0094428A" w:rsidRPr="00595176" w:rsidRDefault="0094428A" w:rsidP="0094428A">
            <w:pPr>
              <w:pStyle w:val="ListParagraph"/>
              <w:numPr>
                <w:ilvl w:val="0"/>
                <w:numId w:val="29"/>
              </w:numPr>
              <w:rPr>
                <w:rFonts w:cs="Arial"/>
                <w:i/>
              </w:rPr>
            </w:pPr>
            <w:r w:rsidRPr="00595176">
              <w:rPr>
                <w:rFonts w:cs="Arial"/>
                <w:i/>
              </w:rPr>
              <w:t>Select Simplified Point Symbols = false</w:t>
            </w:r>
          </w:p>
          <w:p w14:paraId="20160706" w14:textId="77777777" w:rsidR="0094428A" w:rsidRPr="00595176" w:rsidRDefault="0094428A" w:rsidP="0094428A">
            <w:pPr>
              <w:pStyle w:val="ListParagraph"/>
              <w:numPr>
                <w:ilvl w:val="0"/>
                <w:numId w:val="29"/>
              </w:numPr>
              <w:rPr>
                <w:rFonts w:cs="Arial"/>
                <w:i/>
              </w:rPr>
            </w:pPr>
            <w:r w:rsidRPr="00595176">
              <w:rPr>
                <w:rFonts w:cs="Arial"/>
                <w:i/>
              </w:rPr>
              <w:t>Select Accuracy</w:t>
            </w:r>
          </w:p>
          <w:p w14:paraId="72213ECB" w14:textId="0818240F" w:rsidR="00B43777" w:rsidRDefault="0094428A" w:rsidP="0094428A">
            <w:pPr>
              <w:rPr>
                <w:ins w:id="9663" w:author="jonathan pritchard" w:date="2025-01-23T13:49:00Z" w16du:dateUtc="2025-01-23T13:49:00Z"/>
                <w:rFonts w:cs="Arial"/>
                <w:sz w:val="18"/>
                <w:szCs w:val="18"/>
              </w:rPr>
            </w:pPr>
            <w:r w:rsidRPr="00595176">
              <w:rPr>
                <w:rFonts w:cs="Arial"/>
                <w:i/>
              </w:rPr>
              <w:t>Select Contour label</w:t>
            </w:r>
          </w:p>
          <w:p w14:paraId="0072E4C4" w14:textId="77777777" w:rsidR="00B43777" w:rsidRPr="00110428" w:rsidRDefault="00B43777" w:rsidP="00541D1A">
            <w:pPr>
              <w:rPr>
                <w:ins w:id="9664" w:author="jonathan pritchard" w:date="2025-01-23T13:49:00Z" w16du:dateUtc="2025-01-23T13:49:00Z"/>
                <w:rFonts w:cs="Arial"/>
              </w:rPr>
            </w:pPr>
            <w:ins w:id="9665" w:author="jonathan pritchard" w:date="2025-01-23T13:49:00Z" w16du:dateUtc="2025-01-23T13:49:00Z">
              <w:r>
                <w:rPr>
                  <w:rFonts w:cs="Arial"/>
                  <w:i/>
                </w:rPr>
                <w:t>.</w:t>
              </w:r>
              <w:r w:rsidRPr="00110428">
                <w:rPr>
                  <w:rFonts w:cs="Arial"/>
                  <w:i/>
                </w:rPr>
                <w:t xml:space="preserve">. </w:t>
              </w:r>
            </w:ins>
          </w:p>
          <w:p w14:paraId="52BEDFC9" w14:textId="77777777" w:rsidR="00B43777" w:rsidRPr="00340B0D" w:rsidRDefault="00B43777" w:rsidP="00541D1A">
            <w:pPr>
              <w:rPr>
                <w:ins w:id="9666" w:author="jonathan pritchard" w:date="2025-01-23T13:49:00Z" w16du:dateUtc="2025-01-23T13:49:00Z"/>
                <w:rFonts w:cs="Arial"/>
                <w:sz w:val="18"/>
                <w:szCs w:val="18"/>
              </w:rPr>
            </w:pPr>
          </w:p>
        </w:tc>
      </w:tr>
      <w:tr w:rsidR="00B43777" w:rsidRPr="00340B0D" w14:paraId="33D4A6B5" w14:textId="77777777" w:rsidTr="00541D1A">
        <w:trPr>
          <w:ins w:id="9667"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8A1F04" w14:textId="77777777" w:rsidR="00B43777" w:rsidRPr="00340B0D" w:rsidRDefault="00B43777" w:rsidP="00541D1A">
            <w:pPr>
              <w:jc w:val="center"/>
              <w:rPr>
                <w:ins w:id="9668" w:author="jonathan pritchard" w:date="2025-01-23T13:49:00Z" w16du:dateUtc="2025-01-23T13:49:00Z"/>
                <w:rFonts w:cs="Arial"/>
                <w:b/>
                <w:bCs/>
                <w:sz w:val="18"/>
                <w:szCs w:val="18"/>
              </w:rPr>
            </w:pPr>
            <w:ins w:id="9669" w:author="jonathan pritchard" w:date="2025-01-23T13:49:00Z" w16du:dateUtc="2025-01-23T13:49:00Z">
              <w:r w:rsidRPr="00340B0D">
                <w:rPr>
                  <w:rFonts w:cs="Arial"/>
                  <w:b/>
                  <w:bCs/>
                  <w:sz w:val="18"/>
                  <w:szCs w:val="18"/>
                </w:rPr>
                <w:t>Action</w:t>
              </w:r>
            </w:ins>
          </w:p>
        </w:tc>
      </w:tr>
      <w:tr w:rsidR="00B43777" w:rsidRPr="00340B0D" w14:paraId="722C0380" w14:textId="77777777" w:rsidTr="00541D1A">
        <w:trPr>
          <w:ins w:id="9670"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59F2D48" w14:textId="77777777" w:rsidR="00B43777" w:rsidRDefault="00B43777" w:rsidP="00541D1A">
            <w:pPr>
              <w:rPr>
                <w:rFonts w:cs="Arial"/>
                <w:b/>
                <w:bCs/>
              </w:rPr>
            </w:pPr>
          </w:p>
          <w:p w14:paraId="5ABD9FCD" w14:textId="37A863B3" w:rsidR="0094428A" w:rsidRDefault="0094428A" w:rsidP="00541D1A">
            <w:pPr>
              <w:rPr>
                <w:rFonts w:cs="Arial"/>
                <w:b/>
                <w:bCs/>
              </w:rPr>
            </w:pPr>
            <w:r w:rsidRPr="00595176">
              <w:rPr>
                <w:rFonts w:cs="Arial"/>
                <w:i/>
              </w:rPr>
              <w:t>Select chart 101AA00NPOL3.000 at maximum display scale (1:3 000 000). Check ENC symbols shown in the ECDIS against the graphical plot</w:t>
            </w:r>
          </w:p>
          <w:p w14:paraId="000C47D2" w14:textId="77777777" w:rsidR="0094428A" w:rsidRPr="00110428" w:rsidRDefault="0094428A" w:rsidP="00541D1A">
            <w:pPr>
              <w:rPr>
                <w:ins w:id="9671" w:author="jonathan pritchard" w:date="2025-01-23T13:49:00Z" w16du:dateUtc="2025-01-23T13:49:00Z"/>
                <w:rFonts w:cs="Arial"/>
                <w:b/>
                <w:bCs/>
              </w:rPr>
            </w:pPr>
          </w:p>
        </w:tc>
      </w:tr>
      <w:tr w:rsidR="00B43777" w:rsidRPr="00340B0D" w14:paraId="1A865FF7" w14:textId="77777777" w:rsidTr="00541D1A">
        <w:trPr>
          <w:ins w:id="9672"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8F38E5" w14:textId="77777777" w:rsidR="00B43777" w:rsidRPr="00340B0D" w:rsidRDefault="00B43777" w:rsidP="00541D1A">
            <w:pPr>
              <w:jc w:val="center"/>
              <w:rPr>
                <w:ins w:id="9673" w:author="jonathan pritchard" w:date="2025-01-23T13:49:00Z" w16du:dateUtc="2025-01-23T13:49:00Z"/>
                <w:rFonts w:cs="Arial"/>
                <w:sz w:val="18"/>
                <w:szCs w:val="18"/>
              </w:rPr>
            </w:pPr>
            <w:ins w:id="9674" w:author="jonathan pritchard" w:date="2025-01-23T13:49:00Z" w16du:dateUtc="2025-01-23T13:49:00Z">
              <w:r w:rsidRPr="00340B0D">
                <w:rPr>
                  <w:rFonts w:cs="Arial"/>
                  <w:b/>
                  <w:bCs/>
                  <w:sz w:val="18"/>
                  <w:szCs w:val="18"/>
                </w:rPr>
                <w:t>Results</w:t>
              </w:r>
            </w:ins>
          </w:p>
        </w:tc>
      </w:tr>
      <w:tr w:rsidR="00B43777" w:rsidRPr="00340B0D" w14:paraId="45E5533A" w14:textId="77777777" w:rsidTr="00541D1A">
        <w:trPr>
          <w:ins w:id="9675" w:author="jonathan pritchard" w:date="2025-01-23T13:49:00Z"/>
        </w:trPr>
        <w:tc>
          <w:tcPr>
            <w:tcW w:w="9199" w:type="dxa"/>
            <w:gridSpan w:val="11"/>
            <w:tcBorders>
              <w:top w:val="single" w:sz="4" w:space="0" w:color="auto"/>
              <w:left w:val="single" w:sz="12" w:space="0" w:color="auto"/>
              <w:bottom w:val="single" w:sz="12" w:space="0" w:color="auto"/>
              <w:right w:val="single" w:sz="12" w:space="0" w:color="auto"/>
            </w:tcBorders>
          </w:tcPr>
          <w:p w14:paraId="4A6CC153" w14:textId="77777777" w:rsidR="00B43777" w:rsidRDefault="00B43777" w:rsidP="00541D1A">
            <w:pPr>
              <w:rPr>
                <w:ins w:id="9676" w:author="jonathan pritchard" w:date="2025-01-23T13:49:00Z" w16du:dateUtc="2025-01-23T13:49:00Z"/>
                <w:rFonts w:cs="Arial"/>
                <w:sz w:val="18"/>
                <w:szCs w:val="18"/>
              </w:rPr>
            </w:pPr>
          </w:p>
          <w:p w14:paraId="49416BDD" w14:textId="15B6ABDC" w:rsidR="00B43777" w:rsidRDefault="0094428A" w:rsidP="00541D1A">
            <w:pPr>
              <w:rPr>
                <w:ins w:id="9677" w:author="jonathan pritchard" w:date="2025-01-23T13:49:00Z" w16du:dateUtc="2025-01-23T13:49:00Z"/>
                <w:rFonts w:cs="Arial"/>
                <w:sz w:val="18"/>
                <w:szCs w:val="18"/>
              </w:rPr>
            </w:pPr>
            <w:r w:rsidRPr="00595176">
              <w:rPr>
                <w:rFonts w:cs="Arial"/>
                <w:i/>
              </w:rPr>
              <w:t>The ENC should be displayed in the ECDIS like one of the options below</w:t>
            </w:r>
          </w:p>
          <w:p w14:paraId="6DD3C789" w14:textId="77777777" w:rsidR="00B43777" w:rsidRPr="00340B0D" w:rsidRDefault="00B43777" w:rsidP="00541D1A">
            <w:pPr>
              <w:jc w:val="center"/>
              <w:rPr>
                <w:ins w:id="9678" w:author="jonathan pritchard" w:date="2025-01-23T13:49:00Z" w16du:dateUtc="2025-01-23T13:49:00Z"/>
                <w:rFonts w:cs="Arial"/>
                <w:sz w:val="18"/>
                <w:szCs w:val="18"/>
              </w:rPr>
            </w:pPr>
          </w:p>
          <w:p w14:paraId="709AD332" w14:textId="77777777" w:rsidR="00B43777" w:rsidRDefault="00B43777" w:rsidP="00541D1A">
            <w:pPr>
              <w:tabs>
                <w:tab w:val="left" w:pos="3048"/>
              </w:tabs>
              <w:jc w:val="center"/>
              <w:rPr>
                <w:ins w:id="9679" w:author="jonathan pritchard" w:date="2025-01-23T13:49:00Z" w16du:dateUtc="2025-01-23T13:49:00Z"/>
                <w:rFonts w:cs="Arial"/>
                <w:sz w:val="18"/>
                <w:szCs w:val="18"/>
              </w:rPr>
            </w:pPr>
          </w:p>
          <w:p w14:paraId="7EA50BE3" w14:textId="00123CBD" w:rsidR="00B43777" w:rsidRPr="00340B0D" w:rsidRDefault="0094428A" w:rsidP="00541D1A">
            <w:pPr>
              <w:tabs>
                <w:tab w:val="left" w:pos="3048"/>
              </w:tabs>
              <w:jc w:val="center"/>
              <w:rPr>
                <w:ins w:id="9680" w:author="jonathan pritchard" w:date="2025-01-23T13:49:00Z" w16du:dateUtc="2025-01-23T13:49:00Z"/>
                <w:rFonts w:cs="Arial"/>
                <w:sz w:val="18"/>
                <w:szCs w:val="18"/>
              </w:rPr>
            </w:pPr>
            <w:r w:rsidRPr="00732532">
              <w:rPr>
                <w:noProof/>
                <w:sz w:val="16"/>
                <w:szCs w:val="16"/>
                <w:lang w:val="en-IN" w:eastAsia="en-IN"/>
              </w:rPr>
              <w:drawing>
                <wp:inline distT="0" distB="0" distL="0" distR="0" wp14:anchorId="56B0D4FB" wp14:editId="48816C2B">
                  <wp:extent cx="3441700" cy="5759005"/>
                  <wp:effectExtent l="0" t="0" r="635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63"/>
                          <a:stretch>
                            <a:fillRect/>
                          </a:stretch>
                        </pic:blipFill>
                        <pic:spPr>
                          <a:xfrm>
                            <a:off x="0" y="0"/>
                            <a:ext cx="3444581" cy="5763826"/>
                          </a:xfrm>
                          <a:prstGeom prst="rect">
                            <a:avLst/>
                          </a:prstGeom>
                        </pic:spPr>
                      </pic:pic>
                    </a:graphicData>
                  </a:graphic>
                </wp:inline>
              </w:drawing>
            </w:r>
          </w:p>
          <w:p w14:paraId="1CC604DE" w14:textId="77777777" w:rsidR="00B43777" w:rsidRDefault="00B43777" w:rsidP="00541D1A">
            <w:pPr>
              <w:jc w:val="center"/>
              <w:rPr>
                <w:ins w:id="9681" w:author="jonathan pritchard" w:date="2025-01-23T13:49:00Z" w16du:dateUtc="2025-01-23T13:49:00Z"/>
                <w:rFonts w:cs="Arial"/>
                <w:sz w:val="18"/>
                <w:szCs w:val="18"/>
              </w:rPr>
            </w:pPr>
          </w:p>
          <w:p w14:paraId="73B586CC" w14:textId="77777777" w:rsidR="00B43777" w:rsidRDefault="00B43777" w:rsidP="00541D1A">
            <w:pPr>
              <w:jc w:val="center"/>
              <w:rPr>
                <w:rFonts w:cs="Arial"/>
                <w:sz w:val="18"/>
                <w:szCs w:val="18"/>
              </w:rPr>
            </w:pPr>
          </w:p>
          <w:p w14:paraId="5D65C27C" w14:textId="428D82DE" w:rsidR="0094428A" w:rsidRDefault="0094428A" w:rsidP="00541D1A">
            <w:pPr>
              <w:jc w:val="center"/>
              <w:rPr>
                <w:rFonts w:cs="Arial"/>
                <w:sz w:val="18"/>
                <w:szCs w:val="18"/>
              </w:rPr>
            </w:pPr>
            <w:r>
              <w:rPr>
                <w:noProof/>
                <w:lang w:val="en-IN" w:eastAsia="en-IN"/>
              </w:rPr>
              <w:lastRenderedPageBreak/>
              <w:drawing>
                <wp:inline distT="0" distB="0" distL="0" distR="0" wp14:anchorId="49E25CFC" wp14:editId="0C15FD53">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64"/>
                          <a:stretch>
                            <a:fillRect/>
                          </a:stretch>
                        </pic:blipFill>
                        <pic:spPr>
                          <a:xfrm>
                            <a:off x="0" y="0"/>
                            <a:ext cx="3651978" cy="6716282"/>
                          </a:xfrm>
                          <a:prstGeom prst="rect">
                            <a:avLst/>
                          </a:prstGeom>
                          <a:noFill/>
                          <a:ln>
                            <a:noFill/>
                            <a:prstDash/>
                          </a:ln>
                        </pic:spPr>
                      </pic:pic>
                    </a:graphicData>
                  </a:graphic>
                </wp:inline>
              </w:drawing>
            </w:r>
          </w:p>
          <w:p w14:paraId="38A145B9" w14:textId="1DFC8A0C" w:rsidR="0094428A" w:rsidRDefault="0094428A" w:rsidP="00541D1A">
            <w:pPr>
              <w:jc w:val="center"/>
              <w:rPr>
                <w:ins w:id="9682" w:author="jonathan pritchard" w:date="2025-01-23T13:49:00Z" w16du:dateUtc="2025-01-23T13:49:00Z"/>
                <w:rFonts w:cs="Arial"/>
                <w:sz w:val="18"/>
                <w:szCs w:val="18"/>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p w14:paraId="16012B42" w14:textId="77777777" w:rsidR="00B43777" w:rsidRPr="00340B0D" w:rsidRDefault="00B43777" w:rsidP="00541D1A">
            <w:pPr>
              <w:rPr>
                <w:ins w:id="9683" w:author="jonathan pritchard" w:date="2025-01-23T13:49:00Z" w16du:dateUtc="2025-01-23T13:49:00Z"/>
                <w:rFonts w:cs="Arial"/>
                <w:sz w:val="18"/>
                <w:szCs w:val="18"/>
              </w:rPr>
            </w:pPr>
          </w:p>
        </w:tc>
      </w:tr>
    </w:tbl>
    <w:p w14:paraId="4AF857B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826F962" w14:textId="77777777" w:rsidTr="00380FCD">
        <w:trPr>
          <w:tblHeader/>
        </w:trPr>
        <w:tc>
          <w:tcPr>
            <w:tcW w:w="9526" w:type="dxa"/>
            <w:tcBorders>
              <w:bottom w:val="nil"/>
            </w:tcBorders>
            <w:vAlign w:val="center"/>
          </w:tcPr>
          <w:p w14:paraId="344AE459" w14:textId="6AE3DC76" w:rsidR="006C7785" w:rsidRDefault="006C7785" w:rsidP="00380FCD">
            <w:pPr>
              <w:jc w:val="center"/>
            </w:pPr>
          </w:p>
        </w:tc>
      </w:tr>
      <w:tr w:rsidR="006C7785" w14:paraId="2BC3BF2B" w14:textId="77777777" w:rsidTr="00380FCD">
        <w:trPr>
          <w:tblHeader/>
        </w:trPr>
        <w:tc>
          <w:tcPr>
            <w:tcW w:w="9526" w:type="dxa"/>
            <w:tcBorders>
              <w:top w:val="nil"/>
            </w:tcBorders>
            <w:vAlign w:val="center"/>
          </w:tcPr>
          <w:p w14:paraId="4A39F047" w14:textId="178B51E4" w:rsidR="006C7785" w:rsidRPr="00595176" w:rsidRDefault="006C7785" w:rsidP="00380FCD">
            <w:pPr>
              <w:rPr>
                <w:rFonts w:cs="Arial"/>
                <w:i/>
              </w:rPr>
            </w:pP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63B7A1F0" w14:textId="77777777" w:rsidR="006C7785" w:rsidRPr="00D4022A" w:rsidRDefault="006C7785" w:rsidP="006C7785">
      <w:pPr>
        <w:pStyle w:val="Heading1"/>
        <w:numPr>
          <w:ilvl w:val="2"/>
          <w:numId w:val="73"/>
        </w:numPr>
        <w:tabs>
          <w:tab w:val="left" w:pos="567"/>
        </w:tabs>
        <w:spacing w:after="120"/>
        <w:ind w:left="567" w:hanging="567"/>
        <w:rPr>
          <w:rFonts w:cs="Arial"/>
          <w:color w:val="000000" w:themeColor="text1"/>
          <w:rPrChange w:id="9684" w:author="jonathan pritchard" w:date="2025-01-23T13:49:00Z" w16du:dateUtc="2025-01-23T13:49:00Z">
            <w:rPr>
              <w:rFonts w:cs="Arial"/>
              <w:color w:val="000000" w:themeColor="text1"/>
            </w:rPr>
          </w:rPrChange>
        </w:rPr>
      </w:pPr>
      <w:r>
        <w:br w:type="page"/>
      </w:r>
      <w:bookmarkStart w:id="9685" w:name="_Toc189491309"/>
      <w:r w:rsidRPr="00D4022A">
        <w:rPr>
          <w:rFonts w:cs="Arial"/>
          <w:color w:val="000000" w:themeColor="text1"/>
          <w:rPrChange w:id="9686" w:author="jonathan pritchard" w:date="2025-01-23T13:49:00Z" w16du:dateUtc="2025-01-23T13:49:00Z">
            <w:rPr>
              <w:rFonts w:cs="Arial"/>
              <w:color w:val="000000" w:themeColor="text1"/>
            </w:rPr>
          </w:rPrChange>
        </w:rPr>
        <w:lastRenderedPageBreak/>
        <w:t>Display of Data at Extreme High Latitudes</w:t>
      </w:r>
      <w:bookmarkEnd w:id="968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4F7166F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B83FB00"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140E21A" w14:textId="6D18E331" w:rsidR="00B43777" w:rsidRPr="00C87169" w:rsidRDefault="0094428A" w:rsidP="00541D1A">
            <w:pPr>
              <w:jc w:val="center"/>
              <w:rPr>
                <w:rFonts w:cs="Arial"/>
                <w:bCs/>
              </w:rPr>
            </w:pPr>
            <w:r w:rsidRPr="00595176">
              <w:rPr>
                <w:rFonts w:cs="Arial"/>
              </w:rPr>
              <w:t>PolarData2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12ED4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CA05F36" w14:textId="69AE63B2" w:rsidR="00B43777" w:rsidRPr="00340B0D" w:rsidRDefault="0094428A" w:rsidP="00541D1A">
            <w:pPr>
              <w:jc w:val="center"/>
              <w:rPr>
                <w:rFonts w:cs="Arial"/>
                <w:sz w:val="18"/>
                <w:szCs w:val="18"/>
              </w:rPr>
            </w:pPr>
            <w:r w:rsidRPr="00595176">
              <w:rPr>
                <w:rFonts w:cs="Arial"/>
              </w:rPr>
              <w:t>S-52 10.1.10.2</w:t>
            </w:r>
          </w:p>
        </w:tc>
      </w:tr>
      <w:tr w:rsidR="00B43777" w:rsidRPr="00340B0D" w14:paraId="1BABE96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81574"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2F89A62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D268564" w14:textId="77777777" w:rsidR="00B43777" w:rsidRPr="009C22F4" w:rsidRDefault="00B43777" w:rsidP="00541D1A">
            <w:pPr>
              <w:rPr>
                <w:rFonts w:cs="Arial"/>
                <w:i/>
              </w:rPr>
            </w:pPr>
          </w:p>
          <w:p w14:paraId="7582899F" w14:textId="77777777" w:rsidR="0094428A" w:rsidRPr="00595176" w:rsidRDefault="0094428A" w:rsidP="0094428A">
            <w:pPr>
              <w:rPr>
                <w:rFonts w:cs="Arial"/>
                <w:b/>
                <w:i/>
              </w:rPr>
            </w:pPr>
            <w:r w:rsidRPr="00595176">
              <w:rPr>
                <w:rFonts w:cs="Arial"/>
                <w:b/>
                <w:i/>
              </w:rPr>
              <w:t>ONLY TO BE TESTED FOR EQUIPMENT CLAIMING THE CAPABILITY TO DISPLAY ENC DATA AT LATITUDES GREATER THAN 85 DEGREES</w:t>
            </w:r>
          </w:p>
          <w:p w14:paraId="1C32B7DC" w14:textId="77777777" w:rsidR="00B43777" w:rsidRDefault="0094428A" w:rsidP="0094428A">
            <w:pPr>
              <w:rPr>
                <w:rFonts w:cs="Arial"/>
                <w:i/>
              </w:rPr>
            </w:pPr>
            <w:r w:rsidRPr="00595176">
              <w:rPr>
                <w:rFonts w:cs="Arial"/>
                <w:i/>
              </w:rPr>
              <w:t>Display of charts above 85 degrees</w:t>
            </w:r>
          </w:p>
          <w:p w14:paraId="39D806CD" w14:textId="2BE68449" w:rsidR="0094428A" w:rsidRPr="009C22F4" w:rsidRDefault="0094428A" w:rsidP="0094428A">
            <w:pPr>
              <w:rPr>
                <w:rFonts w:cs="Arial"/>
                <w:i/>
              </w:rPr>
            </w:pPr>
          </w:p>
        </w:tc>
      </w:tr>
      <w:tr w:rsidR="00B43777" w:rsidRPr="00340B0D" w14:paraId="11A93FD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B85BDE"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5C1488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032666"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E4E43C" w14:textId="77777777" w:rsidR="00B43777" w:rsidRPr="00340B0D" w:rsidRDefault="00B43777" w:rsidP="00541D1A">
            <w:pPr>
              <w:jc w:val="center"/>
              <w:rPr>
                <w:rFonts w:cs="Arial"/>
                <w:b/>
                <w:bCs/>
                <w:sz w:val="18"/>
                <w:szCs w:val="18"/>
              </w:rPr>
            </w:pPr>
          </w:p>
        </w:tc>
      </w:tr>
      <w:tr w:rsidR="00B43777" w:rsidRPr="00340B0D" w14:paraId="631AEF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CDDA28"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636E5CE" w14:textId="77777777" w:rsidR="00B43777" w:rsidRPr="00340B0D" w:rsidRDefault="00B43777" w:rsidP="00541D1A">
            <w:pPr>
              <w:rPr>
                <w:rFonts w:cs="Arial"/>
                <w:sz w:val="18"/>
                <w:szCs w:val="18"/>
              </w:rPr>
            </w:pPr>
          </w:p>
        </w:tc>
      </w:tr>
      <w:tr w:rsidR="00B43777" w:rsidRPr="00340B0D" w14:paraId="7935732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5AF9D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C2EC482" w14:textId="77777777" w:rsidR="00B43777" w:rsidRPr="00340B0D" w:rsidRDefault="00B43777" w:rsidP="00541D1A">
            <w:pPr>
              <w:rPr>
                <w:rFonts w:cs="Arial"/>
                <w:sz w:val="18"/>
                <w:szCs w:val="18"/>
              </w:rPr>
            </w:pPr>
          </w:p>
        </w:tc>
      </w:tr>
      <w:tr w:rsidR="00B43777" w:rsidRPr="00340B0D" w14:paraId="094B757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90C89D"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76CF04C"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050BF312" w14:textId="77777777" w:rsidTr="00541D1A">
        <w:sdt>
          <w:sdtPr>
            <w:rPr>
              <w:rFonts w:cs="Arial"/>
              <w:sz w:val="18"/>
              <w:szCs w:val="18"/>
            </w:rPr>
            <w:alias w:val="Diplay Category"/>
            <w:tag w:val="Diplay Categor"/>
            <w:id w:val="-2067397071"/>
            <w:placeholder>
              <w:docPart w:val="D88045B7E20A4E67B954ADC13787671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EE6389D"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16A578"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D6BC8A" w14:textId="77777777" w:rsidR="00B43777" w:rsidRPr="00340B0D" w:rsidRDefault="00B43777" w:rsidP="00541D1A">
            <w:pPr>
              <w:jc w:val="center"/>
              <w:rPr>
                <w:rFonts w:cs="Arial"/>
                <w:sz w:val="18"/>
                <w:szCs w:val="18"/>
              </w:rPr>
            </w:pPr>
          </w:p>
        </w:tc>
      </w:tr>
      <w:tr w:rsidR="00B43777" w:rsidRPr="00340B0D" w14:paraId="1A3B4E86"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678B39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F8F38B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480BF65" w14:textId="77777777" w:rsidR="00B43777" w:rsidRPr="00340B0D" w:rsidRDefault="00B43777" w:rsidP="00541D1A">
            <w:pPr>
              <w:jc w:val="center"/>
              <w:rPr>
                <w:rFonts w:cs="Arial"/>
                <w:sz w:val="18"/>
                <w:szCs w:val="18"/>
              </w:rPr>
            </w:pPr>
          </w:p>
        </w:tc>
      </w:tr>
      <w:tr w:rsidR="00B43777" w:rsidRPr="00340B0D" w14:paraId="60CAC61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40336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2117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653B60"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2A3CBB6" w14:textId="77777777" w:rsidR="00B43777" w:rsidRPr="00340B0D" w:rsidRDefault="00B43777" w:rsidP="00541D1A">
            <w:pPr>
              <w:jc w:val="center"/>
              <w:rPr>
                <w:rFonts w:cs="Arial"/>
                <w:sz w:val="18"/>
                <w:szCs w:val="18"/>
              </w:rPr>
            </w:pPr>
          </w:p>
        </w:tc>
      </w:tr>
      <w:tr w:rsidR="00B43777" w:rsidRPr="00340B0D" w14:paraId="4453B3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1DD99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323F8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4BC735D"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CA295A5" w14:textId="77777777" w:rsidR="00B43777" w:rsidRPr="00340B0D" w:rsidRDefault="00B43777" w:rsidP="00541D1A">
            <w:pPr>
              <w:jc w:val="center"/>
              <w:rPr>
                <w:rFonts w:cs="Arial"/>
                <w:sz w:val="18"/>
                <w:szCs w:val="18"/>
              </w:rPr>
            </w:pPr>
          </w:p>
        </w:tc>
      </w:tr>
      <w:tr w:rsidR="00B43777" w:rsidRPr="00340B0D" w14:paraId="06C3723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0BF12C"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300C5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9551F0C"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194DBDD" w14:textId="77777777" w:rsidR="00B43777" w:rsidRPr="00340B0D" w:rsidRDefault="00B43777" w:rsidP="00541D1A">
            <w:pPr>
              <w:jc w:val="center"/>
              <w:rPr>
                <w:rFonts w:cs="Arial"/>
                <w:sz w:val="18"/>
                <w:szCs w:val="18"/>
              </w:rPr>
            </w:pPr>
          </w:p>
        </w:tc>
      </w:tr>
      <w:tr w:rsidR="00B43777" w:rsidRPr="00340B0D" w14:paraId="47E8A2B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01AC62"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3EDD8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0C476A8"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C08C7E0" w14:textId="77777777" w:rsidR="00B43777" w:rsidRPr="00340B0D" w:rsidRDefault="00B43777" w:rsidP="00541D1A">
            <w:pPr>
              <w:jc w:val="center"/>
              <w:rPr>
                <w:rFonts w:cs="Arial"/>
                <w:sz w:val="18"/>
                <w:szCs w:val="18"/>
              </w:rPr>
            </w:pPr>
          </w:p>
        </w:tc>
      </w:tr>
      <w:tr w:rsidR="00B43777" w:rsidRPr="00340B0D" w14:paraId="55EE1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7DAC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50E99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51E5C3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8C558D7" w14:textId="77777777" w:rsidR="00B43777" w:rsidRPr="00340B0D" w:rsidRDefault="00B43777" w:rsidP="00541D1A">
            <w:pPr>
              <w:jc w:val="center"/>
              <w:rPr>
                <w:rFonts w:cs="Arial"/>
                <w:sz w:val="18"/>
                <w:szCs w:val="18"/>
              </w:rPr>
            </w:pPr>
          </w:p>
        </w:tc>
      </w:tr>
      <w:tr w:rsidR="00B43777" w:rsidRPr="00340B0D" w14:paraId="25AA7E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A0DEA"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948F2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9453133"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7D3D6D" w14:textId="77777777" w:rsidR="00B43777" w:rsidRPr="00340B0D" w:rsidRDefault="00B43777" w:rsidP="00541D1A">
            <w:pPr>
              <w:jc w:val="center"/>
              <w:rPr>
                <w:rFonts w:cs="Arial"/>
                <w:sz w:val="18"/>
                <w:szCs w:val="18"/>
              </w:rPr>
            </w:pPr>
          </w:p>
        </w:tc>
      </w:tr>
      <w:tr w:rsidR="00B43777" w:rsidRPr="00340B0D" w14:paraId="760E27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D2300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88DE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7D52DCE"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84B266D" w14:textId="77777777" w:rsidR="00B43777" w:rsidRPr="00340B0D" w:rsidRDefault="00B43777" w:rsidP="00541D1A">
            <w:pPr>
              <w:jc w:val="center"/>
              <w:rPr>
                <w:rFonts w:cs="Arial"/>
                <w:sz w:val="18"/>
                <w:szCs w:val="18"/>
              </w:rPr>
            </w:pPr>
          </w:p>
        </w:tc>
      </w:tr>
      <w:tr w:rsidR="00B43777" w:rsidRPr="00340B0D" w14:paraId="2BC664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5BA7F"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A0641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82CAAE8"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4A57D58" w14:textId="77777777" w:rsidR="00B43777" w:rsidRPr="00340B0D" w:rsidRDefault="00B43777" w:rsidP="00541D1A">
            <w:pPr>
              <w:jc w:val="center"/>
              <w:rPr>
                <w:rFonts w:cs="Arial"/>
                <w:sz w:val="18"/>
                <w:szCs w:val="18"/>
              </w:rPr>
            </w:pPr>
          </w:p>
        </w:tc>
      </w:tr>
      <w:tr w:rsidR="00B43777" w:rsidRPr="00340B0D" w14:paraId="10572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A3992"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4F834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96C5B11"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E62F4" w14:textId="77777777" w:rsidR="00B43777" w:rsidRPr="00340B0D" w:rsidRDefault="00B43777" w:rsidP="00541D1A">
            <w:pPr>
              <w:jc w:val="center"/>
              <w:rPr>
                <w:rFonts w:cs="Arial"/>
                <w:sz w:val="18"/>
                <w:szCs w:val="18"/>
              </w:rPr>
            </w:pPr>
          </w:p>
        </w:tc>
      </w:tr>
      <w:tr w:rsidR="00B43777" w:rsidRPr="00340B0D" w14:paraId="315BA7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24B17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803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721CED"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CC8D75" w14:textId="77777777" w:rsidR="00B43777" w:rsidRPr="00340B0D" w:rsidRDefault="00B43777" w:rsidP="00541D1A">
            <w:pPr>
              <w:jc w:val="center"/>
              <w:rPr>
                <w:rFonts w:cs="Arial"/>
                <w:sz w:val="18"/>
                <w:szCs w:val="18"/>
              </w:rPr>
            </w:pPr>
          </w:p>
        </w:tc>
      </w:tr>
      <w:tr w:rsidR="00B43777" w:rsidRPr="00340B0D" w14:paraId="355EC7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407B2D"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C226D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5805FB"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EA30CB" w14:textId="77777777" w:rsidR="00B43777" w:rsidRPr="00340B0D" w:rsidRDefault="00B43777" w:rsidP="00541D1A">
            <w:pPr>
              <w:jc w:val="center"/>
              <w:rPr>
                <w:rFonts w:cs="Arial"/>
                <w:sz w:val="18"/>
                <w:szCs w:val="18"/>
              </w:rPr>
            </w:pPr>
          </w:p>
        </w:tc>
      </w:tr>
      <w:tr w:rsidR="00B43777" w:rsidRPr="00340B0D" w14:paraId="3364059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0294D7C"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B8E34DD"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98EB935" w14:textId="77777777" w:rsidR="00B43777" w:rsidRPr="00340B0D" w:rsidRDefault="00B43777" w:rsidP="00541D1A">
            <w:pPr>
              <w:jc w:val="center"/>
              <w:rPr>
                <w:rFonts w:cs="Arial"/>
                <w:sz w:val="18"/>
                <w:szCs w:val="18"/>
              </w:rPr>
            </w:pPr>
          </w:p>
        </w:tc>
      </w:tr>
      <w:tr w:rsidR="00B43777" w:rsidRPr="00340B0D" w14:paraId="03DF744F" w14:textId="77777777" w:rsidTr="00541D1A">
        <w:sdt>
          <w:sdtPr>
            <w:rPr>
              <w:rFonts w:cs="Arial"/>
              <w:sz w:val="18"/>
              <w:szCs w:val="18"/>
            </w:rPr>
            <w:alias w:val="Palette"/>
            <w:tag w:val="Palette"/>
            <w:id w:val="-622305881"/>
            <w:placeholder>
              <w:docPart w:val="2E61FB9852904DE8956DBA6CE2C0AD0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F3640F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F6689B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BBEDAE0" w14:textId="77777777" w:rsidR="00B43777" w:rsidRPr="00340B0D" w:rsidRDefault="00B43777" w:rsidP="00541D1A">
            <w:pPr>
              <w:jc w:val="center"/>
              <w:rPr>
                <w:rFonts w:cs="Arial"/>
                <w:sz w:val="18"/>
                <w:szCs w:val="18"/>
              </w:rPr>
            </w:pPr>
          </w:p>
        </w:tc>
      </w:tr>
      <w:tr w:rsidR="00B43777" w:rsidRPr="00340B0D" w14:paraId="0979722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E7D9F44"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453BFC2"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3BF036F7" w14:textId="77777777" w:rsidR="00B43777" w:rsidRPr="00340B0D" w:rsidRDefault="00B43777" w:rsidP="00541D1A">
            <w:pPr>
              <w:jc w:val="center"/>
              <w:rPr>
                <w:rFonts w:cs="Arial"/>
                <w:sz w:val="18"/>
                <w:szCs w:val="18"/>
              </w:rPr>
            </w:pPr>
          </w:p>
        </w:tc>
      </w:tr>
      <w:tr w:rsidR="00B43777" w:rsidRPr="00340B0D" w14:paraId="654FEE6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31C3202"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BB73E49"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7FDD3BE6" w14:textId="77777777" w:rsidR="00B43777" w:rsidRPr="00340B0D" w:rsidRDefault="00B43777" w:rsidP="00541D1A">
            <w:pPr>
              <w:jc w:val="center"/>
              <w:rPr>
                <w:rFonts w:cs="Arial"/>
                <w:sz w:val="18"/>
                <w:szCs w:val="18"/>
              </w:rPr>
            </w:pPr>
          </w:p>
        </w:tc>
      </w:tr>
      <w:tr w:rsidR="00B43777" w:rsidRPr="00340B0D" w14:paraId="4598ABF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79A50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BD05E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783D0BC" w14:textId="77777777" w:rsidTr="00541D1A">
        <w:trPr>
          <w:trHeight w:val="287"/>
        </w:trPr>
        <w:tc>
          <w:tcPr>
            <w:tcW w:w="1789" w:type="dxa"/>
            <w:tcBorders>
              <w:left w:val="single" w:sz="12" w:space="0" w:color="auto"/>
              <w:bottom w:val="single" w:sz="4" w:space="0" w:color="auto"/>
            </w:tcBorders>
          </w:tcPr>
          <w:p w14:paraId="0D09E0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F068E6E"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99303DA"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8079FA2" w14:textId="77777777" w:rsidR="00B43777" w:rsidRPr="00C87169" w:rsidRDefault="00B43777" w:rsidP="00541D1A">
            <w:pPr>
              <w:rPr>
                <w:rFonts w:cs="Arial"/>
              </w:rPr>
            </w:pPr>
          </w:p>
        </w:tc>
      </w:tr>
      <w:tr w:rsidR="00B43777" w:rsidRPr="00340B0D" w14:paraId="13E99CB1" w14:textId="77777777" w:rsidTr="00541D1A">
        <w:tc>
          <w:tcPr>
            <w:tcW w:w="1789" w:type="dxa"/>
            <w:tcBorders>
              <w:left w:val="single" w:sz="12" w:space="0" w:color="auto"/>
              <w:bottom w:val="single" w:sz="4" w:space="0" w:color="auto"/>
            </w:tcBorders>
          </w:tcPr>
          <w:p w14:paraId="26EB8FB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5F45982"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1AB2C1"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4890D8"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F6584C3"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42CED46"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A974808"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8B33E30" w14:textId="77777777" w:rsidR="00B43777" w:rsidRPr="00340B0D" w:rsidRDefault="00B43777" w:rsidP="00541D1A">
            <w:pPr>
              <w:rPr>
                <w:rFonts w:cs="Arial"/>
                <w:sz w:val="18"/>
                <w:szCs w:val="18"/>
              </w:rPr>
            </w:pPr>
          </w:p>
        </w:tc>
      </w:tr>
      <w:tr w:rsidR="00B43777" w:rsidRPr="00340B0D" w14:paraId="2FDEF4F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4A3180F" w14:textId="77777777" w:rsidR="00B43777" w:rsidRPr="00340B0D" w:rsidRDefault="00B43777" w:rsidP="00541D1A">
            <w:pPr>
              <w:rPr>
                <w:rFonts w:cs="Arial"/>
                <w:sz w:val="18"/>
                <w:szCs w:val="18"/>
              </w:rPr>
            </w:pPr>
          </w:p>
        </w:tc>
      </w:tr>
      <w:tr w:rsidR="00B43777" w:rsidRPr="00340B0D" w14:paraId="0F7045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681813"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7F674D5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32AC7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0EB5F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AE2D3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0F24FA"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50A55F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126A"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7C4800" w14:textId="77777777" w:rsidR="00B43777" w:rsidRPr="00340B0D" w:rsidRDefault="00B43777" w:rsidP="00541D1A">
            <w:pPr>
              <w:rPr>
                <w:rFonts w:cs="Arial"/>
                <w:sz w:val="18"/>
                <w:szCs w:val="18"/>
              </w:rPr>
            </w:pPr>
          </w:p>
        </w:tc>
      </w:tr>
      <w:tr w:rsidR="00B43777" w:rsidRPr="00340B0D" w14:paraId="35BFA9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CB975A"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7A134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41DAB0"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E6F7A9D" w14:textId="77777777" w:rsidR="00B43777" w:rsidRPr="00340B0D" w:rsidRDefault="00B43777" w:rsidP="00541D1A">
            <w:pPr>
              <w:rPr>
                <w:rFonts w:cs="Arial"/>
                <w:sz w:val="18"/>
                <w:szCs w:val="18"/>
              </w:rPr>
            </w:pPr>
          </w:p>
        </w:tc>
      </w:tr>
      <w:tr w:rsidR="00B43777" w:rsidRPr="00340B0D" w14:paraId="70B5DD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D0FD79"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098D6A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6EF03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029FB6" w14:textId="77777777" w:rsidR="00B43777" w:rsidRPr="00340B0D" w:rsidRDefault="00B43777" w:rsidP="00541D1A">
            <w:pPr>
              <w:rPr>
                <w:rFonts w:cs="Arial"/>
                <w:sz w:val="18"/>
                <w:szCs w:val="18"/>
              </w:rPr>
            </w:pPr>
          </w:p>
        </w:tc>
      </w:tr>
      <w:tr w:rsidR="00B43777" w:rsidRPr="00340B0D" w14:paraId="483381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F62C82"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E1630B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5702B8"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9100F9C" w14:textId="77777777" w:rsidR="00B43777" w:rsidRPr="00340B0D" w:rsidRDefault="00B43777" w:rsidP="00541D1A">
            <w:pPr>
              <w:rPr>
                <w:rFonts w:cs="Arial"/>
                <w:sz w:val="18"/>
                <w:szCs w:val="18"/>
              </w:rPr>
            </w:pPr>
          </w:p>
        </w:tc>
      </w:tr>
      <w:tr w:rsidR="00B43777" w:rsidRPr="00340B0D" w14:paraId="25C8CFC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B8F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023369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F12EEC"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CA1C9D5" w14:textId="77777777" w:rsidR="00B43777" w:rsidRPr="00340B0D" w:rsidRDefault="00B43777" w:rsidP="00541D1A">
            <w:pPr>
              <w:rPr>
                <w:rFonts w:cs="Arial"/>
                <w:sz w:val="18"/>
                <w:szCs w:val="18"/>
              </w:rPr>
            </w:pPr>
          </w:p>
        </w:tc>
      </w:tr>
      <w:tr w:rsidR="00B43777" w:rsidRPr="00340B0D" w14:paraId="645FA1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D74E73"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E946C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4C1DB3"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2FB9" w14:textId="77777777" w:rsidR="00B43777" w:rsidRPr="00340B0D" w:rsidRDefault="00B43777" w:rsidP="00541D1A">
            <w:pPr>
              <w:rPr>
                <w:rFonts w:cs="Arial"/>
                <w:sz w:val="18"/>
                <w:szCs w:val="18"/>
              </w:rPr>
            </w:pPr>
          </w:p>
        </w:tc>
      </w:tr>
      <w:tr w:rsidR="00B43777" w:rsidRPr="00340B0D" w14:paraId="62091E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D3D325"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058084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439EA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92B6D34" w14:textId="77777777" w:rsidR="00B43777" w:rsidRPr="00340B0D" w:rsidRDefault="00B43777" w:rsidP="00541D1A">
            <w:pPr>
              <w:rPr>
                <w:rFonts w:cs="Arial"/>
                <w:sz w:val="18"/>
                <w:szCs w:val="18"/>
              </w:rPr>
            </w:pPr>
          </w:p>
        </w:tc>
      </w:tr>
      <w:tr w:rsidR="00B43777" w:rsidRPr="00340B0D" w14:paraId="1193AA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AB6E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A859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82F317"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EB49A64" w14:textId="77777777" w:rsidR="00B43777" w:rsidRPr="00340B0D" w:rsidRDefault="00B43777" w:rsidP="00541D1A">
            <w:pPr>
              <w:rPr>
                <w:rFonts w:cs="Arial"/>
                <w:sz w:val="18"/>
                <w:szCs w:val="18"/>
              </w:rPr>
            </w:pPr>
          </w:p>
        </w:tc>
      </w:tr>
      <w:tr w:rsidR="00B43777" w:rsidRPr="00340B0D" w14:paraId="5BD016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FDBEA2"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873F0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8A5BF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F60950" w14:textId="77777777" w:rsidR="00B43777" w:rsidRPr="00340B0D" w:rsidRDefault="00B43777" w:rsidP="00541D1A">
            <w:pPr>
              <w:rPr>
                <w:rFonts w:cs="Arial"/>
                <w:sz w:val="18"/>
                <w:szCs w:val="18"/>
              </w:rPr>
            </w:pPr>
          </w:p>
        </w:tc>
      </w:tr>
      <w:tr w:rsidR="00B43777" w:rsidRPr="00340B0D" w14:paraId="252DED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0D8720"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705B37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C291B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5D8116" w14:textId="77777777" w:rsidR="00B43777" w:rsidRPr="00340B0D" w:rsidRDefault="00B43777" w:rsidP="00541D1A">
            <w:pPr>
              <w:rPr>
                <w:rFonts w:cs="Arial"/>
                <w:sz w:val="18"/>
                <w:szCs w:val="18"/>
              </w:rPr>
            </w:pPr>
          </w:p>
        </w:tc>
      </w:tr>
      <w:tr w:rsidR="00B43777" w:rsidRPr="00340B0D" w14:paraId="1C8F8F7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07BB64"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9ACCB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14A8C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BEAE7" w14:textId="77777777" w:rsidR="00B43777" w:rsidRPr="00340B0D" w:rsidRDefault="00B43777" w:rsidP="00541D1A">
            <w:pPr>
              <w:rPr>
                <w:rFonts w:cs="Arial"/>
                <w:sz w:val="18"/>
                <w:szCs w:val="18"/>
              </w:rPr>
            </w:pPr>
          </w:p>
        </w:tc>
      </w:tr>
      <w:tr w:rsidR="00B43777" w:rsidRPr="00340B0D" w14:paraId="39EEC7D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8073B8"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CE434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B9711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340D4A" w14:textId="77777777" w:rsidR="00B43777" w:rsidRPr="00340B0D" w:rsidRDefault="00B43777" w:rsidP="00541D1A">
            <w:pPr>
              <w:rPr>
                <w:rFonts w:cs="Arial"/>
                <w:sz w:val="18"/>
                <w:szCs w:val="18"/>
              </w:rPr>
            </w:pPr>
          </w:p>
        </w:tc>
      </w:tr>
      <w:tr w:rsidR="00B43777" w:rsidRPr="00340B0D" w14:paraId="4FE9B8E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8757BF8"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E218C0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8066F9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9F4D059" w14:textId="77777777" w:rsidR="00B43777" w:rsidRPr="00340B0D" w:rsidRDefault="00B43777" w:rsidP="00541D1A">
            <w:pPr>
              <w:rPr>
                <w:rFonts w:cs="Arial"/>
                <w:sz w:val="18"/>
                <w:szCs w:val="18"/>
              </w:rPr>
            </w:pPr>
          </w:p>
        </w:tc>
      </w:tr>
      <w:tr w:rsidR="00B43777" w:rsidRPr="00340B0D" w14:paraId="1B62CC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46756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B79FF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39F8C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0A4BD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D0BD3D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C9BD90" w14:textId="77777777" w:rsidR="00B43777" w:rsidRPr="00340B0D" w:rsidRDefault="00B43777" w:rsidP="00541D1A">
            <w:pPr>
              <w:rPr>
                <w:rFonts w:cs="Arial"/>
                <w:sz w:val="18"/>
                <w:szCs w:val="18"/>
              </w:rPr>
            </w:pPr>
          </w:p>
        </w:tc>
      </w:tr>
      <w:tr w:rsidR="00B43777" w:rsidRPr="00340B0D" w14:paraId="5BAB71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24AADB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5F6D00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898274A"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0280DEF" w14:textId="77777777" w:rsidR="00B43777" w:rsidRPr="00340B0D" w:rsidRDefault="00B43777" w:rsidP="00541D1A">
            <w:pPr>
              <w:rPr>
                <w:rFonts w:cs="Arial"/>
                <w:sz w:val="18"/>
                <w:szCs w:val="18"/>
              </w:rPr>
            </w:pPr>
          </w:p>
        </w:tc>
      </w:tr>
      <w:tr w:rsidR="00B43777" w:rsidRPr="00340B0D" w14:paraId="133FA8E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34CA3F"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80440C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3F93D7" w14:textId="77777777" w:rsidR="00B43777" w:rsidRDefault="00B43777" w:rsidP="00541D1A">
            <w:pPr>
              <w:rPr>
                <w:rFonts w:cs="Arial"/>
                <w:sz w:val="18"/>
                <w:szCs w:val="18"/>
              </w:rPr>
            </w:pPr>
          </w:p>
          <w:p w14:paraId="35017DD9" w14:textId="77777777" w:rsidR="0094428A" w:rsidRPr="00595176" w:rsidRDefault="00B43777" w:rsidP="0094428A">
            <w:pPr>
              <w:rPr>
                <w:rFonts w:cs="Arial"/>
                <w:i/>
              </w:rPr>
            </w:pPr>
            <w:r>
              <w:rPr>
                <w:rFonts w:cs="Arial"/>
                <w:i/>
              </w:rPr>
              <w:t>.</w:t>
            </w:r>
            <w:r w:rsidRPr="00110428">
              <w:rPr>
                <w:rFonts w:cs="Arial"/>
                <w:i/>
              </w:rPr>
              <w:t xml:space="preserve">. </w:t>
            </w:r>
            <w:r w:rsidR="0094428A" w:rsidRPr="00595176">
              <w:rPr>
                <w:rFonts w:cs="Arial"/>
                <w:i/>
              </w:rPr>
              <w:t xml:space="preserve">Load the exchange set </w:t>
            </w:r>
            <w:proofErr w:type="spellStart"/>
            <w:r w:rsidR="0094428A" w:rsidRPr="00595176">
              <w:rPr>
                <w:rFonts w:cs="Arial"/>
                <w:b/>
                <w:bCs/>
                <w:i/>
              </w:rPr>
              <w:t>PolarData</w:t>
            </w:r>
            <w:proofErr w:type="spellEnd"/>
            <w:r w:rsidR="0094428A" w:rsidRPr="00595176">
              <w:rPr>
                <w:rFonts w:cs="Arial"/>
                <w:i/>
              </w:rPr>
              <w:t xml:space="preserve">  </w:t>
            </w:r>
          </w:p>
          <w:p w14:paraId="1545C8CC" w14:textId="77777777" w:rsidR="0094428A" w:rsidRPr="00595176" w:rsidRDefault="0094428A" w:rsidP="0094428A">
            <w:pPr>
              <w:pStyle w:val="ListParagraph"/>
              <w:numPr>
                <w:ilvl w:val="0"/>
                <w:numId w:val="30"/>
              </w:numPr>
              <w:rPr>
                <w:rFonts w:cs="Arial"/>
                <w:i/>
              </w:rPr>
            </w:pPr>
            <w:r w:rsidRPr="00595176">
              <w:rPr>
                <w:rFonts w:cs="Arial"/>
                <w:i/>
              </w:rPr>
              <w:lastRenderedPageBreak/>
              <w:t>Select Display Category Other</w:t>
            </w:r>
          </w:p>
          <w:p w14:paraId="31350138" w14:textId="77777777" w:rsidR="0094428A" w:rsidRPr="00595176" w:rsidRDefault="0094428A" w:rsidP="0094428A">
            <w:pPr>
              <w:pStyle w:val="ListParagraph"/>
              <w:numPr>
                <w:ilvl w:val="0"/>
                <w:numId w:val="30"/>
              </w:numPr>
              <w:rPr>
                <w:rFonts w:cs="Arial"/>
                <w:i/>
              </w:rPr>
            </w:pPr>
            <w:r w:rsidRPr="00595176">
              <w:rPr>
                <w:rFonts w:cs="Arial"/>
                <w:i/>
              </w:rPr>
              <w:t>Select Safety Contour value to 30 m</w:t>
            </w:r>
          </w:p>
          <w:p w14:paraId="597C8348" w14:textId="77777777" w:rsidR="0094428A" w:rsidRPr="00595176" w:rsidRDefault="0094428A" w:rsidP="0094428A">
            <w:pPr>
              <w:pStyle w:val="ListParagraph"/>
              <w:numPr>
                <w:ilvl w:val="0"/>
                <w:numId w:val="30"/>
              </w:numPr>
              <w:rPr>
                <w:rFonts w:cs="Arial"/>
                <w:i/>
              </w:rPr>
            </w:pPr>
            <w:r w:rsidRPr="00595176">
              <w:rPr>
                <w:rFonts w:cs="Arial"/>
                <w:i/>
              </w:rPr>
              <w:t>Select Plain Boundaries</w:t>
            </w:r>
          </w:p>
          <w:p w14:paraId="18C53501" w14:textId="77777777" w:rsidR="0094428A" w:rsidRPr="00595176" w:rsidRDefault="0094428A" w:rsidP="0094428A">
            <w:pPr>
              <w:pStyle w:val="ListParagraph"/>
              <w:numPr>
                <w:ilvl w:val="0"/>
                <w:numId w:val="30"/>
              </w:numPr>
              <w:rPr>
                <w:rFonts w:cs="Arial"/>
                <w:i/>
              </w:rPr>
            </w:pPr>
            <w:r w:rsidRPr="00595176">
              <w:rPr>
                <w:rFonts w:cs="Arial"/>
                <w:i/>
              </w:rPr>
              <w:t>Select Paper chart symbols</w:t>
            </w:r>
          </w:p>
          <w:p w14:paraId="608F24A7" w14:textId="77777777" w:rsidR="0094428A" w:rsidRPr="00595176" w:rsidRDefault="0094428A" w:rsidP="0094428A">
            <w:pPr>
              <w:pStyle w:val="ListParagraph"/>
              <w:numPr>
                <w:ilvl w:val="0"/>
                <w:numId w:val="30"/>
              </w:numPr>
              <w:rPr>
                <w:rFonts w:cs="Arial"/>
                <w:i/>
              </w:rPr>
            </w:pPr>
            <w:r w:rsidRPr="00595176">
              <w:rPr>
                <w:rFonts w:cs="Arial"/>
                <w:i/>
              </w:rPr>
              <w:t>Select Accuracy</w:t>
            </w:r>
          </w:p>
          <w:p w14:paraId="7E17647C" w14:textId="6E7E0AD5" w:rsidR="00B43777" w:rsidRPr="00110428" w:rsidRDefault="0094428A" w:rsidP="0094428A">
            <w:pPr>
              <w:rPr>
                <w:rFonts w:cs="Arial"/>
              </w:rPr>
            </w:pPr>
            <w:r w:rsidRPr="00595176">
              <w:rPr>
                <w:rFonts w:cs="Arial"/>
                <w:i/>
              </w:rPr>
              <w:t>Select Contour label</w:t>
            </w:r>
          </w:p>
          <w:p w14:paraId="6276F0E4" w14:textId="77777777" w:rsidR="00B43777" w:rsidRPr="00340B0D" w:rsidRDefault="00B43777" w:rsidP="00541D1A">
            <w:pPr>
              <w:rPr>
                <w:rFonts w:cs="Arial"/>
                <w:sz w:val="18"/>
                <w:szCs w:val="18"/>
              </w:rPr>
            </w:pPr>
          </w:p>
        </w:tc>
      </w:tr>
      <w:tr w:rsidR="00B43777" w:rsidRPr="00340B0D" w14:paraId="272828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3700D8" w14:textId="77777777" w:rsidR="00B43777" w:rsidRPr="00340B0D" w:rsidRDefault="00B43777" w:rsidP="00541D1A">
            <w:pPr>
              <w:jc w:val="center"/>
              <w:rPr>
                <w:rFonts w:cs="Arial"/>
                <w:b/>
                <w:bCs/>
                <w:sz w:val="18"/>
                <w:szCs w:val="18"/>
              </w:rPr>
            </w:pPr>
            <w:r w:rsidRPr="00340B0D">
              <w:rPr>
                <w:rFonts w:cs="Arial"/>
                <w:b/>
                <w:bCs/>
                <w:sz w:val="18"/>
                <w:szCs w:val="18"/>
              </w:rPr>
              <w:t>Action</w:t>
            </w:r>
          </w:p>
        </w:tc>
      </w:tr>
      <w:tr w:rsidR="00B43777" w:rsidRPr="00340B0D" w14:paraId="019C651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8D2ADFA" w14:textId="77777777" w:rsidR="0094428A" w:rsidRDefault="0094428A" w:rsidP="00541D1A">
            <w:pPr>
              <w:rPr>
                <w:rFonts w:cs="Arial"/>
                <w:i/>
              </w:rPr>
            </w:pPr>
          </w:p>
          <w:p w14:paraId="7238BE7B" w14:textId="77777777" w:rsidR="00B43777" w:rsidRDefault="0094428A" w:rsidP="00541D1A">
            <w:pPr>
              <w:rPr>
                <w:rFonts w:cs="Arial"/>
                <w:i/>
              </w:rPr>
            </w:pPr>
            <w:r w:rsidRPr="00595176">
              <w:rPr>
                <w:rFonts w:cs="Arial"/>
                <w:i/>
              </w:rPr>
              <w:t>Check ENC symbols shown in the ECDIS against the graphical plot</w:t>
            </w:r>
          </w:p>
          <w:p w14:paraId="4AA39BCA" w14:textId="154AFCD8" w:rsidR="0094428A" w:rsidRPr="00110428" w:rsidRDefault="0094428A" w:rsidP="00541D1A">
            <w:pPr>
              <w:rPr>
                <w:rFonts w:cs="Arial"/>
                <w:b/>
                <w:bCs/>
              </w:rPr>
            </w:pPr>
          </w:p>
        </w:tc>
      </w:tr>
      <w:tr w:rsidR="00B43777" w:rsidRPr="00340B0D" w14:paraId="62FFB5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7DEA228" w14:textId="77777777" w:rsidR="00B43777" w:rsidRPr="00340B0D" w:rsidRDefault="00B43777" w:rsidP="00541D1A">
            <w:pPr>
              <w:jc w:val="center"/>
              <w:rPr>
                <w:rFonts w:cs="Arial"/>
                <w:sz w:val="18"/>
                <w:szCs w:val="18"/>
              </w:rPr>
            </w:pPr>
            <w:r w:rsidRPr="00340B0D">
              <w:rPr>
                <w:rFonts w:cs="Arial"/>
                <w:b/>
                <w:bCs/>
                <w:sz w:val="18"/>
                <w:szCs w:val="18"/>
              </w:rPr>
              <w:t>Results</w:t>
            </w:r>
          </w:p>
        </w:tc>
      </w:tr>
    </w:tbl>
    <w:p w14:paraId="2DCC3B50" w14:textId="77777777" w:rsidR="00B43777" w:rsidRPr="00B43777" w:rsidRDefault="00B43777">
      <w:pPr>
        <w:pPrChange w:id="9687" w:author="jonathan pritchard" w:date="2025-01-23T13:49:00Z" w16du:dateUtc="2025-01-23T13:49:00Z">
          <w:pPr>
            <w:pStyle w:val="Heading1"/>
            <w:numPr>
              <w:ilvl w:val="2"/>
              <w:numId w:val="73"/>
            </w:numPr>
            <w:tabs>
              <w:tab w:val="clear" w:pos="432"/>
              <w:tab w:val="left" w:pos="567"/>
            </w:tabs>
            <w:spacing w:after="120"/>
            <w:ind w:left="567" w:hanging="567"/>
          </w:pPr>
        </w:pPrChange>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354B91E3" w14:textId="77777777" w:rsidTr="0094428A">
        <w:trPr>
          <w:tblHeader/>
        </w:trPr>
        <w:tc>
          <w:tcPr>
            <w:tcW w:w="9209" w:type="dxa"/>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94428A">
        <w:trPr>
          <w:tblHeader/>
        </w:trPr>
        <w:tc>
          <w:tcPr>
            <w:tcW w:w="9209" w:type="dxa"/>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E94B4FA">
                  <wp:extent cx="4964717" cy="4673600"/>
                  <wp:effectExtent l="0" t="0" r="7620" b="0"/>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74936" cy="4683219"/>
                          </a:xfrm>
                          <a:prstGeom prst="rect">
                            <a:avLst/>
                          </a:prstGeom>
                          <a:noFill/>
                          <a:ln>
                            <a:noFill/>
                          </a:ln>
                        </pic:spPr>
                      </pic:pic>
                    </a:graphicData>
                  </a:graphic>
                </wp:inline>
              </w:drawing>
            </w:r>
          </w:p>
        </w:tc>
      </w:tr>
      <w:tr w:rsidR="006C7785" w14:paraId="6F6D056D" w14:textId="77777777" w:rsidTr="0094428A">
        <w:trPr>
          <w:tblHeader/>
        </w:trPr>
        <w:tc>
          <w:tcPr>
            <w:tcW w:w="9209" w:type="dxa"/>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lastRenderedPageBreak/>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6ED9B51B" w14:textId="77777777" w:rsidR="006C7785" w:rsidRDefault="006C7785" w:rsidP="006C7785"/>
    <w:p w14:paraId="3105C525" w14:textId="77777777" w:rsidR="006C7785" w:rsidRDefault="006C7785" w:rsidP="006C7785"/>
    <w:p w14:paraId="4568EB7E" w14:textId="77777777" w:rsidR="006C7785" w:rsidRDefault="006C7785" w:rsidP="006C7785"/>
    <w:p w14:paraId="651F0C73" w14:textId="77777777" w:rsidR="006C7785" w:rsidRDefault="006C7785" w:rsidP="006C7785"/>
    <w:p w14:paraId="4C65ECD4" w14:textId="77777777" w:rsidR="006C7785" w:rsidRDefault="006C7785" w:rsidP="006C7785">
      <w:pPr>
        <w:pStyle w:val="Heading1"/>
        <w:numPr>
          <w:ilvl w:val="0"/>
          <w:numId w:val="0"/>
        </w:numPr>
        <w:ind w:left="432"/>
      </w:pPr>
    </w:p>
    <w:p w14:paraId="745433B2" w14:textId="77777777" w:rsidR="006C7785" w:rsidRDefault="006C7785">
      <w:pPr>
        <w:widowControl/>
        <w:spacing w:line="240" w:lineRule="auto"/>
        <w:jc w:val="left"/>
        <w:rPr>
          <w:b/>
        </w:rPr>
      </w:pPr>
      <w:r>
        <w:br w:type="page"/>
      </w:r>
    </w:p>
    <w:p w14:paraId="2F056578" w14:textId="5992EB28" w:rsidR="006B07D1" w:rsidRPr="006B07D1" w:rsidRDefault="006B07D1" w:rsidP="00E30B8F">
      <w:pPr>
        <w:pStyle w:val="Heading1"/>
      </w:pPr>
      <w:bookmarkStart w:id="9688" w:name="_Toc189491310"/>
      <w:r w:rsidRPr="006B07D1">
        <w:lastRenderedPageBreak/>
        <w:t>Chart related functions</w:t>
      </w:r>
      <w:bookmarkEnd w:id="9688"/>
    </w:p>
    <w:p w14:paraId="7D127FFC" w14:textId="77777777" w:rsidR="006B07D1" w:rsidRDefault="006B07D1" w:rsidP="00E30B8F">
      <w:pPr>
        <w:pStyle w:val="Heading2"/>
      </w:pPr>
      <w:bookmarkStart w:id="9689" w:name="_Toc189491311"/>
      <w:r w:rsidRPr="006B07D1">
        <w:t>Mode and orientation</w:t>
      </w:r>
      <w:bookmarkEnd w:id="968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690"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691">
          <w:tblGrid>
            <w:gridCol w:w="2381"/>
            <w:gridCol w:w="2381"/>
            <w:gridCol w:w="2382"/>
            <w:gridCol w:w="2382"/>
          </w:tblGrid>
        </w:tblGridChange>
      </w:tblGrid>
      <w:tr w:rsidR="006B07D1" w14:paraId="7E5373CF" w14:textId="77777777" w:rsidTr="00251401">
        <w:trPr>
          <w:trHeight w:val="454"/>
          <w:tblHeader/>
          <w:trPrChange w:id="9692"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693" w:author="jonathan pritchard" w:date="2025-01-23T13:49:00Z" w16du:dateUtc="2025-01-23T13:49:00Z">
              <w:tcPr>
                <w:tcW w:w="2381" w:type="dxa"/>
                <w:shd w:val="clear" w:color="auto" w:fill="CCFFCC"/>
                <w:vAlign w:val="center"/>
              </w:tcPr>
            </w:tcPrChange>
          </w:tcPr>
          <w:p w14:paraId="49C4ED1E" w14:textId="77777777" w:rsidR="006B07D1" w:rsidRPr="004065B1" w:rsidRDefault="006B07D1" w:rsidP="008A1BCC">
            <w:r w:rsidRPr="000A066E">
              <w:rPr>
                <w:b/>
              </w:rPr>
              <w:t>Test Reference</w:t>
            </w:r>
          </w:p>
        </w:tc>
        <w:tc>
          <w:tcPr>
            <w:tcW w:w="2381" w:type="dxa"/>
            <w:shd w:val="clear" w:color="auto" w:fill="FFFFFF" w:themeFill="background1"/>
            <w:vAlign w:val="center"/>
            <w:tcPrChange w:id="9694" w:author="jonathan pritchard" w:date="2025-01-23T13:49:00Z" w16du:dateUtc="2025-01-23T13:49:00Z">
              <w:tcPr>
                <w:tcW w:w="2381" w:type="dxa"/>
                <w:shd w:val="clear" w:color="auto" w:fill="CCFFCC"/>
                <w:vAlign w:val="center"/>
              </w:tcPr>
            </w:tcPrChange>
          </w:tcPr>
          <w:p w14:paraId="22C97A6E" w14:textId="6314869E" w:rsidR="006B07D1" w:rsidRPr="004065B1" w:rsidRDefault="00A20642" w:rsidP="008A1BCC">
            <w:r>
              <w:t>ModeOrientation</w:t>
            </w:r>
            <w:r w:rsidR="002E1A67">
              <w:t>1</w:t>
            </w:r>
          </w:p>
        </w:tc>
        <w:tc>
          <w:tcPr>
            <w:tcW w:w="2382" w:type="dxa"/>
            <w:shd w:val="clear" w:color="auto" w:fill="BFBFBF" w:themeFill="background1" w:themeFillShade="BF"/>
            <w:vAlign w:val="center"/>
            <w:tcPrChange w:id="9695" w:author="jonathan pritchard" w:date="2025-01-23T13:49:00Z" w16du:dateUtc="2025-01-23T13:49:00Z">
              <w:tcPr>
                <w:tcW w:w="2382" w:type="dxa"/>
                <w:shd w:val="clear" w:color="auto" w:fill="CCFFCC"/>
                <w:vAlign w:val="center"/>
              </w:tcPr>
            </w:tcPrChange>
          </w:tcPr>
          <w:p w14:paraId="266AA255" w14:textId="77777777" w:rsidR="006B07D1" w:rsidRPr="004065B1" w:rsidRDefault="006B07D1" w:rsidP="008A1BCC">
            <w:r w:rsidRPr="000A066E">
              <w:rPr>
                <w:b/>
              </w:rPr>
              <w:t>IHO Reference</w:t>
            </w:r>
          </w:p>
        </w:tc>
        <w:tc>
          <w:tcPr>
            <w:tcW w:w="2382" w:type="dxa"/>
            <w:shd w:val="clear" w:color="auto" w:fill="FFFFFF" w:themeFill="background1"/>
            <w:vAlign w:val="center"/>
            <w:tcPrChange w:id="9696" w:author="jonathan pritchard" w:date="2025-01-23T13:49:00Z" w16du:dateUtc="2025-01-23T13:49:00Z">
              <w:tcPr>
                <w:tcW w:w="2382" w:type="dxa"/>
                <w:shd w:val="clear" w:color="auto" w:fill="CCFFCC"/>
                <w:vAlign w:val="center"/>
              </w:tcPr>
            </w:tcPrChange>
          </w:tcPr>
          <w:p w14:paraId="63E25E95" w14:textId="2A7CD843" w:rsidR="006B07D1" w:rsidRPr="004065B1" w:rsidRDefault="006B07D1" w:rsidP="001752C8"/>
        </w:tc>
      </w:tr>
      <w:tr w:rsidR="006B07D1" w14:paraId="1B2D5E34" w14:textId="77777777" w:rsidTr="00B43777">
        <w:trPr>
          <w:tblHeader/>
          <w:trPrChange w:id="969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698" w:author="jonathan pritchard" w:date="2025-01-23T13:49:00Z" w16du:dateUtc="2025-01-23T13:49:00Z">
              <w:tcPr>
                <w:tcW w:w="9526" w:type="dxa"/>
                <w:gridSpan w:val="4"/>
                <w:shd w:val="clear" w:color="auto" w:fill="CCFFCC"/>
                <w:vAlign w:val="center"/>
              </w:tcPr>
            </w:tcPrChange>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B43777">
        <w:trPr>
          <w:tblHeader/>
          <w:trPrChange w:id="969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00" w:author="jonathan pritchard" w:date="2025-01-23T13:49:00Z" w16du:dateUtc="2025-01-23T13:49:00Z">
              <w:tcPr>
                <w:tcW w:w="9526" w:type="dxa"/>
                <w:gridSpan w:val="4"/>
                <w:shd w:val="clear" w:color="auto" w:fill="CCFFCC"/>
                <w:vAlign w:val="center"/>
              </w:tcPr>
            </w:tcPrChange>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B43777">
        <w:trPr>
          <w:tblHeader/>
          <w:trPrChange w:id="970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02" w:author="jonathan pritchard" w:date="2025-01-23T13:49:00Z" w16du:dateUtc="2025-01-23T13:49:00Z">
              <w:tcPr>
                <w:tcW w:w="9526" w:type="dxa"/>
                <w:gridSpan w:val="4"/>
                <w:shd w:val="clear" w:color="auto" w:fill="CCFFCC"/>
                <w:vAlign w:val="center"/>
              </w:tcPr>
            </w:tcPrChange>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B43777">
        <w:trPr>
          <w:tblHeader/>
          <w:trPrChange w:id="9703"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04" w:author="jonathan pritchard" w:date="2025-01-23T13:49:00Z" w16du:dateUtc="2025-01-23T13:49:00Z">
              <w:tcPr>
                <w:tcW w:w="9526" w:type="dxa"/>
                <w:gridSpan w:val="4"/>
                <w:shd w:val="clear" w:color="auto" w:fill="CCFFCC"/>
                <w:vAlign w:val="center"/>
              </w:tcPr>
            </w:tcPrChange>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05"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06">
          <w:tblGrid>
            <w:gridCol w:w="2381"/>
            <w:gridCol w:w="2381"/>
            <w:gridCol w:w="2382"/>
            <w:gridCol w:w="2382"/>
          </w:tblGrid>
        </w:tblGridChange>
      </w:tblGrid>
      <w:tr w:rsidR="00D9584F" w14:paraId="1FD9A558" w14:textId="77777777" w:rsidTr="00251401">
        <w:trPr>
          <w:trHeight w:val="454"/>
          <w:tblHeader/>
          <w:trPrChange w:id="9707"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708" w:author="jonathan pritchard" w:date="2025-01-23T13:49:00Z" w16du:dateUtc="2025-01-23T13:49:00Z">
              <w:tcPr>
                <w:tcW w:w="2381" w:type="dxa"/>
                <w:shd w:val="clear" w:color="auto" w:fill="CCFFCC"/>
                <w:vAlign w:val="center"/>
              </w:tcPr>
            </w:tcPrChange>
          </w:tcPr>
          <w:p w14:paraId="76B28BC5" w14:textId="77777777" w:rsidR="00D9584F" w:rsidRPr="004065B1" w:rsidRDefault="00D9584F" w:rsidP="00D9584F">
            <w:r w:rsidRPr="000A066E">
              <w:rPr>
                <w:b/>
              </w:rPr>
              <w:t>Test Reference</w:t>
            </w:r>
          </w:p>
        </w:tc>
        <w:tc>
          <w:tcPr>
            <w:tcW w:w="2381" w:type="dxa"/>
            <w:shd w:val="clear" w:color="auto" w:fill="FFFFFF" w:themeFill="background1"/>
            <w:vAlign w:val="center"/>
            <w:tcPrChange w:id="9709" w:author="jonathan pritchard" w:date="2025-01-23T13:49:00Z" w16du:dateUtc="2025-01-23T13:49:00Z">
              <w:tcPr>
                <w:tcW w:w="2381" w:type="dxa"/>
                <w:shd w:val="clear" w:color="auto" w:fill="CCFFCC"/>
                <w:vAlign w:val="center"/>
              </w:tcPr>
            </w:tcPrChange>
          </w:tcPr>
          <w:p w14:paraId="3AA904C5" w14:textId="02F75939" w:rsidR="00D9584F" w:rsidRPr="004065B1" w:rsidRDefault="002E1A67" w:rsidP="00D9584F">
            <w:r>
              <w:t>ModeOrientation2</w:t>
            </w:r>
          </w:p>
        </w:tc>
        <w:tc>
          <w:tcPr>
            <w:tcW w:w="2382" w:type="dxa"/>
            <w:shd w:val="clear" w:color="auto" w:fill="BFBFBF" w:themeFill="background1" w:themeFillShade="BF"/>
            <w:vAlign w:val="center"/>
            <w:tcPrChange w:id="9710" w:author="jonathan pritchard" w:date="2025-01-23T13:49:00Z" w16du:dateUtc="2025-01-23T13:49:00Z">
              <w:tcPr>
                <w:tcW w:w="2382" w:type="dxa"/>
                <w:shd w:val="clear" w:color="auto" w:fill="CCFFCC"/>
                <w:vAlign w:val="center"/>
              </w:tcPr>
            </w:tcPrChange>
          </w:tcPr>
          <w:p w14:paraId="0128CB51" w14:textId="77777777" w:rsidR="00D9584F" w:rsidRPr="004065B1" w:rsidRDefault="00D9584F" w:rsidP="00D9584F">
            <w:r w:rsidRPr="000A066E">
              <w:rPr>
                <w:b/>
              </w:rPr>
              <w:t>IHO Reference</w:t>
            </w:r>
          </w:p>
        </w:tc>
        <w:tc>
          <w:tcPr>
            <w:tcW w:w="2382" w:type="dxa"/>
            <w:shd w:val="clear" w:color="auto" w:fill="FFFFFF" w:themeFill="background1"/>
            <w:vAlign w:val="center"/>
            <w:tcPrChange w:id="9711" w:author="jonathan pritchard" w:date="2025-01-23T13:49:00Z" w16du:dateUtc="2025-01-23T13:49:00Z">
              <w:tcPr>
                <w:tcW w:w="2382" w:type="dxa"/>
                <w:shd w:val="clear" w:color="auto" w:fill="CCFFCC"/>
                <w:vAlign w:val="center"/>
              </w:tcPr>
            </w:tcPrChange>
          </w:tcPr>
          <w:p w14:paraId="1DD882D5" w14:textId="50B22613" w:rsidR="00FE7D68" w:rsidRDefault="00FE7D68" w:rsidP="00FE7D68">
            <w:pPr>
              <w:widowControl/>
              <w:spacing w:line="240" w:lineRule="auto"/>
              <w:rPr>
                <w:rFonts w:ascii="Calibri" w:hAnsi="Calibri" w:cs="Calibri"/>
                <w:snapToGrid/>
                <w:color w:val="000000"/>
                <w:sz w:val="22"/>
                <w:szCs w:val="22"/>
              </w:rPr>
            </w:pPr>
          </w:p>
          <w:p w14:paraId="150C9C6C" w14:textId="66268159" w:rsidR="00D9584F" w:rsidRPr="004065B1" w:rsidRDefault="00D9584F" w:rsidP="00D9584F"/>
        </w:tc>
      </w:tr>
      <w:tr w:rsidR="00D9584F" w14:paraId="16961EE7" w14:textId="77777777" w:rsidTr="00B43777">
        <w:trPr>
          <w:tblHeader/>
          <w:trPrChange w:id="971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13" w:author="jonathan pritchard" w:date="2025-01-23T13:49:00Z" w16du:dateUtc="2025-01-23T13:49:00Z">
              <w:tcPr>
                <w:tcW w:w="9526" w:type="dxa"/>
                <w:gridSpan w:val="4"/>
                <w:shd w:val="clear" w:color="auto" w:fill="CCFFCC"/>
                <w:vAlign w:val="center"/>
              </w:tcPr>
            </w:tcPrChange>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B43777">
        <w:trPr>
          <w:tblHeader/>
          <w:trPrChange w:id="971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15" w:author="jonathan pritchard" w:date="2025-01-23T13:49:00Z" w16du:dateUtc="2025-01-23T13:49:00Z">
              <w:tcPr>
                <w:tcW w:w="9526" w:type="dxa"/>
                <w:gridSpan w:val="4"/>
                <w:shd w:val="clear" w:color="auto" w:fill="CCFFCC"/>
                <w:vAlign w:val="center"/>
              </w:tcPr>
            </w:tcPrChange>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B43777">
        <w:trPr>
          <w:tblHeader/>
          <w:trPrChange w:id="971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17" w:author="jonathan pritchard" w:date="2025-01-23T13:49:00Z" w16du:dateUtc="2025-01-23T13:49:00Z">
              <w:tcPr>
                <w:tcW w:w="9526" w:type="dxa"/>
                <w:gridSpan w:val="4"/>
                <w:shd w:val="clear" w:color="auto" w:fill="CCFFCC"/>
                <w:vAlign w:val="center"/>
              </w:tcPr>
            </w:tcPrChange>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B43777">
        <w:trPr>
          <w:tblHeader/>
          <w:trPrChange w:id="9718"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19" w:author="jonathan pritchard" w:date="2025-01-23T13:49:00Z" w16du:dateUtc="2025-01-23T13:49:00Z">
              <w:tcPr>
                <w:tcW w:w="9526" w:type="dxa"/>
                <w:gridSpan w:val="4"/>
                <w:shd w:val="clear" w:color="auto" w:fill="CCFFCC"/>
                <w:vAlign w:val="center"/>
              </w:tcPr>
            </w:tcPrChange>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20"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21">
          <w:tblGrid>
            <w:gridCol w:w="2381"/>
            <w:gridCol w:w="2381"/>
            <w:gridCol w:w="2382"/>
            <w:gridCol w:w="2382"/>
          </w:tblGrid>
        </w:tblGridChange>
      </w:tblGrid>
      <w:tr w:rsidR="00D9584F" w14:paraId="55632602" w14:textId="77777777" w:rsidTr="00251401">
        <w:trPr>
          <w:trHeight w:val="454"/>
          <w:tblHeader/>
          <w:trPrChange w:id="9722"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723" w:author="jonathan pritchard" w:date="2025-01-23T13:49:00Z" w16du:dateUtc="2025-01-23T13:49:00Z">
              <w:tcPr>
                <w:tcW w:w="2381" w:type="dxa"/>
                <w:shd w:val="clear" w:color="auto" w:fill="CCFFCC"/>
                <w:vAlign w:val="center"/>
              </w:tcPr>
            </w:tcPrChange>
          </w:tcPr>
          <w:p w14:paraId="3103BF93" w14:textId="77777777" w:rsidR="00D9584F" w:rsidRPr="004065B1" w:rsidRDefault="00D9584F" w:rsidP="00D9584F">
            <w:r w:rsidRPr="000A066E">
              <w:rPr>
                <w:b/>
              </w:rPr>
              <w:t>Test Reference</w:t>
            </w:r>
          </w:p>
        </w:tc>
        <w:tc>
          <w:tcPr>
            <w:tcW w:w="2381" w:type="dxa"/>
            <w:shd w:val="clear" w:color="auto" w:fill="FFFFFF" w:themeFill="background1"/>
            <w:vAlign w:val="center"/>
            <w:tcPrChange w:id="9724" w:author="jonathan pritchard" w:date="2025-01-23T13:49:00Z" w16du:dateUtc="2025-01-23T13:49:00Z">
              <w:tcPr>
                <w:tcW w:w="2381" w:type="dxa"/>
                <w:shd w:val="clear" w:color="auto" w:fill="CCFFCC"/>
                <w:vAlign w:val="center"/>
              </w:tcPr>
            </w:tcPrChange>
          </w:tcPr>
          <w:p w14:paraId="77D92E82" w14:textId="3A6274CD" w:rsidR="00D9584F" w:rsidRPr="004065B1" w:rsidRDefault="002E1A67" w:rsidP="00D9584F">
            <w:r>
              <w:t>ModeOrientation3</w:t>
            </w:r>
          </w:p>
        </w:tc>
        <w:tc>
          <w:tcPr>
            <w:tcW w:w="2382" w:type="dxa"/>
            <w:shd w:val="clear" w:color="auto" w:fill="BFBFBF" w:themeFill="background1" w:themeFillShade="BF"/>
            <w:vAlign w:val="center"/>
            <w:tcPrChange w:id="9725" w:author="jonathan pritchard" w:date="2025-01-23T13:49:00Z" w16du:dateUtc="2025-01-23T13:49:00Z">
              <w:tcPr>
                <w:tcW w:w="2382" w:type="dxa"/>
                <w:shd w:val="clear" w:color="auto" w:fill="CCFFCC"/>
                <w:vAlign w:val="center"/>
              </w:tcPr>
            </w:tcPrChange>
          </w:tcPr>
          <w:p w14:paraId="61DA35B3" w14:textId="77777777" w:rsidR="00D9584F" w:rsidRPr="004065B1" w:rsidRDefault="00D9584F" w:rsidP="00D9584F">
            <w:r w:rsidRPr="000A066E">
              <w:rPr>
                <w:b/>
              </w:rPr>
              <w:t>IHO Reference</w:t>
            </w:r>
          </w:p>
        </w:tc>
        <w:tc>
          <w:tcPr>
            <w:tcW w:w="2382" w:type="dxa"/>
            <w:shd w:val="clear" w:color="auto" w:fill="FFFFFF" w:themeFill="background1"/>
            <w:vAlign w:val="center"/>
            <w:tcPrChange w:id="9726" w:author="jonathan pritchard" w:date="2025-01-23T13:49:00Z" w16du:dateUtc="2025-01-23T13:49:00Z">
              <w:tcPr>
                <w:tcW w:w="2382" w:type="dxa"/>
                <w:shd w:val="clear" w:color="auto" w:fill="CCFFCC"/>
                <w:vAlign w:val="center"/>
              </w:tcPr>
            </w:tcPrChange>
          </w:tcPr>
          <w:p w14:paraId="0B4AF344" w14:textId="62A8CC23" w:rsidR="00D9584F" w:rsidRPr="00251401" w:rsidRDefault="00D9584F" w:rsidP="00251401">
            <w:pPr>
              <w:widowControl/>
              <w:spacing w:line="240" w:lineRule="auto"/>
              <w:rPr>
                <w:rFonts w:ascii="Calibri" w:hAnsi="Calibri" w:cs="Calibri"/>
                <w:snapToGrid/>
                <w:color w:val="000000"/>
                <w:sz w:val="22"/>
                <w:szCs w:val="22"/>
              </w:rPr>
            </w:pPr>
          </w:p>
        </w:tc>
      </w:tr>
      <w:tr w:rsidR="00D9584F" w14:paraId="7BE9DF88" w14:textId="77777777" w:rsidTr="00B43777">
        <w:trPr>
          <w:tblHeader/>
          <w:trPrChange w:id="972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28" w:author="jonathan pritchard" w:date="2025-01-23T13:49:00Z" w16du:dateUtc="2025-01-23T13:49:00Z">
              <w:tcPr>
                <w:tcW w:w="9526" w:type="dxa"/>
                <w:gridSpan w:val="4"/>
                <w:shd w:val="clear" w:color="auto" w:fill="CCFFCC"/>
                <w:vAlign w:val="center"/>
              </w:tcPr>
            </w:tcPrChange>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B43777">
        <w:trPr>
          <w:tblHeader/>
          <w:trPrChange w:id="972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30" w:author="jonathan pritchard" w:date="2025-01-23T13:49:00Z" w16du:dateUtc="2025-01-23T13:49:00Z">
              <w:tcPr>
                <w:tcW w:w="9526" w:type="dxa"/>
                <w:gridSpan w:val="4"/>
                <w:shd w:val="clear" w:color="auto" w:fill="CCFFCC"/>
                <w:vAlign w:val="center"/>
              </w:tcPr>
            </w:tcPrChange>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B43777">
        <w:trPr>
          <w:tblHeader/>
          <w:trPrChange w:id="9731"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32" w:author="jonathan pritchard" w:date="2025-01-23T13:49:00Z" w16du:dateUtc="2025-01-23T13:49:00Z">
              <w:tcPr>
                <w:tcW w:w="9526" w:type="dxa"/>
                <w:gridSpan w:val="4"/>
                <w:shd w:val="clear" w:color="auto" w:fill="CCFFCC"/>
                <w:vAlign w:val="center"/>
              </w:tcPr>
            </w:tcPrChange>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B43777">
        <w:trPr>
          <w:tblHeader/>
          <w:trPrChange w:id="9733"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34" w:author="jonathan pritchard" w:date="2025-01-23T13:49:00Z" w16du:dateUtc="2025-01-23T13:49:00Z">
              <w:tcPr>
                <w:tcW w:w="9526" w:type="dxa"/>
                <w:gridSpan w:val="4"/>
                <w:shd w:val="clear" w:color="auto" w:fill="CCFFCC"/>
                <w:vAlign w:val="center"/>
              </w:tcPr>
            </w:tcPrChange>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35"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36">
          <w:tblGrid>
            <w:gridCol w:w="2381"/>
            <w:gridCol w:w="2381"/>
            <w:gridCol w:w="2382"/>
            <w:gridCol w:w="2382"/>
          </w:tblGrid>
        </w:tblGridChange>
      </w:tblGrid>
      <w:tr w:rsidR="00F156D5" w14:paraId="396A9583" w14:textId="77777777" w:rsidTr="00251401">
        <w:trPr>
          <w:trHeight w:val="454"/>
          <w:tblHeader/>
          <w:trPrChange w:id="9737"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738" w:author="jonathan pritchard" w:date="2025-01-23T13:49:00Z" w16du:dateUtc="2025-01-23T13:49:00Z">
              <w:tcPr>
                <w:tcW w:w="2381" w:type="dxa"/>
                <w:shd w:val="clear" w:color="auto" w:fill="CCFFCC"/>
                <w:vAlign w:val="center"/>
              </w:tcPr>
            </w:tcPrChange>
          </w:tcPr>
          <w:p w14:paraId="0795366C" w14:textId="77777777" w:rsidR="00F156D5" w:rsidRPr="004065B1" w:rsidRDefault="00F156D5" w:rsidP="00273E6E">
            <w:r w:rsidRPr="000A066E">
              <w:rPr>
                <w:b/>
              </w:rPr>
              <w:t>Test Reference</w:t>
            </w:r>
          </w:p>
        </w:tc>
        <w:tc>
          <w:tcPr>
            <w:tcW w:w="2381" w:type="dxa"/>
            <w:shd w:val="clear" w:color="auto" w:fill="FFFFFF" w:themeFill="background1"/>
            <w:vAlign w:val="center"/>
            <w:tcPrChange w:id="9739" w:author="jonathan pritchard" w:date="2025-01-23T13:49:00Z" w16du:dateUtc="2025-01-23T13:49:00Z">
              <w:tcPr>
                <w:tcW w:w="2381" w:type="dxa"/>
                <w:shd w:val="clear" w:color="auto" w:fill="CCFFCC"/>
                <w:vAlign w:val="center"/>
              </w:tcPr>
            </w:tcPrChange>
          </w:tcPr>
          <w:p w14:paraId="025574A7" w14:textId="3E1989F7" w:rsidR="00F156D5" w:rsidRPr="004065B1" w:rsidRDefault="002E1A67" w:rsidP="00273E6E">
            <w:proofErr w:type="spellStart"/>
            <w:r>
              <w:t>NoDataAvailable</w:t>
            </w:r>
            <w:proofErr w:type="spellEnd"/>
          </w:p>
        </w:tc>
        <w:tc>
          <w:tcPr>
            <w:tcW w:w="2382" w:type="dxa"/>
            <w:shd w:val="clear" w:color="auto" w:fill="BFBFBF" w:themeFill="background1" w:themeFillShade="BF"/>
            <w:vAlign w:val="center"/>
            <w:tcPrChange w:id="9740" w:author="jonathan pritchard" w:date="2025-01-23T13:49:00Z" w16du:dateUtc="2025-01-23T13:49:00Z">
              <w:tcPr>
                <w:tcW w:w="2382" w:type="dxa"/>
                <w:shd w:val="clear" w:color="auto" w:fill="CCFFCC"/>
                <w:vAlign w:val="center"/>
              </w:tcPr>
            </w:tcPrChange>
          </w:tcPr>
          <w:p w14:paraId="2368CC9D" w14:textId="77777777" w:rsidR="00F156D5" w:rsidRPr="004065B1" w:rsidRDefault="00F156D5" w:rsidP="00273E6E">
            <w:r w:rsidRPr="000A066E">
              <w:rPr>
                <w:b/>
              </w:rPr>
              <w:t>IHO Reference</w:t>
            </w:r>
          </w:p>
        </w:tc>
        <w:tc>
          <w:tcPr>
            <w:tcW w:w="2382" w:type="dxa"/>
            <w:shd w:val="clear" w:color="auto" w:fill="FFFFFF" w:themeFill="background1"/>
            <w:vAlign w:val="center"/>
            <w:tcPrChange w:id="9741" w:author="jonathan pritchard" w:date="2025-01-23T13:49:00Z" w16du:dateUtc="2025-01-23T13:49:00Z">
              <w:tcPr>
                <w:tcW w:w="2382" w:type="dxa"/>
                <w:shd w:val="clear" w:color="auto" w:fill="CCFFCC"/>
                <w:vAlign w:val="center"/>
              </w:tcPr>
            </w:tcPrChange>
          </w:tcPr>
          <w:p w14:paraId="067E6162" w14:textId="09706EE3" w:rsidR="00F156D5" w:rsidRPr="00251401" w:rsidRDefault="00F156D5" w:rsidP="00251401">
            <w:pPr>
              <w:widowControl/>
              <w:spacing w:line="240" w:lineRule="auto"/>
              <w:rPr>
                <w:rFonts w:ascii="Calibri" w:hAnsi="Calibri" w:cs="Calibri"/>
                <w:snapToGrid/>
                <w:color w:val="000000"/>
                <w:sz w:val="22"/>
                <w:szCs w:val="22"/>
              </w:rPr>
            </w:pPr>
          </w:p>
        </w:tc>
      </w:tr>
      <w:tr w:rsidR="00F156D5" w14:paraId="38DEADFF" w14:textId="77777777" w:rsidTr="00B43777">
        <w:trPr>
          <w:tblHeader/>
          <w:trPrChange w:id="9742"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43" w:author="jonathan pritchard" w:date="2025-01-23T13:49:00Z" w16du:dateUtc="2025-01-23T13:49:00Z">
              <w:tcPr>
                <w:tcW w:w="9526" w:type="dxa"/>
                <w:gridSpan w:val="4"/>
                <w:shd w:val="clear" w:color="auto" w:fill="CCFFCC"/>
                <w:vAlign w:val="center"/>
              </w:tcPr>
            </w:tcPrChange>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B43777">
        <w:trPr>
          <w:tblHeader/>
          <w:trPrChange w:id="9744"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45" w:author="jonathan pritchard" w:date="2025-01-23T13:49:00Z" w16du:dateUtc="2025-01-23T13:49:00Z">
              <w:tcPr>
                <w:tcW w:w="9526" w:type="dxa"/>
                <w:gridSpan w:val="4"/>
                <w:shd w:val="clear" w:color="auto" w:fill="CCFFCC"/>
                <w:vAlign w:val="center"/>
              </w:tcPr>
            </w:tcPrChange>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B43777">
        <w:trPr>
          <w:tblHeader/>
          <w:trPrChange w:id="9746"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47" w:author="jonathan pritchard" w:date="2025-01-23T13:49:00Z" w16du:dateUtc="2025-01-23T13:49:00Z">
              <w:tcPr>
                <w:tcW w:w="9526" w:type="dxa"/>
                <w:gridSpan w:val="4"/>
                <w:shd w:val="clear" w:color="auto" w:fill="CCFFCC"/>
                <w:vAlign w:val="center"/>
              </w:tcPr>
            </w:tcPrChange>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B43777">
        <w:trPr>
          <w:tblHeader/>
          <w:trPrChange w:id="9748"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49" w:author="jonathan pritchard" w:date="2025-01-23T13:49:00Z" w16du:dateUtc="2025-01-23T13:49:00Z">
              <w:tcPr>
                <w:tcW w:w="9526" w:type="dxa"/>
                <w:gridSpan w:val="4"/>
                <w:shd w:val="clear" w:color="auto" w:fill="CCFFCC"/>
                <w:vAlign w:val="center"/>
              </w:tcPr>
            </w:tcPrChange>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50" w:author="jonathan pritchard" w:date="2025-01-23T13:49:00Z" w16du:dateUtc="2025-01-23T13:49: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51">
          <w:tblGrid>
            <w:gridCol w:w="2381"/>
            <w:gridCol w:w="2381"/>
            <w:gridCol w:w="2382"/>
            <w:gridCol w:w="2382"/>
          </w:tblGrid>
        </w:tblGridChange>
      </w:tblGrid>
      <w:tr w:rsidR="00F156D5" w14:paraId="31AB344E" w14:textId="77777777" w:rsidTr="00251401">
        <w:trPr>
          <w:trHeight w:val="454"/>
          <w:tblHeader/>
          <w:trPrChange w:id="9752" w:author="jonathan pritchard" w:date="2025-01-23T13:49:00Z" w16du:dateUtc="2025-01-23T13:49:00Z">
            <w:trPr>
              <w:trHeight w:val="454"/>
              <w:tblHeader/>
            </w:trPr>
          </w:trPrChange>
        </w:trPr>
        <w:tc>
          <w:tcPr>
            <w:tcW w:w="2381" w:type="dxa"/>
            <w:shd w:val="clear" w:color="auto" w:fill="BFBFBF" w:themeFill="background1" w:themeFillShade="BF"/>
            <w:vAlign w:val="center"/>
            <w:tcPrChange w:id="9753" w:author="jonathan pritchard" w:date="2025-01-23T13:49:00Z" w16du:dateUtc="2025-01-23T13:49:00Z">
              <w:tcPr>
                <w:tcW w:w="2381" w:type="dxa"/>
                <w:shd w:val="clear" w:color="auto" w:fill="CCFFCC"/>
                <w:vAlign w:val="center"/>
              </w:tcPr>
            </w:tcPrChange>
          </w:tcPr>
          <w:p w14:paraId="6CDCFF69" w14:textId="77777777" w:rsidR="00F156D5" w:rsidRPr="004065B1" w:rsidRDefault="00F156D5" w:rsidP="00273E6E">
            <w:r w:rsidRPr="000A066E">
              <w:rPr>
                <w:b/>
              </w:rPr>
              <w:t>Test Reference</w:t>
            </w:r>
          </w:p>
        </w:tc>
        <w:tc>
          <w:tcPr>
            <w:tcW w:w="2381" w:type="dxa"/>
            <w:shd w:val="clear" w:color="auto" w:fill="FFFFFF" w:themeFill="background1"/>
            <w:vAlign w:val="center"/>
            <w:tcPrChange w:id="9754" w:author="jonathan pritchard" w:date="2025-01-23T13:49:00Z" w16du:dateUtc="2025-01-23T13:49:00Z">
              <w:tcPr>
                <w:tcW w:w="2381" w:type="dxa"/>
                <w:shd w:val="clear" w:color="auto" w:fill="CCFFCC"/>
                <w:vAlign w:val="center"/>
              </w:tcPr>
            </w:tcPrChange>
          </w:tcPr>
          <w:p w14:paraId="753F41E6" w14:textId="1FBDEED0" w:rsidR="00F156D5" w:rsidRPr="004065B1" w:rsidRDefault="002E1A67" w:rsidP="00273E6E">
            <w:proofErr w:type="spellStart"/>
            <w:r>
              <w:t>NonNorthUp</w:t>
            </w:r>
            <w:proofErr w:type="spellEnd"/>
          </w:p>
        </w:tc>
        <w:tc>
          <w:tcPr>
            <w:tcW w:w="2382" w:type="dxa"/>
            <w:shd w:val="clear" w:color="auto" w:fill="BFBFBF" w:themeFill="background1" w:themeFillShade="BF"/>
            <w:vAlign w:val="center"/>
            <w:tcPrChange w:id="9755" w:author="jonathan pritchard" w:date="2025-01-23T13:49:00Z" w16du:dateUtc="2025-01-23T13:49:00Z">
              <w:tcPr>
                <w:tcW w:w="2382" w:type="dxa"/>
                <w:shd w:val="clear" w:color="auto" w:fill="CCFFCC"/>
                <w:vAlign w:val="center"/>
              </w:tcPr>
            </w:tcPrChange>
          </w:tcPr>
          <w:p w14:paraId="16CFFDFB" w14:textId="77777777" w:rsidR="00F156D5" w:rsidRPr="004065B1" w:rsidRDefault="00F156D5" w:rsidP="00273E6E">
            <w:r w:rsidRPr="000A066E">
              <w:rPr>
                <w:b/>
              </w:rPr>
              <w:t>IHO Reference</w:t>
            </w:r>
          </w:p>
        </w:tc>
        <w:tc>
          <w:tcPr>
            <w:tcW w:w="2382" w:type="dxa"/>
            <w:shd w:val="clear" w:color="auto" w:fill="FFFFFF" w:themeFill="background1"/>
            <w:vAlign w:val="center"/>
            <w:tcPrChange w:id="9756" w:author="jonathan pritchard" w:date="2025-01-23T13:49:00Z" w16du:dateUtc="2025-01-23T13:49:00Z">
              <w:tcPr>
                <w:tcW w:w="2382" w:type="dxa"/>
                <w:shd w:val="clear" w:color="auto" w:fill="CCFFCC"/>
                <w:vAlign w:val="center"/>
              </w:tcPr>
            </w:tcPrChange>
          </w:tcPr>
          <w:p w14:paraId="444F4F8A" w14:textId="6BBD56B5" w:rsidR="00F156D5" w:rsidRPr="00251401" w:rsidRDefault="00F156D5" w:rsidP="00251401">
            <w:pPr>
              <w:widowControl/>
              <w:spacing w:line="240" w:lineRule="auto"/>
              <w:rPr>
                <w:rFonts w:ascii="Calibri" w:hAnsi="Calibri" w:cs="Calibri"/>
                <w:snapToGrid/>
                <w:color w:val="000000"/>
                <w:sz w:val="22"/>
                <w:szCs w:val="22"/>
              </w:rPr>
            </w:pPr>
          </w:p>
        </w:tc>
      </w:tr>
      <w:tr w:rsidR="00F156D5" w14:paraId="461BDF1C" w14:textId="77777777" w:rsidTr="00B43777">
        <w:trPr>
          <w:tblHeader/>
          <w:trPrChange w:id="9757"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58" w:author="jonathan pritchard" w:date="2025-01-23T13:49:00Z" w16du:dateUtc="2025-01-23T13:49:00Z">
              <w:tcPr>
                <w:tcW w:w="9526" w:type="dxa"/>
                <w:gridSpan w:val="4"/>
                <w:shd w:val="clear" w:color="auto" w:fill="CCFFCC"/>
                <w:vAlign w:val="center"/>
              </w:tcPr>
            </w:tcPrChange>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B43777">
        <w:trPr>
          <w:tblHeader/>
          <w:trPrChange w:id="9759" w:author="jonathan pritchard" w:date="2025-01-23T13:49:00Z" w16du:dateUtc="2025-01-23T13:49:00Z">
            <w:trPr>
              <w:tblHeader/>
            </w:trPr>
          </w:trPrChange>
        </w:trPr>
        <w:tc>
          <w:tcPr>
            <w:tcW w:w="9526" w:type="dxa"/>
            <w:gridSpan w:val="4"/>
            <w:shd w:val="clear" w:color="auto" w:fill="BFBFBF" w:themeFill="background1" w:themeFillShade="BF"/>
            <w:vAlign w:val="center"/>
            <w:tcPrChange w:id="9760" w:author="jonathan pritchard" w:date="2025-01-23T13:49:00Z" w16du:dateUtc="2025-01-23T13:49:00Z">
              <w:tcPr>
                <w:tcW w:w="9526" w:type="dxa"/>
                <w:gridSpan w:val="4"/>
                <w:shd w:val="clear" w:color="auto" w:fill="CCFFCC"/>
                <w:vAlign w:val="center"/>
              </w:tcPr>
            </w:tcPrChange>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B43777">
        <w:trPr>
          <w:tblHeader/>
          <w:trPrChange w:id="976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62" w:author="jonathan pritchard" w:date="2025-01-23T13:50:00Z" w16du:dateUtc="2025-01-23T13:50:00Z">
              <w:tcPr>
                <w:tcW w:w="9526" w:type="dxa"/>
                <w:gridSpan w:val="4"/>
                <w:shd w:val="clear" w:color="auto" w:fill="CCFFCC"/>
                <w:vAlign w:val="center"/>
              </w:tcPr>
            </w:tcPrChange>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B43777">
        <w:trPr>
          <w:tblHeader/>
          <w:trPrChange w:id="976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64" w:author="jonathan pritchard" w:date="2025-01-23T13:50:00Z" w16du:dateUtc="2025-01-23T13:50:00Z">
              <w:tcPr>
                <w:tcW w:w="9526" w:type="dxa"/>
                <w:gridSpan w:val="4"/>
                <w:shd w:val="clear" w:color="auto" w:fill="CCFFCC"/>
                <w:vAlign w:val="center"/>
              </w:tcPr>
            </w:tcPrChange>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rPr>
          <w:ins w:id="9765" w:author="jonathan pritchard" w:date="2024-10-23T11:03:00Z" w16du:dateUtc="2024-10-23T10:03:00Z"/>
        </w:rPr>
      </w:pPr>
      <w:bookmarkStart w:id="9766" w:name="_Toc189491312"/>
      <w:ins w:id="9767" w:author="jonathan pritchard" w:date="2024-10-23T11:03:00Z" w16du:dateUtc="2024-10-23T10:03:00Z">
        <w:r>
          <w:t>Scale bar</w:t>
        </w:r>
        <w:bookmarkEnd w:id="9766"/>
      </w:ins>
    </w:p>
    <w:p w14:paraId="03F7835C" w14:textId="1FE517DD" w:rsidR="00CF2F67" w:rsidRDefault="00CF2F67">
      <w:pPr>
        <w:pStyle w:val="Heading3"/>
        <w:pPrChange w:id="9768" w:author="jonathan pritchard" w:date="2024-10-23T11:03:00Z" w16du:dateUtc="2024-10-23T10:03:00Z">
          <w:pPr>
            <w:pStyle w:val="Heading2"/>
          </w:pPr>
        </w:pPrChange>
      </w:pPr>
      <w:r>
        <w:t>Display of scale bar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69"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70">
          <w:tblGrid>
            <w:gridCol w:w="2381"/>
            <w:gridCol w:w="2381"/>
            <w:gridCol w:w="2382"/>
            <w:gridCol w:w="2382"/>
          </w:tblGrid>
        </w:tblGridChange>
      </w:tblGrid>
      <w:tr w:rsidR="00CF2F67" w14:paraId="2FEFCD73" w14:textId="77777777" w:rsidTr="00251401">
        <w:trPr>
          <w:trHeight w:val="454"/>
          <w:tblHeader/>
          <w:trPrChange w:id="9771"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72" w:author="jonathan pritchard" w:date="2025-01-23T13:50:00Z" w16du:dateUtc="2025-01-23T13:50:00Z">
              <w:tcPr>
                <w:tcW w:w="2381" w:type="dxa"/>
                <w:shd w:val="clear" w:color="auto" w:fill="CCFFCC"/>
                <w:vAlign w:val="center"/>
              </w:tcPr>
            </w:tcPrChange>
          </w:tcPr>
          <w:p w14:paraId="4977030A" w14:textId="77777777" w:rsidR="00CF2F67" w:rsidRPr="004065B1" w:rsidRDefault="00CF2F67" w:rsidP="008A1BCC">
            <w:r w:rsidRPr="000A066E">
              <w:rPr>
                <w:b/>
              </w:rPr>
              <w:t>Test Reference</w:t>
            </w:r>
          </w:p>
        </w:tc>
        <w:tc>
          <w:tcPr>
            <w:tcW w:w="2381" w:type="dxa"/>
            <w:shd w:val="clear" w:color="auto" w:fill="FFFFFF" w:themeFill="background1"/>
            <w:vAlign w:val="center"/>
            <w:tcPrChange w:id="9773" w:author="jonathan pritchard" w:date="2025-01-23T13:50:00Z" w16du:dateUtc="2025-01-23T13:50:00Z">
              <w:tcPr>
                <w:tcW w:w="2381" w:type="dxa"/>
                <w:shd w:val="clear" w:color="auto" w:fill="CCFFCC"/>
                <w:vAlign w:val="center"/>
              </w:tcPr>
            </w:tcPrChange>
          </w:tcPr>
          <w:p w14:paraId="75BC6D52" w14:textId="1FC38D2F" w:rsidR="00CF2F67" w:rsidRPr="004065B1" w:rsidRDefault="002E1A67" w:rsidP="008A1BCC">
            <w:proofErr w:type="spellStart"/>
            <w:r>
              <w:t>ScaleBar</w:t>
            </w:r>
            <w:proofErr w:type="spellEnd"/>
          </w:p>
        </w:tc>
        <w:tc>
          <w:tcPr>
            <w:tcW w:w="2382" w:type="dxa"/>
            <w:shd w:val="clear" w:color="auto" w:fill="BFBFBF" w:themeFill="background1" w:themeFillShade="BF"/>
            <w:vAlign w:val="center"/>
            <w:tcPrChange w:id="9774" w:author="jonathan pritchard" w:date="2025-01-23T13:50:00Z" w16du:dateUtc="2025-01-23T13:50:00Z">
              <w:tcPr>
                <w:tcW w:w="2382" w:type="dxa"/>
                <w:shd w:val="clear" w:color="auto" w:fill="CCFFCC"/>
                <w:vAlign w:val="center"/>
              </w:tcPr>
            </w:tcPrChange>
          </w:tcPr>
          <w:p w14:paraId="58BAE90F" w14:textId="77777777" w:rsidR="00CF2F67" w:rsidRPr="004065B1" w:rsidRDefault="00CF2F67" w:rsidP="008A1BCC">
            <w:r w:rsidRPr="000A066E">
              <w:rPr>
                <w:b/>
              </w:rPr>
              <w:t>IHO Reference</w:t>
            </w:r>
          </w:p>
        </w:tc>
        <w:tc>
          <w:tcPr>
            <w:tcW w:w="2382" w:type="dxa"/>
            <w:shd w:val="clear" w:color="auto" w:fill="FFFFFF" w:themeFill="background1"/>
            <w:vAlign w:val="center"/>
            <w:tcPrChange w:id="9775" w:author="jonathan pritchard" w:date="2025-01-23T13:50:00Z" w16du:dateUtc="2025-01-23T13:50:00Z">
              <w:tcPr>
                <w:tcW w:w="2382" w:type="dxa"/>
                <w:shd w:val="clear" w:color="auto" w:fill="CCFFCC"/>
                <w:vAlign w:val="center"/>
              </w:tcPr>
            </w:tcPrChange>
          </w:tcPr>
          <w:p w14:paraId="158BD179" w14:textId="494D88ED" w:rsidR="00CF2F67" w:rsidRPr="00251401" w:rsidRDefault="00E721A4" w:rsidP="0025140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51401">
              <w:rPr>
                <w:rFonts w:ascii="Calibri" w:hAnsi="Calibri" w:cs="Calibri"/>
                <w:color w:val="000000"/>
                <w:sz w:val="22"/>
                <w:szCs w:val="22"/>
              </w:rPr>
              <w:t>12.10.1</w:t>
            </w:r>
          </w:p>
        </w:tc>
      </w:tr>
      <w:tr w:rsidR="00CF2F67" w14:paraId="09DFF6F5" w14:textId="77777777" w:rsidTr="00B43777">
        <w:trPr>
          <w:tblHeader/>
          <w:trPrChange w:id="977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77" w:author="jonathan pritchard" w:date="2025-01-23T13:50:00Z" w16du:dateUtc="2025-01-23T13:50:00Z">
              <w:tcPr>
                <w:tcW w:w="9526" w:type="dxa"/>
                <w:gridSpan w:val="4"/>
                <w:shd w:val="clear" w:color="auto" w:fill="CCFFCC"/>
                <w:vAlign w:val="center"/>
              </w:tcPr>
            </w:tcPrChange>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B43777">
        <w:trPr>
          <w:tblHeader/>
          <w:trPrChange w:id="977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79" w:author="jonathan pritchard" w:date="2025-01-23T13:50:00Z" w16du:dateUtc="2025-01-23T13:50:00Z">
              <w:tcPr>
                <w:tcW w:w="9526" w:type="dxa"/>
                <w:gridSpan w:val="4"/>
                <w:shd w:val="clear" w:color="auto" w:fill="CCFFCC"/>
                <w:vAlign w:val="center"/>
              </w:tcPr>
            </w:tcPrChange>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B43777">
        <w:trPr>
          <w:tblHeader/>
          <w:trPrChange w:id="978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81" w:author="jonathan pritchard" w:date="2025-01-23T13:50:00Z" w16du:dateUtc="2025-01-23T13:50:00Z">
              <w:tcPr>
                <w:tcW w:w="9526" w:type="dxa"/>
                <w:gridSpan w:val="4"/>
                <w:shd w:val="clear" w:color="auto" w:fill="CCFFCC"/>
                <w:vAlign w:val="center"/>
              </w:tcPr>
            </w:tcPrChange>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B43777">
        <w:trPr>
          <w:tblHeader/>
          <w:trPrChange w:id="978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783" w:author="jonathan pritchard" w:date="2025-01-23T13:50:00Z" w16du:dateUtc="2025-01-23T13:50:00Z">
              <w:tcPr>
                <w:tcW w:w="9526" w:type="dxa"/>
                <w:gridSpan w:val="4"/>
                <w:shd w:val="clear" w:color="auto" w:fill="CCFFCC"/>
                <w:vAlign w:val="center"/>
              </w:tcPr>
            </w:tcPrChange>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1EA80757" w:rsidR="00CF2F67" w:rsidRPr="00D4022A" w:rsidRDefault="00CF2F67">
      <w:pPr>
        <w:pStyle w:val="Heading3"/>
        <w:rPr>
          <w:rPrChange w:id="9784" w:author="jonathan pritchard" w:date="2024-10-23T08:59:00Z" w16du:dateUtc="2024-10-23T07:59:00Z">
            <w:rPr/>
          </w:rPrChange>
        </w:rPr>
        <w:pPrChange w:id="9785" w:author="jonathan pritchard" w:date="2024-10-23T11:04:00Z" w16du:dateUtc="2024-10-23T10:04:00Z">
          <w:pPr>
            <w:pStyle w:val="Heading2"/>
          </w:pPr>
        </w:pPrChange>
      </w:pPr>
      <w:commentRangeStart w:id="9786"/>
      <w:r w:rsidRPr="00D4022A">
        <w:rPr>
          <w:rPrChange w:id="9787" w:author="jonathan pritchard" w:date="2024-10-23T08:59:00Z" w16du:dateUtc="2024-10-23T07:59:00Z">
            <w:rPr/>
          </w:rPrChange>
        </w:rPr>
        <w:lastRenderedPageBreak/>
        <w:t xml:space="preserve">Display of </w:t>
      </w:r>
      <w:del w:id="9788" w:author="jonathan pritchard" w:date="2024-10-23T08:59:00Z" w16du:dateUtc="2024-10-23T07:59:00Z">
        <w:r w:rsidRPr="00D4022A" w:rsidDel="00BB42EA">
          <w:rPr>
            <w:rPrChange w:id="9789" w:author="jonathan pritchard" w:date="2024-10-23T08:59:00Z" w16du:dateUtc="2024-10-23T07:59:00Z">
              <w:rPr/>
            </w:rPrChange>
          </w:rPr>
          <w:delText xml:space="preserve">latitude </w:delText>
        </w:r>
      </w:del>
      <w:ins w:id="9790" w:author="jonathan pritchard" w:date="2024-10-23T08:59:00Z" w16du:dateUtc="2024-10-23T07:59:00Z">
        <w:r w:rsidR="00BB42EA" w:rsidRPr="00D4022A">
          <w:t>scale</w:t>
        </w:r>
        <w:r w:rsidR="00BB42EA" w:rsidRPr="00D4022A">
          <w:rPr>
            <w:rPrChange w:id="9791" w:author="jonathan pritchard" w:date="2024-10-23T08:59:00Z" w16du:dateUtc="2024-10-23T07:59:00Z">
              <w:rPr/>
            </w:rPrChange>
          </w:rPr>
          <w:t xml:space="preserve"> </w:t>
        </w:r>
      </w:ins>
      <w:r w:rsidRPr="00D4022A">
        <w:rPr>
          <w:rPrChange w:id="9792" w:author="jonathan pritchard" w:date="2024-10-23T08:59:00Z" w16du:dateUtc="2024-10-23T07:59:00Z">
            <w:rPr/>
          </w:rPrChange>
        </w:rPr>
        <w:t>bar</w:t>
      </w:r>
      <w:commentRangeEnd w:id="9786"/>
      <w:r w:rsidR="0068035E" w:rsidRPr="00D4022A">
        <w:rPr>
          <w:rStyle w:val="CommentReference"/>
          <w:b w:val="0"/>
          <w:snapToGrid/>
          <w:color w:val="000000"/>
        </w:rPr>
        <w:commentReference w:id="9786"/>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793"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794">
          <w:tblGrid>
            <w:gridCol w:w="2381"/>
            <w:gridCol w:w="2381"/>
            <w:gridCol w:w="2382"/>
            <w:gridCol w:w="2382"/>
          </w:tblGrid>
        </w:tblGridChange>
      </w:tblGrid>
      <w:tr w:rsidR="00CF2F67" w14:paraId="21BFA21C" w14:textId="77777777" w:rsidTr="00B43777">
        <w:trPr>
          <w:trHeight w:val="454"/>
          <w:tblHeader/>
          <w:trPrChange w:id="9795"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796" w:author="jonathan pritchard" w:date="2025-01-23T13:50:00Z" w16du:dateUtc="2025-01-23T13:50:00Z">
              <w:tcPr>
                <w:tcW w:w="2381" w:type="dxa"/>
                <w:shd w:val="clear" w:color="auto" w:fill="CCFFCC"/>
                <w:vAlign w:val="center"/>
              </w:tcPr>
            </w:tcPrChange>
          </w:tcPr>
          <w:p w14:paraId="0A772C34"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Change w:id="9797" w:author="jonathan pritchard" w:date="2025-01-23T13:50:00Z" w16du:dateUtc="2025-01-23T13:50:00Z">
              <w:tcPr>
                <w:tcW w:w="2381" w:type="dxa"/>
                <w:shd w:val="clear" w:color="auto" w:fill="CCFFCC"/>
                <w:vAlign w:val="center"/>
              </w:tcPr>
            </w:tcPrChange>
          </w:tcPr>
          <w:p w14:paraId="18E7872F" w14:textId="353AF048" w:rsidR="00CF2F67" w:rsidRPr="004065B1" w:rsidRDefault="002E1A67" w:rsidP="008A1BCC">
            <w:proofErr w:type="spellStart"/>
            <w:r>
              <w:t>LatitudeBar</w:t>
            </w:r>
            <w:proofErr w:type="spellEnd"/>
          </w:p>
        </w:tc>
        <w:tc>
          <w:tcPr>
            <w:tcW w:w="2382" w:type="dxa"/>
            <w:shd w:val="clear" w:color="auto" w:fill="BFBFBF" w:themeFill="background1" w:themeFillShade="BF"/>
            <w:vAlign w:val="center"/>
            <w:tcPrChange w:id="9798" w:author="jonathan pritchard" w:date="2025-01-23T13:50:00Z" w16du:dateUtc="2025-01-23T13:50:00Z">
              <w:tcPr>
                <w:tcW w:w="2382" w:type="dxa"/>
                <w:shd w:val="clear" w:color="auto" w:fill="CCFFCC"/>
                <w:vAlign w:val="center"/>
              </w:tcPr>
            </w:tcPrChange>
          </w:tcPr>
          <w:p w14:paraId="0539C3B6"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Change w:id="9799" w:author="jonathan pritchard" w:date="2025-01-23T13:50:00Z" w16du:dateUtc="2025-01-23T13:50:00Z">
              <w:tcPr>
                <w:tcW w:w="2382" w:type="dxa"/>
                <w:shd w:val="clear" w:color="auto" w:fill="CCFFCC"/>
                <w:vAlign w:val="center"/>
              </w:tcPr>
            </w:tcPrChange>
          </w:tcPr>
          <w:p w14:paraId="0FE35908"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415C1FC" w14:textId="42642A2E" w:rsidR="00CF2F67" w:rsidRPr="004065B1" w:rsidRDefault="00CF2F67" w:rsidP="008A1BCC"/>
        </w:tc>
      </w:tr>
      <w:tr w:rsidR="00CF2F67" w14:paraId="4FB7F707" w14:textId="77777777" w:rsidTr="00B43777">
        <w:trPr>
          <w:tblHeader/>
          <w:trPrChange w:id="9800"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01" w:author="jonathan pritchard" w:date="2025-01-23T13:50:00Z" w16du:dateUtc="2025-01-23T13:50:00Z">
              <w:tcPr>
                <w:tcW w:w="9526" w:type="dxa"/>
                <w:gridSpan w:val="4"/>
                <w:shd w:val="clear" w:color="auto" w:fill="CCFFCC"/>
                <w:vAlign w:val="center"/>
              </w:tcPr>
            </w:tcPrChange>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B43777">
        <w:trPr>
          <w:tblHeader/>
          <w:trPrChange w:id="980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03" w:author="jonathan pritchard" w:date="2025-01-23T13:50:00Z" w16du:dateUtc="2025-01-23T13:50:00Z">
              <w:tcPr>
                <w:tcW w:w="9526" w:type="dxa"/>
                <w:gridSpan w:val="4"/>
                <w:shd w:val="clear" w:color="auto" w:fill="CCFFCC"/>
                <w:vAlign w:val="center"/>
              </w:tcPr>
            </w:tcPrChange>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B43777">
        <w:trPr>
          <w:tblHeader/>
          <w:trPrChange w:id="980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05" w:author="jonathan pritchard" w:date="2025-01-23T13:50:00Z" w16du:dateUtc="2025-01-23T13:50:00Z">
              <w:tcPr>
                <w:tcW w:w="9526" w:type="dxa"/>
                <w:gridSpan w:val="4"/>
                <w:shd w:val="clear" w:color="auto" w:fill="CCFFCC"/>
                <w:vAlign w:val="center"/>
              </w:tcPr>
            </w:tcPrChange>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B43777">
        <w:trPr>
          <w:tblHeader/>
          <w:trPrChange w:id="980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07" w:author="jonathan pritchard" w:date="2025-01-23T13:50:00Z" w16du:dateUtc="2025-01-23T13:50:00Z">
              <w:tcPr>
                <w:tcW w:w="9526" w:type="dxa"/>
                <w:gridSpan w:val="4"/>
                <w:shd w:val="clear" w:color="auto" w:fill="CCFFCC"/>
                <w:vAlign w:val="center"/>
              </w:tcPr>
            </w:tcPrChange>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Pr>
        <w:rPr>
          <w:ins w:id="9808" w:author="jonathan pritchard" w:date="2024-10-23T08:59:00Z" w16du:dateUtc="2024-10-23T07:59:00Z"/>
        </w:rPr>
      </w:pPr>
    </w:p>
    <w:p w14:paraId="42F0D047" w14:textId="77777777" w:rsidR="00BB42EA" w:rsidRDefault="00BB42EA" w:rsidP="00CF2F67"/>
    <w:p w14:paraId="76DADAC1" w14:textId="4FC013CA" w:rsidR="00CF2F67" w:rsidRDefault="00B153DA" w:rsidP="00E30B8F">
      <w:pPr>
        <w:pStyle w:val="Heading2"/>
      </w:pPr>
      <w:bookmarkStart w:id="9809" w:name="_Toc189491313"/>
      <w:r>
        <w:t xml:space="preserve">Feature </w:t>
      </w:r>
      <w:r w:rsidR="00CF2F67">
        <w:t>information</w:t>
      </w:r>
      <w:bookmarkEnd w:id="980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10"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11">
          <w:tblGrid>
            <w:gridCol w:w="2381"/>
            <w:gridCol w:w="2381"/>
            <w:gridCol w:w="2382"/>
            <w:gridCol w:w="2382"/>
          </w:tblGrid>
        </w:tblGridChange>
      </w:tblGrid>
      <w:tr w:rsidR="00CF2F67" w14:paraId="68B5E677" w14:textId="77777777" w:rsidTr="002B0861">
        <w:trPr>
          <w:trHeight w:val="454"/>
          <w:tblHeader/>
          <w:trPrChange w:id="9812"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813" w:author="jonathan pritchard" w:date="2025-01-23T13:50:00Z" w16du:dateUtc="2025-01-23T13:50:00Z">
              <w:tcPr>
                <w:tcW w:w="2381" w:type="dxa"/>
                <w:shd w:val="clear" w:color="auto" w:fill="CCFFCC"/>
                <w:vAlign w:val="center"/>
              </w:tcPr>
            </w:tcPrChange>
          </w:tcPr>
          <w:p w14:paraId="450715B3" w14:textId="77777777" w:rsidR="00CF2F67" w:rsidRPr="004065B1" w:rsidRDefault="00CF2F67" w:rsidP="008A1BCC">
            <w:r w:rsidRPr="000A066E">
              <w:rPr>
                <w:b/>
              </w:rPr>
              <w:t>Test Reference</w:t>
            </w:r>
          </w:p>
        </w:tc>
        <w:tc>
          <w:tcPr>
            <w:tcW w:w="2381" w:type="dxa"/>
            <w:shd w:val="clear" w:color="auto" w:fill="FFFFFF" w:themeFill="background1"/>
            <w:vAlign w:val="center"/>
            <w:tcPrChange w:id="9814" w:author="jonathan pritchard" w:date="2025-01-23T13:50:00Z" w16du:dateUtc="2025-01-23T13:50:00Z">
              <w:tcPr>
                <w:tcW w:w="2381" w:type="dxa"/>
                <w:shd w:val="clear" w:color="auto" w:fill="CCFFCC"/>
                <w:vAlign w:val="center"/>
              </w:tcPr>
            </w:tcPrChange>
          </w:tcPr>
          <w:p w14:paraId="3BD849F8" w14:textId="450115C0" w:rsidR="00CF2F67" w:rsidRPr="004065B1" w:rsidRDefault="00E5187A" w:rsidP="008A1BCC">
            <w:r>
              <w:t>FeatureInformation</w:t>
            </w:r>
            <w:r w:rsidR="002E1A67">
              <w:t>1</w:t>
            </w:r>
          </w:p>
        </w:tc>
        <w:tc>
          <w:tcPr>
            <w:tcW w:w="2382" w:type="dxa"/>
            <w:shd w:val="clear" w:color="auto" w:fill="BFBFBF" w:themeFill="background1" w:themeFillShade="BF"/>
            <w:vAlign w:val="center"/>
            <w:tcPrChange w:id="9815" w:author="jonathan pritchard" w:date="2025-01-23T13:50:00Z" w16du:dateUtc="2025-01-23T13:50:00Z">
              <w:tcPr>
                <w:tcW w:w="2382" w:type="dxa"/>
                <w:shd w:val="clear" w:color="auto" w:fill="CCFFCC"/>
                <w:vAlign w:val="center"/>
              </w:tcPr>
            </w:tcPrChange>
          </w:tcPr>
          <w:p w14:paraId="739A960B" w14:textId="77777777" w:rsidR="00CF2F67" w:rsidRPr="004065B1" w:rsidRDefault="00CF2F67" w:rsidP="008A1BCC">
            <w:r w:rsidRPr="000A066E">
              <w:rPr>
                <w:b/>
              </w:rPr>
              <w:t>IHO Reference</w:t>
            </w:r>
          </w:p>
        </w:tc>
        <w:tc>
          <w:tcPr>
            <w:tcW w:w="2382" w:type="dxa"/>
            <w:shd w:val="clear" w:color="auto" w:fill="FFFFFF" w:themeFill="background1"/>
            <w:vAlign w:val="center"/>
            <w:tcPrChange w:id="9816" w:author="jonathan pritchard" w:date="2025-01-23T13:50:00Z" w16du:dateUtc="2025-01-23T13:50:00Z">
              <w:tcPr>
                <w:tcW w:w="2382" w:type="dxa"/>
                <w:shd w:val="clear" w:color="auto" w:fill="CCFFCC"/>
                <w:vAlign w:val="center"/>
              </w:tcPr>
            </w:tcPrChange>
          </w:tcPr>
          <w:p w14:paraId="0C7B13DE" w14:textId="7465FD64" w:rsidR="00CF2F67" w:rsidRPr="002B0861" w:rsidRDefault="002B0861"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S-98 15.1</w:t>
            </w:r>
          </w:p>
        </w:tc>
      </w:tr>
      <w:tr w:rsidR="00CF2F67" w14:paraId="222FE649" w14:textId="77777777" w:rsidTr="00B43777">
        <w:trPr>
          <w:tblHeader/>
          <w:trPrChange w:id="981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18" w:author="jonathan pritchard" w:date="2025-01-23T13:50:00Z" w16du:dateUtc="2025-01-23T13:50:00Z">
              <w:tcPr>
                <w:tcW w:w="9526" w:type="dxa"/>
                <w:gridSpan w:val="4"/>
                <w:shd w:val="clear" w:color="auto" w:fill="CCFFCC"/>
                <w:vAlign w:val="center"/>
              </w:tcPr>
            </w:tcPrChange>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B43777">
        <w:trPr>
          <w:tblHeader/>
          <w:trPrChange w:id="9819"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20" w:author="jonathan pritchard" w:date="2025-01-23T13:50:00Z" w16du:dateUtc="2025-01-23T13:50:00Z">
              <w:tcPr>
                <w:tcW w:w="9526" w:type="dxa"/>
                <w:gridSpan w:val="4"/>
                <w:shd w:val="clear" w:color="auto" w:fill="CCFFCC"/>
                <w:vAlign w:val="center"/>
              </w:tcPr>
            </w:tcPrChange>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B43777">
        <w:trPr>
          <w:tblHeader/>
          <w:trPrChange w:id="982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22" w:author="jonathan pritchard" w:date="2025-01-23T13:50:00Z" w16du:dateUtc="2025-01-23T13:50:00Z">
              <w:tcPr>
                <w:tcW w:w="9526" w:type="dxa"/>
                <w:gridSpan w:val="4"/>
                <w:shd w:val="clear" w:color="auto" w:fill="CCFFCC"/>
                <w:vAlign w:val="center"/>
              </w:tcPr>
            </w:tcPrChange>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B43777">
        <w:trPr>
          <w:tblHeader/>
          <w:trPrChange w:id="982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24" w:author="jonathan pritchard" w:date="2025-01-23T13:50:00Z" w16du:dateUtc="2025-01-23T13:50:00Z">
              <w:tcPr>
                <w:tcW w:w="9526" w:type="dxa"/>
                <w:gridSpan w:val="4"/>
                <w:shd w:val="clear" w:color="auto" w:fill="CCFFCC"/>
                <w:vAlign w:val="center"/>
              </w:tcPr>
            </w:tcPrChange>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6CA9C861" w14:textId="03E7BFB6"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187FFCD2" w14:textId="10124C42" w:rsidR="002B0861" w:rsidRPr="002B0861" w:rsidRDefault="002B0861" w:rsidP="002B0861">
            <w:pPr>
              <w:pStyle w:val="ListParagraph"/>
              <w:numPr>
                <w:ilvl w:val="0"/>
                <w:numId w:val="96"/>
              </w:numPr>
              <w:jc w:val="left"/>
              <w:rPr>
                <w:i/>
              </w:rPr>
            </w:pPr>
            <w:r w:rsidRPr="002B0861">
              <w:rPr>
                <w:i/>
              </w:rPr>
              <w:lastRenderedPageBreak/>
              <w:t>The following rules shall be applied to the pick report:</w:t>
            </w:r>
          </w:p>
          <w:p w14:paraId="40FE1F08" w14:textId="77777777" w:rsidR="002B0861" w:rsidRDefault="002B0861" w:rsidP="002B0861">
            <w:pPr>
              <w:pStyle w:val="ListParagraph"/>
              <w:widowControl/>
              <w:numPr>
                <w:ilvl w:val="0"/>
                <w:numId w:val="95"/>
              </w:numPr>
              <w:spacing w:after="60" w:line="240" w:lineRule="auto"/>
              <w:contextualSpacing w:val="0"/>
            </w:pPr>
            <w:r w:rsidRPr="00B77A92">
              <w:t xml:space="preserve">Full feature and attribute names </w:t>
            </w:r>
            <w:r>
              <w:t>must</w:t>
            </w:r>
            <w:r w:rsidRPr="00B77A92">
              <w:t xml:space="preserve"> be displayed. If a language pack is installed then the feature and attribute names </w:t>
            </w:r>
            <w:r>
              <w:t>must</w:t>
            </w:r>
            <w:r w:rsidRPr="00B77A92">
              <w:t xml:space="preserve"> use the translated names contained in the language pack according to user preference</w:t>
            </w:r>
            <w:r>
              <w:t xml:space="preserve"> – user language preferences are described in clause </w:t>
            </w:r>
            <w:r>
              <w:fldChar w:fldCharType="begin"/>
            </w:r>
            <w:r>
              <w:instrText xml:space="preserve"> REF _Ref189057755 \r \h </w:instrText>
            </w:r>
            <w:r>
              <w:fldChar w:fldCharType="separate"/>
            </w:r>
            <w:r>
              <w:t>10.3</w:t>
            </w:r>
            <w:r>
              <w:fldChar w:fldCharType="end"/>
            </w:r>
            <w:r w:rsidRPr="00B77A92">
              <w:t>.</w:t>
            </w:r>
          </w:p>
          <w:p w14:paraId="6FF94E3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Listed value names </w:t>
            </w:r>
            <w:r>
              <w:t>must</w:t>
            </w:r>
            <w:r w:rsidRPr="00B77A92">
              <w:t xml:space="preserve"> be displayed</w:t>
            </w:r>
            <w:r>
              <w:t xml:space="preserve"> instead of the numerical code</w:t>
            </w:r>
            <w:r w:rsidRPr="00B77A92">
              <w:t>.</w:t>
            </w:r>
          </w:p>
          <w:p w14:paraId="4A3BA6A5"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There </w:t>
            </w:r>
            <w:r>
              <w:t>must</w:t>
            </w:r>
            <w:r w:rsidRPr="00B77A92">
              <w:t xml:space="preserve"> not be any padding of attribute values, for example, a height of 10 metres </w:t>
            </w:r>
            <w:r>
              <w:t>must</w:t>
            </w:r>
            <w:r w:rsidRPr="00B77A92">
              <w:t xml:space="preserve"> not be padded to 10.000000 metres as this could potentially confuse or mislead the Mariner.</w:t>
            </w:r>
          </w:p>
          <w:p w14:paraId="6D74E72C"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Units of measure </w:t>
            </w:r>
            <w:r>
              <w:t>must</w:t>
            </w:r>
            <w:r w:rsidRPr="00B77A92">
              <w:t xml:space="preserve"> be included after all attribute values </w:t>
            </w:r>
            <w:r>
              <w:t>when available.</w:t>
            </w:r>
          </w:p>
          <w:p w14:paraId="38D57E04"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Cursor </w:t>
            </w:r>
            <w:r>
              <w:t>pick report</w:t>
            </w:r>
            <w:r w:rsidRPr="00B77A92">
              <w:t xml:space="preserve"> </w:t>
            </w:r>
            <w:r>
              <w:t>must</w:t>
            </w:r>
            <w:r w:rsidRPr="00B77A92">
              <w:t xml:space="preserve"> extend to include both information associations and feature associations, including aggregations and compositions, </w:t>
            </w:r>
            <w:r w:rsidRPr="00E85AE1">
              <w:t xml:space="preserve">which may link to information types or features that carry additional information such as a </w:t>
            </w:r>
            <w:proofErr w:type="spellStart"/>
            <w:r w:rsidRPr="00E85AE1">
              <w:rPr>
                <w:i/>
                <w:iCs/>
              </w:rPr>
              <w:t>featureName</w:t>
            </w:r>
            <w:proofErr w:type="spellEnd"/>
            <w:r w:rsidRPr="00E85AE1">
              <w:t>.</w:t>
            </w:r>
            <w:r w:rsidRPr="00B77A92">
              <w:t xml:space="preserve"> </w:t>
            </w:r>
          </w:p>
          <w:p w14:paraId="7150432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Dates </w:t>
            </w:r>
            <w:r>
              <w:t>must</w:t>
            </w:r>
            <w:r w:rsidRPr="00B77A92">
              <w:t xml:space="preserve"> be given in the form “Day Month Year” DD-MMM-YYYY.</w:t>
            </w:r>
          </w:p>
          <w:p w14:paraId="2F2E32D9" w14:textId="77777777" w:rsidR="002B0861" w:rsidRPr="00B77A92" w:rsidRDefault="002B0861" w:rsidP="002B0861">
            <w:pPr>
              <w:pStyle w:val="ListParagraph"/>
              <w:numPr>
                <w:ilvl w:val="1"/>
                <w:numId w:val="95"/>
              </w:numPr>
              <w:spacing w:after="60" w:line="240" w:lineRule="auto"/>
            </w:pPr>
            <w:r w:rsidRPr="00B77A92">
              <w:t xml:space="preserve">Month abbreviations </w:t>
            </w:r>
            <w:r>
              <w:t>must</w:t>
            </w:r>
            <w:r w:rsidRPr="00B77A92">
              <w:t xml:space="preserve"> be: JAN, FEB, MAR, APR, MAY, JUN, JUL, AUG, SEP, OCT, NOV, DEC.</w:t>
            </w:r>
          </w:p>
          <w:p w14:paraId="1A61817B"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 Pick Report </w:t>
            </w:r>
            <w:r>
              <w:t>must</w:t>
            </w:r>
            <w:r w:rsidRPr="00B77A92">
              <w:t xml:space="preserve"> only return information about the visible features on the ECDIS display. If the viewing group is turned on all features</w:t>
            </w:r>
            <w:r>
              <w:t>,</w:t>
            </w:r>
            <w:r w:rsidRPr="00B77A92">
              <w:t xml:space="preserve"> even “no symbol” features without visible presentation within that viewing group</w:t>
            </w:r>
            <w:r>
              <w:t>,</w:t>
            </w:r>
            <w:r w:rsidRPr="00B77A92">
              <w:t xml:space="preserve"> </w:t>
            </w:r>
            <w:r>
              <w:t>must be provided in</w:t>
            </w:r>
            <w:r w:rsidRPr="00B77A92">
              <w:t xml:space="preserve"> the cursor Pick Report</w:t>
            </w:r>
            <w:r>
              <w:t>, i.e. only active drawing instructions must be included.</w:t>
            </w:r>
          </w:p>
          <w:p w14:paraId="29B10C93" w14:textId="77777777" w:rsidR="002B0861" w:rsidRPr="00B37DA9" w:rsidRDefault="002B0861" w:rsidP="002B0861">
            <w:pPr>
              <w:pStyle w:val="ListParagraph"/>
              <w:widowControl/>
              <w:numPr>
                <w:ilvl w:val="0"/>
                <w:numId w:val="95"/>
              </w:numPr>
              <w:spacing w:after="120" w:line="240" w:lineRule="auto"/>
              <w:contextualSpacing w:val="0"/>
            </w:pPr>
            <w:r w:rsidRPr="00B812CA">
              <w:t>Pick Report must include the information associated with the spatial object limited to the area of the cursor pick. For example, information related to accuracy.</w:t>
            </w:r>
            <w:r w:rsidRPr="00B37DA9">
              <w:t xml:space="preserve"> </w:t>
            </w:r>
          </w:p>
          <w:p w14:paraId="083C226C" w14:textId="77777777" w:rsidR="002B0861" w:rsidRPr="00B812CA" w:rsidRDefault="002B0861" w:rsidP="002B0861">
            <w:pPr>
              <w:pStyle w:val="ListParagraph"/>
              <w:widowControl/>
              <w:numPr>
                <w:ilvl w:val="0"/>
                <w:numId w:val="95"/>
              </w:numPr>
              <w:spacing w:after="120" w:line="240" w:lineRule="auto"/>
              <w:contextualSpacing w:val="0"/>
            </w:pPr>
            <w:r w:rsidRPr="00B812CA">
              <w:t>Complex or Simple Attributes with private visibility</w:t>
            </w:r>
            <w:r>
              <w:t xml:space="preserve"> </w:t>
            </w:r>
            <w:r w:rsidRPr="00B812CA">
              <w:t>must not be included.</w:t>
            </w:r>
          </w:p>
          <w:p w14:paraId="772153B1" w14:textId="77777777" w:rsidR="002B0861" w:rsidRDefault="002B0861" w:rsidP="002B0861">
            <w:pPr>
              <w:pStyle w:val="ListParagraph"/>
              <w:widowControl/>
              <w:numPr>
                <w:ilvl w:val="0"/>
                <w:numId w:val="95"/>
              </w:numPr>
              <w:spacing w:after="120" w:line="240" w:lineRule="auto"/>
              <w:contextualSpacing w:val="0"/>
            </w:pPr>
            <w:r>
              <w:t xml:space="preserve"> Descriptions of attributes and their values, available in the feature catalogue, must be shown on demand.</w:t>
            </w:r>
          </w:p>
          <w:p w14:paraId="32DBAB10" w14:textId="77777777" w:rsidR="002B0861" w:rsidRDefault="002B0861" w:rsidP="002B0861">
            <w:pPr>
              <w:jc w:val="left"/>
              <w:rPr>
                <w:i/>
              </w:rPr>
            </w:pPr>
          </w:p>
          <w:p w14:paraId="054847FB" w14:textId="77777777" w:rsidR="002B0861" w:rsidRDefault="002B0861" w:rsidP="002B0861">
            <w:pPr>
              <w:jc w:val="left"/>
              <w:rPr>
                <w:i/>
              </w:rPr>
            </w:pPr>
          </w:p>
          <w:p w14:paraId="6299EBA9" w14:textId="77777777" w:rsidR="002B0861" w:rsidRPr="003B7860" w:rsidRDefault="002B0861" w:rsidP="002B0861">
            <w:pPr>
              <w:jc w:val="left"/>
              <w:rPr>
                <w:i/>
              </w:rPr>
            </w:pP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246B17DD" w14:textId="77777777" w:rsidR="00D32A6E" w:rsidRDefault="008E4368" w:rsidP="008E4368">
            <w:pPr>
              <w:jc w:val="left"/>
              <w:rPr>
                <w:i/>
              </w:rPr>
            </w:pPr>
            <w:r w:rsidRPr="00A358C9">
              <w:rPr>
                <w:i/>
              </w:rPr>
              <w:t>Note: The text and background colour of pick report is specified by the OEM</w:t>
            </w:r>
          </w:p>
          <w:p w14:paraId="1A0199B6" w14:textId="77777777" w:rsidR="00F15FC1" w:rsidRDefault="00F15FC1" w:rsidP="008E4368">
            <w:pPr>
              <w:jc w:val="left"/>
              <w:rPr>
                <w:i/>
              </w:rPr>
            </w:pPr>
          </w:p>
          <w:p w14:paraId="3317CA4A" w14:textId="6C36D570" w:rsidR="00F15FC1" w:rsidRPr="00F15FC1" w:rsidRDefault="00F15FC1" w:rsidP="008E4368">
            <w:pPr>
              <w:jc w:val="left"/>
              <w:rPr>
                <w:b/>
                <w:bCs/>
                <w:i/>
              </w:rPr>
            </w:pPr>
            <w:r>
              <w:rPr>
                <w:b/>
                <w:bCs/>
                <w:i/>
              </w:rPr>
              <w:t>[This test needs to also include other data products (particularly S-124 where the area covered by NW is not portrayed]</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25"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26">
          <w:tblGrid>
            <w:gridCol w:w="2381"/>
            <w:gridCol w:w="2381"/>
            <w:gridCol w:w="2382"/>
            <w:gridCol w:w="2382"/>
          </w:tblGrid>
        </w:tblGridChange>
      </w:tblGrid>
      <w:tr w:rsidR="008E4368" w14:paraId="1C474DA0" w14:textId="77777777" w:rsidTr="002B0861">
        <w:trPr>
          <w:trHeight w:val="454"/>
          <w:tblHeader/>
          <w:trPrChange w:id="9827"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828" w:author="jonathan pritchard" w:date="2025-01-23T13:50:00Z" w16du:dateUtc="2025-01-23T13:50:00Z">
              <w:tcPr>
                <w:tcW w:w="2381" w:type="dxa"/>
                <w:shd w:val="clear" w:color="auto" w:fill="CCFFCC"/>
                <w:vAlign w:val="center"/>
              </w:tcPr>
            </w:tcPrChange>
          </w:tcPr>
          <w:p w14:paraId="36587B90" w14:textId="77777777" w:rsidR="008E4368" w:rsidRPr="004065B1" w:rsidRDefault="008E4368" w:rsidP="00273E6E">
            <w:r w:rsidRPr="000A066E">
              <w:rPr>
                <w:b/>
              </w:rPr>
              <w:t>Test Reference</w:t>
            </w:r>
          </w:p>
        </w:tc>
        <w:tc>
          <w:tcPr>
            <w:tcW w:w="2381" w:type="dxa"/>
            <w:shd w:val="clear" w:color="auto" w:fill="FFFFFF" w:themeFill="background1"/>
            <w:vAlign w:val="center"/>
            <w:tcPrChange w:id="9829" w:author="jonathan pritchard" w:date="2025-01-23T13:50:00Z" w16du:dateUtc="2025-01-23T13:50:00Z">
              <w:tcPr>
                <w:tcW w:w="2381" w:type="dxa"/>
                <w:shd w:val="clear" w:color="auto" w:fill="CCFFCC"/>
                <w:vAlign w:val="center"/>
              </w:tcPr>
            </w:tcPrChange>
          </w:tcPr>
          <w:p w14:paraId="7B890672" w14:textId="0D5B5981" w:rsidR="008E4368" w:rsidRPr="004065B1" w:rsidRDefault="002E1A67" w:rsidP="00273E6E">
            <w:r>
              <w:t>FeatureInformation2</w:t>
            </w:r>
          </w:p>
        </w:tc>
        <w:tc>
          <w:tcPr>
            <w:tcW w:w="2382" w:type="dxa"/>
            <w:shd w:val="clear" w:color="auto" w:fill="BFBFBF" w:themeFill="background1" w:themeFillShade="BF"/>
            <w:vAlign w:val="center"/>
            <w:tcPrChange w:id="9830" w:author="jonathan pritchard" w:date="2025-01-23T13:50:00Z" w16du:dateUtc="2025-01-23T13:50:00Z">
              <w:tcPr>
                <w:tcW w:w="2382" w:type="dxa"/>
                <w:shd w:val="clear" w:color="auto" w:fill="CCFFCC"/>
                <w:vAlign w:val="center"/>
              </w:tcPr>
            </w:tcPrChange>
          </w:tcPr>
          <w:p w14:paraId="52C93A06" w14:textId="77777777" w:rsidR="008E4368" w:rsidRPr="004065B1" w:rsidRDefault="008E4368" w:rsidP="00273E6E">
            <w:r w:rsidRPr="000A066E">
              <w:rPr>
                <w:b/>
              </w:rPr>
              <w:t>IHO Reference</w:t>
            </w:r>
          </w:p>
        </w:tc>
        <w:tc>
          <w:tcPr>
            <w:tcW w:w="2382" w:type="dxa"/>
            <w:shd w:val="clear" w:color="auto" w:fill="FFFFFF" w:themeFill="background1"/>
            <w:vAlign w:val="center"/>
            <w:tcPrChange w:id="9831" w:author="jonathan pritchard" w:date="2025-01-23T13:50:00Z" w16du:dateUtc="2025-01-23T13:50:00Z">
              <w:tcPr>
                <w:tcW w:w="2382" w:type="dxa"/>
                <w:shd w:val="clear" w:color="auto" w:fill="CCFFCC"/>
                <w:vAlign w:val="center"/>
              </w:tcPr>
            </w:tcPrChange>
          </w:tcPr>
          <w:p w14:paraId="14AC17FF" w14:textId="201C725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p w14:paraId="527637CB" w14:textId="0E5A21C0" w:rsidR="008E4368" w:rsidRPr="004065B1" w:rsidRDefault="008E4368" w:rsidP="008E4368"/>
        </w:tc>
      </w:tr>
      <w:tr w:rsidR="008E4368" w14:paraId="363AF9A0" w14:textId="77777777" w:rsidTr="00B43777">
        <w:trPr>
          <w:tblHeader/>
          <w:trPrChange w:id="9832"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33" w:author="jonathan pritchard" w:date="2025-01-23T13:50:00Z" w16du:dateUtc="2025-01-23T13:50:00Z">
              <w:tcPr>
                <w:tcW w:w="9526" w:type="dxa"/>
                <w:gridSpan w:val="4"/>
                <w:shd w:val="clear" w:color="auto" w:fill="CCFFCC"/>
                <w:vAlign w:val="center"/>
              </w:tcPr>
            </w:tcPrChange>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B43777">
        <w:trPr>
          <w:tblHeader/>
          <w:trPrChange w:id="9834"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35" w:author="jonathan pritchard" w:date="2025-01-23T13:50:00Z" w16du:dateUtc="2025-01-23T13:50:00Z">
              <w:tcPr>
                <w:tcW w:w="9526" w:type="dxa"/>
                <w:gridSpan w:val="4"/>
                <w:shd w:val="clear" w:color="auto" w:fill="CCFFCC"/>
                <w:vAlign w:val="center"/>
              </w:tcPr>
            </w:tcPrChange>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6F23F009" w:rsidR="008E4368" w:rsidRPr="00A358C9" w:rsidRDefault="008E4368" w:rsidP="00273E6E">
            <w:pPr>
              <w:rPr>
                <w:i/>
              </w:rPr>
            </w:pPr>
            <w:r w:rsidRPr="00A358C9">
              <w:rPr>
                <w:i/>
              </w:rPr>
              <w:t>As for test 4.</w:t>
            </w:r>
            <w:r w:rsidR="002B0861">
              <w:rPr>
                <w:i/>
              </w:rPr>
              <w:t>3</w:t>
            </w:r>
          </w:p>
        </w:tc>
      </w:tr>
      <w:tr w:rsidR="008E4368" w14:paraId="1B31565B" w14:textId="77777777" w:rsidTr="00B43777">
        <w:trPr>
          <w:tblHeader/>
          <w:trPrChange w:id="9836"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37" w:author="jonathan pritchard" w:date="2025-01-23T13:50:00Z" w16du:dateUtc="2025-01-23T13:50:00Z">
              <w:tcPr>
                <w:tcW w:w="9526" w:type="dxa"/>
                <w:gridSpan w:val="4"/>
                <w:shd w:val="clear" w:color="auto" w:fill="CCFFCC"/>
                <w:vAlign w:val="center"/>
              </w:tcPr>
            </w:tcPrChange>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6CE8AE44" w14:textId="77777777" w:rsidR="002B0861" w:rsidRDefault="002B0861" w:rsidP="00273E6E">
            <w:pPr>
              <w:rPr>
                <w:i/>
              </w:rPr>
            </w:pPr>
          </w:p>
          <w:p w14:paraId="7E33A2DC" w14:textId="77777777" w:rsidR="008E4368" w:rsidRDefault="008E4368" w:rsidP="00273E6E">
            <w:pPr>
              <w:rPr>
                <w:i/>
              </w:rPr>
            </w:pPr>
            <w:r w:rsidRPr="00A358C9">
              <w:rPr>
                <w:i/>
              </w:rPr>
              <w:t xml:space="preserve">Select several </w:t>
            </w:r>
            <w:r w:rsidR="005512DF">
              <w:rPr>
                <w:i/>
              </w:rPr>
              <w:t>feature</w:t>
            </w:r>
            <w:r w:rsidRPr="00A358C9">
              <w:rPr>
                <w:i/>
              </w:rPr>
              <w:t>s as mentioned in 4.</w:t>
            </w:r>
            <w:r w:rsidR="002B0861">
              <w:rPr>
                <w:i/>
              </w:rPr>
              <w:t>3</w:t>
            </w:r>
          </w:p>
          <w:p w14:paraId="4ECA9608" w14:textId="2126E9EB" w:rsidR="002B0861" w:rsidRPr="00A358C9" w:rsidRDefault="002B0861" w:rsidP="00273E6E">
            <w:pPr>
              <w:rPr>
                <w:i/>
              </w:rPr>
            </w:pPr>
          </w:p>
        </w:tc>
      </w:tr>
      <w:tr w:rsidR="008E4368" w14:paraId="3F0E6E55" w14:textId="77777777" w:rsidTr="00B43777">
        <w:trPr>
          <w:tblHeader/>
          <w:trPrChange w:id="9838"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39" w:author="jonathan pritchard" w:date="2025-01-23T13:50:00Z" w16du:dateUtc="2025-01-23T13:50:00Z">
              <w:tcPr>
                <w:tcW w:w="9526" w:type="dxa"/>
                <w:gridSpan w:val="4"/>
                <w:shd w:val="clear" w:color="auto" w:fill="CCFFCC"/>
                <w:vAlign w:val="center"/>
              </w:tcPr>
            </w:tcPrChange>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40"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41">
          <w:tblGrid>
            <w:gridCol w:w="2381"/>
            <w:gridCol w:w="2381"/>
            <w:gridCol w:w="2382"/>
            <w:gridCol w:w="2382"/>
          </w:tblGrid>
        </w:tblGridChange>
      </w:tblGrid>
      <w:tr w:rsidR="008E4368" w14:paraId="6A6CFEB0" w14:textId="77777777" w:rsidTr="002B0861">
        <w:trPr>
          <w:trHeight w:val="454"/>
          <w:tblHeader/>
          <w:trPrChange w:id="9842"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843" w:author="jonathan pritchard" w:date="2025-01-23T13:50:00Z" w16du:dateUtc="2025-01-23T13:50:00Z">
              <w:tcPr>
                <w:tcW w:w="2381" w:type="dxa"/>
                <w:shd w:val="clear" w:color="auto" w:fill="CCFFCC"/>
                <w:vAlign w:val="center"/>
              </w:tcPr>
            </w:tcPrChange>
          </w:tcPr>
          <w:p w14:paraId="1AA5F03F" w14:textId="77777777" w:rsidR="008E4368" w:rsidRPr="004065B1" w:rsidRDefault="008E4368" w:rsidP="00273E6E">
            <w:r w:rsidRPr="000A066E">
              <w:rPr>
                <w:b/>
              </w:rPr>
              <w:lastRenderedPageBreak/>
              <w:t>Test Reference</w:t>
            </w:r>
          </w:p>
        </w:tc>
        <w:tc>
          <w:tcPr>
            <w:tcW w:w="2381" w:type="dxa"/>
            <w:shd w:val="clear" w:color="auto" w:fill="FFFFFF" w:themeFill="background1"/>
            <w:vAlign w:val="center"/>
            <w:tcPrChange w:id="9844" w:author="jonathan pritchard" w:date="2025-01-23T13:50:00Z" w16du:dateUtc="2025-01-23T13:50:00Z">
              <w:tcPr>
                <w:tcW w:w="2381" w:type="dxa"/>
                <w:shd w:val="clear" w:color="auto" w:fill="CCFFCC"/>
                <w:vAlign w:val="center"/>
              </w:tcPr>
            </w:tcPrChange>
          </w:tcPr>
          <w:p w14:paraId="6AFE6824" w14:textId="1100AC71" w:rsidR="008E4368" w:rsidRPr="004065B1" w:rsidRDefault="002E1A67" w:rsidP="00273E6E">
            <w:r>
              <w:t>FeatureInformation3</w:t>
            </w:r>
          </w:p>
        </w:tc>
        <w:tc>
          <w:tcPr>
            <w:tcW w:w="2382" w:type="dxa"/>
            <w:shd w:val="clear" w:color="auto" w:fill="BFBFBF" w:themeFill="background1" w:themeFillShade="BF"/>
            <w:vAlign w:val="center"/>
            <w:tcPrChange w:id="9845" w:author="jonathan pritchard" w:date="2025-01-23T13:50:00Z" w16du:dateUtc="2025-01-23T13:50:00Z">
              <w:tcPr>
                <w:tcW w:w="2382" w:type="dxa"/>
                <w:shd w:val="clear" w:color="auto" w:fill="CCFFCC"/>
                <w:vAlign w:val="center"/>
              </w:tcPr>
            </w:tcPrChange>
          </w:tcPr>
          <w:p w14:paraId="3CEE2351" w14:textId="77777777" w:rsidR="008E4368" w:rsidRPr="004065B1" w:rsidRDefault="008E4368" w:rsidP="00273E6E">
            <w:r w:rsidRPr="000A066E">
              <w:rPr>
                <w:b/>
              </w:rPr>
              <w:t>IHO Reference</w:t>
            </w:r>
          </w:p>
        </w:tc>
        <w:tc>
          <w:tcPr>
            <w:tcW w:w="2382" w:type="dxa"/>
            <w:shd w:val="clear" w:color="auto" w:fill="FFFFFF" w:themeFill="background1"/>
            <w:vAlign w:val="center"/>
            <w:tcPrChange w:id="9846" w:author="jonathan pritchard" w:date="2025-01-23T13:50:00Z" w16du:dateUtc="2025-01-23T13:50:00Z">
              <w:tcPr>
                <w:tcW w:w="2382" w:type="dxa"/>
                <w:shd w:val="clear" w:color="auto" w:fill="CCFFCC"/>
                <w:vAlign w:val="center"/>
              </w:tcPr>
            </w:tcPrChange>
          </w:tcPr>
          <w:p w14:paraId="3E01C33F" w14:textId="3867D7C8"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15.2.2</w:t>
            </w:r>
          </w:p>
          <w:p w14:paraId="16CDA62E" w14:textId="61E4233F" w:rsidR="008E4368" w:rsidRPr="004065B1" w:rsidRDefault="008E4368" w:rsidP="008E4368"/>
        </w:tc>
      </w:tr>
      <w:tr w:rsidR="008E4368" w14:paraId="5507FACF" w14:textId="77777777" w:rsidTr="00B43777">
        <w:trPr>
          <w:tblHeader/>
          <w:trPrChange w:id="984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48" w:author="jonathan pritchard" w:date="2025-01-23T13:50:00Z" w16du:dateUtc="2025-01-23T13:50:00Z">
              <w:tcPr>
                <w:tcW w:w="9526" w:type="dxa"/>
                <w:gridSpan w:val="4"/>
                <w:shd w:val="clear" w:color="auto" w:fill="CCFFCC"/>
                <w:vAlign w:val="center"/>
              </w:tcPr>
            </w:tcPrChange>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078DD35E" w14:textId="77777777" w:rsidR="002B0861" w:rsidRDefault="002B0861" w:rsidP="00273E6E">
            <w:pPr>
              <w:rPr>
                <w:i/>
              </w:rPr>
            </w:pPr>
          </w:p>
          <w:p w14:paraId="7DD1BC0D" w14:textId="77777777" w:rsidR="008E4368" w:rsidRDefault="008E4368" w:rsidP="00273E6E">
            <w:pPr>
              <w:rPr>
                <w:i/>
              </w:rPr>
            </w:pPr>
            <w:r w:rsidRPr="00A358C9">
              <w:rPr>
                <w:i/>
              </w:rPr>
              <w:t>User defined cursor pick parameters</w:t>
            </w:r>
            <w:r w:rsidR="000707F1">
              <w:rPr>
                <w:i/>
              </w:rPr>
              <w:t xml:space="preserve">, if available </w:t>
            </w:r>
          </w:p>
          <w:p w14:paraId="2E2DACD8" w14:textId="22252F21" w:rsidR="002B0861" w:rsidRPr="00A358C9" w:rsidRDefault="002B0861" w:rsidP="00273E6E">
            <w:pPr>
              <w:rPr>
                <w:i/>
              </w:rPr>
            </w:pPr>
          </w:p>
        </w:tc>
      </w:tr>
      <w:tr w:rsidR="008E4368" w14:paraId="19EDF571" w14:textId="77777777" w:rsidTr="00B43777">
        <w:trPr>
          <w:tblHeader/>
          <w:trPrChange w:id="9849"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50" w:author="jonathan pritchard" w:date="2025-01-23T13:50:00Z" w16du:dateUtc="2025-01-23T13:50:00Z">
              <w:tcPr>
                <w:tcW w:w="9526" w:type="dxa"/>
                <w:gridSpan w:val="4"/>
                <w:shd w:val="clear" w:color="auto" w:fill="CCFFCC"/>
                <w:vAlign w:val="center"/>
              </w:tcPr>
            </w:tcPrChange>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B43777">
        <w:trPr>
          <w:tblHeader/>
          <w:trPrChange w:id="9851"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52" w:author="jonathan pritchard" w:date="2025-01-23T13:50:00Z" w16du:dateUtc="2025-01-23T13:50:00Z">
              <w:tcPr>
                <w:tcW w:w="9526" w:type="dxa"/>
                <w:gridSpan w:val="4"/>
                <w:shd w:val="clear" w:color="auto" w:fill="CCFFCC"/>
                <w:vAlign w:val="center"/>
              </w:tcPr>
            </w:tcPrChange>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5001BCE9" w14:textId="77777777" w:rsidR="002B0861" w:rsidRDefault="002B0861" w:rsidP="008E4368">
            <w:pPr>
              <w:rPr>
                <w:i/>
              </w:rPr>
            </w:pPr>
          </w:p>
          <w:p w14:paraId="744F4708" w14:textId="6177E7BA" w:rsidR="008E4368" w:rsidRPr="00A358C9" w:rsidRDefault="008E4368" w:rsidP="008E4368">
            <w:pPr>
              <w:rPr>
                <w:i/>
              </w:rPr>
            </w:pPr>
            <w:r w:rsidRPr="00A358C9">
              <w:rPr>
                <w:i/>
              </w:rPr>
              <w:t>1. Configure the cursor pick parameter as available.</w:t>
            </w:r>
          </w:p>
          <w:p w14:paraId="00629843" w14:textId="77777777" w:rsidR="008E4368" w:rsidRDefault="008E4368" w:rsidP="008E4368">
            <w:pPr>
              <w:rPr>
                <w:i/>
              </w:rPr>
            </w:pPr>
            <w:r w:rsidRPr="00A358C9">
              <w:rPr>
                <w:i/>
              </w:rPr>
              <w:t xml:space="preserve">2. Select several </w:t>
            </w:r>
            <w:r w:rsidR="005512DF">
              <w:rPr>
                <w:i/>
              </w:rPr>
              <w:t>feature</w:t>
            </w:r>
            <w:r w:rsidRPr="00A358C9">
              <w:rPr>
                <w:i/>
              </w:rPr>
              <w:t>s as mentioned in 4.</w:t>
            </w:r>
            <w:r w:rsidR="002B0861">
              <w:rPr>
                <w:i/>
              </w:rPr>
              <w:t>3</w:t>
            </w:r>
          </w:p>
          <w:p w14:paraId="2064FC03" w14:textId="40C07D14" w:rsidR="002B0861" w:rsidRPr="00A358C9" w:rsidRDefault="002B0861" w:rsidP="008E4368">
            <w:pPr>
              <w:rPr>
                <w:i/>
              </w:rPr>
            </w:pPr>
          </w:p>
        </w:tc>
      </w:tr>
      <w:tr w:rsidR="008E4368" w14:paraId="31ADB65D" w14:textId="77777777" w:rsidTr="00B43777">
        <w:trPr>
          <w:tblHeader/>
          <w:trPrChange w:id="9853"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54" w:author="jonathan pritchard" w:date="2025-01-23T13:50:00Z" w16du:dateUtc="2025-01-23T13:50:00Z">
              <w:tcPr>
                <w:tcW w:w="9526" w:type="dxa"/>
                <w:gridSpan w:val="4"/>
                <w:shd w:val="clear" w:color="auto" w:fill="CCFFCC"/>
                <w:vAlign w:val="center"/>
              </w:tcPr>
            </w:tcPrChange>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2F051BB" w14:textId="77777777" w:rsidR="002B0861" w:rsidRDefault="002B0861" w:rsidP="008E4368">
            <w:pPr>
              <w:jc w:val="left"/>
              <w:rPr>
                <w:i/>
              </w:rPr>
            </w:pPr>
          </w:p>
          <w:p w14:paraId="7039C96D" w14:textId="6DB925E9"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25210817" w14:textId="77777777" w:rsidR="008E4368" w:rsidRDefault="008E4368" w:rsidP="008E4368">
            <w:pPr>
              <w:jc w:val="left"/>
              <w:rPr>
                <w:i/>
              </w:rPr>
            </w:pPr>
            <w:r w:rsidRPr="00A358C9">
              <w:rPr>
                <w:i/>
              </w:rPr>
              <w:t>2. The content of the pick report shall be presented as configured.</w:t>
            </w:r>
          </w:p>
          <w:p w14:paraId="73F14AEA" w14:textId="77777777" w:rsidR="002B0861" w:rsidRPr="00A358C9" w:rsidRDefault="002B0861" w:rsidP="008E4368">
            <w:pPr>
              <w:jc w:val="left"/>
              <w:rPr>
                <w:i/>
              </w:rPr>
            </w:pP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55"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0"/>
        <w:gridCol w:w="2131"/>
        <w:gridCol w:w="1980"/>
        <w:gridCol w:w="401"/>
        <w:gridCol w:w="2150"/>
        <w:gridCol w:w="232"/>
        <w:gridCol w:w="2382"/>
        <w:tblGridChange w:id="9856">
          <w:tblGrid>
            <w:gridCol w:w="250"/>
            <w:gridCol w:w="2131"/>
            <w:gridCol w:w="1980"/>
            <w:gridCol w:w="401"/>
            <w:gridCol w:w="2150"/>
            <w:gridCol w:w="232"/>
            <w:gridCol w:w="2382"/>
          </w:tblGrid>
        </w:tblGridChange>
      </w:tblGrid>
      <w:tr w:rsidR="008E4368" w14:paraId="082EA608" w14:textId="77777777" w:rsidTr="002B0861">
        <w:trPr>
          <w:trHeight w:val="454"/>
          <w:tblHeader/>
          <w:trPrChange w:id="9857" w:author="jonathan pritchard" w:date="2025-01-23T13:50:00Z" w16du:dateUtc="2025-01-23T13:50:00Z">
            <w:trPr>
              <w:trHeight w:val="454"/>
              <w:tblHeader/>
            </w:trPr>
          </w:trPrChange>
        </w:trPr>
        <w:tc>
          <w:tcPr>
            <w:tcW w:w="2381" w:type="dxa"/>
            <w:gridSpan w:val="2"/>
            <w:shd w:val="clear" w:color="auto" w:fill="BFBFBF" w:themeFill="background1" w:themeFillShade="BF"/>
            <w:vAlign w:val="center"/>
            <w:tcPrChange w:id="9858" w:author="jonathan pritchard" w:date="2025-01-23T13:50:00Z" w16du:dateUtc="2025-01-23T13:50:00Z">
              <w:tcPr>
                <w:tcW w:w="2381" w:type="dxa"/>
                <w:gridSpan w:val="2"/>
                <w:shd w:val="clear" w:color="auto" w:fill="CCFFCC"/>
                <w:vAlign w:val="center"/>
              </w:tcPr>
            </w:tcPrChange>
          </w:tcPr>
          <w:p w14:paraId="50684B14" w14:textId="77777777" w:rsidR="008E4368" w:rsidRPr="004065B1" w:rsidRDefault="008E4368" w:rsidP="00273E6E">
            <w:r w:rsidRPr="000A066E">
              <w:rPr>
                <w:b/>
              </w:rPr>
              <w:lastRenderedPageBreak/>
              <w:t>Test Reference</w:t>
            </w:r>
          </w:p>
        </w:tc>
        <w:tc>
          <w:tcPr>
            <w:tcW w:w="2381" w:type="dxa"/>
            <w:gridSpan w:val="2"/>
            <w:shd w:val="clear" w:color="auto" w:fill="FFFFFF" w:themeFill="background1"/>
            <w:vAlign w:val="center"/>
            <w:tcPrChange w:id="9859" w:author="jonathan pritchard" w:date="2025-01-23T13:50:00Z" w16du:dateUtc="2025-01-23T13:50:00Z">
              <w:tcPr>
                <w:tcW w:w="2381" w:type="dxa"/>
                <w:gridSpan w:val="2"/>
                <w:shd w:val="clear" w:color="auto" w:fill="CCFFCC"/>
                <w:vAlign w:val="center"/>
              </w:tcPr>
            </w:tcPrChange>
          </w:tcPr>
          <w:p w14:paraId="4C150FF0" w14:textId="29873EFC" w:rsidR="008E4368" w:rsidRPr="004065B1" w:rsidRDefault="002E1A67" w:rsidP="00273E6E">
            <w:r>
              <w:t>FeatureInformation4</w:t>
            </w:r>
          </w:p>
        </w:tc>
        <w:tc>
          <w:tcPr>
            <w:tcW w:w="2382" w:type="dxa"/>
            <w:gridSpan w:val="2"/>
            <w:shd w:val="clear" w:color="auto" w:fill="BFBFBF" w:themeFill="background1" w:themeFillShade="BF"/>
            <w:vAlign w:val="center"/>
            <w:tcPrChange w:id="9860" w:author="jonathan pritchard" w:date="2025-01-23T13:50:00Z" w16du:dateUtc="2025-01-23T13:50:00Z">
              <w:tcPr>
                <w:tcW w:w="2382" w:type="dxa"/>
                <w:gridSpan w:val="2"/>
                <w:shd w:val="clear" w:color="auto" w:fill="CCFFCC"/>
                <w:vAlign w:val="center"/>
              </w:tcPr>
            </w:tcPrChange>
          </w:tcPr>
          <w:p w14:paraId="5F114393" w14:textId="77777777" w:rsidR="008E4368" w:rsidRPr="004065B1" w:rsidRDefault="008E4368" w:rsidP="00273E6E">
            <w:r w:rsidRPr="000A066E">
              <w:rPr>
                <w:b/>
              </w:rPr>
              <w:t>IHO Reference</w:t>
            </w:r>
          </w:p>
        </w:tc>
        <w:tc>
          <w:tcPr>
            <w:tcW w:w="2382" w:type="dxa"/>
            <w:shd w:val="clear" w:color="auto" w:fill="FFFFFF" w:themeFill="background1"/>
            <w:vAlign w:val="center"/>
            <w:tcPrChange w:id="9861" w:author="jonathan pritchard" w:date="2025-01-23T13:50:00Z" w16du:dateUtc="2025-01-23T13:50:00Z">
              <w:tcPr>
                <w:tcW w:w="2382" w:type="dxa"/>
                <w:shd w:val="clear" w:color="auto" w:fill="CCFFCC"/>
                <w:vAlign w:val="center"/>
              </w:tcPr>
            </w:tcPrChange>
          </w:tcPr>
          <w:p w14:paraId="345A52FE" w14:textId="455E8F61" w:rsidR="008E4368" w:rsidRPr="004065B1" w:rsidRDefault="008E4368" w:rsidP="00273E6E">
            <w:r>
              <w:t>S-</w:t>
            </w:r>
            <w:r w:rsidR="002B0861">
              <w:t>98 15.1</w:t>
            </w:r>
          </w:p>
        </w:tc>
      </w:tr>
      <w:tr w:rsidR="008E4368" w14:paraId="34669D33" w14:textId="77777777" w:rsidTr="00B43777">
        <w:trPr>
          <w:tblHeader/>
          <w:trPrChange w:id="9862" w:author="jonathan pritchard" w:date="2025-01-23T13:50:00Z" w16du:dateUtc="2025-01-23T13:50:00Z">
            <w:trPr>
              <w:tblHeader/>
            </w:trPr>
          </w:trPrChange>
        </w:trPr>
        <w:tc>
          <w:tcPr>
            <w:tcW w:w="9526" w:type="dxa"/>
            <w:gridSpan w:val="7"/>
            <w:shd w:val="clear" w:color="auto" w:fill="BFBFBF" w:themeFill="background1" w:themeFillShade="BF"/>
            <w:vAlign w:val="center"/>
            <w:tcPrChange w:id="9863" w:author="jonathan pritchard" w:date="2025-01-23T13:50:00Z" w16du:dateUtc="2025-01-23T13:50:00Z">
              <w:tcPr>
                <w:tcW w:w="9526" w:type="dxa"/>
                <w:gridSpan w:val="7"/>
                <w:shd w:val="clear" w:color="auto" w:fill="CCFFCC"/>
                <w:vAlign w:val="center"/>
              </w:tcPr>
            </w:tcPrChange>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B43777">
        <w:trPr>
          <w:tblHeader/>
          <w:trPrChange w:id="9864" w:author="jonathan pritchard" w:date="2025-01-23T13:50:00Z" w16du:dateUtc="2025-01-23T13:50:00Z">
            <w:trPr>
              <w:tblHeader/>
            </w:trPr>
          </w:trPrChange>
        </w:trPr>
        <w:tc>
          <w:tcPr>
            <w:tcW w:w="9526" w:type="dxa"/>
            <w:gridSpan w:val="7"/>
            <w:shd w:val="clear" w:color="auto" w:fill="BFBFBF" w:themeFill="background1" w:themeFillShade="BF"/>
            <w:vAlign w:val="center"/>
            <w:tcPrChange w:id="9865" w:author="jonathan pritchard" w:date="2025-01-23T13:50:00Z" w16du:dateUtc="2025-01-23T13:50:00Z">
              <w:tcPr>
                <w:tcW w:w="9526" w:type="dxa"/>
                <w:gridSpan w:val="7"/>
                <w:shd w:val="clear" w:color="auto" w:fill="CCFFCC"/>
                <w:vAlign w:val="center"/>
              </w:tcPr>
            </w:tcPrChange>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B43777">
        <w:trPr>
          <w:tblHeader/>
          <w:trPrChange w:id="9866" w:author="jonathan pritchard" w:date="2025-01-23T13:50:00Z" w16du:dateUtc="2025-01-23T13:50:00Z">
            <w:trPr>
              <w:tblHeader/>
            </w:trPr>
          </w:trPrChange>
        </w:trPr>
        <w:tc>
          <w:tcPr>
            <w:tcW w:w="9526" w:type="dxa"/>
            <w:gridSpan w:val="7"/>
            <w:tcBorders>
              <w:bottom w:val="single" w:sz="4" w:space="0" w:color="auto"/>
            </w:tcBorders>
            <w:shd w:val="clear" w:color="auto" w:fill="BFBFBF" w:themeFill="background1" w:themeFillShade="BF"/>
            <w:vAlign w:val="center"/>
            <w:tcPrChange w:id="9867" w:author="jonathan pritchard" w:date="2025-01-23T13:50:00Z" w16du:dateUtc="2025-01-23T13:50:00Z">
              <w:tcPr>
                <w:tcW w:w="9526" w:type="dxa"/>
                <w:gridSpan w:val="7"/>
                <w:tcBorders>
                  <w:bottom w:val="single" w:sz="4" w:space="0" w:color="auto"/>
                </w:tcBorders>
                <w:shd w:val="clear" w:color="auto" w:fill="CCFFCC"/>
                <w:vAlign w:val="center"/>
              </w:tcPr>
            </w:tcPrChange>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D4022A" w:rsidRDefault="00014F65" w:rsidP="00273E6E">
            <w:pPr>
              <w:rPr>
                <w:b/>
                <w:bCs/>
                <w:i/>
              </w:rPr>
            </w:pPr>
            <w:proofErr w:type="spellStart"/>
            <w:r w:rsidRPr="00D4022A">
              <w:rPr>
                <w:b/>
                <w:bCs/>
                <w:i/>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D4022A" w:rsidRDefault="00014F65" w:rsidP="00273E6E">
            <w:pPr>
              <w:rPr>
                <w:b/>
                <w:bCs/>
                <w:i/>
              </w:rPr>
            </w:pPr>
            <w:proofErr w:type="spellStart"/>
            <w:r w:rsidRPr="00D4022A">
              <w:rPr>
                <w:b/>
                <w:bCs/>
                <w:i/>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D4022A" w:rsidRDefault="00014F65" w:rsidP="00273E6E">
            <w:pPr>
              <w:rPr>
                <w:b/>
                <w:bCs/>
                <w:i/>
              </w:rPr>
            </w:pPr>
            <w:proofErr w:type="spellStart"/>
            <w:r w:rsidRPr="00D4022A">
              <w:rPr>
                <w:b/>
                <w:bCs/>
                <w:i/>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D4022A" w:rsidRDefault="00014F65" w:rsidP="00273E6E">
            <w:pPr>
              <w:rPr>
                <w:b/>
                <w:bCs/>
                <w:i/>
              </w:rPr>
            </w:pPr>
            <w:proofErr w:type="spellStart"/>
            <w:r w:rsidRPr="00D4022A">
              <w:rPr>
                <w:b/>
                <w:bCs/>
                <w:i/>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D4022A" w:rsidRDefault="00014F65" w:rsidP="00273E6E">
            <w:pPr>
              <w:rPr>
                <w:b/>
                <w:bCs/>
                <w:i/>
              </w:rPr>
            </w:pPr>
            <w:proofErr w:type="spellStart"/>
            <w:r w:rsidRPr="00D4022A">
              <w:rPr>
                <w:b/>
                <w:bCs/>
                <w:i/>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D4022A" w:rsidRDefault="00416770" w:rsidP="00273E6E">
            <w:pPr>
              <w:rPr>
                <w:b/>
                <w:bCs/>
                <w:i/>
              </w:rPr>
            </w:pPr>
            <w:proofErr w:type="spellStart"/>
            <w:r w:rsidRPr="00D4022A">
              <w:rPr>
                <w:b/>
                <w:bCs/>
                <w:i/>
              </w:rPr>
              <w:t>B</w:t>
            </w:r>
            <w:r w:rsidR="00014F65" w:rsidRPr="00D4022A">
              <w:rPr>
                <w:b/>
                <w:bCs/>
                <w:i/>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D4022A" w:rsidRDefault="00014F65" w:rsidP="00273E6E">
            <w:pPr>
              <w:rPr>
                <w:b/>
                <w:bCs/>
                <w:i/>
              </w:rPr>
            </w:pPr>
            <w:proofErr w:type="spellStart"/>
            <w:r w:rsidRPr="00D4022A">
              <w:rPr>
                <w:b/>
                <w:bCs/>
                <w:i/>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D4022A" w:rsidRDefault="00014F65" w:rsidP="00273E6E">
            <w:pPr>
              <w:rPr>
                <w:b/>
                <w:bCs/>
                <w:i/>
              </w:rPr>
            </w:pPr>
            <w:proofErr w:type="spellStart"/>
            <w:r w:rsidRPr="00D4022A">
              <w:rPr>
                <w:b/>
                <w:bCs/>
                <w:i/>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D4022A" w:rsidRDefault="00014F65" w:rsidP="00273E6E">
            <w:pPr>
              <w:rPr>
                <w:b/>
                <w:bCs/>
                <w:i/>
              </w:rPr>
            </w:pPr>
            <w:proofErr w:type="spellStart"/>
            <w:r w:rsidRPr="00D4022A">
              <w:rPr>
                <w:b/>
                <w:bCs/>
                <w:i/>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D4022A" w:rsidRDefault="00014F65" w:rsidP="00273E6E">
            <w:pPr>
              <w:rPr>
                <w:b/>
                <w:bCs/>
                <w:i/>
              </w:rPr>
            </w:pPr>
            <w:proofErr w:type="spellStart"/>
            <w:r w:rsidRPr="00D4022A">
              <w:rPr>
                <w:b/>
                <w:bCs/>
                <w:i/>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D4022A" w:rsidRDefault="00014F65" w:rsidP="00273E6E">
            <w:pPr>
              <w:rPr>
                <w:b/>
                <w:bCs/>
                <w:i/>
              </w:rPr>
            </w:pPr>
            <w:r w:rsidRPr="00D4022A">
              <w:rPr>
                <w:b/>
                <w:bCs/>
                <w:i/>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B43777">
        <w:trPr>
          <w:tblHeader/>
          <w:trPrChange w:id="9868" w:author="jonathan pritchard" w:date="2025-01-23T13:50:00Z" w16du:dateUtc="2025-01-23T13:50:00Z">
            <w:trPr>
              <w:tblHeader/>
            </w:trPr>
          </w:trPrChange>
        </w:trPr>
        <w:tc>
          <w:tcPr>
            <w:tcW w:w="9526" w:type="dxa"/>
            <w:gridSpan w:val="7"/>
            <w:tcBorders>
              <w:top w:val="single" w:sz="4" w:space="0" w:color="auto"/>
            </w:tcBorders>
            <w:shd w:val="clear" w:color="auto" w:fill="BFBFBF" w:themeFill="background1" w:themeFillShade="BF"/>
            <w:vAlign w:val="center"/>
            <w:tcPrChange w:id="9869" w:author="jonathan pritchard" w:date="2025-01-23T13:50:00Z" w16du:dateUtc="2025-01-23T13:50:00Z">
              <w:tcPr>
                <w:tcW w:w="9526" w:type="dxa"/>
                <w:gridSpan w:val="7"/>
                <w:tcBorders>
                  <w:top w:val="single" w:sz="4" w:space="0" w:color="auto"/>
                </w:tcBorders>
                <w:shd w:val="clear" w:color="auto" w:fill="CCFFCC"/>
                <w:vAlign w:val="center"/>
              </w:tcPr>
            </w:tcPrChange>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70" w:author="jonathan pritchard" w:date="2025-01-23T13:50:00Z" w16du:dateUtc="2025-01-23T13:50: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871">
          <w:tblGrid>
            <w:gridCol w:w="2381"/>
            <w:gridCol w:w="2381"/>
            <w:gridCol w:w="2382"/>
            <w:gridCol w:w="2382"/>
          </w:tblGrid>
        </w:tblGridChange>
      </w:tblGrid>
      <w:tr w:rsidR="00677408" w14:paraId="4223A8CC" w14:textId="77777777" w:rsidTr="002B0861">
        <w:trPr>
          <w:trHeight w:val="454"/>
          <w:tblHeader/>
          <w:trPrChange w:id="9872" w:author="jonathan pritchard" w:date="2025-01-23T13:50:00Z" w16du:dateUtc="2025-01-23T13:50:00Z">
            <w:trPr>
              <w:trHeight w:val="454"/>
              <w:tblHeader/>
            </w:trPr>
          </w:trPrChange>
        </w:trPr>
        <w:tc>
          <w:tcPr>
            <w:tcW w:w="2381" w:type="dxa"/>
            <w:shd w:val="clear" w:color="auto" w:fill="BFBFBF" w:themeFill="background1" w:themeFillShade="BF"/>
            <w:vAlign w:val="center"/>
            <w:tcPrChange w:id="9873" w:author="jonathan pritchard" w:date="2025-01-23T13:50:00Z" w16du:dateUtc="2025-01-23T13:50:00Z">
              <w:tcPr>
                <w:tcW w:w="2381" w:type="dxa"/>
                <w:shd w:val="clear" w:color="auto" w:fill="CCFFCC"/>
                <w:vAlign w:val="center"/>
              </w:tcPr>
            </w:tcPrChange>
          </w:tcPr>
          <w:p w14:paraId="72BE9677" w14:textId="77777777" w:rsidR="00677408" w:rsidRPr="004065B1" w:rsidRDefault="00677408" w:rsidP="00273E6E">
            <w:r w:rsidRPr="000A066E">
              <w:rPr>
                <w:b/>
              </w:rPr>
              <w:t>Test Reference</w:t>
            </w:r>
          </w:p>
        </w:tc>
        <w:tc>
          <w:tcPr>
            <w:tcW w:w="2381" w:type="dxa"/>
            <w:shd w:val="clear" w:color="auto" w:fill="FFFFFF" w:themeFill="background1"/>
            <w:vAlign w:val="center"/>
            <w:tcPrChange w:id="9874" w:author="jonathan pritchard" w:date="2025-01-23T13:50:00Z" w16du:dateUtc="2025-01-23T13:50:00Z">
              <w:tcPr>
                <w:tcW w:w="2381" w:type="dxa"/>
                <w:shd w:val="clear" w:color="auto" w:fill="CCFFCC"/>
                <w:vAlign w:val="center"/>
              </w:tcPr>
            </w:tcPrChange>
          </w:tcPr>
          <w:p w14:paraId="149F572F" w14:textId="3BED8696" w:rsidR="00677408" w:rsidRPr="004065B1" w:rsidRDefault="002E1A67" w:rsidP="00273E6E">
            <w:r>
              <w:t>FeatureInformation5</w:t>
            </w:r>
          </w:p>
        </w:tc>
        <w:tc>
          <w:tcPr>
            <w:tcW w:w="2382" w:type="dxa"/>
            <w:shd w:val="clear" w:color="auto" w:fill="BFBFBF" w:themeFill="background1" w:themeFillShade="BF"/>
            <w:vAlign w:val="center"/>
            <w:tcPrChange w:id="9875" w:author="jonathan pritchard" w:date="2025-01-23T13:50:00Z" w16du:dateUtc="2025-01-23T13:50:00Z">
              <w:tcPr>
                <w:tcW w:w="2382" w:type="dxa"/>
                <w:shd w:val="clear" w:color="auto" w:fill="CCFFCC"/>
                <w:vAlign w:val="center"/>
              </w:tcPr>
            </w:tcPrChange>
          </w:tcPr>
          <w:p w14:paraId="3FE0549B" w14:textId="77777777" w:rsidR="00677408" w:rsidRPr="004065B1" w:rsidRDefault="00677408" w:rsidP="00273E6E">
            <w:r w:rsidRPr="000A066E">
              <w:rPr>
                <w:b/>
              </w:rPr>
              <w:t>IHO Reference</w:t>
            </w:r>
          </w:p>
        </w:tc>
        <w:tc>
          <w:tcPr>
            <w:tcW w:w="2382" w:type="dxa"/>
            <w:shd w:val="clear" w:color="auto" w:fill="FFFFFF" w:themeFill="background1"/>
            <w:vAlign w:val="center"/>
            <w:tcPrChange w:id="9876" w:author="jonathan pritchard" w:date="2025-01-23T13:50:00Z" w16du:dateUtc="2025-01-23T13:50:00Z">
              <w:tcPr>
                <w:tcW w:w="2382" w:type="dxa"/>
                <w:shd w:val="clear" w:color="auto" w:fill="CCFFCC"/>
                <w:vAlign w:val="center"/>
              </w:tcPr>
            </w:tcPrChange>
          </w:tcPr>
          <w:p w14:paraId="1C1A906F" w14:textId="166035EE" w:rsidR="00677408" w:rsidRPr="002B0861" w:rsidRDefault="00E721A4"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tc>
      </w:tr>
      <w:tr w:rsidR="00677408" w:rsidRPr="00D9116A" w14:paraId="052D9F76" w14:textId="77777777" w:rsidTr="00B43777">
        <w:trPr>
          <w:tblHeader/>
          <w:trPrChange w:id="9877"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78" w:author="jonathan pritchard" w:date="2025-01-23T13:50:00Z" w16du:dateUtc="2025-01-23T13:50:00Z">
              <w:tcPr>
                <w:tcW w:w="9526" w:type="dxa"/>
                <w:gridSpan w:val="4"/>
                <w:shd w:val="clear" w:color="auto" w:fill="CCFFCC"/>
                <w:vAlign w:val="center"/>
              </w:tcPr>
            </w:tcPrChange>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B43777">
        <w:trPr>
          <w:tblHeader/>
          <w:trPrChange w:id="9879" w:author="jonathan pritchard" w:date="2025-01-23T13:50:00Z" w16du:dateUtc="2025-01-23T13:50:00Z">
            <w:trPr>
              <w:tblHeader/>
            </w:trPr>
          </w:trPrChange>
        </w:trPr>
        <w:tc>
          <w:tcPr>
            <w:tcW w:w="9526" w:type="dxa"/>
            <w:gridSpan w:val="4"/>
            <w:shd w:val="clear" w:color="auto" w:fill="BFBFBF" w:themeFill="background1" w:themeFillShade="BF"/>
            <w:vAlign w:val="center"/>
            <w:tcPrChange w:id="9880" w:author="jonathan pritchard" w:date="2025-01-23T13:50:00Z" w16du:dateUtc="2025-01-23T13:50:00Z">
              <w:tcPr>
                <w:tcW w:w="9526" w:type="dxa"/>
                <w:gridSpan w:val="4"/>
                <w:shd w:val="clear" w:color="auto" w:fill="CCFFCC"/>
                <w:vAlign w:val="center"/>
              </w:tcPr>
            </w:tcPrChange>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881"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9882">
          <w:tblGrid>
            <w:gridCol w:w="9526"/>
          </w:tblGrid>
        </w:tblGridChange>
      </w:tblGrid>
      <w:tr w:rsidR="00677408" w14:paraId="56438AA8" w14:textId="77777777" w:rsidTr="00B43777">
        <w:trPr>
          <w:tblHeader/>
          <w:trPrChange w:id="9883" w:author="jonathan pritchard" w:date="2025-01-23T13:51:00Z" w16du:dateUtc="2025-01-23T13:51:00Z">
            <w:trPr>
              <w:tblHeader/>
            </w:trPr>
          </w:trPrChange>
        </w:trPr>
        <w:tc>
          <w:tcPr>
            <w:tcW w:w="9526" w:type="dxa"/>
            <w:shd w:val="clear" w:color="auto" w:fill="BFBFBF" w:themeFill="background1" w:themeFillShade="BF"/>
            <w:vAlign w:val="center"/>
            <w:tcPrChange w:id="9884" w:author="jonathan pritchard" w:date="2025-01-23T13:51:00Z" w16du:dateUtc="2025-01-23T13:51:00Z">
              <w:tcPr>
                <w:tcW w:w="9526" w:type="dxa"/>
                <w:shd w:val="clear" w:color="auto" w:fill="CCFFCC"/>
                <w:vAlign w:val="center"/>
              </w:tcPr>
            </w:tcPrChange>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B43777">
        <w:trPr>
          <w:tblHeader/>
          <w:trPrChange w:id="9885"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9886" w:author="jonathan pritchard" w:date="2025-01-23T13:51:00Z" w16du:dateUtc="2025-01-23T13:51:00Z">
              <w:tcPr>
                <w:tcW w:w="9526" w:type="dxa"/>
                <w:tcBorders>
                  <w:bottom w:val="single" w:sz="4" w:space="0" w:color="auto"/>
                </w:tcBorders>
                <w:shd w:val="clear" w:color="auto" w:fill="CCFFCC"/>
                <w:vAlign w:val="center"/>
              </w:tcPr>
            </w:tcPrChange>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Pr>
        <w:rPr>
          <w:ins w:id="9887" w:author="jonathan pritchard" w:date="2024-10-23T11:05:00Z" w16du:dateUtc="2024-10-23T10:05:00Z"/>
        </w:rPr>
      </w:pPr>
    </w:p>
    <w:p w14:paraId="245377F4" w14:textId="77777777" w:rsidR="00650770" w:rsidRDefault="00650770" w:rsidP="00CF2F67">
      <w:pPr>
        <w:rPr>
          <w:ins w:id="9888" w:author="jonathan pritchard" w:date="2024-10-23T11:05:00Z" w16du:dateUtc="2024-10-23T10:05:00Z"/>
        </w:rPr>
      </w:pPr>
    </w:p>
    <w:p w14:paraId="4A8BA2FD" w14:textId="77777777" w:rsidR="00650770" w:rsidRDefault="00650770" w:rsidP="00CF2F67">
      <w:pPr>
        <w:rPr>
          <w:ins w:id="9889" w:author="jonathan pritchard" w:date="2024-10-23T11:05:00Z" w16du:dateUtc="2024-10-23T10:0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2B0861">
        <w:trPr>
          <w:trHeight w:val="454"/>
          <w:tblHeader/>
          <w:ins w:id="9890" w:author="jonathan pritchard" w:date="2024-10-23T11:05:00Z"/>
        </w:trPr>
        <w:tc>
          <w:tcPr>
            <w:tcW w:w="2381" w:type="dxa"/>
            <w:shd w:val="clear" w:color="auto" w:fill="E5B8B7" w:themeFill="accent2" w:themeFillTint="66"/>
            <w:vAlign w:val="center"/>
          </w:tcPr>
          <w:p w14:paraId="516BC333" w14:textId="77777777" w:rsidR="00650770" w:rsidRPr="004065B1" w:rsidRDefault="00650770" w:rsidP="00A81079">
            <w:pPr>
              <w:rPr>
                <w:ins w:id="9891" w:author="jonathan pritchard" w:date="2024-10-23T11:05:00Z" w16du:dateUtc="2024-10-23T10:05:00Z"/>
              </w:rPr>
            </w:pPr>
            <w:ins w:id="9892" w:author="jonathan pritchard" w:date="2024-10-23T11:05:00Z" w16du:dateUtc="2024-10-23T10:05:00Z">
              <w:r w:rsidRPr="000A066E">
                <w:rPr>
                  <w:b/>
                </w:rPr>
                <w:t>Test Reference</w:t>
              </w:r>
            </w:ins>
          </w:p>
        </w:tc>
        <w:tc>
          <w:tcPr>
            <w:tcW w:w="2381" w:type="dxa"/>
            <w:shd w:val="clear" w:color="auto" w:fill="FFFFFF" w:themeFill="background1"/>
            <w:vAlign w:val="center"/>
          </w:tcPr>
          <w:p w14:paraId="2E2C57D7" w14:textId="1A8FB4C5" w:rsidR="00650770" w:rsidRPr="004065B1" w:rsidRDefault="00650770" w:rsidP="00A81079">
            <w:pPr>
              <w:rPr>
                <w:ins w:id="9893" w:author="jonathan pritchard" w:date="2024-10-23T11:05:00Z" w16du:dateUtc="2024-10-23T10:05:00Z"/>
              </w:rPr>
            </w:pPr>
            <w:proofErr w:type="spellStart"/>
            <w:ins w:id="9894" w:author="jonathan pritchard" w:date="2024-10-23T11:05:00Z" w16du:dateUtc="2024-10-23T10:05:00Z">
              <w:r>
                <w:t>InteroperabilityIdentifer</w:t>
              </w:r>
              <w:proofErr w:type="spellEnd"/>
            </w:ins>
          </w:p>
        </w:tc>
        <w:tc>
          <w:tcPr>
            <w:tcW w:w="2382" w:type="dxa"/>
            <w:shd w:val="clear" w:color="auto" w:fill="E5B8B7" w:themeFill="accent2" w:themeFillTint="66"/>
            <w:vAlign w:val="center"/>
          </w:tcPr>
          <w:p w14:paraId="7632A48D" w14:textId="77777777" w:rsidR="00650770" w:rsidRPr="004065B1" w:rsidRDefault="00650770" w:rsidP="00A81079">
            <w:pPr>
              <w:rPr>
                <w:ins w:id="9895" w:author="jonathan pritchard" w:date="2024-10-23T11:05:00Z" w16du:dateUtc="2024-10-23T10:05:00Z"/>
              </w:rPr>
            </w:pPr>
            <w:ins w:id="9896" w:author="jonathan pritchard" w:date="2024-10-23T11:05:00Z" w16du:dateUtc="2024-10-23T10:05:00Z">
              <w:r w:rsidRPr="000A066E">
                <w:rPr>
                  <w:b/>
                </w:rPr>
                <w:t>IHO Reference</w:t>
              </w:r>
            </w:ins>
          </w:p>
        </w:tc>
        <w:tc>
          <w:tcPr>
            <w:tcW w:w="2382" w:type="dxa"/>
            <w:shd w:val="clear" w:color="auto" w:fill="FFFFFF" w:themeFill="background1"/>
            <w:vAlign w:val="center"/>
          </w:tcPr>
          <w:p w14:paraId="0FDFA013" w14:textId="78EEE2F4" w:rsidR="00650770" w:rsidRPr="004065B1" w:rsidRDefault="002B0861" w:rsidP="00A81079">
            <w:pPr>
              <w:jc w:val="left"/>
              <w:rPr>
                <w:ins w:id="9897" w:author="jonathan pritchard" w:date="2024-10-23T11:05:00Z" w16du:dateUtc="2024-10-23T10:05:00Z"/>
              </w:rPr>
            </w:pPr>
            <w:r>
              <w:t>15.1 (10)</w:t>
            </w:r>
          </w:p>
        </w:tc>
      </w:tr>
      <w:tr w:rsidR="00650770" w14:paraId="40B778B9" w14:textId="77777777" w:rsidTr="00A81079">
        <w:trPr>
          <w:tblHeader/>
          <w:ins w:id="9898" w:author="jonathan pritchard" w:date="2024-10-23T11:05:00Z"/>
        </w:trPr>
        <w:tc>
          <w:tcPr>
            <w:tcW w:w="9526" w:type="dxa"/>
            <w:gridSpan w:val="4"/>
            <w:shd w:val="clear" w:color="auto" w:fill="E5B8B7" w:themeFill="accent2" w:themeFillTint="66"/>
            <w:vAlign w:val="center"/>
          </w:tcPr>
          <w:p w14:paraId="2E60555C" w14:textId="77777777" w:rsidR="00650770" w:rsidRDefault="00650770" w:rsidP="00A81079">
            <w:pPr>
              <w:rPr>
                <w:ins w:id="9899" w:author="jonathan pritchard" w:date="2024-10-23T11:05:00Z" w16du:dateUtc="2024-10-23T10:05:00Z"/>
              </w:rPr>
            </w:pPr>
            <w:ins w:id="9900" w:author="jonathan pritchard" w:date="2024-10-23T11:05:00Z" w16du:dateUtc="2024-10-23T10:05:00Z">
              <w:r w:rsidRPr="000A066E">
                <w:rPr>
                  <w:b/>
                </w:rPr>
                <w:t>Test description</w:t>
              </w:r>
            </w:ins>
          </w:p>
        </w:tc>
      </w:tr>
      <w:tr w:rsidR="00650770" w:rsidRPr="005D2431" w14:paraId="49322951" w14:textId="77777777" w:rsidTr="00A81079">
        <w:trPr>
          <w:tblHeader/>
          <w:ins w:id="9901" w:author="jonathan pritchard" w:date="2024-10-23T11:05:00Z"/>
        </w:trPr>
        <w:tc>
          <w:tcPr>
            <w:tcW w:w="9526" w:type="dxa"/>
            <w:gridSpan w:val="4"/>
            <w:vAlign w:val="center"/>
          </w:tcPr>
          <w:p w14:paraId="6A7D1F3F" w14:textId="77777777" w:rsidR="00650770" w:rsidRDefault="00650770">
            <w:pPr>
              <w:pStyle w:val="ListParagraph"/>
              <w:rPr>
                <w:ins w:id="9902" w:author="jonathan pritchard" w:date="2024-10-23T11:05:00Z" w16du:dateUtc="2024-10-23T10:05:00Z"/>
                <w:i/>
              </w:rPr>
              <w:pPrChange w:id="9903" w:author="jonathan pritchard" w:date="2024-10-23T11:05:00Z" w16du:dateUtc="2024-10-23T10:05:00Z">
                <w:pPr>
                  <w:pStyle w:val="ListParagraph"/>
                  <w:numPr>
                    <w:numId w:val="84"/>
                  </w:numPr>
                  <w:ind w:hanging="360"/>
                </w:pPr>
              </w:pPrChange>
            </w:pPr>
          </w:p>
          <w:p w14:paraId="75DE8AC7" w14:textId="77777777" w:rsidR="002B0861" w:rsidRDefault="002B0861" w:rsidP="002B0861">
            <w:pPr>
              <w:pStyle w:val="ListParagraph"/>
              <w:widowControl/>
              <w:numPr>
                <w:ilvl w:val="0"/>
                <w:numId w:val="84"/>
              </w:numPr>
              <w:spacing w:after="120" w:line="240" w:lineRule="auto"/>
              <w:contextualSpacing w:val="0"/>
            </w:pPr>
            <w:r>
              <w:t>All f</w:t>
            </w:r>
            <w:r w:rsidRPr="00B812CA">
              <w:t xml:space="preserve">eatures with identical </w:t>
            </w:r>
            <w:proofErr w:type="spellStart"/>
            <w:r w:rsidRPr="00B812CA">
              <w:rPr>
                <w:i/>
                <w:iCs/>
              </w:rPr>
              <w:t>interoperabilityIdentifier</w:t>
            </w:r>
            <w:proofErr w:type="spellEnd"/>
            <w:r w:rsidRPr="00B812CA">
              <w:t xml:space="preserve"> values must be </w:t>
            </w:r>
            <w:r>
              <w:t>presented together and merged.</w:t>
            </w:r>
          </w:p>
          <w:p w14:paraId="000AA4E3" w14:textId="49A04F03" w:rsidR="00650770" w:rsidRDefault="00650770" w:rsidP="002B0861">
            <w:pPr>
              <w:pStyle w:val="ListParagraph"/>
              <w:numPr>
                <w:ilvl w:val="0"/>
                <w:numId w:val="84"/>
              </w:numPr>
              <w:rPr>
                <w:ins w:id="9904" w:author="jonathan pritchard" w:date="2024-10-23T11:05:00Z" w16du:dateUtc="2024-10-23T10:05:00Z"/>
                <w:i/>
              </w:rPr>
            </w:pPr>
            <w:ins w:id="9905" w:author="jonathan pritchard" w:date="2024-10-23T11:05:00Z" w16du:dateUtc="2024-10-23T10:05:00Z">
              <w:r>
                <w:rPr>
                  <w:i/>
                </w:rPr>
                <w:t>S-124 / S-101 is a good example</w:t>
              </w:r>
            </w:ins>
            <w:ins w:id="9906" w:author="jonathan pritchard" w:date="2024-10-23T11:06:00Z" w16du:dateUtc="2024-10-23T10:06:00Z">
              <w:r>
                <w:rPr>
                  <w:i/>
                </w:rPr>
                <w:t xml:space="preserve"> where the S-124 links to an S-101 feature</w:t>
              </w:r>
            </w:ins>
          </w:p>
          <w:p w14:paraId="599F23ED" w14:textId="659D9C2C" w:rsidR="00650770" w:rsidRPr="00A81079" w:rsidRDefault="00650770">
            <w:pPr>
              <w:pStyle w:val="ListParagraph"/>
              <w:rPr>
                <w:ins w:id="9907" w:author="jonathan pritchard" w:date="2024-10-23T11:05:00Z" w16du:dateUtc="2024-10-23T10:05:00Z"/>
                <w:i/>
              </w:rPr>
              <w:pPrChange w:id="9908" w:author="jonathan pritchard" w:date="2024-10-23T11:05:00Z" w16du:dateUtc="2024-10-23T10:05:00Z">
                <w:pPr>
                  <w:pStyle w:val="ListParagraph"/>
                  <w:numPr>
                    <w:numId w:val="84"/>
                  </w:numPr>
                  <w:ind w:hanging="360"/>
                </w:pPr>
              </w:pPrChange>
            </w:pPr>
          </w:p>
        </w:tc>
      </w:tr>
    </w:tbl>
    <w:p w14:paraId="39CE6F6F" w14:textId="77777777" w:rsidR="00650770" w:rsidRDefault="00650770" w:rsidP="00CF2F67">
      <w:pPr>
        <w:rPr>
          <w:ins w:id="9909" w:author="jonathan pritchard" w:date="2024-10-23T11:05:00Z" w16du:dateUtc="2024-10-23T10:05:00Z"/>
        </w:rPr>
      </w:pPr>
    </w:p>
    <w:p w14:paraId="6A81C233" w14:textId="77777777" w:rsidR="00650770" w:rsidRDefault="00650770" w:rsidP="00CF2F67">
      <w:pPr>
        <w:rPr>
          <w:ins w:id="9910" w:author="jonathan pritchard" w:date="2024-10-23T11:05:00Z" w16du:dateUtc="2024-10-23T10:05:00Z"/>
        </w:rPr>
      </w:pPr>
    </w:p>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11"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12">
          <w:tblGrid>
            <w:gridCol w:w="2381"/>
            <w:gridCol w:w="2381"/>
            <w:gridCol w:w="2382"/>
            <w:gridCol w:w="2382"/>
          </w:tblGrid>
        </w:tblGridChange>
      </w:tblGrid>
      <w:tr w:rsidR="00677408" w14:paraId="17ADF4E4" w14:textId="77777777" w:rsidTr="002B0861">
        <w:trPr>
          <w:trHeight w:val="454"/>
          <w:tblHeader/>
          <w:trPrChange w:id="9913" w:author="jonathan pritchard" w:date="2025-01-23T13:51:00Z" w16du:dateUtc="2025-01-23T13:51:00Z">
            <w:trPr>
              <w:trHeight w:val="454"/>
              <w:tblHeader/>
            </w:trPr>
          </w:trPrChange>
        </w:trPr>
        <w:tc>
          <w:tcPr>
            <w:tcW w:w="2381" w:type="dxa"/>
            <w:shd w:val="clear" w:color="auto" w:fill="BFBFBF" w:themeFill="background1" w:themeFillShade="BF"/>
            <w:vAlign w:val="center"/>
            <w:tcPrChange w:id="9914" w:author="jonathan pritchard" w:date="2025-01-23T13:51:00Z" w16du:dateUtc="2025-01-23T13:51:00Z">
              <w:tcPr>
                <w:tcW w:w="2381" w:type="dxa"/>
                <w:shd w:val="clear" w:color="auto" w:fill="CCFFCC"/>
                <w:vAlign w:val="center"/>
              </w:tcPr>
            </w:tcPrChange>
          </w:tcPr>
          <w:p w14:paraId="6487DFE2" w14:textId="77777777" w:rsidR="00677408" w:rsidRPr="004065B1" w:rsidRDefault="00677408" w:rsidP="00273E6E">
            <w:r w:rsidRPr="000A066E">
              <w:rPr>
                <w:b/>
              </w:rPr>
              <w:t>Test Reference</w:t>
            </w:r>
          </w:p>
        </w:tc>
        <w:tc>
          <w:tcPr>
            <w:tcW w:w="2381" w:type="dxa"/>
            <w:shd w:val="clear" w:color="auto" w:fill="FFFFFF" w:themeFill="background1"/>
            <w:vAlign w:val="center"/>
            <w:tcPrChange w:id="9915" w:author="jonathan pritchard" w:date="2025-01-23T13:51:00Z" w16du:dateUtc="2025-01-23T13:51:00Z">
              <w:tcPr>
                <w:tcW w:w="2381" w:type="dxa"/>
                <w:shd w:val="clear" w:color="auto" w:fill="CCFFCC"/>
                <w:vAlign w:val="center"/>
              </w:tcPr>
            </w:tcPrChange>
          </w:tcPr>
          <w:p w14:paraId="4BA4CAAD" w14:textId="5AE7BD59" w:rsidR="00677408" w:rsidRPr="004065B1" w:rsidRDefault="006305E9" w:rsidP="00273E6E">
            <w:proofErr w:type="spellStart"/>
            <w:r>
              <w:t>TidalStreamPanelData</w:t>
            </w:r>
            <w:proofErr w:type="spellEnd"/>
          </w:p>
        </w:tc>
        <w:tc>
          <w:tcPr>
            <w:tcW w:w="2382" w:type="dxa"/>
            <w:shd w:val="clear" w:color="auto" w:fill="BFBFBF" w:themeFill="background1" w:themeFillShade="BF"/>
            <w:vAlign w:val="center"/>
            <w:tcPrChange w:id="9916" w:author="jonathan pritchard" w:date="2025-01-23T13:51:00Z" w16du:dateUtc="2025-01-23T13:51:00Z">
              <w:tcPr>
                <w:tcW w:w="2382" w:type="dxa"/>
                <w:shd w:val="clear" w:color="auto" w:fill="CCFFCC"/>
                <w:vAlign w:val="center"/>
              </w:tcPr>
            </w:tcPrChange>
          </w:tcPr>
          <w:p w14:paraId="0C002611" w14:textId="77777777" w:rsidR="00677408" w:rsidRPr="004065B1" w:rsidRDefault="00677408" w:rsidP="00273E6E">
            <w:r w:rsidRPr="000A066E">
              <w:rPr>
                <w:b/>
              </w:rPr>
              <w:t>IHO Reference</w:t>
            </w:r>
          </w:p>
        </w:tc>
        <w:tc>
          <w:tcPr>
            <w:tcW w:w="2382" w:type="dxa"/>
            <w:shd w:val="clear" w:color="auto" w:fill="FFFFFF" w:themeFill="background1"/>
            <w:vAlign w:val="center"/>
            <w:tcPrChange w:id="9917" w:author="jonathan pritchard" w:date="2025-01-23T13:51:00Z" w16du:dateUtc="2025-01-23T13:51:00Z">
              <w:tcPr>
                <w:tcW w:w="2382" w:type="dxa"/>
                <w:shd w:val="clear" w:color="auto" w:fill="CCFFCC"/>
                <w:vAlign w:val="center"/>
              </w:tcPr>
            </w:tcPrChange>
          </w:tcPr>
          <w:p w14:paraId="7CC11E22" w14:textId="757EF983" w:rsidR="00677408" w:rsidRPr="004065B1" w:rsidRDefault="005E5735" w:rsidP="00273E6E">
            <w:r>
              <w:t>S-98</w:t>
            </w:r>
            <w:r w:rsidR="00E5187A">
              <w:t xml:space="preserve"> 15.4</w:t>
            </w:r>
          </w:p>
        </w:tc>
      </w:tr>
      <w:tr w:rsidR="00677408" w14:paraId="02DCA437" w14:textId="77777777" w:rsidTr="00B43777">
        <w:trPr>
          <w:tblHeader/>
          <w:trPrChange w:id="9918" w:author="jonathan pritchard" w:date="2025-01-23T13:51:00Z" w16du:dateUtc="2025-01-23T13:51:00Z">
            <w:trPr>
              <w:tblHeader/>
            </w:trPr>
          </w:trPrChange>
        </w:trPr>
        <w:tc>
          <w:tcPr>
            <w:tcW w:w="9526" w:type="dxa"/>
            <w:gridSpan w:val="4"/>
            <w:shd w:val="clear" w:color="auto" w:fill="BFBFBF" w:themeFill="background1" w:themeFillShade="BF"/>
            <w:vAlign w:val="center"/>
            <w:tcPrChange w:id="9919" w:author="jonathan pritchard" w:date="2025-01-23T13:51:00Z" w16du:dateUtc="2025-01-23T13:51:00Z">
              <w:tcPr>
                <w:tcW w:w="9526" w:type="dxa"/>
                <w:gridSpan w:val="4"/>
                <w:shd w:val="clear" w:color="auto" w:fill="CCFFCC"/>
                <w:vAlign w:val="center"/>
              </w:tcPr>
            </w:tcPrChange>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B43777">
        <w:trPr>
          <w:tblHeader/>
          <w:trPrChange w:id="9920" w:author="jonathan pritchard" w:date="2025-01-23T13:51:00Z" w16du:dateUtc="2025-01-23T13:51:00Z">
            <w:trPr>
              <w:tblHeader/>
            </w:trPr>
          </w:trPrChange>
        </w:trPr>
        <w:tc>
          <w:tcPr>
            <w:tcW w:w="9526" w:type="dxa"/>
            <w:gridSpan w:val="4"/>
            <w:shd w:val="clear" w:color="auto" w:fill="BFBFBF" w:themeFill="background1" w:themeFillShade="BF"/>
            <w:vAlign w:val="center"/>
            <w:tcPrChange w:id="9921" w:author="jonathan pritchard" w:date="2025-01-23T13:51:00Z" w16du:dateUtc="2025-01-23T13:51:00Z">
              <w:tcPr>
                <w:tcW w:w="9526" w:type="dxa"/>
                <w:gridSpan w:val="4"/>
                <w:shd w:val="clear" w:color="auto" w:fill="CCFFCC"/>
                <w:vAlign w:val="center"/>
              </w:tcPr>
            </w:tcPrChange>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B43777">
        <w:trPr>
          <w:tblHeader/>
          <w:trPrChange w:id="9922" w:author="jonathan pritchard" w:date="2025-01-23T13:51:00Z" w16du:dateUtc="2025-01-23T13:51:00Z">
            <w:trPr>
              <w:tblHeader/>
            </w:trPr>
          </w:trPrChange>
        </w:trPr>
        <w:tc>
          <w:tcPr>
            <w:tcW w:w="9526" w:type="dxa"/>
            <w:gridSpan w:val="4"/>
            <w:shd w:val="clear" w:color="auto" w:fill="BFBFBF" w:themeFill="background1" w:themeFillShade="BF"/>
            <w:vAlign w:val="center"/>
            <w:tcPrChange w:id="9923" w:author="jonathan pritchard" w:date="2025-01-23T13:51:00Z" w16du:dateUtc="2025-01-23T13:51:00Z">
              <w:tcPr>
                <w:tcW w:w="9526" w:type="dxa"/>
                <w:gridSpan w:val="4"/>
                <w:shd w:val="clear" w:color="auto" w:fill="CCFFCC"/>
                <w:vAlign w:val="center"/>
              </w:tcPr>
            </w:tcPrChange>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commentRangeStart w:id="9924"/>
            <w:commentRangeStart w:id="9925"/>
            <w:proofErr w:type="spellStart"/>
            <w:r w:rsidR="00014F65" w:rsidRPr="0099359B">
              <w:rPr>
                <w:i/>
                <w:highlight w:val="yellow"/>
                <w:rPrChange w:id="9926" w:author="jonathan pritchard" w:date="2024-10-23T10:07:00Z" w16du:dateUtc="2024-10-23T09:07:00Z">
                  <w:rPr>
                    <w:i/>
                  </w:rPr>
                </w:rPrChange>
              </w:rPr>
              <w:t>TidalAStreamPanelData</w:t>
            </w:r>
            <w:commentRangeEnd w:id="9924"/>
            <w:proofErr w:type="spellEnd"/>
            <w:r w:rsidR="0099359B">
              <w:rPr>
                <w:rStyle w:val="CommentReference"/>
                <w:snapToGrid/>
                <w:color w:val="000000"/>
              </w:rPr>
              <w:commentReference w:id="9924"/>
            </w:r>
            <w:commentRangeEnd w:id="9925"/>
            <w:r w:rsidR="0094428A">
              <w:rPr>
                <w:rStyle w:val="CommentReference"/>
                <w:snapToGrid/>
                <w:color w:val="000000"/>
              </w:rPr>
              <w:commentReference w:id="9925"/>
            </w:r>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27" w:author="jonathan pritchard" w:date="2025-01-23T13:51:00Z" w16du:dateUtc="2025-01-23T13:51: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526"/>
        <w:tblGridChange w:id="9928">
          <w:tblGrid>
            <w:gridCol w:w="9526"/>
          </w:tblGrid>
        </w:tblGridChange>
      </w:tblGrid>
      <w:tr w:rsidR="00677408" w14:paraId="36B5EA93" w14:textId="77777777" w:rsidTr="00B43777">
        <w:trPr>
          <w:tblHeader/>
          <w:trPrChange w:id="9929" w:author="jonathan pritchard" w:date="2025-01-23T13:51:00Z" w16du:dateUtc="2025-01-23T13:51:00Z">
            <w:trPr>
              <w:tblHeader/>
            </w:trPr>
          </w:trPrChange>
        </w:trPr>
        <w:tc>
          <w:tcPr>
            <w:tcW w:w="9526" w:type="dxa"/>
            <w:tcBorders>
              <w:bottom w:val="single" w:sz="4" w:space="0" w:color="auto"/>
            </w:tcBorders>
            <w:shd w:val="clear" w:color="auto" w:fill="BFBFBF" w:themeFill="background1" w:themeFillShade="BF"/>
            <w:vAlign w:val="center"/>
            <w:tcPrChange w:id="9930" w:author="jonathan pritchard" w:date="2025-01-23T13:51:00Z" w16du:dateUtc="2025-01-23T13:51:00Z">
              <w:tcPr>
                <w:tcW w:w="9526" w:type="dxa"/>
                <w:tcBorders>
                  <w:bottom w:val="single" w:sz="4" w:space="0" w:color="auto"/>
                </w:tcBorders>
                <w:shd w:val="clear" w:color="auto" w:fill="CCFFCC"/>
                <w:vAlign w:val="center"/>
              </w:tcPr>
            </w:tcPrChange>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pPr>
              <w:jc w:val="center"/>
              <w:rPr>
                <w:i/>
                <w:color w:val="D9D9D9" w:themeColor="background1" w:themeShade="D9"/>
              </w:rPr>
              <w:pPrChange w:id="9931" w:author="jonathan pritchard" w:date="2024-10-23T10:07:00Z" w16du:dateUtc="2024-10-23T09:07:00Z">
                <w:pPr>
                  <w:jc w:val="left"/>
                </w:pPr>
              </w:pPrChange>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Pr>
        <w:rPr>
          <w:ins w:id="9932" w:author="jonathan pritchard" w:date="2024-10-23T10:06:00Z" w16du:dateUtc="2024-10-23T09:06:00Z"/>
        </w:rPr>
      </w:pPr>
    </w:p>
    <w:p w14:paraId="610E851F" w14:textId="77777777" w:rsidR="0099359B" w:rsidRDefault="0099359B" w:rsidP="00CF2F67">
      <w:pPr>
        <w:rPr>
          <w:ins w:id="9933" w:author="jonathan pritchard" w:date="2024-10-23T10:06:00Z" w16du:dateUtc="2024-10-23T09: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2B0861">
        <w:trPr>
          <w:trHeight w:val="454"/>
          <w:tblHeader/>
          <w:ins w:id="9934" w:author="jonathan pritchard" w:date="2024-10-23T10:06:00Z"/>
        </w:trPr>
        <w:tc>
          <w:tcPr>
            <w:tcW w:w="2381" w:type="dxa"/>
            <w:shd w:val="clear" w:color="auto" w:fill="E5B8B7" w:themeFill="accent2" w:themeFillTint="66"/>
            <w:vAlign w:val="center"/>
          </w:tcPr>
          <w:p w14:paraId="09243B5D" w14:textId="77777777" w:rsidR="0099359B" w:rsidRPr="004065B1" w:rsidRDefault="0099359B" w:rsidP="00A81079">
            <w:pPr>
              <w:rPr>
                <w:ins w:id="9935" w:author="jonathan pritchard" w:date="2024-10-23T10:06:00Z" w16du:dateUtc="2024-10-23T09:06:00Z"/>
              </w:rPr>
            </w:pPr>
            <w:ins w:id="9936" w:author="jonathan pritchard" w:date="2024-10-23T10:06:00Z" w16du:dateUtc="2024-10-23T09:06:00Z">
              <w:r w:rsidRPr="000A066E">
                <w:rPr>
                  <w:b/>
                </w:rPr>
                <w:t>Test Reference</w:t>
              </w:r>
            </w:ins>
          </w:p>
        </w:tc>
        <w:tc>
          <w:tcPr>
            <w:tcW w:w="2381" w:type="dxa"/>
            <w:shd w:val="clear" w:color="auto" w:fill="FFFFFF" w:themeFill="background1"/>
            <w:vAlign w:val="center"/>
          </w:tcPr>
          <w:p w14:paraId="4E0624C5" w14:textId="09362C57" w:rsidR="0099359B" w:rsidRPr="004065B1" w:rsidRDefault="0099359B" w:rsidP="00A81079">
            <w:pPr>
              <w:rPr>
                <w:ins w:id="9937" w:author="jonathan pritchard" w:date="2024-10-23T10:06:00Z" w16du:dateUtc="2024-10-23T09:06:00Z"/>
              </w:rPr>
            </w:pPr>
            <w:ins w:id="9938" w:author="jonathan pritchard" w:date="2024-10-23T10:06:00Z" w16du:dateUtc="2024-10-23T09:06:00Z">
              <w:r>
                <w:t>Tidal panels (2)</w:t>
              </w:r>
            </w:ins>
          </w:p>
        </w:tc>
        <w:tc>
          <w:tcPr>
            <w:tcW w:w="2382" w:type="dxa"/>
            <w:shd w:val="clear" w:color="auto" w:fill="E5B8B7" w:themeFill="accent2" w:themeFillTint="66"/>
            <w:vAlign w:val="center"/>
          </w:tcPr>
          <w:p w14:paraId="5CBD6611" w14:textId="77777777" w:rsidR="0099359B" w:rsidRPr="004065B1" w:rsidRDefault="0099359B" w:rsidP="00A81079">
            <w:pPr>
              <w:rPr>
                <w:ins w:id="9939" w:author="jonathan pritchard" w:date="2024-10-23T10:06:00Z" w16du:dateUtc="2024-10-23T09:06:00Z"/>
              </w:rPr>
            </w:pPr>
            <w:ins w:id="9940" w:author="jonathan pritchard" w:date="2024-10-23T10:06:00Z" w16du:dateUtc="2024-10-23T09:06:00Z">
              <w:r w:rsidRPr="000A066E">
                <w:rPr>
                  <w:b/>
                </w:rPr>
                <w:t>IHO Reference</w:t>
              </w:r>
            </w:ins>
          </w:p>
        </w:tc>
        <w:tc>
          <w:tcPr>
            <w:tcW w:w="2382" w:type="dxa"/>
            <w:shd w:val="clear" w:color="auto" w:fill="FFFFFF" w:themeFill="background1"/>
            <w:vAlign w:val="center"/>
          </w:tcPr>
          <w:p w14:paraId="69018579" w14:textId="47887772" w:rsidR="0099359B" w:rsidRPr="004065B1" w:rsidRDefault="002B0861" w:rsidP="00A81079">
            <w:pPr>
              <w:jc w:val="left"/>
              <w:rPr>
                <w:ins w:id="9941" w:author="jonathan pritchard" w:date="2024-10-23T10:06:00Z" w16du:dateUtc="2024-10-23T09:06:00Z"/>
              </w:rPr>
            </w:pPr>
            <w:r>
              <w:t>S-98 15.4</w:t>
            </w:r>
          </w:p>
        </w:tc>
      </w:tr>
      <w:tr w:rsidR="0099359B" w14:paraId="55989F12" w14:textId="77777777" w:rsidTr="00A81079">
        <w:trPr>
          <w:tblHeader/>
          <w:ins w:id="9942" w:author="jonathan pritchard" w:date="2024-10-23T10:06:00Z"/>
        </w:trPr>
        <w:tc>
          <w:tcPr>
            <w:tcW w:w="9526" w:type="dxa"/>
            <w:gridSpan w:val="4"/>
            <w:shd w:val="clear" w:color="auto" w:fill="E5B8B7" w:themeFill="accent2" w:themeFillTint="66"/>
            <w:vAlign w:val="center"/>
          </w:tcPr>
          <w:p w14:paraId="5BB1F88A" w14:textId="77777777" w:rsidR="0099359B" w:rsidRDefault="0099359B" w:rsidP="00A81079">
            <w:pPr>
              <w:rPr>
                <w:ins w:id="9943" w:author="jonathan pritchard" w:date="2024-10-23T10:06:00Z" w16du:dateUtc="2024-10-23T09:06:00Z"/>
              </w:rPr>
            </w:pPr>
            <w:ins w:id="9944" w:author="jonathan pritchard" w:date="2024-10-23T10:06:00Z" w16du:dateUtc="2024-10-23T09:06:00Z">
              <w:r w:rsidRPr="000A066E">
                <w:rPr>
                  <w:b/>
                </w:rPr>
                <w:t>Test description</w:t>
              </w:r>
            </w:ins>
          </w:p>
        </w:tc>
      </w:tr>
      <w:tr w:rsidR="0099359B" w:rsidRPr="005D2431" w14:paraId="06C4863C" w14:textId="77777777" w:rsidTr="00A81079">
        <w:trPr>
          <w:tblHeader/>
          <w:ins w:id="9945" w:author="jonathan pritchard" w:date="2024-10-23T10:06:00Z"/>
        </w:trPr>
        <w:tc>
          <w:tcPr>
            <w:tcW w:w="9526" w:type="dxa"/>
            <w:gridSpan w:val="4"/>
            <w:vAlign w:val="center"/>
          </w:tcPr>
          <w:p w14:paraId="4C4FFA34" w14:textId="77777777" w:rsidR="003B73EF" w:rsidRDefault="003B73EF" w:rsidP="003B73EF">
            <w:pPr>
              <w:rPr>
                <w:i/>
              </w:rPr>
            </w:pPr>
          </w:p>
          <w:p w14:paraId="7D5B013E" w14:textId="77777777" w:rsidR="0099359B" w:rsidRDefault="0099359B" w:rsidP="003B73EF">
            <w:pPr>
              <w:rPr>
                <w:i/>
              </w:rPr>
            </w:pPr>
            <w:ins w:id="9946" w:author="jonathan pritchard" w:date="2024-10-23T10:06:00Z" w16du:dateUtc="2024-10-23T09:06:00Z">
              <w:r w:rsidRPr="003B73EF">
                <w:rPr>
                  <w:i/>
                </w:rPr>
                <w:t>Show multiple tidal panels when more than one is included in the feature.</w:t>
              </w:r>
            </w:ins>
          </w:p>
          <w:p w14:paraId="519CC87F" w14:textId="4D0823BD" w:rsidR="003B73EF" w:rsidRPr="003B73EF" w:rsidRDefault="003B73EF" w:rsidP="003B73EF">
            <w:pPr>
              <w:rPr>
                <w:ins w:id="9947" w:author="jonathan pritchard" w:date="2024-10-23T10:06:00Z" w16du:dateUtc="2024-10-23T09:06:00Z"/>
                <w:i/>
              </w:rPr>
            </w:pPr>
          </w:p>
        </w:tc>
      </w:tr>
    </w:tbl>
    <w:p w14:paraId="665B9095" w14:textId="77777777" w:rsidR="0099359B" w:rsidRDefault="0099359B" w:rsidP="00CF2F67">
      <w:pPr>
        <w:rPr>
          <w:ins w:id="9948" w:author="jonathan pritchard" w:date="2024-10-23T10:06:00Z" w16du:dateUtc="2024-10-23T09:06:00Z"/>
        </w:rPr>
      </w:pPr>
    </w:p>
    <w:p w14:paraId="1B430CD4" w14:textId="77777777" w:rsidR="0099359B" w:rsidRDefault="0099359B" w:rsidP="00CF2F67">
      <w:pPr>
        <w:rPr>
          <w:ins w:id="9949" w:author="jonathan pritchard" w:date="2024-10-23T10:06:00Z" w16du:dateUtc="2024-10-23T09:06:00Z"/>
        </w:rPr>
      </w:pPr>
    </w:p>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950" w:author="jonathan pritchard" w:date="2025-01-23T13:52:00Z" w16du:dateUtc="2025-01-23T13:52: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9951">
          <w:tblGrid>
            <w:gridCol w:w="2381"/>
            <w:gridCol w:w="2381"/>
            <w:gridCol w:w="2382"/>
            <w:gridCol w:w="2382"/>
          </w:tblGrid>
        </w:tblGridChange>
      </w:tblGrid>
      <w:tr w:rsidR="00D06525" w14:paraId="703DA419" w14:textId="77777777" w:rsidTr="009F4AAB">
        <w:trPr>
          <w:trHeight w:val="454"/>
          <w:tblHeader/>
          <w:trPrChange w:id="9952" w:author="jonathan pritchard" w:date="2025-01-23T13:52:00Z" w16du:dateUtc="2025-01-23T13:52:00Z">
            <w:trPr>
              <w:trHeight w:val="454"/>
              <w:tblHeader/>
            </w:trPr>
          </w:trPrChange>
        </w:trPr>
        <w:tc>
          <w:tcPr>
            <w:tcW w:w="2381" w:type="dxa"/>
            <w:shd w:val="clear" w:color="auto" w:fill="BFBFBF" w:themeFill="background1" w:themeFillShade="BF"/>
            <w:vAlign w:val="center"/>
            <w:tcPrChange w:id="9953" w:author="jonathan pritchard" w:date="2025-01-23T13:52:00Z" w16du:dateUtc="2025-01-23T13:52:00Z">
              <w:tcPr>
                <w:tcW w:w="2381" w:type="dxa"/>
                <w:shd w:val="clear" w:color="auto" w:fill="CCFFCC"/>
                <w:vAlign w:val="center"/>
              </w:tcPr>
            </w:tcPrChange>
          </w:tcPr>
          <w:p w14:paraId="700D6E0D" w14:textId="77777777" w:rsidR="00D06525" w:rsidRPr="004065B1" w:rsidRDefault="00D06525" w:rsidP="00273E6E">
            <w:r w:rsidRPr="000A066E">
              <w:rPr>
                <w:b/>
              </w:rPr>
              <w:t>Test Reference</w:t>
            </w:r>
          </w:p>
        </w:tc>
        <w:tc>
          <w:tcPr>
            <w:tcW w:w="2381" w:type="dxa"/>
            <w:shd w:val="clear" w:color="auto" w:fill="FFFFFF" w:themeFill="background1"/>
            <w:vAlign w:val="center"/>
            <w:tcPrChange w:id="9954" w:author="jonathan pritchard" w:date="2025-01-23T13:52:00Z" w16du:dateUtc="2025-01-23T13:52:00Z">
              <w:tcPr>
                <w:tcW w:w="2381" w:type="dxa"/>
                <w:shd w:val="clear" w:color="auto" w:fill="CCFFCC"/>
                <w:vAlign w:val="center"/>
              </w:tcPr>
            </w:tcPrChange>
          </w:tcPr>
          <w:p w14:paraId="4E43CE40" w14:textId="6BFC750F" w:rsidR="00D06525" w:rsidRPr="004065B1" w:rsidRDefault="00E5187A" w:rsidP="00D06525">
            <w:r>
              <w:t>Supplem</w:t>
            </w:r>
            <w:del w:id="9955" w:author="jonathan pritchard" w:date="2024-10-23T10:07:00Z" w16du:dateUtc="2024-10-23T09:07:00Z">
              <w:r w:rsidDel="0099359B">
                <w:delText>n</w:delText>
              </w:r>
            </w:del>
            <w:r>
              <w:t>entaryFile2</w:t>
            </w:r>
          </w:p>
        </w:tc>
        <w:tc>
          <w:tcPr>
            <w:tcW w:w="2382" w:type="dxa"/>
            <w:shd w:val="clear" w:color="auto" w:fill="BFBFBF" w:themeFill="background1" w:themeFillShade="BF"/>
            <w:vAlign w:val="center"/>
            <w:tcPrChange w:id="9956" w:author="jonathan pritchard" w:date="2025-01-23T13:52:00Z" w16du:dateUtc="2025-01-23T13:52:00Z">
              <w:tcPr>
                <w:tcW w:w="2382" w:type="dxa"/>
                <w:shd w:val="clear" w:color="auto" w:fill="CCFFCC"/>
                <w:vAlign w:val="center"/>
              </w:tcPr>
            </w:tcPrChange>
          </w:tcPr>
          <w:p w14:paraId="1A4C4BE3" w14:textId="77777777" w:rsidR="00D06525" w:rsidRPr="004065B1" w:rsidRDefault="00D06525" w:rsidP="00273E6E">
            <w:r w:rsidRPr="000A066E">
              <w:rPr>
                <w:b/>
              </w:rPr>
              <w:t>IHO Reference</w:t>
            </w:r>
          </w:p>
        </w:tc>
        <w:tc>
          <w:tcPr>
            <w:tcW w:w="2382" w:type="dxa"/>
            <w:shd w:val="clear" w:color="auto" w:fill="FFFFFF" w:themeFill="background1"/>
            <w:vAlign w:val="center"/>
            <w:tcPrChange w:id="9957" w:author="jonathan pritchard" w:date="2025-01-23T13:52:00Z" w16du:dateUtc="2025-01-23T13:52:00Z">
              <w:tcPr>
                <w:tcW w:w="2382" w:type="dxa"/>
                <w:shd w:val="clear" w:color="auto" w:fill="CCFFCC"/>
                <w:vAlign w:val="center"/>
              </w:tcPr>
            </w:tcPrChange>
          </w:tcPr>
          <w:p w14:paraId="5AF7D1EF" w14:textId="419BAEC8" w:rsidR="00D06525" w:rsidRPr="004065B1" w:rsidRDefault="005E5735" w:rsidP="00E5187A">
            <w:r>
              <w:t>S-98</w:t>
            </w:r>
            <w:r w:rsidR="00E5187A">
              <w:t xml:space="preserve"> </w:t>
            </w:r>
            <w:r w:rsidR="009F4AAB">
              <w:t>15.2.2</w:t>
            </w:r>
          </w:p>
        </w:tc>
      </w:tr>
      <w:tr w:rsidR="00D06525" w14:paraId="6AA7CD33" w14:textId="77777777" w:rsidTr="00E2786A">
        <w:trPr>
          <w:tblHeader/>
          <w:trPrChange w:id="9958" w:author="jonathan pritchard" w:date="2025-01-23T13:52:00Z" w16du:dateUtc="2025-01-23T13:52:00Z">
            <w:trPr>
              <w:tblHeader/>
            </w:trPr>
          </w:trPrChange>
        </w:trPr>
        <w:tc>
          <w:tcPr>
            <w:tcW w:w="9526" w:type="dxa"/>
            <w:gridSpan w:val="4"/>
            <w:shd w:val="clear" w:color="auto" w:fill="BFBFBF" w:themeFill="background1" w:themeFillShade="BF"/>
            <w:vAlign w:val="center"/>
            <w:tcPrChange w:id="9959" w:author="jonathan pritchard" w:date="2025-01-23T13:52:00Z" w16du:dateUtc="2025-01-23T13:52:00Z">
              <w:tcPr>
                <w:tcW w:w="9526" w:type="dxa"/>
                <w:gridSpan w:val="4"/>
                <w:shd w:val="clear" w:color="auto" w:fill="CCFFCC"/>
                <w:vAlign w:val="center"/>
              </w:tcPr>
            </w:tcPrChange>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E2786A">
        <w:trPr>
          <w:tblHeader/>
          <w:trPrChange w:id="9960" w:author="jonathan pritchard" w:date="2025-01-23T13:52:00Z" w16du:dateUtc="2025-01-23T13:52:00Z">
            <w:trPr>
              <w:tblHeader/>
            </w:trPr>
          </w:trPrChange>
        </w:trPr>
        <w:tc>
          <w:tcPr>
            <w:tcW w:w="9526" w:type="dxa"/>
            <w:gridSpan w:val="4"/>
            <w:shd w:val="clear" w:color="auto" w:fill="BFBFBF" w:themeFill="background1" w:themeFillShade="BF"/>
            <w:vAlign w:val="center"/>
            <w:tcPrChange w:id="9961" w:author="jonathan pritchard" w:date="2025-01-23T13:52:00Z" w16du:dateUtc="2025-01-23T13:52:00Z">
              <w:tcPr>
                <w:tcW w:w="9526" w:type="dxa"/>
                <w:gridSpan w:val="4"/>
                <w:shd w:val="clear" w:color="auto" w:fill="CCFFCC"/>
                <w:vAlign w:val="center"/>
              </w:tcPr>
            </w:tcPrChange>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E2786A">
        <w:trPr>
          <w:tblHeader/>
          <w:trPrChange w:id="9962" w:author="jonathan pritchard" w:date="2025-01-23T13:52:00Z" w16du:dateUtc="2025-01-23T13:52:00Z">
            <w:trPr>
              <w:tblHeader/>
            </w:trPr>
          </w:trPrChange>
        </w:trPr>
        <w:tc>
          <w:tcPr>
            <w:tcW w:w="9526" w:type="dxa"/>
            <w:gridSpan w:val="4"/>
            <w:shd w:val="clear" w:color="auto" w:fill="BFBFBF" w:themeFill="background1" w:themeFillShade="BF"/>
            <w:vAlign w:val="center"/>
            <w:tcPrChange w:id="9963" w:author="jonathan pritchard" w:date="2025-01-23T13:52:00Z" w16du:dateUtc="2025-01-23T13:52:00Z">
              <w:tcPr>
                <w:tcW w:w="9526" w:type="dxa"/>
                <w:gridSpan w:val="4"/>
                <w:shd w:val="clear" w:color="auto" w:fill="CCFFCC"/>
                <w:vAlign w:val="center"/>
              </w:tcPr>
            </w:tcPrChange>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E2786A">
        <w:trPr>
          <w:tblHeader/>
          <w:trPrChange w:id="9964" w:author="jonathan pritchard" w:date="2025-01-23T13:52:00Z" w16du:dateUtc="2025-01-23T13:52:00Z">
            <w:trPr>
              <w:tblHeader/>
            </w:trPr>
          </w:trPrChange>
        </w:trPr>
        <w:tc>
          <w:tcPr>
            <w:tcW w:w="9526" w:type="dxa"/>
            <w:gridSpan w:val="4"/>
            <w:shd w:val="clear" w:color="auto" w:fill="BFBFBF" w:themeFill="background1" w:themeFillShade="BF"/>
            <w:vAlign w:val="center"/>
            <w:tcPrChange w:id="9965" w:author="jonathan pritchard" w:date="2025-01-23T13:52:00Z" w16du:dateUtc="2025-01-23T13:52:00Z">
              <w:tcPr>
                <w:tcW w:w="9526" w:type="dxa"/>
                <w:gridSpan w:val="4"/>
                <w:shd w:val="clear" w:color="auto" w:fill="CCFFCC"/>
                <w:vAlign w:val="center"/>
              </w:tcPr>
            </w:tcPrChange>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F1382A0" w:rsidR="003E4D19" w:rsidRDefault="003E4D19">
      <w:pPr>
        <w:widowControl/>
        <w:spacing w:line="240" w:lineRule="auto"/>
        <w:jc w:val="left"/>
      </w:pPr>
      <w:r>
        <w:br w:type="page"/>
      </w:r>
    </w:p>
    <w:p w14:paraId="2A8742CA" w14:textId="77777777" w:rsidR="0060442C" w:rsidRDefault="0060442C" w:rsidP="00D06525">
      <w:pPr>
        <w:rPr>
          <w:ins w:id="9966" w:author="jonathan pritchard" w:date="2025-01-23T13:53:00Z" w16du:dateUtc="2025-01-23T13: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3E4D19">
        <w:trPr>
          <w:trHeight w:val="454"/>
          <w:tblHeader/>
        </w:trPr>
        <w:tc>
          <w:tcPr>
            <w:tcW w:w="2381" w:type="dxa"/>
            <w:shd w:val="clear" w:color="auto" w:fill="BFBFBF" w:themeFill="background1" w:themeFillShade="BF"/>
            <w:vAlign w:val="center"/>
          </w:tcPr>
          <w:p w14:paraId="78EEE018" w14:textId="77777777" w:rsidR="00C0449F" w:rsidRPr="004065B1" w:rsidRDefault="00C0449F" w:rsidP="00273E6E">
            <w:r w:rsidRPr="000A066E">
              <w:rPr>
                <w:b/>
              </w:rPr>
              <w:t>Test Reference</w:t>
            </w:r>
          </w:p>
        </w:tc>
        <w:tc>
          <w:tcPr>
            <w:tcW w:w="2381" w:type="dxa"/>
            <w:shd w:val="clear" w:color="auto" w:fill="FFFFFF" w:themeFill="background1"/>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BFBFBF" w:themeFill="background1" w:themeFillShade="BF"/>
            <w:vAlign w:val="center"/>
          </w:tcPr>
          <w:p w14:paraId="54EC1088" w14:textId="77777777" w:rsidR="00C0449F" w:rsidRPr="004065B1" w:rsidRDefault="00C0449F" w:rsidP="00273E6E">
            <w:r w:rsidRPr="000A066E">
              <w:rPr>
                <w:b/>
              </w:rPr>
              <w:t>IHO Reference</w:t>
            </w:r>
          </w:p>
        </w:tc>
        <w:tc>
          <w:tcPr>
            <w:tcW w:w="2382" w:type="dxa"/>
            <w:shd w:val="clear" w:color="auto" w:fill="FFFFFF" w:themeFill="background1"/>
            <w:vAlign w:val="center"/>
          </w:tcPr>
          <w:p w14:paraId="4E0CD3C7" w14:textId="142C8FC8" w:rsidR="00C0449F" w:rsidRPr="003E4D19" w:rsidRDefault="00B10E10"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15.2.2</w:t>
            </w:r>
          </w:p>
        </w:tc>
      </w:tr>
      <w:tr w:rsidR="00C0449F" w14:paraId="1960A6C2" w14:textId="77777777" w:rsidTr="003E4D19">
        <w:trPr>
          <w:tblHeader/>
        </w:trPr>
        <w:tc>
          <w:tcPr>
            <w:tcW w:w="9526" w:type="dxa"/>
            <w:gridSpan w:val="4"/>
            <w:shd w:val="clear" w:color="auto" w:fill="BFBFBF" w:themeFill="background1" w:themeFillShade="BF"/>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3E4D19">
        <w:trPr>
          <w:tblHeader/>
        </w:trPr>
        <w:tc>
          <w:tcPr>
            <w:tcW w:w="9526" w:type="dxa"/>
            <w:gridSpan w:val="4"/>
            <w:shd w:val="clear" w:color="auto" w:fill="BFBFBF" w:themeFill="background1" w:themeFillShade="BF"/>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3E4D19">
        <w:trPr>
          <w:tblHeader/>
        </w:trPr>
        <w:tc>
          <w:tcPr>
            <w:tcW w:w="9526" w:type="dxa"/>
            <w:gridSpan w:val="4"/>
            <w:shd w:val="clear" w:color="auto" w:fill="BFBFBF" w:themeFill="background1" w:themeFillShade="BF"/>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3E4D19">
        <w:trPr>
          <w:tblHeader/>
        </w:trPr>
        <w:tc>
          <w:tcPr>
            <w:tcW w:w="9526" w:type="dxa"/>
            <w:gridSpan w:val="4"/>
            <w:shd w:val="clear" w:color="auto" w:fill="BFBFBF" w:themeFill="background1" w:themeFillShade="BF"/>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9967" w:name="_Toc189491314"/>
      <w:r w:rsidR="00CF2F67">
        <w:lastRenderedPageBreak/>
        <w:t>Radar and Plotting Information</w:t>
      </w:r>
      <w:bookmarkEnd w:id="9967"/>
    </w:p>
    <w:p w14:paraId="283009CB" w14:textId="52FEDCFB" w:rsidR="00E6163D" w:rsidRDefault="00E6163D" w:rsidP="00E6163D">
      <w:pPr>
        <w:rPr>
          <w:ins w:id="9968" w:author="jonathan pritchard" w:date="2025-01-23T13:53:00Z" w16du:dateUtc="2025-01-23T13:53:00Z"/>
        </w:rPr>
      </w:pPr>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78D3E704" w14:textId="77777777" w:rsidR="00E2786A" w:rsidRDefault="00E2786A" w:rsidP="00E6163D">
      <w:pPr>
        <w:rPr>
          <w:ins w:id="9969" w:author="jonathan pritchard" w:date="2025-01-23T13:53:00Z" w16du:dateUtc="2025-01-23T13:53:00Z"/>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2786A" w:rsidRPr="00340B0D" w14:paraId="4227EB4E" w14:textId="77777777" w:rsidTr="00541D1A">
        <w:trPr>
          <w:trHeight w:val="416"/>
          <w:ins w:id="9970" w:author="jonathan pritchard" w:date="2025-01-23T13:53:00Z"/>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09B3C62" w14:textId="77777777" w:rsidR="00E2786A" w:rsidRPr="00340B0D" w:rsidRDefault="00E2786A" w:rsidP="00541D1A">
            <w:pPr>
              <w:jc w:val="center"/>
              <w:rPr>
                <w:ins w:id="9971" w:author="jonathan pritchard" w:date="2025-01-23T13:53:00Z" w16du:dateUtc="2025-01-23T13:53:00Z"/>
                <w:rFonts w:cs="Arial"/>
                <w:b/>
                <w:bCs/>
                <w:sz w:val="18"/>
                <w:szCs w:val="18"/>
              </w:rPr>
            </w:pPr>
            <w:ins w:id="9972" w:author="jonathan pritchard" w:date="2025-01-23T13:53:00Z" w16du:dateUtc="2025-01-23T13:53:00Z">
              <w:r w:rsidRPr="00340B0D">
                <w:rPr>
                  <w:rFonts w:cs="Arial"/>
                  <w:b/>
                  <w:bCs/>
                  <w:sz w:val="18"/>
                  <w:szCs w:val="18"/>
                </w:rPr>
                <w:t>Test Reference</w:t>
              </w:r>
            </w:ins>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E683C90" w14:textId="0CC9F217" w:rsidR="00E2786A" w:rsidRPr="00C87169" w:rsidRDefault="003E4D19" w:rsidP="00541D1A">
            <w:pPr>
              <w:jc w:val="center"/>
              <w:rPr>
                <w:ins w:id="9973" w:author="jonathan pritchard" w:date="2025-01-23T13:53:00Z" w16du:dateUtc="2025-01-23T13:53:00Z"/>
                <w:rFonts w:cs="Arial"/>
                <w:bCs/>
              </w:rPr>
            </w:pPr>
            <w:proofErr w:type="spellStart"/>
            <w:r>
              <w:t>RadarOverlay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E84CA8" w14:textId="77777777" w:rsidR="00E2786A" w:rsidRPr="00340B0D" w:rsidRDefault="00E2786A" w:rsidP="00541D1A">
            <w:pPr>
              <w:jc w:val="center"/>
              <w:rPr>
                <w:ins w:id="9974" w:author="jonathan pritchard" w:date="2025-01-23T13:53:00Z" w16du:dateUtc="2025-01-23T13:53:00Z"/>
                <w:rFonts w:cs="Arial"/>
                <w:b/>
                <w:bCs/>
                <w:sz w:val="18"/>
                <w:szCs w:val="18"/>
              </w:rPr>
            </w:pPr>
            <w:ins w:id="9975" w:author="jonathan pritchard" w:date="2025-01-23T13:53:00Z" w16du:dateUtc="2025-01-23T13:53:00Z">
              <w:r w:rsidRPr="00340B0D">
                <w:rPr>
                  <w:rFonts w:cs="Arial"/>
                  <w:b/>
                  <w:bCs/>
                  <w:sz w:val="18"/>
                  <w:szCs w:val="18"/>
                </w:rPr>
                <w:t>IHO Reference</w:t>
              </w:r>
            </w:ins>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DD1BC0D" w14:textId="559607DA" w:rsidR="00E2786A" w:rsidRPr="003E4D19" w:rsidRDefault="003E4D19" w:rsidP="003E4D19">
            <w:pPr>
              <w:widowControl/>
              <w:spacing w:line="240" w:lineRule="auto"/>
              <w:rPr>
                <w:ins w:id="9976" w:author="jonathan pritchard" w:date="2025-01-23T13:53:00Z" w16du:dateUtc="2025-01-23T13:53:00Z"/>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9.2</w:t>
            </w:r>
          </w:p>
        </w:tc>
      </w:tr>
      <w:tr w:rsidR="00E2786A" w:rsidRPr="00340B0D" w14:paraId="56C04FFA" w14:textId="77777777" w:rsidTr="00541D1A">
        <w:trPr>
          <w:ins w:id="9977"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AEC1A" w14:textId="77777777" w:rsidR="00E2786A" w:rsidRPr="00340B0D" w:rsidRDefault="00E2786A" w:rsidP="00541D1A">
            <w:pPr>
              <w:rPr>
                <w:ins w:id="9978" w:author="jonathan pritchard" w:date="2025-01-23T13:53:00Z" w16du:dateUtc="2025-01-23T13:53:00Z"/>
                <w:rFonts w:cs="Arial"/>
                <w:b/>
                <w:bCs/>
                <w:sz w:val="18"/>
                <w:szCs w:val="18"/>
              </w:rPr>
            </w:pPr>
            <w:ins w:id="9979" w:author="jonathan pritchard" w:date="2025-01-23T13:53:00Z" w16du:dateUtc="2025-01-23T13:53:00Z">
              <w:r w:rsidRPr="00340B0D">
                <w:rPr>
                  <w:rFonts w:cs="Arial"/>
                  <w:b/>
                  <w:bCs/>
                  <w:sz w:val="18"/>
                  <w:szCs w:val="18"/>
                </w:rPr>
                <w:t>Test Description</w:t>
              </w:r>
            </w:ins>
          </w:p>
        </w:tc>
      </w:tr>
      <w:tr w:rsidR="00E2786A" w:rsidRPr="00340B0D" w14:paraId="7F1E96D3" w14:textId="77777777" w:rsidTr="00541D1A">
        <w:trPr>
          <w:ins w:id="9980"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C8FBF1" w14:textId="77777777" w:rsidR="00E2786A" w:rsidRDefault="00E2786A" w:rsidP="00541D1A">
            <w:pPr>
              <w:rPr>
                <w:rFonts w:cs="Arial"/>
                <w:i/>
              </w:rPr>
            </w:pPr>
          </w:p>
          <w:p w14:paraId="25140757" w14:textId="0C6A611C" w:rsidR="003E4D19" w:rsidRPr="009C22F4" w:rsidRDefault="003E4D19" w:rsidP="00541D1A">
            <w:pPr>
              <w:rPr>
                <w:ins w:id="9981" w:author="jonathan pritchard" w:date="2025-01-23T13:53:00Z" w16du:dateUtc="2025-01-23T13:53:00Z"/>
                <w:rFonts w:cs="Arial"/>
                <w:i/>
              </w:rPr>
            </w:pPr>
            <w:r w:rsidRPr="00A358C9">
              <w:rPr>
                <w:i/>
              </w:rPr>
              <w:t xml:space="preserve">Display of Radar overlays </w:t>
            </w:r>
            <w:r w:rsidRPr="006B3BF3">
              <w:rPr>
                <w:i/>
              </w:rPr>
              <w:t xml:space="preserve">with </w:t>
            </w:r>
            <w:r>
              <w:rPr>
                <w:i/>
              </w:rPr>
              <w:t>System Database</w:t>
            </w:r>
            <w:r w:rsidRPr="00A358C9">
              <w:rPr>
                <w:i/>
              </w:rPr>
              <w:t xml:space="preserve"> information</w:t>
            </w:r>
          </w:p>
          <w:p w14:paraId="7B762962" w14:textId="77777777" w:rsidR="00E2786A" w:rsidRPr="009C22F4" w:rsidRDefault="00E2786A" w:rsidP="00541D1A">
            <w:pPr>
              <w:rPr>
                <w:ins w:id="9982" w:author="jonathan pritchard" w:date="2025-01-23T13:53:00Z" w16du:dateUtc="2025-01-23T13:53:00Z"/>
                <w:rFonts w:cs="Arial"/>
                <w:i/>
              </w:rPr>
            </w:pPr>
          </w:p>
        </w:tc>
      </w:tr>
      <w:tr w:rsidR="00E2786A" w:rsidRPr="00340B0D" w14:paraId="65D8637A" w14:textId="77777777" w:rsidTr="00541D1A">
        <w:trPr>
          <w:ins w:id="9983"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8D112A" w14:textId="77777777" w:rsidR="00E2786A" w:rsidRPr="00340B0D" w:rsidRDefault="00E2786A" w:rsidP="00541D1A">
            <w:pPr>
              <w:jc w:val="center"/>
              <w:rPr>
                <w:ins w:id="9984" w:author="jonathan pritchard" w:date="2025-01-23T13:53:00Z" w16du:dateUtc="2025-01-23T13:53:00Z"/>
                <w:rFonts w:cs="Arial"/>
                <w:b/>
                <w:bCs/>
                <w:sz w:val="18"/>
                <w:szCs w:val="18"/>
              </w:rPr>
            </w:pPr>
            <w:ins w:id="9985" w:author="jonathan pritchard" w:date="2025-01-23T13:53:00Z" w16du:dateUtc="2025-01-23T13:53:00Z">
              <w:r w:rsidRPr="00340B0D">
                <w:rPr>
                  <w:rFonts w:cs="Arial"/>
                  <w:b/>
                  <w:bCs/>
                  <w:sz w:val="18"/>
                  <w:szCs w:val="18"/>
                </w:rPr>
                <w:t>Loaded Data</w:t>
              </w:r>
            </w:ins>
          </w:p>
        </w:tc>
      </w:tr>
      <w:tr w:rsidR="00E2786A" w:rsidRPr="00340B0D" w14:paraId="274E0D22" w14:textId="77777777" w:rsidTr="00541D1A">
        <w:trPr>
          <w:ins w:id="9986"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6D3CC0" w14:textId="77777777" w:rsidR="00E2786A" w:rsidRPr="00340B0D" w:rsidRDefault="00E2786A" w:rsidP="00541D1A">
            <w:pPr>
              <w:jc w:val="center"/>
              <w:rPr>
                <w:ins w:id="9987" w:author="jonathan pritchard" w:date="2025-01-23T13:53:00Z" w16du:dateUtc="2025-01-23T13:53:00Z"/>
                <w:rFonts w:cs="Arial"/>
                <w:b/>
                <w:bCs/>
                <w:sz w:val="18"/>
                <w:szCs w:val="18"/>
              </w:rPr>
            </w:pPr>
            <w:ins w:id="9988" w:author="jonathan pritchard" w:date="2025-01-23T13:53:00Z" w16du:dateUtc="2025-01-23T13:53:00Z">
              <w:r w:rsidRPr="00340B0D">
                <w:rPr>
                  <w:rFonts w:cs="Arial"/>
                  <w:b/>
                  <w:bCs/>
                  <w:sz w:val="18"/>
                  <w:szCs w:val="18"/>
                </w:rPr>
                <w:t>Exchange Set Name</w:t>
              </w:r>
            </w:ins>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C06E23" w14:textId="77777777" w:rsidR="00E2786A" w:rsidRPr="00340B0D" w:rsidRDefault="00E2786A" w:rsidP="00541D1A">
            <w:pPr>
              <w:jc w:val="center"/>
              <w:rPr>
                <w:ins w:id="9989" w:author="jonathan pritchard" w:date="2025-01-23T13:53:00Z" w16du:dateUtc="2025-01-23T13:53:00Z"/>
                <w:rFonts w:cs="Arial"/>
                <w:b/>
                <w:bCs/>
                <w:sz w:val="18"/>
                <w:szCs w:val="18"/>
              </w:rPr>
            </w:pPr>
          </w:p>
        </w:tc>
      </w:tr>
      <w:tr w:rsidR="00E2786A" w:rsidRPr="00340B0D" w14:paraId="7E7280AB" w14:textId="77777777" w:rsidTr="00541D1A">
        <w:trPr>
          <w:ins w:id="9990" w:author="jonathan pritchard" w:date="2025-01-23T13:53:00Z"/>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5A91B6" w14:textId="77777777" w:rsidR="00E2786A" w:rsidRPr="00340B0D" w:rsidRDefault="00E2786A" w:rsidP="00541D1A">
            <w:pPr>
              <w:rPr>
                <w:ins w:id="9991"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594F472" w14:textId="77777777" w:rsidR="00E2786A" w:rsidRPr="00340B0D" w:rsidRDefault="00E2786A" w:rsidP="00541D1A">
            <w:pPr>
              <w:rPr>
                <w:ins w:id="9992" w:author="jonathan pritchard" w:date="2025-01-23T13:53:00Z" w16du:dateUtc="2025-01-23T13:53:00Z"/>
                <w:rFonts w:cs="Arial"/>
                <w:sz w:val="18"/>
                <w:szCs w:val="18"/>
              </w:rPr>
            </w:pPr>
          </w:p>
        </w:tc>
      </w:tr>
      <w:tr w:rsidR="00E2786A" w:rsidRPr="00340B0D" w14:paraId="0A1FF154" w14:textId="77777777" w:rsidTr="00541D1A">
        <w:trPr>
          <w:ins w:id="9993" w:author="jonathan pritchard" w:date="2025-01-23T13:53:00Z"/>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9BF165D" w14:textId="77777777" w:rsidR="00E2786A" w:rsidRPr="00340B0D" w:rsidRDefault="00E2786A" w:rsidP="00541D1A">
            <w:pPr>
              <w:rPr>
                <w:ins w:id="9994" w:author="jonathan pritchard" w:date="2025-01-23T13:53:00Z" w16du:dateUtc="2025-01-23T13:53:00Z"/>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2C9932E" w14:textId="77777777" w:rsidR="00E2786A" w:rsidRPr="00340B0D" w:rsidRDefault="00E2786A" w:rsidP="00541D1A">
            <w:pPr>
              <w:rPr>
                <w:ins w:id="9995" w:author="jonathan pritchard" w:date="2025-01-23T13:53:00Z" w16du:dateUtc="2025-01-23T13:53:00Z"/>
                <w:rFonts w:cs="Arial"/>
                <w:sz w:val="18"/>
                <w:szCs w:val="18"/>
              </w:rPr>
            </w:pPr>
          </w:p>
        </w:tc>
      </w:tr>
      <w:tr w:rsidR="00E2786A" w:rsidRPr="00340B0D" w14:paraId="3E06DE57" w14:textId="77777777" w:rsidTr="00541D1A">
        <w:trPr>
          <w:ins w:id="9996" w:author="jonathan pritchard" w:date="2025-01-23T13:53:00Z"/>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679DE0A" w14:textId="77777777" w:rsidR="00E2786A" w:rsidRPr="00340B0D" w:rsidRDefault="00E2786A" w:rsidP="00541D1A">
            <w:pPr>
              <w:jc w:val="center"/>
              <w:rPr>
                <w:ins w:id="9997" w:author="jonathan pritchard" w:date="2025-01-23T13:53:00Z" w16du:dateUtc="2025-01-23T13:53:00Z"/>
                <w:rFonts w:cs="Arial"/>
                <w:b/>
                <w:bCs/>
                <w:sz w:val="18"/>
                <w:szCs w:val="18"/>
              </w:rPr>
            </w:pPr>
            <w:ins w:id="9998" w:author="jonathan pritchard" w:date="2025-01-23T13:53:00Z" w16du:dateUtc="2025-01-23T13:53:00Z">
              <w:r w:rsidRPr="00340B0D">
                <w:rPr>
                  <w:rFonts w:cs="Arial"/>
                  <w:b/>
                  <w:bCs/>
                  <w:sz w:val="18"/>
                  <w:szCs w:val="18"/>
                </w:rPr>
                <w:t>Display Mode</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C47EAC9" w14:textId="77777777" w:rsidR="00E2786A" w:rsidRPr="00340B0D" w:rsidRDefault="00E2786A" w:rsidP="00541D1A">
            <w:pPr>
              <w:jc w:val="center"/>
              <w:rPr>
                <w:ins w:id="9999" w:author="jonathan pritchard" w:date="2025-01-23T13:53:00Z" w16du:dateUtc="2025-01-23T13:53:00Z"/>
                <w:rFonts w:cs="Arial"/>
                <w:b/>
                <w:bCs/>
                <w:sz w:val="18"/>
                <w:szCs w:val="18"/>
              </w:rPr>
            </w:pPr>
            <w:ins w:id="10000" w:author="jonathan pritchard" w:date="2025-01-23T13:53:00Z" w16du:dateUtc="2025-01-23T13:53:00Z">
              <w:r w:rsidRPr="00340B0D">
                <w:rPr>
                  <w:rFonts w:cs="Arial"/>
                  <w:b/>
                  <w:bCs/>
                  <w:sz w:val="18"/>
                  <w:szCs w:val="18"/>
                </w:rPr>
                <w:t>Independent Mariner’s Selections</w:t>
              </w:r>
              <w:r>
                <w:rPr>
                  <w:rFonts w:cs="Arial"/>
                  <w:b/>
                  <w:bCs/>
                  <w:sz w:val="18"/>
                  <w:szCs w:val="18"/>
                </w:rPr>
                <w:t xml:space="preserve"> (default=On)</w:t>
              </w:r>
            </w:ins>
          </w:p>
        </w:tc>
      </w:tr>
      <w:tr w:rsidR="00E2786A" w:rsidRPr="00340B0D" w14:paraId="183701C7" w14:textId="77777777" w:rsidTr="00541D1A">
        <w:trPr>
          <w:ins w:id="10001" w:author="jonathan pritchard" w:date="2025-01-23T13:53:00Z"/>
        </w:trPr>
        <w:customXmlInsRangeStart w:id="10002" w:author="jonathan pritchard" w:date="2025-01-23T13:53:00Z"/>
        <w:sdt>
          <w:sdtPr>
            <w:rPr>
              <w:rFonts w:cs="Arial"/>
              <w:sz w:val="18"/>
              <w:szCs w:val="18"/>
            </w:rPr>
            <w:alias w:val="Diplay Category"/>
            <w:tag w:val="Diplay Categor"/>
            <w:id w:val="1377050378"/>
            <w:placeholder>
              <w:docPart w:val="E7C4CD129CCD4D10BE625293910EEF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customXmlInsRangeEnd w:id="10002"/>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88C80D2" w14:textId="77777777" w:rsidR="00E2786A" w:rsidRPr="00340B0D" w:rsidRDefault="00E2786A" w:rsidP="00541D1A">
                <w:pPr>
                  <w:rPr>
                    <w:ins w:id="10003" w:author="jonathan pritchard" w:date="2025-01-23T13:53:00Z" w16du:dateUtc="2025-01-23T13:53:00Z"/>
                    <w:rFonts w:cs="Arial"/>
                    <w:sz w:val="18"/>
                    <w:szCs w:val="18"/>
                  </w:rPr>
                </w:pPr>
                <w:ins w:id="10004" w:author="jonathan pritchard" w:date="2025-01-23T13:53:00Z" w16du:dateUtc="2025-01-23T13:53:00Z">
                  <w:r>
                    <w:rPr>
                      <w:rFonts w:cs="Arial"/>
                      <w:sz w:val="18"/>
                      <w:szCs w:val="18"/>
                    </w:rPr>
                    <w:t>Other</w:t>
                  </w:r>
                </w:ins>
              </w:p>
            </w:tc>
            <w:customXmlInsRangeStart w:id="10005" w:author="jonathan pritchard" w:date="2025-01-23T13:53:00Z"/>
          </w:sdtContent>
        </w:sdt>
        <w:customXmlInsRangeEnd w:id="10005"/>
        <w:tc>
          <w:tcPr>
            <w:tcW w:w="3871" w:type="dxa"/>
            <w:gridSpan w:val="5"/>
            <w:tcBorders>
              <w:left w:val="single" w:sz="12" w:space="0" w:color="auto"/>
              <w:bottom w:val="single" w:sz="4" w:space="0" w:color="auto"/>
              <w:right w:val="single" w:sz="4" w:space="0" w:color="auto"/>
            </w:tcBorders>
            <w:shd w:val="clear" w:color="auto" w:fill="auto"/>
          </w:tcPr>
          <w:p w14:paraId="3136BEF3" w14:textId="77777777" w:rsidR="00E2786A" w:rsidRPr="00340B0D" w:rsidRDefault="00E2786A" w:rsidP="00541D1A">
            <w:pPr>
              <w:rPr>
                <w:ins w:id="10006" w:author="jonathan pritchard" w:date="2025-01-23T13:53:00Z" w16du:dateUtc="2025-01-23T13:53:00Z"/>
                <w:rFonts w:cs="Arial"/>
                <w:sz w:val="18"/>
                <w:szCs w:val="18"/>
              </w:rPr>
            </w:pPr>
            <w:ins w:id="10007" w:author="jonathan pritchard" w:date="2025-01-23T13:53:00Z" w16du:dateUtc="2025-01-23T13:53:00Z">
              <w:r w:rsidRPr="00340B0D">
                <w:rPr>
                  <w:rFonts w:cs="Arial"/>
                  <w:sz w:val="18"/>
                  <w:szCs w:val="18"/>
                </w:rPr>
                <w:t>Accuracy</w:t>
              </w:r>
            </w:ins>
          </w:p>
        </w:tc>
        <w:tc>
          <w:tcPr>
            <w:tcW w:w="672" w:type="dxa"/>
            <w:tcBorders>
              <w:left w:val="single" w:sz="4" w:space="0" w:color="auto"/>
              <w:right w:val="single" w:sz="12" w:space="0" w:color="auto"/>
            </w:tcBorders>
            <w:shd w:val="clear" w:color="auto" w:fill="auto"/>
            <w:vAlign w:val="center"/>
          </w:tcPr>
          <w:p w14:paraId="1C482EC5" w14:textId="77777777" w:rsidR="00E2786A" w:rsidRPr="00340B0D" w:rsidRDefault="00E2786A" w:rsidP="00541D1A">
            <w:pPr>
              <w:jc w:val="center"/>
              <w:rPr>
                <w:ins w:id="10008" w:author="jonathan pritchard" w:date="2025-01-23T13:53:00Z" w16du:dateUtc="2025-01-23T13:53:00Z"/>
                <w:rFonts w:cs="Arial"/>
                <w:sz w:val="18"/>
                <w:szCs w:val="18"/>
              </w:rPr>
            </w:pPr>
          </w:p>
        </w:tc>
      </w:tr>
      <w:tr w:rsidR="00E2786A" w:rsidRPr="00340B0D" w14:paraId="674D35ED" w14:textId="77777777" w:rsidTr="00541D1A">
        <w:trPr>
          <w:ins w:id="10009" w:author="jonathan pritchard" w:date="2025-01-23T13:53:00Z"/>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4BEA57" w14:textId="77777777" w:rsidR="00E2786A" w:rsidRPr="00340B0D" w:rsidRDefault="00E2786A" w:rsidP="00541D1A">
            <w:pPr>
              <w:jc w:val="center"/>
              <w:rPr>
                <w:ins w:id="10010" w:author="jonathan pritchard" w:date="2025-01-23T13:53:00Z" w16du:dateUtc="2025-01-23T13:53:00Z"/>
                <w:rFonts w:cs="Arial"/>
                <w:b/>
                <w:bCs/>
                <w:sz w:val="18"/>
                <w:szCs w:val="18"/>
              </w:rPr>
            </w:pPr>
            <w:ins w:id="10011" w:author="jonathan pritchard" w:date="2025-01-23T13:53:00Z" w16du:dateUtc="2025-01-23T13:53:00Z">
              <w:r w:rsidRPr="00340B0D">
                <w:rPr>
                  <w:rFonts w:cs="Arial"/>
                  <w:b/>
                  <w:bCs/>
                  <w:sz w:val="18"/>
                  <w:szCs w:val="18"/>
                </w:rPr>
                <w:t>Context Parameters</w:t>
              </w:r>
            </w:ins>
          </w:p>
        </w:tc>
        <w:tc>
          <w:tcPr>
            <w:tcW w:w="3871" w:type="dxa"/>
            <w:gridSpan w:val="5"/>
            <w:tcBorders>
              <w:left w:val="single" w:sz="12" w:space="0" w:color="auto"/>
              <w:right w:val="single" w:sz="4" w:space="0" w:color="auto"/>
            </w:tcBorders>
            <w:shd w:val="clear" w:color="auto" w:fill="auto"/>
          </w:tcPr>
          <w:p w14:paraId="2869C42E" w14:textId="77777777" w:rsidR="00E2786A" w:rsidRPr="00340B0D" w:rsidRDefault="00E2786A" w:rsidP="00541D1A">
            <w:pPr>
              <w:rPr>
                <w:ins w:id="10012" w:author="jonathan pritchard" w:date="2025-01-23T13:53:00Z" w16du:dateUtc="2025-01-23T13:53:00Z"/>
                <w:rFonts w:cs="Arial"/>
                <w:sz w:val="18"/>
                <w:szCs w:val="18"/>
              </w:rPr>
            </w:pPr>
            <w:ins w:id="10013" w:author="jonathan pritchard" w:date="2025-01-23T13:53:00Z" w16du:dateUtc="2025-01-23T13:53:00Z">
              <w:r w:rsidRPr="00340B0D">
                <w:rPr>
                  <w:rFonts w:cs="Arial"/>
                  <w:sz w:val="18"/>
                  <w:szCs w:val="18"/>
                </w:rPr>
                <w:t>Contour label</w:t>
              </w:r>
            </w:ins>
          </w:p>
        </w:tc>
        <w:tc>
          <w:tcPr>
            <w:tcW w:w="672" w:type="dxa"/>
            <w:tcBorders>
              <w:left w:val="single" w:sz="4" w:space="0" w:color="auto"/>
              <w:right w:val="single" w:sz="12" w:space="0" w:color="auto"/>
            </w:tcBorders>
            <w:shd w:val="clear" w:color="auto" w:fill="auto"/>
            <w:vAlign w:val="center"/>
          </w:tcPr>
          <w:p w14:paraId="7C97D181" w14:textId="77777777" w:rsidR="00E2786A" w:rsidRPr="00340B0D" w:rsidRDefault="00E2786A" w:rsidP="00541D1A">
            <w:pPr>
              <w:jc w:val="center"/>
              <w:rPr>
                <w:ins w:id="10014" w:author="jonathan pritchard" w:date="2025-01-23T13:53:00Z" w16du:dateUtc="2025-01-23T13:53:00Z"/>
                <w:rFonts w:cs="Arial"/>
                <w:sz w:val="18"/>
                <w:szCs w:val="18"/>
              </w:rPr>
            </w:pPr>
          </w:p>
        </w:tc>
      </w:tr>
      <w:tr w:rsidR="00E2786A" w:rsidRPr="00340B0D" w14:paraId="2ADF1B45" w14:textId="77777777" w:rsidTr="00541D1A">
        <w:trPr>
          <w:ins w:id="10015"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AACE0" w14:textId="77777777" w:rsidR="00E2786A" w:rsidRPr="00340B0D" w:rsidRDefault="00E2786A" w:rsidP="00541D1A">
            <w:pPr>
              <w:rPr>
                <w:ins w:id="10016" w:author="jonathan pritchard" w:date="2025-01-23T13:53:00Z" w16du:dateUtc="2025-01-23T13:53:00Z"/>
                <w:rFonts w:cs="Arial"/>
                <w:sz w:val="18"/>
                <w:szCs w:val="18"/>
              </w:rPr>
            </w:pPr>
            <w:ins w:id="10017" w:author="jonathan pritchard" w:date="2025-01-23T13:53:00Z" w16du:dateUtc="2025-01-23T13:53:00Z">
              <w:r w:rsidRPr="00340B0D">
                <w:rPr>
                  <w:rFonts w:cs="Arial"/>
                  <w:sz w:val="18"/>
                  <w:szCs w:val="18"/>
                </w:rPr>
                <w:t>Safety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66D6CE" w14:textId="77777777" w:rsidR="00E2786A" w:rsidRPr="00340B0D" w:rsidRDefault="00E2786A" w:rsidP="00541D1A">
            <w:pPr>
              <w:rPr>
                <w:ins w:id="10018" w:author="jonathan pritchard" w:date="2025-01-23T13:53:00Z" w16du:dateUtc="2025-01-23T13:53:00Z"/>
                <w:rFonts w:cs="Arial"/>
                <w:sz w:val="18"/>
                <w:szCs w:val="18"/>
              </w:rPr>
            </w:pPr>
          </w:p>
        </w:tc>
        <w:tc>
          <w:tcPr>
            <w:tcW w:w="3871" w:type="dxa"/>
            <w:gridSpan w:val="5"/>
            <w:tcBorders>
              <w:left w:val="single" w:sz="12" w:space="0" w:color="auto"/>
            </w:tcBorders>
          </w:tcPr>
          <w:p w14:paraId="4E4B76F9" w14:textId="77777777" w:rsidR="00E2786A" w:rsidRPr="00340B0D" w:rsidRDefault="00E2786A" w:rsidP="00541D1A">
            <w:pPr>
              <w:rPr>
                <w:ins w:id="10019" w:author="jonathan pritchard" w:date="2025-01-23T13:53:00Z" w16du:dateUtc="2025-01-23T13:53:00Z"/>
                <w:rFonts w:cs="Arial"/>
                <w:sz w:val="18"/>
                <w:szCs w:val="18"/>
              </w:rPr>
            </w:pPr>
            <w:ins w:id="10020" w:author="jonathan pritchard" w:date="2025-01-23T13:53:00Z" w16du:dateUtc="2025-01-23T13:53:00Z">
              <w:r w:rsidRPr="00340B0D">
                <w:rPr>
                  <w:rFonts w:cs="Arial"/>
                  <w:sz w:val="18"/>
                  <w:szCs w:val="18"/>
                </w:rPr>
                <w:t>Highlight date dependent</w:t>
              </w:r>
            </w:ins>
          </w:p>
        </w:tc>
        <w:tc>
          <w:tcPr>
            <w:tcW w:w="672" w:type="dxa"/>
            <w:tcBorders>
              <w:right w:val="single" w:sz="12" w:space="0" w:color="auto"/>
            </w:tcBorders>
          </w:tcPr>
          <w:p w14:paraId="40201C01" w14:textId="77777777" w:rsidR="00E2786A" w:rsidRPr="00340B0D" w:rsidRDefault="00E2786A" w:rsidP="00541D1A">
            <w:pPr>
              <w:jc w:val="center"/>
              <w:rPr>
                <w:ins w:id="10021" w:author="jonathan pritchard" w:date="2025-01-23T13:53:00Z" w16du:dateUtc="2025-01-23T13:53:00Z"/>
                <w:rFonts w:cs="Arial"/>
                <w:sz w:val="18"/>
                <w:szCs w:val="18"/>
              </w:rPr>
            </w:pPr>
          </w:p>
        </w:tc>
      </w:tr>
      <w:tr w:rsidR="00E2786A" w:rsidRPr="00340B0D" w14:paraId="477F005D" w14:textId="77777777" w:rsidTr="00541D1A">
        <w:trPr>
          <w:ins w:id="10022"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25F5CA" w14:textId="77777777" w:rsidR="00E2786A" w:rsidRPr="00340B0D" w:rsidRDefault="00E2786A" w:rsidP="00541D1A">
            <w:pPr>
              <w:rPr>
                <w:ins w:id="10023" w:author="jonathan pritchard" w:date="2025-01-23T13:53:00Z" w16du:dateUtc="2025-01-23T13:53:00Z"/>
                <w:rFonts w:cs="Arial"/>
                <w:sz w:val="18"/>
                <w:szCs w:val="18"/>
              </w:rPr>
            </w:pPr>
            <w:ins w:id="10024" w:author="jonathan pritchard" w:date="2025-01-23T13:53:00Z" w16du:dateUtc="2025-01-23T13:53:00Z">
              <w:r w:rsidRPr="00340B0D">
                <w:rPr>
                  <w:rFonts w:cs="Arial"/>
                  <w:sz w:val="18"/>
                  <w:szCs w:val="18"/>
                </w:rPr>
                <w:t>Safety Depth</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32A69" w14:textId="77777777" w:rsidR="00E2786A" w:rsidRPr="00340B0D" w:rsidRDefault="00E2786A" w:rsidP="00541D1A">
            <w:pPr>
              <w:rPr>
                <w:ins w:id="10025" w:author="jonathan pritchard" w:date="2025-01-23T13:53:00Z" w16du:dateUtc="2025-01-23T13:53:00Z"/>
                <w:rFonts w:cs="Arial"/>
                <w:sz w:val="18"/>
                <w:szCs w:val="18"/>
              </w:rPr>
            </w:pPr>
          </w:p>
        </w:tc>
        <w:tc>
          <w:tcPr>
            <w:tcW w:w="3871" w:type="dxa"/>
            <w:gridSpan w:val="5"/>
            <w:tcBorders>
              <w:left w:val="single" w:sz="12" w:space="0" w:color="auto"/>
            </w:tcBorders>
          </w:tcPr>
          <w:p w14:paraId="7C8EEACA" w14:textId="77777777" w:rsidR="00E2786A" w:rsidRPr="00340B0D" w:rsidRDefault="00E2786A" w:rsidP="00541D1A">
            <w:pPr>
              <w:rPr>
                <w:ins w:id="10026" w:author="jonathan pritchard" w:date="2025-01-23T13:53:00Z" w16du:dateUtc="2025-01-23T13:53:00Z"/>
                <w:rFonts w:cs="Arial"/>
                <w:sz w:val="18"/>
                <w:szCs w:val="18"/>
              </w:rPr>
            </w:pPr>
            <w:ins w:id="10027" w:author="jonathan pritchard" w:date="2025-01-23T13:53:00Z" w16du:dateUtc="2025-01-23T13:53:00Z">
              <w:r w:rsidRPr="00340B0D">
                <w:rPr>
                  <w:rFonts w:cs="Arial"/>
                  <w:sz w:val="18"/>
                  <w:szCs w:val="18"/>
                </w:rPr>
                <w:t>Highlight document</w:t>
              </w:r>
            </w:ins>
          </w:p>
        </w:tc>
        <w:tc>
          <w:tcPr>
            <w:tcW w:w="672" w:type="dxa"/>
            <w:tcBorders>
              <w:right w:val="single" w:sz="12" w:space="0" w:color="auto"/>
            </w:tcBorders>
          </w:tcPr>
          <w:p w14:paraId="11D22FC3" w14:textId="77777777" w:rsidR="00E2786A" w:rsidRPr="00340B0D" w:rsidRDefault="00E2786A" w:rsidP="00541D1A">
            <w:pPr>
              <w:jc w:val="center"/>
              <w:rPr>
                <w:ins w:id="10028" w:author="jonathan pritchard" w:date="2025-01-23T13:53:00Z" w16du:dateUtc="2025-01-23T13:53:00Z"/>
                <w:rFonts w:cs="Arial"/>
                <w:sz w:val="18"/>
                <w:szCs w:val="18"/>
              </w:rPr>
            </w:pPr>
          </w:p>
        </w:tc>
      </w:tr>
      <w:tr w:rsidR="00E2786A" w:rsidRPr="00340B0D" w14:paraId="4F59E193" w14:textId="77777777" w:rsidTr="00541D1A">
        <w:trPr>
          <w:ins w:id="10029"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3DD649" w14:textId="77777777" w:rsidR="00E2786A" w:rsidRPr="00340B0D" w:rsidRDefault="00E2786A" w:rsidP="00541D1A">
            <w:pPr>
              <w:rPr>
                <w:ins w:id="10030" w:author="jonathan pritchard" w:date="2025-01-23T13:53:00Z" w16du:dateUtc="2025-01-23T13:53:00Z"/>
                <w:rFonts w:cs="Arial"/>
                <w:sz w:val="18"/>
                <w:szCs w:val="18"/>
              </w:rPr>
            </w:pPr>
            <w:ins w:id="10031" w:author="jonathan pritchard" w:date="2025-01-23T13:53:00Z" w16du:dateUtc="2025-01-23T13:53:00Z">
              <w:r w:rsidRPr="00340B0D">
                <w:rPr>
                  <w:rFonts w:cs="Arial"/>
                  <w:sz w:val="18"/>
                  <w:szCs w:val="18"/>
                </w:rPr>
                <w:t>Deep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529AF1" w14:textId="77777777" w:rsidR="00E2786A" w:rsidRPr="00340B0D" w:rsidRDefault="00E2786A" w:rsidP="00541D1A">
            <w:pPr>
              <w:rPr>
                <w:ins w:id="10032" w:author="jonathan pritchard" w:date="2025-01-23T13:53:00Z" w16du:dateUtc="2025-01-23T13:53:00Z"/>
                <w:rFonts w:cs="Arial"/>
                <w:sz w:val="18"/>
                <w:szCs w:val="18"/>
              </w:rPr>
            </w:pPr>
          </w:p>
        </w:tc>
        <w:tc>
          <w:tcPr>
            <w:tcW w:w="3871" w:type="dxa"/>
            <w:gridSpan w:val="5"/>
            <w:tcBorders>
              <w:left w:val="single" w:sz="12" w:space="0" w:color="auto"/>
            </w:tcBorders>
          </w:tcPr>
          <w:p w14:paraId="5D0EE318" w14:textId="77777777" w:rsidR="00E2786A" w:rsidRPr="00340B0D" w:rsidRDefault="00E2786A" w:rsidP="00541D1A">
            <w:pPr>
              <w:rPr>
                <w:ins w:id="10033" w:author="jonathan pritchard" w:date="2025-01-23T13:53:00Z" w16du:dateUtc="2025-01-23T13:53:00Z"/>
                <w:rFonts w:cs="Arial"/>
                <w:b/>
                <w:bCs/>
                <w:sz w:val="18"/>
                <w:szCs w:val="18"/>
              </w:rPr>
            </w:pPr>
            <w:ins w:id="10034" w:author="jonathan pritchard" w:date="2025-01-23T13:53:00Z" w16du:dateUtc="2025-01-23T13:53:00Z">
              <w:r w:rsidRPr="00340B0D">
                <w:rPr>
                  <w:rFonts w:cs="Arial"/>
                  <w:sz w:val="18"/>
                  <w:szCs w:val="18"/>
                </w:rPr>
                <w:t>Highlight info</w:t>
              </w:r>
            </w:ins>
          </w:p>
        </w:tc>
        <w:tc>
          <w:tcPr>
            <w:tcW w:w="672" w:type="dxa"/>
            <w:tcBorders>
              <w:right w:val="single" w:sz="12" w:space="0" w:color="auto"/>
            </w:tcBorders>
          </w:tcPr>
          <w:p w14:paraId="1F2AFDDE" w14:textId="77777777" w:rsidR="00E2786A" w:rsidRPr="00340B0D" w:rsidRDefault="00E2786A" w:rsidP="00541D1A">
            <w:pPr>
              <w:jc w:val="center"/>
              <w:rPr>
                <w:ins w:id="10035" w:author="jonathan pritchard" w:date="2025-01-23T13:53:00Z" w16du:dateUtc="2025-01-23T13:53:00Z"/>
                <w:rFonts w:cs="Arial"/>
                <w:sz w:val="18"/>
                <w:szCs w:val="18"/>
              </w:rPr>
            </w:pPr>
          </w:p>
        </w:tc>
      </w:tr>
      <w:tr w:rsidR="00E2786A" w:rsidRPr="00340B0D" w14:paraId="2B0A7112" w14:textId="77777777" w:rsidTr="00541D1A">
        <w:trPr>
          <w:ins w:id="10036"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2F9985" w14:textId="77777777" w:rsidR="00E2786A" w:rsidRPr="00340B0D" w:rsidRDefault="00E2786A" w:rsidP="00541D1A">
            <w:pPr>
              <w:rPr>
                <w:ins w:id="10037" w:author="jonathan pritchard" w:date="2025-01-23T13:53:00Z" w16du:dateUtc="2025-01-23T13:53:00Z"/>
                <w:rFonts w:cs="Arial"/>
                <w:sz w:val="18"/>
                <w:szCs w:val="18"/>
              </w:rPr>
            </w:pPr>
            <w:ins w:id="10038" w:author="jonathan pritchard" w:date="2025-01-23T13:53:00Z" w16du:dateUtc="2025-01-23T13:53:00Z">
              <w:r w:rsidRPr="00340B0D">
                <w:rPr>
                  <w:rFonts w:cs="Arial"/>
                  <w:sz w:val="18"/>
                  <w:szCs w:val="18"/>
                </w:rPr>
                <w:t>Shallow Contour</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216A58" w14:textId="77777777" w:rsidR="00E2786A" w:rsidRPr="00340B0D" w:rsidRDefault="00E2786A" w:rsidP="00541D1A">
            <w:pPr>
              <w:rPr>
                <w:ins w:id="10039" w:author="jonathan pritchard" w:date="2025-01-23T13:53:00Z" w16du:dateUtc="2025-01-23T13:53:00Z"/>
                <w:rFonts w:cs="Arial"/>
                <w:sz w:val="18"/>
                <w:szCs w:val="18"/>
              </w:rPr>
            </w:pPr>
          </w:p>
        </w:tc>
        <w:tc>
          <w:tcPr>
            <w:tcW w:w="3871" w:type="dxa"/>
            <w:gridSpan w:val="5"/>
            <w:tcBorders>
              <w:left w:val="single" w:sz="12" w:space="0" w:color="auto"/>
            </w:tcBorders>
          </w:tcPr>
          <w:p w14:paraId="3BF98271" w14:textId="77777777" w:rsidR="00E2786A" w:rsidRPr="00340B0D" w:rsidRDefault="00E2786A" w:rsidP="00541D1A">
            <w:pPr>
              <w:rPr>
                <w:ins w:id="10040" w:author="jonathan pritchard" w:date="2025-01-23T13:53:00Z" w16du:dateUtc="2025-01-23T13:53:00Z"/>
                <w:rFonts w:cs="Arial"/>
                <w:sz w:val="18"/>
                <w:szCs w:val="18"/>
              </w:rPr>
            </w:pPr>
            <w:ins w:id="10041" w:author="jonathan pritchard" w:date="2025-01-23T13:53:00Z" w16du:dateUtc="2025-01-23T13:53:00Z">
              <w:r w:rsidRPr="00340B0D">
                <w:rPr>
                  <w:rFonts w:cs="Arial"/>
                  <w:sz w:val="18"/>
                  <w:szCs w:val="18"/>
                </w:rPr>
                <w:t>Shallow Pattern</w:t>
              </w:r>
            </w:ins>
          </w:p>
        </w:tc>
        <w:tc>
          <w:tcPr>
            <w:tcW w:w="672" w:type="dxa"/>
            <w:tcBorders>
              <w:right w:val="single" w:sz="12" w:space="0" w:color="auto"/>
            </w:tcBorders>
          </w:tcPr>
          <w:p w14:paraId="6E0E0609" w14:textId="77777777" w:rsidR="00E2786A" w:rsidRPr="00340B0D" w:rsidRDefault="00E2786A" w:rsidP="00541D1A">
            <w:pPr>
              <w:jc w:val="center"/>
              <w:rPr>
                <w:ins w:id="10042" w:author="jonathan pritchard" w:date="2025-01-23T13:53:00Z" w16du:dateUtc="2025-01-23T13:53:00Z"/>
                <w:rFonts w:cs="Arial"/>
                <w:sz w:val="18"/>
                <w:szCs w:val="18"/>
              </w:rPr>
            </w:pPr>
          </w:p>
        </w:tc>
      </w:tr>
      <w:tr w:rsidR="00E2786A" w:rsidRPr="00340B0D" w14:paraId="2F661700" w14:textId="77777777" w:rsidTr="00541D1A">
        <w:trPr>
          <w:ins w:id="10043"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A0854C" w14:textId="77777777" w:rsidR="00E2786A" w:rsidRPr="00340B0D" w:rsidRDefault="00E2786A" w:rsidP="00541D1A">
            <w:pPr>
              <w:rPr>
                <w:ins w:id="10044" w:author="jonathan pritchard" w:date="2025-01-23T13:53:00Z" w16du:dateUtc="2025-01-23T13:53:00Z"/>
                <w:rFonts w:cs="Arial"/>
                <w:sz w:val="18"/>
                <w:szCs w:val="18"/>
              </w:rPr>
            </w:pPr>
            <w:ins w:id="10045" w:author="jonathan pritchard" w:date="2025-01-23T13:53:00Z" w16du:dateUtc="2025-01-23T13:53:00Z">
              <w:r w:rsidRPr="00340B0D">
                <w:rPr>
                  <w:rFonts w:cs="Arial"/>
                  <w:sz w:val="18"/>
                  <w:szCs w:val="18"/>
                </w:rPr>
                <w:t>Four Shades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269293" w14:textId="77777777" w:rsidR="00E2786A" w:rsidRPr="00340B0D" w:rsidRDefault="00E2786A" w:rsidP="00541D1A">
            <w:pPr>
              <w:rPr>
                <w:ins w:id="10046" w:author="jonathan pritchard" w:date="2025-01-23T13:53:00Z" w16du:dateUtc="2025-01-23T13:53:00Z"/>
                <w:rFonts w:cs="Arial"/>
                <w:sz w:val="18"/>
                <w:szCs w:val="18"/>
              </w:rPr>
            </w:pPr>
          </w:p>
        </w:tc>
        <w:tc>
          <w:tcPr>
            <w:tcW w:w="3871" w:type="dxa"/>
            <w:gridSpan w:val="5"/>
            <w:tcBorders>
              <w:left w:val="single" w:sz="12" w:space="0" w:color="auto"/>
            </w:tcBorders>
          </w:tcPr>
          <w:p w14:paraId="61D1BC56" w14:textId="77777777" w:rsidR="00E2786A" w:rsidRPr="00340B0D" w:rsidRDefault="00E2786A" w:rsidP="00541D1A">
            <w:pPr>
              <w:rPr>
                <w:ins w:id="10047" w:author="jonathan pritchard" w:date="2025-01-23T13:53:00Z" w16du:dateUtc="2025-01-23T13:53:00Z"/>
                <w:rFonts w:cs="Arial"/>
                <w:sz w:val="18"/>
                <w:szCs w:val="18"/>
              </w:rPr>
            </w:pPr>
            <w:ins w:id="10048" w:author="jonathan pritchard" w:date="2025-01-23T13:53:00Z" w16du:dateUtc="2025-01-23T13:53:00Z">
              <w:r w:rsidRPr="00340B0D">
                <w:rPr>
                  <w:rFonts w:cs="Arial"/>
                  <w:sz w:val="18"/>
                  <w:szCs w:val="18"/>
                </w:rPr>
                <w:t>Unknown</w:t>
              </w:r>
            </w:ins>
          </w:p>
        </w:tc>
        <w:tc>
          <w:tcPr>
            <w:tcW w:w="672" w:type="dxa"/>
            <w:tcBorders>
              <w:right w:val="single" w:sz="12" w:space="0" w:color="auto"/>
            </w:tcBorders>
          </w:tcPr>
          <w:p w14:paraId="46330C27" w14:textId="77777777" w:rsidR="00E2786A" w:rsidRPr="00340B0D" w:rsidRDefault="00E2786A" w:rsidP="00541D1A">
            <w:pPr>
              <w:jc w:val="center"/>
              <w:rPr>
                <w:ins w:id="10049" w:author="jonathan pritchard" w:date="2025-01-23T13:53:00Z" w16du:dateUtc="2025-01-23T13:53:00Z"/>
                <w:rFonts w:cs="Arial"/>
                <w:sz w:val="18"/>
                <w:szCs w:val="18"/>
              </w:rPr>
            </w:pPr>
          </w:p>
        </w:tc>
      </w:tr>
      <w:tr w:rsidR="00E2786A" w:rsidRPr="00340B0D" w14:paraId="16B22B86" w14:textId="77777777" w:rsidTr="00541D1A">
        <w:trPr>
          <w:ins w:id="10050"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8D24E0" w14:textId="77777777" w:rsidR="00E2786A" w:rsidRPr="00340B0D" w:rsidRDefault="00E2786A" w:rsidP="00541D1A">
            <w:pPr>
              <w:rPr>
                <w:ins w:id="10051" w:author="jonathan pritchard" w:date="2025-01-23T13:53:00Z" w16du:dateUtc="2025-01-23T13:53:00Z"/>
                <w:rFonts w:cs="Arial"/>
                <w:sz w:val="18"/>
                <w:szCs w:val="18"/>
              </w:rPr>
            </w:pPr>
            <w:ins w:id="10052" w:author="jonathan pritchard" w:date="2025-01-23T13:53:00Z" w16du:dateUtc="2025-01-23T13:53:00Z">
              <w:r w:rsidRPr="00340B0D">
                <w:rPr>
                  <w:rFonts w:cs="Arial"/>
                  <w:sz w:val="18"/>
                  <w:szCs w:val="18"/>
                </w:rPr>
                <w:t>Radar Overlay</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CCA954" w14:textId="77777777" w:rsidR="00E2786A" w:rsidRPr="00340B0D" w:rsidRDefault="00E2786A" w:rsidP="00541D1A">
            <w:pPr>
              <w:rPr>
                <w:ins w:id="10053" w:author="jonathan pritchard" w:date="2025-01-23T13:53:00Z" w16du:dateUtc="2025-01-23T13:53:00Z"/>
                <w:rFonts w:cs="Arial"/>
                <w:sz w:val="18"/>
                <w:szCs w:val="18"/>
              </w:rPr>
            </w:pPr>
          </w:p>
        </w:tc>
        <w:tc>
          <w:tcPr>
            <w:tcW w:w="3871" w:type="dxa"/>
            <w:gridSpan w:val="5"/>
            <w:tcBorders>
              <w:left w:val="single" w:sz="12" w:space="0" w:color="auto"/>
            </w:tcBorders>
          </w:tcPr>
          <w:p w14:paraId="2D88AA0C" w14:textId="77777777" w:rsidR="00E2786A" w:rsidRPr="00340B0D" w:rsidRDefault="00E2786A" w:rsidP="00541D1A">
            <w:pPr>
              <w:rPr>
                <w:ins w:id="10054" w:author="jonathan pritchard" w:date="2025-01-23T13:53:00Z" w16du:dateUtc="2025-01-23T13:53:00Z"/>
                <w:rFonts w:cs="Arial"/>
                <w:sz w:val="18"/>
                <w:szCs w:val="18"/>
              </w:rPr>
            </w:pPr>
            <w:ins w:id="10055" w:author="jonathan pritchard" w:date="2025-01-23T13:53:00Z" w16du:dateUtc="2025-01-23T13:53:00Z">
              <w:r w:rsidRPr="00340B0D">
                <w:rPr>
                  <w:rFonts w:cs="Arial"/>
                  <w:sz w:val="18"/>
                  <w:szCs w:val="18"/>
                </w:rPr>
                <w:t>Update Review</w:t>
              </w:r>
            </w:ins>
          </w:p>
        </w:tc>
        <w:tc>
          <w:tcPr>
            <w:tcW w:w="672" w:type="dxa"/>
            <w:tcBorders>
              <w:right w:val="single" w:sz="12" w:space="0" w:color="auto"/>
            </w:tcBorders>
          </w:tcPr>
          <w:p w14:paraId="6EF0607A" w14:textId="77777777" w:rsidR="00E2786A" w:rsidRPr="00340B0D" w:rsidRDefault="00E2786A" w:rsidP="00541D1A">
            <w:pPr>
              <w:jc w:val="center"/>
              <w:rPr>
                <w:ins w:id="10056" w:author="jonathan pritchard" w:date="2025-01-23T13:53:00Z" w16du:dateUtc="2025-01-23T13:53:00Z"/>
                <w:rFonts w:cs="Arial"/>
                <w:sz w:val="18"/>
                <w:szCs w:val="18"/>
              </w:rPr>
            </w:pPr>
          </w:p>
        </w:tc>
      </w:tr>
      <w:tr w:rsidR="00E2786A" w:rsidRPr="00340B0D" w14:paraId="1DBD2CB0" w14:textId="77777777" w:rsidTr="00541D1A">
        <w:trPr>
          <w:ins w:id="10057"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3C6941" w14:textId="77777777" w:rsidR="00E2786A" w:rsidRPr="00340B0D" w:rsidRDefault="00E2786A" w:rsidP="00541D1A">
            <w:pPr>
              <w:rPr>
                <w:ins w:id="10058" w:author="jonathan pritchard" w:date="2025-01-23T13:53:00Z" w16du:dateUtc="2025-01-23T13:53:00Z"/>
                <w:rFonts w:cs="Arial"/>
                <w:sz w:val="18"/>
                <w:szCs w:val="18"/>
              </w:rPr>
            </w:pPr>
            <w:ins w:id="10059" w:author="jonathan pritchard" w:date="2025-01-23T13:53:00Z" w16du:dateUtc="2025-01-23T13:53:00Z">
              <w:r w:rsidRPr="00340B0D">
                <w:rPr>
                  <w:rFonts w:cs="Arial"/>
                  <w:sz w:val="18"/>
                  <w:szCs w:val="18"/>
                </w:rPr>
                <w:t>Plain Boundaries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EB795" w14:textId="77777777" w:rsidR="00E2786A" w:rsidRPr="00340B0D" w:rsidRDefault="00E2786A" w:rsidP="00541D1A">
            <w:pPr>
              <w:rPr>
                <w:ins w:id="10060" w:author="jonathan pritchard" w:date="2025-01-23T13:53:00Z" w16du:dateUtc="2025-01-23T13:53:00Z"/>
                <w:rFonts w:cs="Arial"/>
                <w:sz w:val="18"/>
                <w:szCs w:val="18"/>
              </w:rPr>
            </w:pPr>
          </w:p>
        </w:tc>
        <w:tc>
          <w:tcPr>
            <w:tcW w:w="3871" w:type="dxa"/>
            <w:gridSpan w:val="5"/>
            <w:tcBorders>
              <w:left w:val="single" w:sz="12" w:space="0" w:color="auto"/>
            </w:tcBorders>
          </w:tcPr>
          <w:p w14:paraId="17F5A839" w14:textId="77777777" w:rsidR="00E2786A" w:rsidRPr="00340B0D" w:rsidRDefault="00E2786A" w:rsidP="00541D1A">
            <w:pPr>
              <w:rPr>
                <w:ins w:id="10061" w:author="jonathan pritchard" w:date="2025-01-23T13:53:00Z" w16du:dateUtc="2025-01-23T13:53:00Z"/>
                <w:rFonts w:cs="Arial"/>
                <w:sz w:val="18"/>
                <w:szCs w:val="18"/>
              </w:rPr>
            </w:pPr>
            <w:ins w:id="10062" w:author="jonathan pritchard" w:date="2025-01-23T13:53:00Z" w16du:dateUtc="2025-01-23T13:53:00Z">
              <w:r w:rsidRPr="00340B0D">
                <w:rPr>
                  <w:rFonts w:cs="Arial"/>
                  <w:b/>
                  <w:bCs/>
                  <w:sz w:val="18"/>
                  <w:szCs w:val="18"/>
                </w:rPr>
                <w:t>Text Groups</w:t>
              </w:r>
            </w:ins>
          </w:p>
        </w:tc>
        <w:tc>
          <w:tcPr>
            <w:tcW w:w="672" w:type="dxa"/>
            <w:tcBorders>
              <w:right w:val="single" w:sz="12" w:space="0" w:color="auto"/>
            </w:tcBorders>
          </w:tcPr>
          <w:p w14:paraId="4643450F" w14:textId="77777777" w:rsidR="00E2786A" w:rsidRPr="00340B0D" w:rsidRDefault="00E2786A" w:rsidP="00541D1A">
            <w:pPr>
              <w:jc w:val="center"/>
              <w:rPr>
                <w:ins w:id="10063" w:author="jonathan pritchard" w:date="2025-01-23T13:53:00Z" w16du:dateUtc="2025-01-23T13:53:00Z"/>
                <w:rFonts w:cs="Arial"/>
                <w:sz w:val="18"/>
                <w:szCs w:val="18"/>
              </w:rPr>
            </w:pPr>
          </w:p>
        </w:tc>
      </w:tr>
      <w:tr w:rsidR="00E2786A" w:rsidRPr="00340B0D" w14:paraId="53E53A69" w14:textId="77777777" w:rsidTr="00541D1A">
        <w:trPr>
          <w:ins w:id="10064"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68266A" w14:textId="77777777" w:rsidR="00E2786A" w:rsidRPr="00340B0D" w:rsidRDefault="00E2786A" w:rsidP="00541D1A">
            <w:pPr>
              <w:rPr>
                <w:ins w:id="10065" w:author="jonathan pritchard" w:date="2025-01-23T13:53:00Z" w16du:dateUtc="2025-01-23T13:53:00Z"/>
                <w:rFonts w:cs="Arial"/>
                <w:sz w:val="18"/>
                <w:szCs w:val="18"/>
              </w:rPr>
            </w:pPr>
            <w:ins w:id="10066" w:author="jonathan pritchard" w:date="2025-01-23T13:53:00Z" w16du:dateUtc="2025-01-23T13:53:00Z">
              <w:r w:rsidRPr="00340B0D">
                <w:rPr>
                  <w:rFonts w:cs="Arial"/>
                  <w:sz w:val="18"/>
                  <w:szCs w:val="18"/>
                </w:rPr>
                <w:t>Simplified Symbols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969F7B" w14:textId="77777777" w:rsidR="00E2786A" w:rsidRPr="00340B0D" w:rsidRDefault="00E2786A" w:rsidP="00541D1A">
            <w:pPr>
              <w:rPr>
                <w:ins w:id="10067" w:author="jonathan pritchard" w:date="2025-01-23T13:53:00Z" w16du:dateUtc="2025-01-23T13:53:00Z"/>
                <w:rFonts w:cs="Arial"/>
                <w:sz w:val="18"/>
                <w:szCs w:val="18"/>
              </w:rPr>
            </w:pPr>
          </w:p>
        </w:tc>
        <w:tc>
          <w:tcPr>
            <w:tcW w:w="3871" w:type="dxa"/>
            <w:gridSpan w:val="5"/>
            <w:tcBorders>
              <w:left w:val="single" w:sz="12" w:space="0" w:color="auto"/>
            </w:tcBorders>
          </w:tcPr>
          <w:p w14:paraId="7070E59B" w14:textId="77777777" w:rsidR="00E2786A" w:rsidRPr="00340B0D" w:rsidRDefault="00E2786A" w:rsidP="00541D1A">
            <w:pPr>
              <w:rPr>
                <w:ins w:id="10068" w:author="jonathan pritchard" w:date="2025-01-23T13:53:00Z" w16du:dateUtc="2025-01-23T13:53:00Z"/>
                <w:rFonts w:cs="Arial"/>
                <w:sz w:val="18"/>
                <w:szCs w:val="18"/>
              </w:rPr>
            </w:pPr>
            <w:ins w:id="10069" w:author="jonathan pritchard" w:date="2025-01-23T13:53:00Z" w16du:dateUtc="2025-01-23T13:53:00Z">
              <w:r w:rsidRPr="00340B0D">
                <w:rPr>
                  <w:rFonts w:cs="Arial"/>
                  <w:sz w:val="18"/>
                  <w:szCs w:val="18"/>
                </w:rPr>
                <w:t>Chart Text</w:t>
              </w:r>
            </w:ins>
          </w:p>
        </w:tc>
        <w:tc>
          <w:tcPr>
            <w:tcW w:w="672" w:type="dxa"/>
            <w:tcBorders>
              <w:right w:val="single" w:sz="12" w:space="0" w:color="auto"/>
            </w:tcBorders>
          </w:tcPr>
          <w:p w14:paraId="362566CB" w14:textId="77777777" w:rsidR="00E2786A" w:rsidRPr="00340B0D" w:rsidRDefault="00E2786A" w:rsidP="00541D1A">
            <w:pPr>
              <w:jc w:val="center"/>
              <w:rPr>
                <w:ins w:id="10070" w:author="jonathan pritchard" w:date="2025-01-23T13:53:00Z" w16du:dateUtc="2025-01-23T13:53:00Z"/>
                <w:rFonts w:cs="Arial"/>
                <w:sz w:val="18"/>
                <w:szCs w:val="18"/>
              </w:rPr>
            </w:pPr>
          </w:p>
        </w:tc>
      </w:tr>
      <w:tr w:rsidR="00E2786A" w:rsidRPr="00340B0D" w14:paraId="51C8AE4F" w14:textId="77777777" w:rsidTr="00541D1A">
        <w:trPr>
          <w:ins w:id="10071"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FE9E9F" w14:textId="77777777" w:rsidR="00E2786A" w:rsidRPr="00340B0D" w:rsidRDefault="00E2786A" w:rsidP="00541D1A">
            <w:pPr>
              <w:rPr>
                <w:ins w:id="10072" w:author="jonathan pritchard" w:date="2025-01-23T13:53:00Z" w16du:dateUtc="2025-01-23T13:53:00Z"/>
                <w:rFonts w:cs="Arial"/>
                <w:sz w:val="18"/>
                <w:szCs w:val="18"/>
              </w:rPr>
            </w:pPr>
            <w:ins w:id="10073" w:author="jonathan pritchard" w:date="2025-01-23T13:53:00Z" w16du:dateUtc="2025-01-23T13:53:00Z">
              <w:r w:rsidRPr="00340B0D">
                <w:rPr>
                  <w:rFonts w:cs="Arial"/>
                  <w:sz w:val="18"/>
                  <w:szCs w:val="18"/>
                </w:rPr>
                <w:t>Full Light Lines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17F063" w14:textId="77777777" w:rsidR="00E2786A" w:rsidRPr="00340B0D" w:rsidRDefault="00E2786A" w:rsidP="00541D1A">
            <w:pPr>
              <w:rPr>
                <w:ins w:id="10074" w:author="jonathan pritchard" w:date="2025-01-23T13:53:00Z" w16du:dateUtc="2025-01-23T13:53:00Z"/>
                <w:rFonts w:cs="Arial"/>
                <w:sz w:val="18"/>
                <w:szCs w:val="18"/>
              </w:rPr>
            </w:pPr>
          </w:p>
        </w:tc>
        <w:tc>
          <w:tcPr>
            <w:tcW w:w="3871" w:type="dxa"/>
            <w:gridSpan w:val="5"/>
            <w:tcBorders>
              <w:left w:val="single" w:sz="12" w:space="0" w:color="auto"/>
            </w:tcBorders>
          </w:tcPr>
          <w:p w14:paraId="3B6DC967" w14:textId="77777777" w:rsidR="00E2786A" w:rsidRPr="00340B0D" w:rsidRDefault="00E2786A" w:rsidP="00541D1A">
            <w:pPr>
              <w:rPr>
                <w:ins w:id="10075" w:author="jonathan pritchard" w:date="2025-01-23T13:53:00Z" w16du:dateUtc="2025-01-23T13:53:00Z"/>
                <w:rFonts w:cs="Arial"/>
                <w:sz w:val="18"/>
                <w:szCs w:val="18"/>
              </w:rPr>
            </w:pPr>
            <w:ins w:id="10076" w:author="jonathan pritchard" w:date="2025-01-23T13:53:00Z" w16du:dateUtc="2025-01-23T13:53:00Z">
              <w:r w:rsidRPr="00340B0D">
                <w:rPr>
                  <w:rFonts w:cs="Arial"/>
                  <w:sz w:val="18"/>
                  <w:szCs w:val="18"/>
                </w:rPr>
                <w:t xml:space="preserve">    Important text</w:t>
              </w:r>
            </w:ins>
          </w:p>
        </w:tc>
        <w:tc>
          <w:tcPr>
            <w:tcW w:w="672" w:type="dxa"/>
            <w:tcBorders>
              <w:right w:val="single" w:sz="12" w:space="0" w:color="auto"/>
            </w:tcBorders>
          </w:tcPr>
          <w:p w14:paraId="7DD43A2C" w14:textId="77777777" w:rsidR="00E2786A" w:rsidRPr="00340B0D" w:rsidRDefault="00E2786A" w:rsidP="00541D1A">
            <w:pPr>
              <w:jc w:val="center"/>
              <w:rPr>
                <w:ins w:id="10077" w:author="jonathan pritchard" w:date="2025-01-23T13:53:00Z" w16du:dateUtc="2025-01-23T13:53:00Z"/>
                <w:rFonts w:cs="Arial"/>
                <w:sz w:val="18"/>
                <w:szCs w:val="18"/>
              </w:rPr>
            </w:pPr>
          </w:p>
        </w:tc>
      </w:tr>
      <w:tr w:rsidR="00E2786A" w:rsidRPr="00340B0D" w14:paraId="68F6D208" w14:textId="77777777" w:rsidTr="00541D1A">
        <w:trPr>
          <w:ins w:id="10078"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3DE26" w14:textId="77777777" w:rsidR="00E2786A" w:rsidRPr="00340B0D" w:rsidRDefault="00E2786A" w:rsidP="00541D1A">
            <w:pPr>
              <w:rPr>
                <w:ins w:id="10079" w:author="jonathan pritchard" w:date="2025-01-23T13:53:00Z" w16du:dateUtc="2025-01-23T13:53:00Z"/>
                <w:rFonts w:cs="Arial"/>
                <w:sz w:val="18"/>
                <w:szCs w:val="18"/>
              </w:rPr>
            </w:pPr>
            <w:ins w:id="10080" w:author="jonathan pritchard" w:date="2025-01-23T13:53:00Z" w16du:dateUtc="2025-01-23T13:53:00Z">
              <w:r w:rsidRPr="00340B0D">
                <w:rPr>
                  <w:rFonts w:cs="Arial"/>
                  <w:sz w:val="18"/>
                  <w:szCs w:val="18"/>
                </w:rPr>
                <w:t>Ignore scale minimum</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E1C4A" w14:textId="77777777" w:rsidR="00E2786A" w:rsidRPr="00340B0D" w:rsidRDefault="00E2786A" w:rsidP="00541D1A">
            <w:pPr>
              <w:rPr>
                <w:ins w:id="10081" w:author="jonathan pritchard" w:date="2025-01-23T13:53:00Z" w16du:dateUtc="2025-01-23T13:53:00Z"/>
                <w:rFonts w:cs="Arial"/>
                <w:sz w:val="18"/>
                <w:szCs w:val="18"/>
              </w:rPr>
            </w:pPr>
          </w:p>
        </w:tc>
        <w:tc>
          <w:tcPr>
            <w:tcW w:w="3871" w:type="dxa"/>
            <w:gridSpan w:val="5"/>
            <w:tcBorders>
              <w:left w:val="single" w:sz="12" w:space="0" w:color="auto"/>
            </w:tcBorders>
          </w:tcPr>
          <w:p w14:paraId="4B901D79" w14:textId="77777777" w:rsidR="00E2786A" w:rsidRPr="00340B0D" w:rsidRDefault="00E2786A" w:rsidP="00541D1A">
            <w:pPr>
              <w:rPr>
                <w:ins w:id="10082" w:author="jonathan pritchard" w:date="2025-01-23T13:53:00Z" w16du:dateUtc="2025-01-23T13:53:00Z"/>
                <w:rFonts w:cs="Arial"/>
                <w:b/>
                <w:bCs/>
                <w:sz w:val="18"/>
                <w:szCs w:val="18"/>
              </w:rPr>
            </w:pPr>
            <w:ins w:id="10083" w:author="jonathan pritchard" w:date="2025-01-23T13:53:00Z" w16du:dateUtc="2025-01-23T13:53:00Z">
              <w:r w:rsidRPr="00340B0D">
                <w:rPr>
                  <w:rFonts w:cs="Arial"/>
                  <w:b/>
                  <w:bCs/>
                  <w:sz w:val="18"/>
                  <w:szCs w:val="18"/>
                </w:rPr>
                <w:t xml:space="preserve">    Other Text</w:t>
              </w:r>
            </w:ins>
          </w:p>
        </w:tc>
        <w:tc>
          <w:tcPr>
            <w:tcW w:w="672" w:type="dxa"/>
            <w:tcBorders>
              <w:right w:val="single" w:sz="12" w:space="0" w:color="auto"/>
            </w:tcBorders>
          </w:tcPr>
          <w:p w14:paraId="72C77595" w14:textId="77777777" w:rsidR="00E2786A" w:rsidRPr="00340B0D" w:rsidRDefault="00E2786A" w:rsidP="00541D1A">
            <w:pPr>
              <w:jc w:val="center"/>
              <w:rPr>
                <w:ins w:id="10084" w:author="jonathan pritchard" w:date="2025-01-23T13:53:00Z" w16du:dateUtc="2025-01-23T13:53:00Z"/>
                <w:rFonts w:cs="Arial"/>
                <w:sz w:val="18"/>
                <w:szCs w:val="18"/>
              </w:rPr>
            </w:pPr>
          </w:p>
        </w:tc>
      </w:tr>
      <w:tr w:rsidR="00E2786A" w:rsidRPr="00340B0D" w14:paraId="785D382E" w14:textId="77777777" w:rsidTr="00541D1A">
        <w:trPr>
          <w:ins w:id="10085" w:author="jonathan pritchard" w:date="2025-01-23T13:53:00Z"/>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E47550" w14:textId="77777777" w:rsidR="00E2786A" w:rsidRPr="00340B0D" w:rsidRDefault="00E2786A" w:rsidP="00541D1A">
            <w:pPr>
              <w:rPr>
                <w:ins w:id="10086" w:author="jonathan pritchard" w:date="2025-01-23T13:53:00Z" w16du:dateUtc="2025-01-23T13:53:00Z"/>
                <w:rFonts w:cs="Arial"/>
                <w:sz w:val="18"/>
                <w:szCs w:val="18"/>
              </w:rPr>
            </w:pPr>
            <w:ins w:id="10087" w:author="jonathan pritchard" w:date="2025-01-23T13:53:00Z" w16du:dateUtc="2025-01-23T13:53:00Z">
              <w:r w:rsidRPr="00340B0D">
                <w:rPr>
                  <w:rFonts w:cs="Arial"/>
                  <w:sz w:val="18"/>
                  <w:szCs w:val="18"/>
                </w:rPr>
                <w:t>Shallow Water Dangers</w:t>
              </w:r>
            </w:ins>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A757A4B" w14:textId="77777777" w:rsidR="00E2786A" w:rsidRPr="00340B0D" w:rsidRDefault="00E2786A" w:rsidP="00541D1A">
            <w:pPr>
              <w:rPr>
                <w:ins w:id="10088" w:author="jonathan pritchard" w:date="2025-01-23T13:53:00Z" w16du:dateUtc="2025-01-23T13:53:00Z"/>
                <w:rFonts w:cs="Arial"/>
                <w:sz w:val="18"/>
                <w:szCs w:val="18"/>
              </w:rPr>
            </w:pPr>
          </w:p>
        </w:tc>
        <w:tc>
          <w:tcPr>
            <w:tcW w:w="3871" w:type="dxa"/>
            <w:gridSpan w:val="5"/>
            <w:tcBorders>
              <w:left w:val="single" w:sz="12" w:space="0" w:color="auto"/>
            </w:tcBorders>
          </w:tcPr>
          <w:p w14:paraId="67E16F3A" w14:textId="77777777" w:rsidR="00E2786A" w:rsidRPr="00340B0D" w:rsidRDefault="00E2786A" w:rsidP="00541D1A">
            <w:pPr>
              <w:rPr>
                <w:ins w:id="10089" w:author="jonathan pritchard" w:date="2025-01-23T13:53:00Z" w16du:dateUtc="2025-01-23T13:53:00Z"/>
                <w:rFonts w:cs="Arial"/>
                <w:sz w:val="18"/>
                <w:szCs w:val="18"/>
              </w:rPr>
            </w:pPr>
            <w:ins w:id="10090" w:author="jonathan pritchard" w:date="2025-01-23T13:53:00Z" w16du:dateUtc="2025-01-23T13:53:00Z">
              <w:r w:rsidRPr="00340B0D">
                <w:rPr>
                  <w:rFonts w:cs="Arial"/>
                  <w:sz w:val="18"/>
                  <w:szCs w:val="18"/>
                </w:rPr>
                <w:t xml:space="preserve">        Names</w:t>
              </w:r>
            </w:ins>
          </w:p>
        </w:tc>
        <w:tc>
          <w:tcPr>
            <w:tcW w:w="672" w:type="dxa"/>
            <w:tcBorders>
              <w:right w:val="single" w:sz="12" w:space="0" w:color="auto"/>
            </w:tcBorders>
          </w:tcPr>
          <w:p w14:paraId="4E74F80F" w14:textId="77777777" w:rsidR="00E2786A" w:rsidRPr="00340B0D" w:rsidRDefault="00E2786A" w:rsidP="00541D1A">
            <w:pPr>
              <w:jc w:val="center"/>
              <w:rPr>
                <w:ins w:id="10091" w:author="jonathan pritchard" w:date="2025-01-23T13:53:00Z" w16du:dateUtc="2025-01-23T13:53:00Z"/>
                <w:rFonts w:cs="Arial"/>
                <w:sz w:val="18"/>
                <w:szCs w:val="18"/>
              </w:rPr>
            </w:pPr>
          </w:p>
        </w:tc>
      </w:tr>
      <w:tr w:rsidR="00E2786A" w:rsidRPr="00340B0D" w14:paraId="5FD88BFD" w14:textId="77777777" w:rsidTr="00541D1A">
        <w:trPr>
          <w:ins w:id="10092" w:author="jonathan pritchard" w:date="2025-01-23T13:53:00Z"/>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B4129A9" w14:textId="77777777" w:rsidR="00E2786A" w:rsidRPr="00340B0D" w:rsidRDefault="00E2786A" w:rsidP="00541D1A">
            <w:pPr>
              <w:jc w:val="center"/>
              <w:rPr>
                <w:ins w:id="10093" w:author="jonathan pritchard" w:date="2025-01-23T13:53:00Z" w16du:dateUtc="2025-01-23T13:53:00Z"/>
                <w:rFonts w:cs="Arial"/>
                <w:b/>
                <w:bCs/>
                <w:sz w:val="18"/>
                <w:szCs w:val="18"/>
              </w:rPr>
            </w:pPr>
            <w:ins w:id="10094" w:author="jonathan pritchard" w:date="2025-01-23T13:53:00Z" w16du:dateUtc="2025-01-23T13:53:00Z">
              <w:r w:rsidRPr="00340B0D">
                <w:rPr>
                  <w:rFonts w:cs="Arial"/>
                  <w:b/>
                  <w:bCs/>
                  <w:sz w:val="18"/>
                  <w:szCs w:val="18"/>
                </w:rPr>
                <w:t>Palette</w:t>
              </w:r>
            </w:ins>
          </w:p>
        </w:tc>
        <w:tc>
          <w:tcPr>
            <w:tcW w:w="3871" w:type="dxa"/>
            <w:gridSpan w:val="5"/>
            <w:tcBorders>
              <w:left w:val="single" w:sz="12" w:space="0" w:color="auto"/>
            </w:tcBorders>
          </w:tcPr>
          <w:p w14:paraId="7DE7F010" w14:textId="77777777" w:rsidR="00E2786A" w:rsidRPr="00340B0D" w:rsidRDefault="00E2786A" w:rsidP="00541D1A">
            <w:pPr>
              <w:rPr>
                <w:ins w:id="10095" w:author="jonathan pritchard" w:date="2025-01-23T13:53:00Z" w16du:dateUtc="2025-01-23T13:53:00Z"/>
                <w:rFonts w:cs="Arial"/>
                <w:b/>
                <w:bCs/>
                <w:sz w:val="18"/>
                <w:szCs w:val="18"/>
              </w:rPr>
            </w:pPr>
            <w:ins w:id="10096" w:author="jonathan pritchard" w:date="2025-01-23T13:53:00Z" w16du:dateUtc="2025-01-23T13:53:00Z">
              <w:r w:rsidRPr="00340B0D">
                <w:rPr>
                  <w:rFonts w:cs="Arial"/>
                  <w:sz w:val="18"/>
                  <w:szCs w:val="18"/>
                </w:rPr>
                <w:t xml:space="preserve">        Light description</w:t>
              </w:r>
            </w:ins>
          </w:p>
        </w:tc>
        <w:tc>
          <w:tcPr>
            <w:tcW w:w="672" w:type="dxa"/>
            <w:tcBorders>
              <w:right w:val="single" w:sz="12" w:space="0" w:color="auto"/>
            </w:tcBorders>
          </w:tcPr>
          <w:p w14:paraId="45F19471" w14:textId="77777777" w:rsidR="00E2786A" w:rsidRPr="00340B0D" w:rsidRDefault="00E2786A" w:rsidP="00541D1A">
            <w:pPr>
              <w:jc w:val="center"/>
              <w:rPr>
                <w:ins w:id="10097" w:author="jonathan pritchard" w:date="2025-01-23T13:53:00Z" w16du:dateUtc="2025-01-23T13:53:00Z"/>
                <w:rFonts w:cs="Arial"/>
                <w:sz w:val="18"/>
                <w:szCs w:val="18"/>
              </w:rPr>
            </w:pPr>
          </w:p>
        </w:tc>
      </w:tr>
      <w:tr w:rsidR="00E2786A" w:rsidRPr="00340B0D" w14:paraId="1FC4F86A" w14:textId="77777777" w:rsidTr="00541D1A">
        <w:trPr>
          <w:ins w:id="10098" w:author="jonathan pritchard" w:date="2025-01-23T13:53:00Z"/>
        </w:trPr>
        <w:customXmlInsRangeStart w:id="10099" w:author="jonathan pritchard" w:date="2025-01-23T13:53:00Z"/>
        <w:sdt>
          <w:sdtPr>
            <w:rPr>
              <w:rFonts w:cs="Arial"/>
              <w:sz w:val="18"/>
              <w:szCs w:val="18"/>
            </w:rPr>
            <w:alias w:val="Palette"/>
            <w:tag w:val="Palette"/>
            <w:id w:val="203919344"/>
            <w:placeholder>
              <w:docPart w:val="EA51186B60964139A17A3DC4510241E5"/>
            </w:placeholder>
            <w:comboBox>
              <w:listItem w:displayText="Day" w:value="Day"/>
              <w:listItem w:displayText="Dusk" w:value="Dusk"/>
              <w:listItem w:displayText="Night" w:value="Night"/>
            </w:comboBox>
          </w:sdtPr>
          <w:sdtContent>
            <w:customXmlInsRangeEnd w:id="10099"/>
            <w:tc>
              <w:tcPr>
                <w:tcW w:w="4656" w:type="dxa"/>
                <w:gridSpan w:val="5"/>
                <w:tcBorders>
                  <w:left w:val="single" w:sz="12" w:space="0" w:color="auto"/>
                  <w:bottom w:val="single" w:sz="12" w:space="0" w:color="auto"/>
                  <w:right w:val="single" w:sz="12" w:space="0" w:color="auto"/>
                </w:tcBorders>
              </w:tcPr>
              <w:p w14:paraId="117F5A0E" w14:textId="77777777" w:rsidR="00E2786A" w:rsidRPr="00340B0D" w:rsidRDefault="00E2786A" w:rsidP="00541D1A">
                <w:pPr>
                  <w:rPr>
                    <w:ins w:id="10100" w:author="jonathan pritchard" w:date="2025-01-23T13:53:00Z" w16du:dateUtc="2025-01-23T13:53:00Z"/>
                    <w:rFonts w:cs="Arial"/>
                    <w:sz w:val="18"/>
                    <w:szCs w:val="18"/>
                  </w:rPr>
                </w:pPr>
                <w:ins w:id="10101" w:author="jonathan pritchard" w:date="2025-01-23T13:53:00Z" w16du:dateUtc="2025-01-23T13:53:00Z">
                  <w:r w:rsidRPr="00340B0D">
                    <w:rPr>
                      <w:rFonts w:cs="Arial"/>
                      <w:sz w:val="18"/>
                      <w:szCs w:val="18"/>
                    </w:rPr>
                    <w:t>Day</w:t>
                  </w:r>
                </w:ins>
              </w:p>
            </w:tc>
            <w:customXmlInsRangeStart w:id="10102" w:author="jonathan pritchard" w:date="2025-01-23T13:53:00Z"/>
          </w:sdtContent>
        </w:sdt>
        <w:customXmlInsRangeEnd w:id="10102"/>
        <w:tc>
          <w:tcPr>
            <w:tcW w:w="3871" w:type="dxa"/>
            <w:gridSpan w:val="5"/>
            <w:tcBorders>
              <w:left w:val="single" w:sz="12" w:space="0" w:color="auto"/>
            </w:tcBorders>
          </w:tcPr>
          <w:p w14:paraId="5DAE8933" w14:textId="77777777" w:rsidR="00E2786A" w:rsidRPr="00340B0D" w:rsidRDefault="00E2786A" w:rsidP="00541D1A">
            <w:pPr>
              <w:rPr>
                <w:ins w:id="10103" w:author="jonathan pritchard" w:date="2025-01-23T13:53:00Z" w16du:dateUtc="2025-01-23T13:53:00Z"/>
                <w:rFonts w:cs="Arial"/>
                <w:b/>
                <w:bCs/>
                <w:sz w:val="18"/>
                <w:szCs w:val="18"/>
              </w:rPr>
            </w:pPr>
            <w:ins w:id="10104" w:author="jonathan pritchard" w:date="2025-01-23T13:53:00Z" w16du:dateUtc="2025-01-23T13:53:00Z">
              <w:r w:rsidRPr="00340B0D">
                <w:rPr>
                  <w:rFonts w:cs="Arial"/>
                  <w:sz w:val="18"/>
                  <w:szCs w:val="18"/>
                </w:rPr>
                <w:t xml:space="preserve">        All other chart text</w:t>
              </w:r>
            </w:ins>
          </w:p>
        </w:tc>
        <w:tc>
          <w:tcPr>
            <w:tcW w:w="672" w:type="dxa"/>
            <w:tcBorders>
              <w:right w:val="single" w:sz="12" w:space="0" w:color="auto"/>
            </w:tcBorders>
          </w:tcPr>
          <w:p w14:paraId="0BD259A0" w14:textId="77777777" w:rsidR="00E2786A" w:rsidRPr="00340B0D" w:rsidRDefault="00E2786A" w:rsidP="00541D1A">
            <w:pPr>
              <w:jc w:val="center"/>
              <w:rPr>
                <w:ins w:id="10105" w:author="jonathan pritchard" w:date="2025-01-23T13:53:00Z" w16du:dateUtc="2025-01-23T13:53:00Z"/>
                <w:rFonts w:cs="Arial"/>
                <w:sz w:val="18"/>
                <w:szCs w:val="18"/>
              </w:rPr>
            </w:pPr>
          </w:p>
        </w:tc>
      </w:tr>
      <w:tr w:rsidR="00E2786A" w:rsidRPr="00340B0D" w14:paraId="5F04FA3D" w14:textId="77777777" w:rsidTr="00541D1A">
        <w:trPr>
          <w:ins w:id="10106"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7AB134" w14:textId="77777777" w:rsidR="00E2786A" w:rsidRPr="00340B0D" w:rsidRDefault="00E2786A" w:rsidP="00541D1A">
            <w:pPr>
              <w:jc w:val="center"/>
              <w:rPr>
                <w:ins w:id="10107" w:author="jonathan pritchard" w:date="2025-01-23T13:53:00Z" w16du:dateUtc="2025-01-23T13:53:00Z"/>
                <w:rFonts w:cs="Arial"/>
                <w:b/>
                <w:bCs/>
                <w:sz w:val="18"/>
                <w:szCs w:val="18"/>
              </w:rPr>
            </w:pPr>
          </w:p>
        </w:tc>
        <w:tc>
          <w:tcPr>
            <w:tcW w:w="3871" w:type="dxa"/>
            <w:gridSpan w:val="5"/>
            <w:tcBorders>
              <w:left w:val="single" w:sz="12" w:space="0" w:color="auto"/>
            </w:tcBorders>
          </w:tcPr>
          <w:p w14:paraId="17ED08A9" w14:textId="77777777" w:rsidR="00E2786A" w:rsidRPr="00340B0D" w:rsidRDefault="00E2786A" w:rsidP="00541D1A">
            <w:pPr>
              <w:rPr>
                <w:ins w:id="10108" w:author="jonathan pritchard" w:date="2025-01-23T13:53:00Z" w16du:dateUtc="2025-01-23T13:53:00Z"/>
                <w:rFonts w:cs="Arial"/>
                <w:sz w:val="18"/>
                <w:szCs w:val="18"/>
              </w:rPr>
            </w:pPr>
          </w:p>
        </w:tc>
        <w:tc>
          <w:tcPr>
            <w:tcW w:w="672" w:type="dxa"/>
            <w:tcBorders>
              <w:right w:val="single" w:sz="12" w:space="0" w:color="auto"/>
            </w:tcBorders>
            <w:vAlign w:val="center"/>
          </w:tcPr>
          <w:p w14:paraId="7B71FD07" w14:textId="77777777" w:rsidR="00E2786A" w:rsidRPr="00340B0D" w:rsidRDefault="00E2786A" w:rsidP="00541D1A">
            <w:pPr>
              <w:jc w:val="center"/>
              <w:rPr>
                <w:ins w:id="10109" w:author="jonathan pritchard" w:date="2025-01-23T13:53:00Z" w16du:dateUtc="2025-01-23T13:53:00Z"/>
                <w:rFonts w:cs="Arial"/>
                <w:sz w:val="18"/>
                <w:szCs w:val="18"/>
              </w:rPr>
            </w:pPr>
          </w:p>
        </w:tc>
      </w:tr>
      <w:tr w:rsidR="00E2786A" w:rsidRPr="00340B0D" w14:paraId="429F92F9" w14:textId="77777777" w:rsidTr="00541D1A">
        <w:trPr>
          <w:ins w:id="10110" w:author="jonathan pritchard" w:date="2025-01-23T13:53:00Z"/>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5D00EA5F" w14:textId="77777777" w:rsidR="00E2786A" w:rsidRPr="00340B0D" w:rsidRDefault="00E2786A" w:rsidP="00541D1A">
            <w:pPr>
              <w:rPr>
                <w:ins w:id="10111" w:author="jonathan pritchard" w:date="2025-01-23T13:53:00Z" w16du:dateUtc="2025-01-23T13:53:00Z"/>
                <w:rFonts w:cs="Arial"/>
                <w:sz w:val="18"/>
                <w:szCs w:val="18"/>
              </w:rPr>
            </w:pPr>
          </w:p>
        </w:tc>
        <w:tc>
          <w:tcPr>
            <w:tcW w:w="3871" w:type="dxa"/>
            <w:gridSpan w:val="5"/>
            <w:tcBorders>
              <w:left w:val="single" w:sz="12" w:space="0" w:color="auto"/>
              <w:bottom w:val="single" w:sz="12" w:space="0" w:color="auto"/>
            </w:tcBorders>
          </w:tcPr>
          <w:p w14:paraId="072C3427" w14:textId="77777777" w:rsidR="00E2786A" w:rsidRPr="00340B0D" w:rsidRDefault="00E2786A" w:rsidP="00541D1A">
            <w:pPr>
              <w:jc w:val="center"/>
              <w:rPr>
                <w:ins w:id="10112" w:author="jonathan pritchard" w:date="2025-01-23T13:53:00Z" w16du:dateUtc="2025-01-23T13:53:00Z"/>
                <w:rFonts w:cs="Arial"/>
                <w:sz w:val="18"/>
                <w:szCs w:val="18"/>
              </w:rPr>
            </w:pPr>
          </w:p>
        </w:tc>
        <w:tc>
          <w:tcPr>
            <w:tcW w:w="672" w:type="dxa"/>
            <w:tcBorders>
              <w:bottom w:val="single" w:sz="12" w:space="0" w:color="auto"/>
              <w:right w:val="single" w:sz="12" w:space="0" w:color="auto"/>
            </w:tcBorders>
            <w:vAlign w:val="center"/>
          </w:tcPr>
          <w:p w14:paraId="45D97663" w14:textId="77777777" w:rsidR="00E2786A" w:rsidRPr="00340B0D" w:rsidRDefault="00E2786A" w:rsidP="00541D1A">
            <w:pPr>
              <w:jc w:val="center"/>
              <w:rPr>
                <w:ins w:id="10113" w:author="jonathan pritchard" w:date="2025-01-23T13:53:00Z" w16du:dateUtc="2025-01-23T13:53:00Z"/>
                <w:rFonts w:cs="Arial"/>
                <w:sz w:val="18"/>
                <w:szCs w:val="18"/>
              </w:rPr>
            </w:pPr>
          </w:p>
        </w:tc>
      </w:tr>
      <w:tr w:rsidR="00E2786A" w:rsidRPr="00340B0D" w14:paraId="366F8EC4" w14:textId="77777777" w:rsidTr="00541D1A">
        <w:trPr>
          <w:ins w:id="10114" w:author="jonathan pritchard" w:date="2025-01-23T13:53:00Z"/>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ED64095" w14:textId="77777777" w:rsidR="00E2786A" w:rsidRPr="00340B0D" w:rsidRDefault="00E2786A" w:rsidP="00541D1A">
            <w:pPr>
              <w:jc w:val="center"/>
              <w:rPr>
                <w:ins w:id="10115" w:author="jonathan pritchard" w:date="2025-01-23T13:53:00Z" w16du:dateUtc="2025-01-23T13:53:00Z"/>
                <w:rFonts w:cs="Arial"/>
                <w:b/>
                <w:bCs/>
                <w:sz w:val="18"/>
                <w:szCs w:val="18"/>
              </w:rPr>
            </w:pPr>
            <w:ins w:id="10116" w:author="jonathan pritchard" w:date="2025-01-23T13:53:00Z" w16du:dateUtc="2025-01-23T13:53:00Z">
              <w:r w:rsidRPr="00340B0D">
                <w:rPr>
                  <w:rFonts w:cs="Arial"/>
                  <w:b/>
                  <w:bCs/>
                  <w:sz w:val="18"/>
                  <w:szCs w:val="18"/>
                </w:rPr>
                <w:t>Date Dependent Objects</w:t>
              </w:r>
            </w:ins>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788412" w14:textId="77777777" w:rsidR="00E2786A" w:rsidRPr="00340B0D" w:rsidRDefault="00E2786A" w:rsidP="00541D1A">
            <w:pPr>
              <w:jc w:val="center"/>
              <w:rPr>
                <w:ins w:id="10117" w:author="jonathan pritchard" w:date="2025-01-23T13:53:00Z" w16du:dateUtc="2025-01-23T13:53:00Z"/>
                <w:rFonts w:cs="Arial"/>
                <w:sz w:val="18"/>
                <w:szCs w:val="18"/>
              </w:rPr>
            </w:pPr>
            <w:ins w:id="10118" w:author="jonathan pritchard" w:date="2025-01-23T13:53:00Z" w16du:dateUtc="2025-01-23T13:53:00Z">
              <w:r w:rsidRPr="00340B0D">
                <w:rPr>
                  <w:rFonts w:cs="Arial"/>
                  <w:b/>
                  <w:bCs/>
                  <w:sz w:val="18"/>
                  <w:szCs w:val="18"/>
                </w:rPr>
                <w:t>Display</w:t>
              </w:r>
            </w:ins>
          </w:p>
        </w:tc>
      </w:tr>
      <w:tr w:rsidR="00E2786A" w:rsidRPr="00340B0D" w14:paraId="37AAE3FE" w14:textId="77777777" w:rsidTr="00541D1A">
        <w:trPr>
          <w:trHeight w:val="287"/>
          <w:ins w:id="10119" w:author="jonathan pritchard" w:date="2025-01-23T13:53:00Z"/>
        </w:trPr>
        <w:tc>
          <w:tcPr>
            <w:tcW w:w="1789" w:type="dxa"/>
            <w:tcBorders>
              <w:left w:val="single" w:sz="12" w:space="0" w:color="auto"/>
              <w:bottom w:val="single" w:sz="4" w:space="0" w:color="auto"/>
            </w:tcBorders>
          </w:tcPr>
          <w:p w14:paraId="70C4C227" w14:textId="77777777" w:rsidR="00E2786A" w:rsidRPr="00340B0D" w:rsidRDefault="00E2786A" w:rsidP="00541D1A">
            <w:pPr>
              <w:rPr>
                <w:ins w:id="10120" w:author="jonathan pritchard" w:date="2025-01-23T13:53:00Z" w16du:dateUtc="2025-01-23T13:53:00Z"/>
                <w:rFonts w:cs="Arial"/>
                <w:sz w:val="18"/>
                <w:szCs w:val="18"/>
              </w:rPr>
            </w:pPr>
            <w:ins w:id="10121" w:author="jonathan pritchard" w:date="2025-01-23T13:53:00Z" w16du:dateUtc="2025-01-23T13:53:00Z">
              <w:r w:rsidRPr="00340B0D">
                <w:rPr>
                  <w:rFonts w:cs="Arial"/>
                  <w:sz w:val="18"/>
                  <w:szCs w:val="18"/>
                </w:rPr>
                <w:t>Start Date</w:t>
              </w:r>
            </w:ins>
          </w:p>
        </w:tc>
        <w:tc>
          <w:tcPr>
            <w:tcW w:w="2867" w:type="dxa"/>
            <w:gridSpan w:val="4"/>
            <w:tcBorders>
              <w:bottom w:val="single" w:sz="4" w:space="0" w:color="auto"/>
              <w:right w:val="single" w:sz="12" w:space="0" w:color="auto"/>
            </w:tcBorders>
          </w:tcPr>
          <w:p w14:paraId="475940E9" w14:textId="77777777" w:rsidR="00E2786A" w:rsidRPr="00340B0D" w:rsidRDefault="00E2786A" w:rsidP="00541D1A">
            <w:pPr>
              <w:rPr>
                <w:ins w:id="10122" w:author="jonathan pritchard" w:date="2025-01-23T13:53:00Z" w16du:dateUtc="2025-01-23T13:53:00Z"/>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1C1677" w14:textId="77777777" w:rsidR="00E2786A" w:rsidRPr="00340B0D" w:rsidRDefault="00E2786A" w:rsidP="00541D1A">
            <w:pPr>
              <w:rPr>
                <w:ins w:id="10123" w:author="jonathan pritchard" w:date="2025-01-23T13:53:00Z" w16du:dateUtc="2025-01-23T13:53:00Z"/>
                <w:rFonts w:cs="Arial"/>
                <w:sz w:val="18"/>
                <w:szCs w:val="18"/>
              </w:rPr>
            </w:pPr>
            <w:ins w:id="10124" w:author="jonathan pritchard" w:date="2025-01-23T13:53:00Z" w16du:dateUtc="2025-01-23T13:53:00Z">
              <w:r w:rsidRPr="00340B0D">
                <w:rPr>
                  <w:rFonts w:cs="Arial"/>
                  <w:sz w:val="18"/>
                  <w:szCs w:val="18"/>
                </w:rPr>
                <w:t>Centre</w:t>
              </w:r>
            </w:ins>
          </w:p>
        </w:tc>
        <w:tc>
          <w:tcPr>
            <w:tcW w:w="2969" w:type="dxa"/>
            <w:gridSpan w:val="4"/>
            <w:tcBorders>
              <w:left w:val="single" w:sz="4" w:space="0" w:color="auto"/>
              <w:bottom w:val="single" w:sz="4" w:space="0" w:color="auto"/>
              <w:right w:val="single" w:sz="12" w:space="0" w:color="auto"/>
            </w:tcBorders>
            <w:vAlign w:val="center"/>
          </w:tcPr>
          <w:p w14:paraId="3E96BBAE" w14:textId="77777777" w:rsidR="00E2786A" w:rsidRPr="00C87169" w:rsidRDefault="00E2786A" w:rsidP="00541D1A">
            <w:pPr>
              <w:rPr>
                <w:ins w:id="10125" w:author="jonathan pritchard" w:date="2025-01-23T13:53:00Z" w16du:dateUtc="2025-01-23T13:53:00Z"/>
                <w:rFonts w:cs="Arial"/>
              </w:rPr>
            </w:pPr>
          </w:p>
        </w:tc>
      </w:tr>
      <w:tr w:rsidR="00E2786A" w:rsidRPr="00340B0D" w14:paraId="3850ED20" w14:textId="77777777" w:rsidTr="00541D1A">
        <w:trPr>
          <w:ins w:id="10126" w:author="jonathan pritchard" w:date="2025-01-23T13:53:00Z"/>
        </w:trPr>
        <w:tc>
          <w:tcPr>
            <w:tcW w:w="1789" w:type="dxa"/>
            <w:tcBorders>
              <w:left w:val="single" w:sz="12" w:space="0" w:color="auto"/>
              <w:bottom w:val="single" w:sz="4" w:space="0" w:color="auto"/>
            </w:tcBorders>
          </w:tcPr>
          <w:p w14:paraId="31F962B0" w14:textId="77777777" w:rsidR="00E2786A" w:rsidRPr="00340B0D" w:rsidRDefault="00E2786A" w:rsidP="00541D1A">
            <w:pPr>
              <w:rPr>
                <w:ins w:id="10127" w:author="jonathan pritchard" w:date="2025-01-23T13:53:00Z" w16du:dateUtc="2025-01-23T13:53:00Z"/>
                <w:rFonts w:cs="Arial"/>
                <w:sz w:val="18"/>
                <w:szCs w:val="18"/>
              </w:rPr>
            </w:pPr>
            <w:ins w:id="10128" w:author="jonathan pritchard" w:date="2025-01-23T13:53:00Z" w16du:dateUtc="2025-01-23T13:53:00Z">
              <w:r w:rsidRPr="00340B0D">
                <w:rPr>
                  <w:rFonts w:cs="Arial"/>
                  <w:sz w:val="18"/>
                  <w:szCs w:val="18"/>
                </w:rPr>
                <w:t>End Date</w:t>
              </w:r>
            </w:ins>
          </w:p>
        </w:tc>
        <w:tc>
          <w:tcPr>
            <w:tcW w:w="2867" w:type="dxa"/>
            <w:gridSpan w:val="4"/>
            <w:tcBorders>
              <w:top w:val="single" w:sz="4" w:space="0" w:color="auto"/>
              <w:bottom w:val="single" w:sz="4" w:space="0" w:color="auto"/>
              <w:right w:val="single" w:sz="12" w:space="0" w:color="auto"/>
            </w:tcBorders>
          </w:tcPr>
          <w:p w14:paraId="474BC47E" w14:textId="77777777" w:rsidR="00E2786A" w:rsidRPr="00340B0D" w:rsidRDefault="00E2786A" w:rsidP="00541D1A">
            <w:pPr>
              <w:rPr>
                <w:ins w:id="10129" w:author="jonathan pritchard" w:date="2025-01-23T13:53:00Z" w16du:dateUtc="2025-01-23T13:53:00Z"/>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BDE559" w14:textId="77777777" w:rsidR="00E2786A" w:rsidRPr="00340B0D" w:rsidRDefault="00E2786A" w:rsidP="00541D1A">
            <w:pPr>
              <w:rPr>
                <w:ins w:id="10130" w:author="jonathan pritchard" w:date="2025-01-23T13:53:00Z" w16du:dateUtc="2025-01-23T13:53:00Z"/>
                <w:rFonts w:cs="Arial"/>
                <w:sz w:val="18"/>
                <w:szCs w:val="18"/>
              </w:rPr>
            </w:pPr>
            <w:ins w:id="10131" w:author="jonathan pritchard" w:date="2025-01-23T13:53:00Z" w16du:dateUtc="2025-01-23T13:53:00Z">
              <w:r w:rsidRPr="00340B0D">
                <w:rPr>
                  <w:rFonts w:cs="Arial"/>
                  <w:sz w:val="18"/>
                  <w:szCs w:val="18"/>
                </w:rPr>
                <w:t>Scale</w:t>
              </w:r>
            </w:ins>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0145D6D" w14:textId="77777777" w:rsidR="00E2786A" w:rsidRPr="00340B0D" w:rsidRDefault="00E2786A" w:rsidP="00541D1A">
            <w:pPr>
              <w:rPr>
                <w:ins w:id="10132" w:author="jonathan pritchard" w:date="2025-01-23T13:53:00Z" w16du:dateUtc="2025-01-23T13:53:00Z"/>
                <w:rFonts w:cs="Arial"/>
                <w:sz w:val="18"/>
                <w:szCs w:val="18"/>
              </w:rPr>
            </w:pPr>
            <w:ins w:id="10133" w:author="jonathan pritchard" w:date="2025-01-23T13:53:00Z" w16du:dateUtc="2025-01-23T13:53:00Z">
              <w:r w:rsidRPr="00340B0D">
                <w:rPr>
                  <w:rFonts w:cs="Arial"/>
                  <w:sz w:val="18"/>
                  <w:szCs w:val="18"/>
                </w:rPr>
                <w:t>1:</w:t>
              </w:r>
              <w:r>
                <w:rPr>
                  <w:rFonts w:cs="Arial"/>
                  <w:sz w:val="18"/>
                  <w:szCs w:val="18"/>
                </w:rPr>
                <w:t>60000</w:t>
              </w:r>
            </w:ins>
          </w:p>
        </w:tc>
      </w:tr>
      <w:tr w:rsidR="00E2786A" w:rsidRPr="00340B0D" w14:paraId="0B85296C" w14:textId="77777777" w:rsidTr="00541D1A">
        <w:trPr>
          <w:ins w:id="10134" w:author="jonathan pritchard" w:date="2025-01-23T13:53:00Z"/>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3A5A5E4" w14:textId="77777777" w:rsidR="00E2786A" w:rsidRPr="00340B0D" w:rsidRDefault="00E2786A" w:rsidP="00541D1A">
            <w:pPr>
              <w:jc w:val="center"/>
              <w:rPr>
                <w:ins w:id="10135" w:author="jonathan pritchard" w:date="2025-01-23T13:53:00Z" w16du:dateUtc="2025-01-23T13:53:00Z"/>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4D9D752" w14:textId="77777777" w:rsidR="00E2786A" w:rsidRPr="00340B0D" w:rsidRDefault="00E2786A" w:rsidP="00541D1A">
            <w:pPr>
              <w:rPr>
                <w:ins w:id="10136" w:author="jonathan pritchard" w:date="2025-01-23T13:53:00Z" w16du:dateUtc="2025-01-23T13:53:00Z"/>
                <w:rFonts w:cs="Arial"/>
                <w:sz w:val="18"/>
                <w:szCs w:val="18"/>
              </w:rPr>
            </w:pPr>
            <w:ins w:id="10137" w:author="jonathan pritchard" w:date="2025-01-23T13:53:00Z" w16du:dateUtc="2025-01-23T13:53:00Z">
              <w:r w:rsidRPr="00340B0D">
                <w:rPr>
                  <w:rFonts w:cs="Arial"/>
                  <w:sz w:val="18"/>
                  <w:szCs w:val="18"/>
                </w:rPr>
                <w:t xml:space="preserve">Orientation </w:t>
              </w:r>
            </w:ins>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426472C" w14:textId="77777777" w:rsidR="00E2786A" w:rsidRPr="00340B0D" w:rsidRDefault="00E2786A" w:rsidP="00541D1A">
            <w:pPr>
              <w:rPr>
                <w:ins w:id="10138" w:author="jonathan pritchard" w:date="2025-01-23T13:53:00Z" w16du:dateUtc="2025-01-23T13:53:00Z"/>
                <w:rFonts w:cs="Arial"/>
                <w:sz w:val="18"/>
                <w:szCs w:val="18"/>
              </w:rPr>
            </w:pPr>
          </w:p>
        </w:tc>
      </w:tr>
      <w:tr w:rsidR="00E2786A" w:rsidRPr="00340B0D" w14:paraId="2E88F3DD" w14:textId="77777777" w:rsidTr="00541D1A">
        <w:trPr>
          <w:ins w:id="10139"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0E92BDD3" w14:textId="77777777" w:rsidR="00E2786A" w:rsidRPr="00340B0D" w:rsidRDefault="00E2786A" w:rsidP="00541D1A">
            <w:pPr>
              <w:rPr>
                <w:ins w:id="10140" w:author="jonathan pritchard" w:date="2025-01-23T13:53:00Z" w16du:dateUtc="2025-01-23T13:53:00Z"/>
                <w:rFonts w:cs="Arial"/>
                <w:sz w:val="18"/>
                <w:szCs w:val="18"/>
              </w:rPr>
            </w:pPr>
          </w:p>
        </w:tc>
      </w:tr>
      <w:tr w:rsidR="00E2786A" w:rsidRPr="00340B0D" w14:paraId="3AB9F764" w14:textId="77777777" w:rsidTr="00541D1A">
        <w:trPr>
          <w:ins w:id="10141"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001F34" w14:textId="77777777" w:rsidR="00E2786A" w:rsidRPr="00340B0D" w:rsidRDefault="00E2786A" w:rsidP="00541D1A">
            <w:pPr>
              <w:jc w:val="center"/>
              <w:rPr>
                <w:ins w:id="10142" w:author="jonathan pritchard" w:date="2025-01-23T13:53:00Z" w16du:dateUtc="2025-01-23T13:53:00Z"/>
                <w:rFonts w:cs="Arial"/>
                <w:b/>
                <w:bCs/>
                <w:sz w:val="18"/>
                <w:szCs w:val="18"/>
              </w:rPr>
            </w:pPr>
            <w:ins w:id="10143" w:author="jonathan pritchard" w:date="2025-01-23T13:53:00Z" w16du:dateUtc="2025-01-23T13:53:00Z">
              <w:r w:rsidRPr="00340B0D">
                <w:rPr>
                  <w:rFonts w:cs="Arial"/>
                  <w:b/>
                  <w:bCs/>
                  <w:sz w:val="18"/>
                  <w:szCs w:val="18"/>
                </w:rPr>
                <w:t>Viewing Group</w:t>
              </w:r>
              <w:r>
                <w:rPr>
                  <w:rFonts w:cs="Arial"/>
                  <w:b/>
                  <w:bCs/>
                  <w:sz w:val="18"/>
                  <w:szCs w:val="18"/>
                </w:rPr>
                <w:t>s (Default = On)</w:t>
              </w:r>
            </w:ins>
          </w:p>
        </w:tc>
      </w:tr>
      <w:tr w:rsidR="00E2786A" w:rsidRPr="00340B0D" w14:paraId="2D4754A2" w14:textId="77777777" w:rsidTr="00541D1A">
        <w:trPr>
          <w:ins w:id="10144" w:author="jonathan pritchard" w:date="2025-01-23T13:53:00Z"/>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548794" w14:textId="77777777" w:rsidR="00E2786A" w:rsidRPr="00340B0D" w:rsidRDefault="00E2786A" w:rsidP="00541D1A">
            <w:pPr>
              <w:jc w:val="center"/>
              <w:rPr>
                <w:ins w:id="10145" w:author="jonathan pritchard" w:date="2025-01-23T13:53:00Z" w16du:dateUtc="2025-01-23T13:53:00Z"/>
                <w:rFonts w:cs="Arial"/>
                <w:b/>
                <w:bCs/>
                <w:sz w:val="18"/>
                <w:szCs w:val="18"/>
              </w:rPr>
            </w:pPr>
            <w:ins w:id="10146" w:author="jonathan pritchard" w:date="2025-01-23T13:53:00Z" w16du:dateUtc="2025-01-23T13:53:00Z">
              <w:r w:rsidRPr="00340B0D">
                <w:rPr>
                  <w:rFonts w:cs="Arial"/>
                  <w:b/>
                  <w:bCs/>
                  <w:sz w:val="18"/>
                  <w:szCs w:val="18"/>
                </w:rPr>
                <w:t>Standard Display</w:t>
              </w:r>
            </w:ins>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E200D9" w14:textId="77777777" w:rsidR="00E2786A" w:rsidRPr="00340B0D" w:rsidRDefault="00E2786A" w:rsidP="00541D1A">
            <w:pPr>
              <w:jc w:val="center"/>
              <w:rPr>
                <w:ins w:id="10147" w:author="jonathan pritchard" w:date="2025-01-23T13:53:00Z" w16du:dateUtc="2025-01-23T13:53:00Z"/>
                <w:rFonts w:cs="Arial"/>
                <w:b/>
                <w:bCs/>
                <w:sz w:val="18"/>
                <w:szCs w:val="18"/>
              </w:rPr>
            </w:pPr>
            <w:ins w:id="10148" w:author="jonathan pritchard" w:date="2025-01-23T13:53:00Z" w16du:dateUtc="2025-01-23T13:53:00Z">
              <w:r w:rsidRPr="00340B0D">
                <w:rPr>
                  <w:rFonts w:cs="Arial"/>
                  <w:b/>
                  <w:bCs/>
                  <w:sz w:val="18"/>
                  <w:szCs w:val="18"/>
                </w:rPr>
                <w:t>Other</w:t>
              </w:r>
            </w:ins>
          </w:p>
        </w:tc>
      </w:tr>
      <w:tr w:rsidR="00E2786A" w:rsidRPr="00340B0D" w14:paraId="5155E4C6" w14:textId="77777777" w:rsidTr="00541D1A">
        <w:trPr>
          <w:ins w:id="10149"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4868F7D" w14:textId="77777777" w:rsidR="00E2786A" w:rsidRPr="00340B0D" w:rsidRDefault="00E2786A" w:rsidP="00541D1A">
            <w:pPr>
              <w:rPr>
                <w:ins w:id="10150" w:author="jonathan pritchard" w:date="2025-01-23T13:53:00Z" w16du:dateUtc="2025-01-23T13:53:00Z"/>
                <w:rFonts w:cs="Arial"/>
                <w:sz w:val="18"/>
                <w:szCs w:val="18"/>
              </w:rPr>
            </w:pPr>
            <w:ins w:id="10151" w:author="jonathan pritchard" w:date="2025-01-23T13:53:00Z" w16du:dateUtc="2025-01-23T13:53:00Z">
              <w:r w:rsidRPr="00340B0D">
                <w:rPr>
                  <w:rFonts w:cs="Arial"/>
                  <w:sz w:val="18"/>
                  <w:szCs w:val="18"/>
                </w:rPr>
                <w:t>Drying lines</w:t>
              </w:r>
            </w:ins>
          </w:p>
        </w:tc>
        <w:tc>
          <w:tcPr>
            <w:tcW w:w="554" w:type="dxa"/>
            <w:gridSpan w:val="2"/>
            <w:tcBorders>
              <w:top w:val="single" w:sz="4" w:space="0" w:color="auto"/>
              <w:left w:val="single" w:sz="4" w:space="0" w:color="auto"/>
              <w:bottom w:val="single" w:sz="4" w:space="0" w:color="auto"/>
              <w:right w:val="single" w:sz="12" w:space="0" w:color="auto"/>
            </w:tcBorders>
          </w:tcPr>
          <w:p w14:paraId="593B7092" w14:textId="77777777" w:rsidR="00E2786A" w:rsidRPr="00340B0D" w:rsidRDefault="00E2786A" w:rsidP="00541D1A">
            <w:pPr>
              <w:jc w:val="center"/>
              <w:rPr>
                <w:ins w:id="10152"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85A79CA" w14:textId="77777777" w:rsidR="00E2786A" w:rsidRPr="00340B0D" w:rsidRDefault="00E2786A" w:rsidP="00541D1A">
            <w:pPr>
              <w:pStyle w:val="Default"/>
              <w:rPr>
                <w:ins w:id="10153" w:author="jonathan pritchard" w:date="2025-01-23T13:53:00Z" w16du:dateUtc="2025-01-23T13:53:00Z"/>
                <w:sz w:val="18"/>
                <w:szCs w:val="18"/>
              </w:rPr>
            </w:pPr>
            <w:ins w:id="10154" w:author="jonathan pritchard" w:date="2025-01-23T13:53:00Z" w16du:dateUtc="2025-01-23T13:53:00Z">
              <w:r w:rsidRPr="00340B0D">
                <w:rPr>
                  <w:sz w:val="18"/>
                  <w:szCs w:val="18"/>
                </w:rPr>
                <w:t>Spot soundings</w:t>
              </w:r>
            </w:ins>
          </w:p>
        </w:tc>
        <w:tc>
          <w:tcPr>
            <w:tcW w:w="672" w:type="dxa"/>
            <w:tcBorders>
              <w:top w:val="single" w:sz="4" w:space="0" w:color="auto"/>
              <w:bottom w:val="single" w:sz="4" w:space="0" w:color="auto"/>
              <w:right w:val="single" w:sz="12" w:space="0" w:color="auto"/>
            </w:tcBorders>
            <w:vAlign w:val="center"/>
          </w:tcPr>
          <w:p w14:paraId="21FF11AD" w14:textId="77777777" w:rsidR="00E2786A" w:rsidRPr="00340B0D" w:rsidRDefault="00E2786A" w:rsidP="00541D1A">
            <w:pPr>
              <w:rPr>
                <w:ins w:id="10155" w:author="jonathan pritchard" w:date="2025-01-23T13:53:00Z" w16du:dateUtc="2025-01-23T13:53:00Z"/>
                <w:rFonts w:cs="Arial"/>
                <w:sz w:val="18"/>
                <w:szCs w:val="18"/>
              </w:rPr>
            </w:pPr>
          </w:p>
        </w:tc>
      </w:tr>
      <w:tr w:rsidR="00E2786A" w:rsidRPr="00340B0D" w14:paraId="5305CC8F" w14:textId="77777777" w:rsidTr="00541D1A">
        <w:trPr>
          <w:ins w:id="10156"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7367258" w14:textId="77777777" w:rsidR="00E2786A" w:rsidRPr="00340B0D" w:rsidRDefault="00E2786A" w:rsidP="00541D1A">
            <w:pPr>
              <w:pStyle w:val="Default"/>
              <w:rPr>
                <w:ins w:id="10157" w:author="jonathan pritchard" w:date="2025-01-23T13:53:00Z" w16du:dateUtc="2025-01-23T13:53:00Z"/>
                <w:sz w:val="18"/>
                <w:szCs w:val="18"/>
              </w:rPr>
            </w:pPr>
            <w:ins w:id="10158" w:author="jonathan pritchard" w:date="2025-01-23T13:53:00Z" w16du:dateUtc="2025-01-23T13:53:00Z">
              <w:r w:rsidRPr="00340B0D">
                <w:rPr>
                  <w:sz w:val="18"/>
                  <w:szCs w:val="18"/>
                </w:rPr>
                <w:t>Buoys. Beacons, aids to navigation</w:t>
              </w:r>
            </w:ins>
          </w:p>
        </w:tc>
        <w:tc>
          <w:tcPr>
            <w:tcW w:w="554" w:type="dxa"/>
            <w:gridSpan w:val="2"/>
            <w:tcBorders>
              <w:top w:val="single" w:sz="4" w:space="0" w:color="auto"/>
              <w:left w:val="single" w:sz="4" w:space="0" w:color="auto"/>
              <w:bottom w:val="single" w:sz="4" w:space="0" w:color="auto"/>
              <w:right w:val="single" w:sz="12" w:space="0" w:color="auto"/>
            </w:tcBorders>
          </w:tcPr>
          <w:p w14:paraId="2ECD81D2" w14:textId="77777777" w:rsidR="00E2786A" w:rsidRPr="00340B0D" w:rsidRDefault="00E2786A" w:rsidP="00541D1A">
            <w:pPr>
              <w:jc w:val="center"/>
              <w:rPr>
                <w:ins w:id="10159"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CFA25B1" w14:textId="77777777" w:rsidR="00E2786A" w:rsidRPr="00340B0D" w:rsidRDefault="00E2786A" w:rsidP="00541D1A">
            <w:pPr>
              <w:pStyle w:val="Default"/>
              <w:rPr>
                <w:ins w:id="10160" w:author="jonathan pritchard" w:date="2025-01-23T13:53:00Z" w16du:dateUtc="2025-01-23T13:53:00Z"/>
                <w:sz w:val="18"/>
                <w:szCs w:val="18"/>
              </w:rPr>
            </w:pPr>
            <w:ins w:id="10161" w:author="jonathan pritchard" w:date="2025-01-23T13:53:00Z" w16du:dateUtc="2025-01-23T13:53:00Z">
              <w:r w:rsidRPr="00340B0D">
                <w:rPr>
                  <w:sz w:val="18"/>
                  <w:szCs w:val="18"/>
                </w:rPr>
                <w:t>Submarine cables and pipelines</w:t>
              </w:r>
            </w:ins>
          </w:p>
        </w:tc>
        <w:tc>
          <w:tcPr>
            <w:tcW w:w="672" w:type="dxa"/>
            <w:tcBorders>
              <w:top w:val="single" w:sz="4" w:space="0" w:color="auto"/>
              <w:bottom w:val="single" w:sz="4" w:space="0" w:color="auto"/>
              <w:right w:val="single" w:sz="12" w:space="0" w:color="auto"/>
            </w:tcBorders>
            <w:vAlign w:val="center"/>
          </w:tcPr>
          <w:p w14:paraId="4384A6F5" w14:textId="77777777" w:rsidR="00E2786A" w:rsidRPr="00340B0D" w:rsidRDefault="00E2786A" w:rsidP="00541D1A">
            <w:pPr>
              <w:rPr>
                <w:ins w:id="10162" w:author="jonathan pritchard" w:date="2025-01-23T13:53:00Z" w16du:dateUtc="2025-01-23T13:53:00Z"/>
                <w:rFonts w:cs="Arial"/>
                <w:sz w:val="18"/>
                <w:szCs w:val="18"/>
              </w:rPr>
            </w:pPr>
          </w:p>
        </w:tc>
      </w:tr>
      <w:tr w:rsidR="00E2786A" w:rsidRPr="00340B0D" w14:paraId="56CA1DCD" w14:textId="77777777" w:rsidTr="00541D1A">
        <w:trPr>
          <w:ins w:id="1016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8575B3" w14:textId="77777777" w:rsidR="00E2786A" w:rsidRPr="00340B0D" w:rsidRDefault="00E2786A" w:rsidP="00541D1A">
            <w:pPr>
              <w:pStyle w:val="Default"/>
              <w:ind w:left="720"/>
              <w:rPr>
                <w:ins w:id="10164" w:author="jonathan pritchard" w:date="2025-01-23T13:53:00Z" w16du:dateUtc="2025-01-23T13:53:00Z"/>
                <w:sz w:val="18"/>
                <w:szCs w:val="18"/>
              </w:rPr>
            </w:pPr>
            <w:ins w:id="10165" w:author="jonathan pritchard" w:date="2025-01-23T13:53:00Z" w16du:dateUtc="2025-01-23T13:53:00Z">
              <w:r w:rsidRPr="00340B0D">
                <w:rPr>
                  <w:sz w:val="18"/>
                  <w:szCs w:val="18"/>
                </w:rPr>
                <w:t xml:space="preserve">Buoys, beacons, structures </w:t>
              </w:r>
            </w:ins>
          </w:p>
        </w:tc>
        <w:tc>
          <w:tcPr>
            <w:tcW w:w="554" w:type="dxa"/>
            <w:gridSpan w:val="2"/>
            <w:tcBorders>
              <w:top w:val="single" w:sz="4" w:space="0" w:color="auto"/>
              <w:left w:val="single" w:sz="4" w:space="0" w:color="auto"/>
              <w:bottom w:val="single" w:sz="4" w:space="0" w:color="auto"/>
              <w:right w:val="single" w:sz="12" w:space="0" w:color="auto"/>
            </w:tcBorders>
          </w:tcPr>
          <w:p w14:paraId="3B010F25" w14:textId="77777777" w:rsidR="00E2786A" w:rsidRPr="00340B0D" w:rsidRDefault="00E2786A" w:rsidP="00541D1A">
            <w:pPr>
              <w:jc w:val="center"/>
              <w:rPr>
                <w:ins w:id="10166"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32AEE458" w14:textId="77777777" w:rsidR="00E2786A" w:rsidRPr="00340B0D" w:rsidRDefault="00E2786A" w:rsidP="00541D1A">
            <w:pPr>
              <w:pStyle w:val="Default"/>
              <w:rPr>
                <w:ins w:id="10167" w:author="jonathan pritchard" w:date="2025-01-23T13:53:00Z" w16du:dateUtc="2025-01-23T13:53:00Z"/>
                <w:sz w:val="18"/>
                <w:szCs w:val="18"/>
              </w:rPr>
            </w:pPr>
            <w:ins w:id="10168" w:author="jonathan pritchard" w:date="2025-01-23T13:53:00Z" w16du:dateUtc="2025-01-23T13:53:00Z">
              <w:r w:rsidRPr="00340B0D">
                <w:rPr>
                  <w:sz w:val="18"/>
                  <w:szCs w:val="18"/>
                </w:rPr>
                <w:t>All isolated dangers</w:t>
              </w:r>
            </w:ins>
          </w:p>
        </w:tc>
        <w:tc>
          <w:tcPr>
            <w:tcW w:w="672" w:type="dxa"/>
            <w:tcBorders>
              <w:top w:val="single" w:sz="4" w:space="0" w:color="auto"/>
              <w:bottom w:val="single" w:sz="4" w:space="0" w:color="auto"/>
              <w:right w:val="single" w:sz="12" w:space="0" w:color="auto"/>
            </w:tcBorders>
            <w:vAlign w:val="center"/>
          </w:tcPr>
          <w:p w14:paraId="7A7ADF01" w14:textId="77777777" w:rsidR="00E2786A" w:rsidRPr="00340B0D" w:rsidRDefault="00E2786A" w:rsidP="00541D1A">
            <w:pPr>
              <w:rPr>
                <w:ins w:id="10169" w:author="jonathan pritchard" w:date="2025-01-23T13:53:00Z" w16du:dateUtc="2025-01-23T13:53:00Z"/>
                <w:rFonts w:cs="Arial"/>
                <w:sz w:val="18"/>
                <w:szCs w:val="18"/>
              </w:rPr>
            </w:pPr>
          </w:p>
        </w:tc>
      </w:tr>
      <w:tr w:rsidR="00E2786A" w:rsidRPr="00340B0D" w14:paraId="6526728A" w14:textId="77777777" w:rsidTr="00541D1A">
        <w:trPr>
          <w:ins w:id="10170"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2E625CE" w14:textId="77777777" w:rsidR="00E2786A" w:rsidRPr="00340B0D" w:rsidRDefault="00E2786A" w:rsidP="00541D1A">
            <w:pPr>
              <w:pStyle w:val="Default"/>
              <w:ind w:left="720"/>
              <w:rPr>
                <w:ins w:id="10171" w:author="jonathan pritchard" w:date="2025-01-23T13:53:00Z" w16du:dateUtc="2025-01-23T13:53:00Z"/>
                <w:sz w:val="18"/>
                <w:szCs w:val="18"/>
              </w:rPr>
            </w:pPr>
            <w:ins w:id="10172" w:author="jonathan pritchard" w:date="2025-01-23T13:53:00Z" w16du:dateUtc="2025-01-23T13:53:00Z">
              <w:r w:rsidRPr="00340B0D">
                <w:rPr>
                  <w:sz w:val="18"/>
                  <w:szCs w:val="18"/>
                </w:rPr>
                <w:t>Lights</w:t>
              </w:r>
            </w:ins>
          </w:p>
        </w:tc>
        <w:tc>
          <w:tcPr>
            <w:tcW w:w="554" w:type="dxa"/>
            <w:gridSpan w:val="2"/>
            <w:tcBorders>
              <w:top w:val="single" w:sz="4" w:space="0" w:color="auto"/>
              <w:left w:val="single" w:sz="4" w:space="0" w:color="auto"/>
              <w:bottom w:val="single" w:sz="4" w:space="0" w:color="auto"/>
              <w:right w:val="single" w:sz="12" w:space="0" w:color="auto"/>
            </w:tcBorders>
          </w:tcPr>
          <w:p w14:paraId="72450BA0" w14:textId="77777777" w:rsidR="00E2786A" w:rsidRPr="00340B0D" w:rsidRDefault="00E2786A" w:rsidP="00541D1A">
            <w:pPr>
              <w:jc w:val="center"/>
              <w:rPr>
                <w:ins w:id="10173"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DDBF761" w14:textId="77777777" w:rsidR="00E2786A" w:rsidRPr="00340B0D" w:rsidRDefault="00E2786A" w:rsidP="00541D1A">
            <w:pPr>
              <w:pStyle w:val="Default"/>
              <w:rPr>
                <w:ins w:id="10174" w:author="jonathan pritchard" w:date="2025-01-23T13:53:00Z" w16du:dateUtc="2025-01-23T13:53:00Z"/>
                <w:sz w:val="18"/>
                <w:szCs w:val="18"/>
              </w:rPr>
            </w:pPr>
            <w:ins w:id="10175" w:author="jonathan pritchard" w:date="2025-01-23T13:53:00Z" w16du:dateUtc="2025-01-23T13:53:00Z">
              <w:r w:rsidRPr="00340B0D">
                <w:rPr>
                  <w:sz w:val="18"/>
                  <w:szCs w:val="18"/>
                </w:rPr>
                <w:t>Magnetic variation</w:t>
              </w:r>
            </w:ins>
          </w:p>
        </w:tc>
        <w:tc>
          <w:tcPr>
            <w:tcW w:w="672" w:type="dxa"/>
            <w:tcBorders>
              <w:top w:val="single" w:sz="4" w:space="0" w:color="auto"/>
              <w:bottom w:val="single" w:sz="4" w:space="0" w:color="auto"/>
              <w:right w:val="single" w:sz="12" w:space="0" w:color="auto"/>
            </w:tcBorders>
            <w:vAlign w:val="center"/>
          </w:tcPr>
          <w:p w14:paraId="5AAE20A0" w14:textId="77777777" w:rsidR="00E2786A" w:rsidRPr="00340B0D" w:rsidRDefault="00E2786A" w:rsidP="00541D1A">
            <w:pPr>
              <w:rPr>
                <w:ins w:id="10176" w:author="jonathan pritchard" w:date="2025-01-23T13:53:00Z" w16du:dateUtc="2025-01-23T13:53:00Z"/>
                <w:rFonts w:cs="Arial"/>
                <w:sz w:val="18"/>
                <w:szCs w:val="18"/>
              </w:rPr>
            </w:pPr>
          </w:p>
        </w:tc>
      </w:tr>
      <w:tr w:rsidR="00E2786A" w:rsidRPr="00340B0D" w14:paraId="6869BD73" w14:textId="77777777" w:rsidTr="00541D1A">
        <w:trPr>
          <w:ins w:id="10177"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F04FEDD" w14:textId="77777777" w:rsidR="00E2786A" w:rsidRPr="00340B0D" w:rsidRDefault="00E2786A" w:rsidP="00541D1A">
            <w:pPr>
              <w:pStyle w:val="Default"/>
              <w:rPr>
                <w:ins w:id="10178" w:author="jonathan pritchard" w:date="2025-01-23T13:53:00Z" w16du:dateUtc="2025-01-23T13:53:00Z"/>
                <w:sz w:val="18"/>
                <w:szCs w:val="18"/>
              </w:rPr>
            </w:pPr>
            <w:ins w:id="10179" w:author="jonathan pritchard" w:date="2025-01-23T13:53:00Z" w16du:dateUtc="2025-01-23T13:53:00Z">
              <w:r w:rsidRPr="00340B0D">
                <w:rPr>
                  <w:sz w:val="18"/>
                  <w:szCs w:val="18"/>
                </w:rPr>
                <w:t>Boundaries and limits</w:t>
              </w:r>
            </w:ins>
          </w:p>
        </w:tc>
        <w:tc>
          <w:tcPr>
            <w:tcW w:w="554" w:type="dxa"/>
            <w:gridSpan w:val="2"/>
            <w:tcBorders>
              <w:top w:val="single" w:sz="4" w:space="0" w:color="auto"/>
              <w:left w:val="single" w:sz="4" w:space="0" w:color="auto"/>
              <w:bottom w:val="single" w:sz="4" w:space="0" w:color="auto"/>
              <w:right w:val="single" w:sz="12" w:space="0" w:color="auto"/>
            </w:tcBorders>
          </w:tcPr>
          <w:p w14:paraId="4DB218E2" w14:textId="77777777" w:rsidR="00E2786A" w:rsidRPr="00340B0D" w:rsidRDefault="00E2786A" w:rsidP="00541D1A">
            <w:pPr>
              <w:jc w:val="center"/>
              <w:rPr>
                <w:ins w:id="10180"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44718392" w14:textId="77777777" w:rsidR="00E2786A" w:rsidRPr="00340B0D" w:rsidRDefault="00E2786A" w:rsidP="00541D1A">
            <w:pPr>
              <w:pStyle w:val="Default"/>
              <w:rPr>
                <w:ins w:id="10181" w:author="jonathan pritchard" w:date="2025-01-23T13:53:00Z" w16du:dateUtc="2025-01-23T13:53:00Z"/>
                <w:sz w:val="18"/>
                <w:szCs w:val="18"/>
              </w:rPr>
            </w:pPr>
            <w:ins w:id="10182" w:author="jonathan pritchard" w:date="2025-01-23T13:53:00Z" w16du:dateUtc="2025-01-23T13:53:00Z">
              <w:r w:rsidRPr="00340B0D">
                <w:rPr>
                  <w:sz w:val="18"/>
                  <w:szCs w:val="18"/>
                </w:rPr>
                <w:t>Depth contours</w:t>
              </w:r>
            </w:ins>
          </w:p>
        </w:tc>
        <w:tc>
          <w:tcPr>
            <w:tcW w:w="672" w:type="dxa"/>
            <w:tcBorders>
              <w:top w:val="single" w:sz="4" w:space="0" w:color="auto"/>
              <w:bottom w:val="single" w:sz="4" w:space="0" w:color="auto"/>
              <w:right w:val="single" w:sz="12" w:space="0" w:color="auto"/>
            </w:tcBorders>
            <w:vAlign w:val="center"/>
          </w:tcPr>
          <w:p w14:paraId="51D16057" w14:textId="77777777" w:rsidR="00E2786A" w:rsidRPr="00340B0D" w:rsidRDefault="00E2786A" w:rsidP="00541D1A">
            <w:pPr>
              <w:rPr>
                <w:ins w:id="10183" w:author="jonathan pritchard" w:date="2025-01-23T13:53:00Z" w16du:dateUtc="2025-01-23T13:53:00Z"/>
                <w:rFonts w:cs="Arial"/>
                <w:sz w:val="18"/>
                <w:szCs w:val="18"/>
              </w:rPr>
            </w:pPr>
          </w:p>
        </w:tc>
      </w:tr>
      <w:tr w:rsidR="00E2786A" w:rsidRPr="00340B0D" w14:paraId="5C54B507" w14:textId="77777777" w:rsidTr="00541D1A">
        <w:trPr>
          <w:ins w:id="10184"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B95C86F" w14:textId="77777777" w:rsidR="00E2786A" w:rsidRPr="00340B0D" w:rsidRDefault="00E2786A" w:rsidP="00541D1A">
            <w:pPr>
              <w:pStyle w:val="Default"/>
              <w:rPr>
                <w:ins w:id="10185" w:author="jonathan pritchard" w:date="2025-01-23T13:53:00Z" w16du:dateUtc="2025-01-23T13:53:00Z"/>
                <w:sz w:val="18"/>
                <w:szCs w:val="18"/>
              </w:rPr>
            </w:pPr>
            <w:ins w:id="10186" w:author="jonathan pritchard" w:date="2025-01-23T13:53:00Z" w16du:dateUtc="2025-01-23T13:53:00Z">
              <w:r w:rsidRPr="00340B0D">
                <w:rPr>
                  <w:sz w:val="18"/>
                  <w:szCs w:val="18"/>
                </w:rPr>
                <w:t>Prohibited and restricted areas</w:t>
              </w:r>
            </w:ins>
          </w:p>
        </w:tc>
        <w:tc>
          <w:tcPr>
            <w:tcW w:w="554" w:type="dxa"/>
            <w:gridSpan w:val="2"/>
            <w:tcBorders>
              <w:top w:val="single" w:sz="4" w:space="0" w:color="auto"/>
              <w:left w:val="single" w:sz="4" w:space="0" w:color="auto"/>
              <w:bottom w:val="single" w:sz="4" w:space="0" w:color="auto"/>
              <w:right w:val="single" w:sz="12" w:space="0" w:color="auto"/>
            </w:tcBorders>
          </w:tcPr>
          <w:p w14:paraId="7C371420" w14:textId="77777777" w:rsidR="00E2786A" w:rsidRPr="00340B0D" w:rsidRDefault="00E2786A" w:rsidP="00541D1A">
            <w:pPr>
              <w:jc w:val="center"/>
              <w:rPr>
                <w:ins w:id="10187"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80C0C9A" w14:textId="77777777" w:rsidR="00E2786A" w:rsidRPr="00340B0D" w:rsidRDefault="00E2786A" w:rsidP="00541D1A">
            <w:pPr>
              <w:pStyle w:val="Default"/>
              <w:rPr>
                <w:ins w:id="10188" w:author="jonathan pritchard" w:date="2025-01-23T13:53:00Z" w16du:dateUtc="2025-01-23T13:53:00Z"/>
                <w:sz w:val="18"/>
                <w:szCs w:val="18"/>
              </w:rPr>
            </w:pPr>
            <w:ins w:id="10189" w:author="jonathan pritchard" w:date="2025-01-23T13:53:00Z" w16du:dateUtc="2025-01-23T13:53:00Z">
              <w:r w:rsidRPr="00340B0D">
                <w:rPr>
                  <w:sz w:val="18"/>
                  <w:szCs w:val="18"/>
                </w:rPr>
                <w:t>Seabed</w:t>
              </w:r>
            </w:ins>
          </w:p>
        </w:tc>
        <w:tc>
          <w:tcPr>
            <w:tcW w:w="672" w:type="dxa"/>
            <w:tcBorders>
              <w:top w:val="single" w:sz="4" w:space="0" w:color="auto"/>
              <w:bottom w:val="single" w:sz="4" w:space="0" w:color="auto"/>
              <w:right w:val="single" w:sz="12" w:space="0" w:color="auto"/>
            </w:tcBorders>
            <w:vAlign w:val="center"/>
          </w:tcPr>
          <w:p w14:paraId="314C6F40" w14:textId="77777777" w:rsidR="00E2786A" w:rsidRPr="00340B0D" w:rsidRDefault="00E2786A" w:rsidP="00541D1A">
            <w:pPr>
              <w:rPr>
                <w:ins w:id="10190" w:author="jonathan pritchard" w:date="2025-01-23T13:53:00Z" w16du:dateUtc="2025-01-23T13:53:00Z"/>
                <w:rFonts w:cs="Arial"/>
                <w:sz w:val="18"/>
                <w:szCs w:val="18"/>
              </w:rPr>
            </w:pPr>
          </w:p>
        </w:tc>
      </w:tr>
      <w:tr w:rsidR="00E2786A" w:rsidRPr="00340B0D" w14:paraId="5E2DDA40" w14:textId="77777777" w:rsidTr="00541D1A">
        <w:trPr>
          <w:ins w:id="10191"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38B1B206" w14:textId="77777777" w:rsidR="00E2786A" w:rsidRPr="00340B0D" w:rsidRDefault="00E2786A" w:rsidP="00541D1A">
            <w:pPr>
              <w:pStyle w:val="Default"/>
              <w:rPr>
                <w:ins w:id="10192" w:author="jonathan pritchard" w:date="2025-01-23T13:53:00Z" w16du:dateUtc="2025-01-23T13:53:00Z"/>
                <w:sz w:val="18"/>
                <w:szCs w:val="18"/>
              </w:rPr>
            </w:pPr>
            <w:ins w:id="10193" w:author="jonathan pritchard" w:date="2025-01-23T13:53:00Z" w16du:dateUtc="2025-01-23T13:53:00Z">
              <w:r w:rsidRPr="00340B0D">
                <w:rPr>
                  <w:sz w:val="18"/>
                  <w:szCs w:val="18"/>
                </w:rPr>
                <w:t>Chart scale boundaries</w:t>
              </w:r>
            </w:ins>
          </w:p>
        </w:tc>
        <w:tc>
          <w:tcPr>
            <w:tcW w:w="554" w:type="dxa"/>
            <w:gridSpan w:val="2"/>
            <w:tcBorders>
              <w:top w:val="single" w:sz="4" w:space="0" w:color="auto"/>
              <w:left w:val="single" w:sz="4" w:space="0" w:color="auto"/>
              <w:bottom w:val="single" w:sz="4" w:space="0" w:color="auto"/>
              <w:right w:val="single" w:sz="12" w:space="0" w:color="auto"/>
            </w:tcBorders>
          </w:tcPr>
          <w:p w14:paraId="140759EA" w14:textId="77777777" w:rsidR="00E2786A" w:rsidRPr="00340B0D" w:rsidRDefault="00E2786A" w:rsidP="00541D1A">
            <w:pPr>
              <w:jc w:val="center"/>
              <w:rPr>
                <w:ins w:id="10194"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9110F4A" w14:textId="77777777" w:rsidR="00E2786A" w:rsidRPr="00340B0D" w:rsidRDefault="00E2786A" w:rsidP="00541D1A">
            <w:pPr>
              <w:pStyle w:val="Default"/>
              <w:rPr>
                <w:ins w:id="10195" w:author="jonathan pritchard" w:date="2025-01-23T13:53:00Z" w16du:dateUtc="2025-01-23T13:53:00Z"/>
                <w:sz w:val="18"/>
                <w:szCs w:val="18"/>
              </w:rPr>
            </w:pPr>
            <w:ins w:id="10196" w:author="jonathan pritchard" w:date="2025-01-23T13:53:00Z" w16du:dateUtc="2025-01-23T13:53:00Z">
              <w:r w:rsidRPr="00340B0D">
                <w:rPr>
                  <w:sz w:val="18"/>
                  <w:szCs w:val="18"/>
                </w:rPr>
                <w:t>Tidal</w:t>
              </w:r>
            </w:ins>
          </w:p>
        </w:tc>
        <w:tc>
          <w:tcPr>
            <w:tcW w:w="672" w:type="dxa"/>
            <w:tcBorders>
              <w:top w:val="single" w:sz="4" w:space="0" w:color="auto"/>
              <w:bottom w:val="single" w:sz="4" w:space="0" w:color="auto"/>
              <w:right w:val="single" w:sz="12" w:space="0" w:color="auto"/>
            </w:tcBorders>
            <w:vAlign w:val="center"/>
          </w:tcPr>
          <w:p w14:paraId="1E848D4F" w14:textId="77777777" w:rsidR="00E2786A" w:rsidRPr="00340B0D" w:rsidRDefault="00E2786A" w:rsidP="00541D1A">
            <w:pPr>
              <w:rPr>
                <w:ins w:id="10197" w:author="jonathan pritchard" w:date="2025-01-23T13:53:00Z" w16du:dateUtc="2025-01-23T13:53:00Z"/>
                <w:rFonts w:cs="Arial"/>
                <w:sz w:val="18"/>
                <w:szCs w:val="18"/>
              </w:rPr>
            </w:pPr>
          </w:p>
        </w:tc>
      </w:tr>
      <w:tr w:rsidR="00E2786A" w:rsidRPr="00340B0D" w14:paraId="59AD30D9" w14:textId="77777777" w:rsidTr="00541D1A">
        <w:trPr>
          <w:ins w:id="10198"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01ABF30" w14:textId="77777777" w:rsidR="00E2786A" w:rsidRPr="00340B0D" w:rsidRDefault="00E2786A" w:rsidP="00541D1A">
            <w:pPr>
              <w:pStyle w:val="Default"/>
              <w:rPr>
                <w:ins w:id="10199" w:author="jonathan pritchard" w:date="2025-01-23T13:53:00Z" w16du:dateUtc="2025-01-23T13:53:00Z"/>
                <w:sz w:val="18"/>
                <w:szCs w:val="18"/>
              </w:rPr>
            </w:pPr>
            <w:ins w:id="10200" w:author="jonathan pritchard" w:date="2025-01-23T13:53:00Z" w16du:dateUtc="2025-01-23T13:53:00Z">
              <w:r w:rsidRPr="00340B0D">
                <w:rPr>
                  <w:sz w:val="18"/>
                  <w:szCs w:val="18"/>
                </w:rPr>
                <w:t>Cautionary notes</w:t>
              </w:r>
            </w:ins>
          </w:p>
        </w:tc>
        <w:tc>
          <w:tcPr>
            <w:tcW w:w="554" w:type="dxa"/>
            <w:gridSpan w:val="2"/>
            <w:tcBorders>
              <w:top w:val="single" w:sz="4" w:space="0" w:color="auto"/>
              <w:left w:val="single" w:sz="4" w:space="0" w:color="auto"/>
              <w:bottom w:val="single" w:sz="4" w:space="0" w:color="auto"/>
              <w:right w:val="single" w:sz="12" w:space="0" w:color="auto"/>
            </w:tcBorders>
          </w:tcPr>
          <w:p w14:paraId="3D256A88" w14:textId="77777777" w:rsidR="00E2786A" w:rsidRPr="00340B0D" w:rsidRDefault="00E2786A" w:rsidP="00541D1A">
            <w:pPr>
              <w:jc w:val="center"/>
              <w:rPr>
                <w:ins w:id="10201"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5F74B1EE" w14:textId="77777777" w:rsidR="00E2786A" w:rsidRPr="00340B0D" w:rsidRDefault="00E2786A" w:rsidP="00541D1A">
            <w:pPr>
              <w:pStyle w:val="Default"/>
              <w:rPr>
                <w:ins w:id="10202" w:author="jonathan pritchard" w:date="2025-01-23T13:53:00Z" w16du:dateUtc="2025-01-23T13:53:00Z"/>
                <w:sz w:val="18"/>
                <w:szCs w:val="18"/>
              </w:rPr>
            </w:pPr>
            <w:ins w:id="10203" w:author="jonathan pritchard" w:date="2025-01-23T13:53:00Z" w16du:dateUtc="2025-01-23T13:53:00Z">
              <w:r w:rsidRPr="00340B0D">
                <w:rPr>
                  <w:sz w:val="18"/>
                  <w:szCs w:val="18"/>
                </w:rPr>
                <w:t>Miscellaneous (Other)</w:t>
              </w:r>
            </w:ins>
          </w:p>
        </w:tc>
        <w:tc>
          <w:tcPr>
            <w:tcW w:w="672" w:type="dxa"/>
            <w:tcBorders>
              <w:top w:val="single" w:sz="4" w:space="0" w:color="auto"/>
              <w:bottom w:val="single" w:sz="4" w:space="0" w:color="auto"/>
              <w:right w:val="single" w:sz="12" w:space="0" w:color="auto"/>
            </w:tcBorders>
            <w:vAlign w:val="center"/>
          </w:tcPr>
          <w:p w14:paraId="1ADADF17" w14:textId="77777777" w:rsidR="00E2786A" w:rsidRPr="00340B0D" w:rsidRDefault="00E2786A" w:rsidP="00541D1A">
            <w:pPr>
              <w:rPr>
                <w:ins w:id="10204" w:author="jonathan pritchard" w:date="2025-01-23T13:53:00Z" w16du:dateUtc="2025-01-23T13:53:00Z"/>
                <w:rFonts w:cs="Arial"/>
                <w:sz w:val="18"/>
                <w:szCs w:val="18"/>
              </w:rPr>
            </w:pPr>
          </w:p>
        </w:tc>
      </w:tr>
      <w:tr w:rsidR="00E2786A" w:rsidRPr="00340B0D" w14:paraId="252B2530" w14:textId="77777777" w:rsidTr="00541D1A">
        <w:trPr>
          <w:ins w:id="10205"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6437D736" w14:textId="77777777" w:rsidR="00E2786A" w:rsidRPr="00340B0D" w:rsidRDefault="00E2786A" w:rsidP="00541D1A">
            <w:pPr>
              <w:pStyle w:val="Default"/>
              <w:rPr>
                <w:ins w:id="10206" w:author="jonathan pritchard" w:date="2025-01-23T13:53:00Z" w16du:dateUtc="2025-01-23T13:53:00Z"/>
                <w:sz w:val="18"/>
                <w:szCs w:val="18"/>
              </w:rPr>
            </w:pPr>
            <w:ins w:id="10207" w:author="jonathan pritchard" w:date="2025-01-23T13:53:00Z" w16du:dateUtc="2025-01-23T13:53:00Z">
              <w:r w:rsidRPr="00340B0D">
                <w:rPr>
                  <w:sz w:val="18"/>
                  <w:szCs w:val="18"/>
                </w:rPr>
                <w:t>Ships’ routeing systems and ferry routes</w:t>
              </w:r>
            </w:ins>
          </w:p>
        </w:tc>
        <w:tc>
          <w:tcPr>
            <w:tcW w:w="554" w:type="dxa"/>
            <w:gridSpan w:val="2"/>
            <w:tcBorders>
              <w:top w:val="single" w:sz="4" w:space="0" w:color="auto"/>
              <w:left w:val="single" w:sz="4" w:space="0" w:color="auto"/>
              <w:bottom w:val="single" w:sz="4" w:space="0" w:color="auto"/>
              <w:right w:val="single" w:sz="12" w:space="0" w:color="auto"/>
            </w:tcBorders>
          </w:tcPr>
          <w:p w14:paraId="4D481F6A" w14:textId="77777777" w:rsidR="00E2786A" w:rsidRPr="00340B0D" w:rsidRDefault="00E2786A" w:rsidP="00541D1A">
            <w:pPr>
              <w:jc w:val="center"/>
              <w:rPr>
                <w:ins w:id="10208"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62E9F574" w14:textId="77777777" w:rsidR="00E2786A" w:rsidRPr="00340B0D" w:rsidRDefault="00E2786A" w:rsidP="00541D1A">
            <w:pPr>
              <w:rPr>
                <w:ins w:id="10209"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447A5C13" w14:textId="77777777" w:rsidR="00E2786A" w:rsidRPr="00340B0D" w:rsidRDefault="00E2786A" w:rsidP="00541D1A">
            <w:pPr>
              <w:rPr>
                <w:ins w:id="10210" w:author="jonathan pritchard" w:date="2025-01-23T13:53:00Z" w16du:dateUtc="2025-01-23T13:53:00Z"/>
                <w:rFonts w:cs="Arial"/>
                <w:sz w:val="18"/>
                <w:szCs w:val="18"/>
              </w:rPr>
            </w:pPr>
          </w:p>
        </w:tc>
      </w:tr>
      <w:tr w:rsidR="00E2786A" w:rsidRPr="00340B0D" w14:paraId="69CB892D" w14:textId="77777777" w:rsidTr="00541D1A">
        <w:trPr>
          <w:ins w:id="10211"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033E6594" w14:textId="77777777" w:rsidR="00E2786A" w:rsidRPr="00340B0D" w:rsidRDefault="00E2786A" w:rsidP="00541D1A">
            <w:pPr>
              <w:pStyle w:val="Default"/>
              <w:rPr>
                <w:ins w:id="10212" w:author="jonathan pritchard" w:date="2025-01-23T13:53:00Z" w16du:dateUtc="2025-01-23T13:53:00Z"/>
                <w:sz w:val="18"/>
                <w:szCs w:val="18"/>
              </w:rPr>
            </w:pPr>
            <w:ins w:id="10213" w:author="jonathan pritchard" w:date="2025-01-23T13:53:00Z" w16du:dateUtc="2025-01-23T13:53:00Z">
              <w:r w:rsidRPr="00340B0D">
                <w:rPr>
                  <w:sz w:val="18"/>
                  <w:szCs w:val="18"/>
                </w:rPr>
                <w:t xml:space="preserve">Archipelagic sea lanes </w:t>
              </w:r>
            </w:ins>
          </w:p>
        </w:tc>
        <w:tc>
          <w:tcPr>
            <w:tcW w:w="554" w:type="dxa"/>
            <w:gridSpan w:val="2"/>
            <w:tcBorders>
              <w:top w:val="single" w:sz="4" w:space="0" w:color="auto"/>
              <w:left w:val="single" w:sz="4" w:space="0" w:color="auto"/>
              <w:bottom w:val="single" w:sz="4" w:space="0" w:color="auto"/>
              <w:right w:val="single" w:sz="12" w:space="0" w:color="auto"/>
            </w:tcBorders>
          </w:tcPr>
          <w:p w14:paraId="0BCB88A7" w14:textId="77777777" w:rsidR="00E2786A" w:rsidRPr="00340B0D" w:rsidRDefault="00E2786A" w:rsidP="00541D1A">
            <w:pPr>
              <w:jc w:val="center"/>
              <w:rPr>
                <w:ins w:id="10214"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1A4636C1" w14:textId="77777777" w:rsidR="00E2786A" w:rsidRPr="00340B0D" w:rsidRDefault="00E2786A" w:rsidP="00541D1A">
            <w:pPr>
              <w:rPr>
                <w:ins w:id="10215"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12AF4A8C" w14:textId="77777777" w:rsidR="00E2786A" w:rsidRPr="00340B0D" w:rsidRDefault="00E2786A" w:rsidP="00541D1A">
            <w:pPr>
              <w:rPr>
                <w:ins w:id="10216" w:author="jonathan pritchard" w:date="2025-01-23T13:53:00Z" w16du:dateUtc="2025-01-23T13:53:00Z"/>
                <w:rFonts w:cs="Arial"/>
                <w:sz w:val="18"/>
                <w:szCs w:val="18"/>
              </w:rPr>
            </w:pPr>
          </w:p>
        </w:tc>
      </w:tr>
      <w:tr w:rsidR="00E2786A" w:rsidRPr="00340B0D" w14:paraId="7CC6CF1A" w14:textId="77777777" w:rsidTr="00541D1A">
        <w:trPr>
          <w:ins w:id="10217"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405A8144" w14:textId="77777777" w:rsidR="00E2786A" w:rsidRPr="00340B0D" w:rsidRDefault="00E2786A" w:rsidP="00541D1A">
            <w:pPr>
              <w:pStyle w:val="Default"/>
              <w:rPr>
                <w:ins w:id="10218" w:author="jonathan pritchard" w:date="2025-01-23T13:53:00Z" w16du:dateUtc="2025-01-23T13:53:00Z"/>
                <w:sz w:val="18"/>
                <w:szCs w:val="18"/>
              </w:rPr>
            </w:pPr>
            <w:ins w:id="10219" w:author="jonathan pritchard" w:date="2025-01-23T13:53:00Z" w16du:dateUtc="2025-01-23T13:53:00Z">
              <w:r w:rsidRPr="00340B0D">
                <w:rPr>
                  <w:sz w:val="18"/>
                  <w:szCs w:val="18"/>
                </w:rPr>
                <w:t>Miscellaneous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6B1DDDE0" w14:textId="77777777" w:rsidR="00E2786A" w:rsidRPr="00340B0D" w:rsidRDefault="00E2786A" w:rsidP="00541D1A">
            <w:pPr>
              <w:jc w:val="center"/>
              <w:rPr>
                <w:ins w:id="10220"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73D5C1D9" w14:textId="77777777" w:rsidR="00E2786A" w:rsidRPr="00340B0D" w:rsidRDefault="00E2786A" w:rsidP="00541D1A">
            <w:pPr>
              <w:rPr>
                <w:ins w:id="10221"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A7A9C30" w14:textId="77777777" w:rsidR="00E2786A" w:rsidRPr="00340B0D" w:rsidRDefault="00E2786A" w:rsidP="00541D1A">
            <w:pPr>
              <w:rPr>
                <w:ins w:id="10222" w:author="jonathan pritchard" w:date="2025-01-23T13:53:00Z" w16du:dateUtc="2025-01-23T13:53:00Z"/>
                <w:rFonts w:cs="Arial"/>
                <w:sz w:val="18"/>
                <w:szCs w:val="18"/>
              </w:rPr>
            </w:pPr>
          </w:p>
        </w:tc>
      </w:tr>
      <w:tr w:rsidR="00E2786A" w:rsidRPr="00340B0D" w14:paraId="467B4BE0" w14:textId="77777777" w:rsidTr="00541D1A">
        <w:trPr>
          <w:ins w:id="1022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72040756" w14:textId="77777777" w:rsidR="00E2786A" w:rsidRPr="00340B0D" w:rsidRDefault="00E2786A" w:rsidP="00541D1A">
            <w:pPr>
              <w:pStyle w:val="Default"/>
              <w:ind w:left="720"/>
              <w:rPr>
                <w:ins w:id="10224" w:author="jonathan pritchard" w:date="2025-01-23T13:53:00Z" w16du:dateUtc="2025-01-23T13:53:00Z"/>
                <w:sz w:val="18"/>
                <w:szCs w:val="18"/>
              </w:rPr>
            </w:pPr>
            <w:ins w:id="10225" w:author="jonathan pritchard" w:date="2025-01-23T13:53:00Z" w16du:dateUtc="2025-01-23T13:53:00Z">
              <w:r w:rsidRPr="00340B0D">
                <w:rPr>
                  <w:sz w:val="18"/>
                  <w:szCs w:val="18"/>
                </w:rPr>
                <w:t>Chart (Standard)</w:t>
              </w:r>
            </w:ins>
          </w:p>
        </w:tc>
        <w:tc>
          <w:tcPr>
            <w:tcW w:w="554" w:type="dxa"/>
            <w:gridSpan w:val="2"/>
            <w:tcBorders>
              <w:top w:val="single" w:sz="4" w:space="0" w:color="auto"/>
              <w:left w:val="single" w:sz="4" w:space="0" w:color="auto"/>
              <w:bottom w:val="single" w:sz="4" w:space="0" w:color="auto"/>
              <w:right w:val="single" w:sz="12" w:space="0" w:color="auto"/>
            </w:tcBorders>
          </w:tcPr>
          <w:p w14:paraId="1F9A67DA" w14:textId="77777777" w:rsidR="00E2786A" w:rsidRPr="00340B0D" w:rsidRDefault="00E2786A" w:rsidP="00541D1A">
            <w:pPr>
              <w:jc w:val="center"/>
              <w:rPr>
                <w:ins w:id="10226"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4" w:space="0" w:color="auto"/>
            </w:tcBorders>
          </w:tcPr>
          <w:p w14:paraId="018EE88C" w14:textId="77777777" w:rsidR="00E2786A" w:rsidRPr="00340B0D" w:rsidRDefault="00E2786A" w:rsidP="00541D1A">
            <w:pPr>
              <w:rPr>
                <w:ins w:id="10227"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27BE7DF" w14:textId="77777777" w:rsidR="00E2786A" w:rsidRPr="00340B0D" w:rsidRDefault="00E2786A" w:rsidP="00541D1A">
            <w:pPr>
              <w:rPr>
                <w:ins w:id="10228" w:author="jonathan pritchard" w:date="2025-01-23T13:53:00Z" w16du:dateUtc="2025-01-23T13:53:00Z"/>
                <w:rFonts w:cs="Arial"/>
                <w:sz w:val="18"/>
                <w:szCs w:val="18"/>
              </w:rPr>
            </w:pPr>
          </w:p>
        </w:tc>
      </w:tr>
      <w:tr w:rsidR="00E2786A" w:rsidRPr="00340B0D" w14:paraId="33B04897" w14:textId="77777777" w:rsidTr="00541D1A">
        <w:trPr>
          <w:ins w:id="10229" w:author="jonathan pritchard" w:date="2025-01-23T13:53:00Z"/>
        </w:trPr>
        <w:tc>
          <w:tcPr>
            <w:tcW w:w="4375" w:type="dxa"/>
            <w:gridSpan w:val="4"/>
            <w:tcBorders>
              <w:top w:val="single" w:sz="4" w:space="0" w:color="auto"/>
              <w:left w:val="single" w:sz="12" w:space="0" w:color="auto"/>
              <w:bottom w:val="single" w:sz="12" w:space="0" w:color="auto"/>
              <w:right w:val="single" w:sz="4" w:space="0" w:color="auto"/>
            </w:tcBorders>
          </w:tcPr>
          <w:p w14:paraId="031AAAF8" w14:textId="77777777" w:rsidR="00E2786A" w:rsidRPr="00340B0D" w:rsidRDefault="00E2786A" w:rsidP="00541D1A">
            <w:pPr>
              <w:pStyle w:val="Default"/>
              <w:ind w:left="720"/>
              <w:rPr>
                <w:ins w:id="10230" w:author="jonathan pritchard" w:date="2025-01-23T13:53:00Z" w16du:dateUtc="2025-01-23T13:53:00Z"/>
                <w:sz w:val="18"/>
                <w:szCs w:val="18"/>
              </w:rPr>
            </w:pPr>
            <w:ins w:id="10231" w:author="jonathan pritchard" w:date="2025-01-23T13:53:00Z" w16du:dateUtc="2025-01-23T13:53:00Z">
              <w:r w:rsidRPr="00340B0D">
                <w:rPr>
                  <w:sz w:val="18"/>
                  <w:szCs w:val="18"/>
                </w:rPr>
                <w:t>Alert Highlights (Standard)</w:t>
              </w:r>
            </w:ins>
          </w:p>
        </w:tc>
        <w:tc>
          <w:tcPr>
            <w:tcW w:w="554" w:type="dxa"/>
            <w:gridSpan w:val="2"/>
            <w:tcBorders>
              <w:top w:val="single" w:sz="4" w:space="0" w:color="auto"/>
              <w:left w:val="single" w:sz="4" w:space="0" w:color="auto"/>
              <w:bottom w:val="single" w:sz="12" w:space="0" w:color="auto"/>
              <w:right w:val="single" w:sz="12" w:space="0" w:color="auto"/>
            </w:tcBorders>
          </w:tcPr>
          <w:p w14:paraId="311D905C" w14:textId="77777777" w:rsidR="00E2786A" w:rsidRPr="00340B0D" w:rsidRDefault="00E2786A" w:rsidP="00541D1A">
            <w:pPr>
              <w:jc w:val="center"/>
              <w:rPr>
                <w:ins w:id="10232" w:author="jonathan pritchard" w:date="2025-01-23T13:53:00Z" w16du:dateUtc="2025-01-23T13:53:00Z"/>
                <w:rFonts w:cs="Arial"/>
                <w:sz w:val="18"/>
                <w:szCs w:val="18"/>
              </w:rPr>
            </w:pPr>
          </w:p>
        </w:tc>
        <w:tc>
          <w:tcPr>
            <w:tcW w:w="3598" w:type="dxa"/>
            <w:gridSpan w:val="4"/>
            <w:tcBorders>
              <w:top w:val="single" w:sz="4" w:space="0" w:color="auto"/>
              <w:left w:val="single" w:sz="12" w:space="0" w:color="auto"/>
              <w:bottom w:val="single" w:sz="12" w:space="0" w:color="auto"/>
            </w:tcBorders>
          </w:tcPr>
          <w:p w14:paraId="5637EFF7" w14:textId="77777777" w:rsidR="00E2786A" w:rsidRPr="00340B0D" w:rsidRDefault="00E2786A" w:rsidP="00541D1A">
            <w:pPr>
              <w:rPr>
                <w:ins w:id="10233" w:author="jonathan pritchard" w:date="2025-01-23T13:53:00Z" w16du:dateUtc="2025-01-23T13:53:00Z"/>
                <w:rFonts w:cs="Arial"/>
                <w:sz w:val="18"/>
                <w:szCs w:val="18"/>
              </w:rPr>
            </w:pPr>
          </w:p>
        </w:tc>
        <w:tc>
          <w:tcPr>
            <w:tcW w:w="672" w:type="dxa"/>
            <w:tcBorders>
              <w:top w:val="single" w:sz="4" w:space="0" w:color="auto"/>
              <w:bottom w:val="single" w:sz="12" w:space="0" w:color="auto"/>
              <w:right w:val="single" w:sz="12" w:space="0" w:color="auto"/>
            </w:tcBorders>
            <w:vAlign w:val="center"/>
          </w:tcPr>
          <w:p w14:paraId="3AFDBFB5" w14:textId="77777777" w:rsidR="00E2786A" w:rsidRPr="00340B0D" w:rsidRDefault="00E2786A" w:rsidP="00541D1A">
            <w:pPr>
              <w:rPr>
                <w:ins w:id="10234" w:author="jonathan pritchard" w:date="2025-01-23T13:53:00Z" w16du:dateUtc="2025-01-23T13:53:00Z"/>
                <w:rFonts w:cs="Arial"/>
                <w:sz w:val="18"/>
                <w:szCs w:val="18"/>
              </w:rPr>
            </w:pPr>
          </w:p>
        </w:tc>
      </w:tr>
      <w:tr w:rsidR="00E2786A" w:rsidRPr="00340B0D" w14:paraId="29A1076A" w14:textId="77777777" w:rsidTr="00541D1A">
        <w:trPr>
          <w:ins w:id="10235"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DD876D" w14:textId="77777777" w:rsidR="00E2786A" w:rsidRPr="00EF63B4" w:rsidRDefault="00E2786A" w:rsidP="00541D1A">
            <w:pPr>
              <w:jc w:val="center"/>
              <w:rPr>
                <w:ins w:id="10236" w:author="jonathan pritchard" w:date="2025-01-23T13:53:00Z" w16du:dateUtc="2025-01-23T13:53:00Z"/>
                <w:rFonts w:cs="Arial"/>
                <w:sz w:val="18"/>
                <w:szCs w:val="18"/>
              </w:rPr>
            </w:pPr>
            <w:ins w:id="10237" w:author="jonathan pritchard" w:date="2025-01-23T13:53:00Z" w16du:dateUtc="2025-01-23T13:53:00Z">
              <w:r>
                <w:rPr>
                  <w:rFonts w:cs="Arial"/>
                  <w:b/>
                  <w:bCs/>
                  <w:sz w:val="18"/>
                  <w:szCs w:val="18"/>
                </w:rPr>
                <w:t>Additional</w:t>
              </w:r>
            </w:ins>
          </w:p>
        </w:tc>
      </w:tr>
      <w:tr w:rsidR="00E2786A" w:rsidRPr="00340B0D" w14:paraId="5EA43346" w14:textId="77777777" w:rsidTr="00541D1A">
        <w:trPr>
          <w:ins w:id="10238"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21A6246F" w14:textId="77777777" w:rsidR="00E2786A" w:rsidRPr="00340B0D" w:rsidRDefault="00E2786A" w:rsidP="00541D1A">
            <w:pPr>
              <w:pStyle w:val="Default"/>
              <w:ind w:left="720"/>
              <w:rPr>
                <w:ins w:id="10239"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D06F44" w14:textId="77777777" w:rsidR="00E2786A" w:rsidRPr="00340B0D" w:rsidRDefault="00E2786A" w:rsidP="00541D1A">
            <w:pPr>
              <w:jc w:val="center"/>
              <w:rPr>
                <w:ins w:id="10240"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404985B4" w14:textId="77777777" w:rsidR="00E2786A" w:rsidRPr="00340B0D" w:rsidRDefault="00E2786A" w:rsidP="00541D1A">
            <w:pPr>
              <w:rPr>
                <w:ins w:id="10241"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5F9B29EC" w14:textId="77777777" w:rsidR="00E2786A" w:rsidRPr="00340B0D" w:rsidRDefault="00E2786A" w:rsidP="00541D1A">
            <w:pPr>
              <w:rPr>
                <w:ins w:id="10242" w:author="jonathan pritchard" w:date="2025-01-23T13:53:00Z" w16du:dateUtc="2025-01-23T13:53:00Z"/>
                <w:rFonts w:cs="Arial"/>
                <w:sz w:val="18"/>
                <w:szCs w:val="18"/>
              </w:rPr>
            </w:pPr>
          </w:p>
        </w:tc>
      </w:tr>
      <w:tr w:rsidR="00E2786A" w:rsidRPr="00340B0D" w14:paraId="70398DBE" w14:textId="77777777" w:rsidTr="00541D1A">
        <w:trPr>
          <w:ins w:id="10243" w:author="jonathan pritchard" w:date="2025-01-23T13:53:00Z"/>
        </w:trPr>
        <w:tc>
          <w:tcPr>
            <w:tcW w:w="4375" w:type="dxa"/>
            <w:gridSpan w:val="4"/>
            <w:tcBorders>
              <w:top w:val="single" w:sz="4" w:space="0" w:color="auto"/>
              <w:left w:val="single" w:sz="12" w:space="0" w:color="auto"/>
              <w:bottom w:val="single" w:sz="4" w:space="0" w:color="auto"/>
              <w:right w:val="single" w:sz="4" w:space="0" w:color="auto"/>
            </w:tcBorders>
          </w:tcPr>
          <w:p w14:paraId="5C4FFDE3" w14:textId="77777777" w:rsidR="00E2786A" w:rsidRPr="00340B0D" w:rsidRDefault="00E2786A" w:rsidP="00541D1A">
            <w:pPr>
              <w:pStyle w:val="Default"/>
              <w:ind w:left="720"/>
              <w:rPr>
                <w:ins w:id="10244" w:author="jonathan pritchard" w:date="2025-01-23T13:53:00Z" w16du:dateUtc="2025-01-23T13:53:00Z"/>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3CBD82B" w14:textId="77777777" w:rsidR="00E2786A" w:rsidRPr="00340B0D" w:rsidRDefault="00E2786A" w:rsidP="00541D1A">
            <w:pPr>
              <w:jc w:val="center"/>
              <w:rPr>
                <w:ins w:id="10245" w:author="jonathan pritchard" w:date="2025-01-23T13:53:00Z" w16du:dateUtc="2025-01-23T13:53:00Z"/>
                <w:rFonts w:cs="Arial"/>
                <w:sz w:val="18"/>
                <w:szCs w:val="18"/>
              </w:rPr>
            </w:pPr>
          </w:p>
        </w:tc>
        <w:tc>
          <w:tcPr>
            <w:tcW w:w="3598" w:type="dxa"/>
            <w:gridSpan w:val="4"/>
            <w:tcBorders>
              <w:top w:val="single" w:sz="4" w:space="0" w:color="auto"/>
              <w:left w:val="double" w:sz="4" w:space="0" w:color="auto"/>
              <w:bottom w:val="single" w:sz="4" w:space="0" w:color="auto"/>
            </w:tcBorders>
          </w:tcPr>
          <w:p w14:paraId="3E308FE9" w14:textId="77777777" w:rsidR="00E2786A" w:rsidRPr="00340B0D" w:rsidRDefault="00E2786A" w:rsidP="00541D1A">
            <w:pPr>
              <w:rPr>
                <w:ins w:id="10246" w:author="jonathan pritchard" w:date="2025-01-23T13:53:00Z" w16du:dateUtc="2025-01-23T13:53:00Z"/>
                <w:rFonts w:cs="Arial"/>
                <w:sz w:val="18"/>
                <w:szCs w:val="18"/>
              </w:rPr>
            </w:pPr>
          </w:p>
        </w:tc>
        <w:tc>
          <w:tcPr>
            <w:tcW w:w="672" w:type="dxa"/>
            <w:tcBorders>
              <w:top w:val="single" w:sz="4" w:space="0" w:color="auto"/>
              <w:bottom w:val="single" w:sz="4" w:space="0" w:color="auto"/>
              <w:right w:val="single" w:sz="12" w:space="0" w:color="auto"/>
            </w:tcBorders>
            <w:vAlign w:val="center"/>
          </w:tcPr>
          <w:p w14:paraId="680DB083" w14:textId="77777777" w:rsidR="00E2786A" w:rsidRPr="00340B0D" w:rsidRDefault="00E2786A" w:rsidP="00541D1A">
            <w:pPr>
              <w:rPr>
                <w:ins w:id="10247" w:author="jonathan pritchard" w:date="2025-01-23T13:53:00Z" w16du:dateUtc="2025-01-23T13:53:00Z"/>
                <w:rFonts w:cs="Arial"/>
                <w:sz w:val="18"/>
                <w:szCs w:val="18"/>
              </w:rPr>
            </w:pPr>
          </w:p>
        </w:tc>
      </w:tr>
      <w:tr w:rsidR="00E2786A" w:rsidRPr="00340B0D" w14:paraId="6E458E2A" w14:textId="77777777" w:rsidTr="00541D1A">
        <w:trPr>
          <w:ins w:id="10248" w:author="jonathan pritchard" w:date="2025-01-23T13:53:00Z"/>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FB166" w14:textId="77777777" w:rsidR="00E2786A" w:rsidRPr="00340B0D" w:rsidRDefault="00E2786A" w:rsidP="00541D1A">
            <w:pPr>
              <w:jc w:val="center"/>
              <w:rPr>
                <w:ins w:id="10249" w:author="jonathan pritchard" w:date="2025-01-23T13:53:00Z" w16du:dateUtc="2025-01-23T13:53:00Z"/>
                <w:rFonts w:cs="Arial"/>
                <w:b/>
                <w:bCs/>
                <w:sz w:val="18"/>
                <w:szCs w:val="18"/>
              </w:rPr>
            </w:pPr>
            <w:ins w:id="10250" w:author="jonathan pritchard" w:date="2025-01-23T13:53:00Z" w16du:dateUtc="2025-01-23T13:53:00Z">
              <w:r w:rsidRPr="00340B0D">
                <w:rPr>
                  <w:rFonts w:cs="Arial"/>
                  <w:b/>
                  <w:bCs/>
                  <w:sz w:val="18"/>
                  <w:szCs w:val="18"/>
                </w:rPr>
                <w:t>Setup</w:t>
              </w:r>
            </w:ins>
          </w:p>
        </w:tc>
      </w:tr>
      <w:tr w:rsidR="00E2786A" w:rsidRPr="00340B0D" w14:paraId="659346B1" w14:textId="77777777" w:rsidTr="00541D1A">
        <w:trPr>
          <w:ins w:id="10251" w:author="jonathan pritchard" w:date="2025-01-23T13:53:00Z"/>
        </w:trPr>
        <w:tc>
          <w:tcPr>
            <w:tcW w:w="9199" w:type="dxa"/>
            <w:gridSpan w:val="11"/>
            <w:tcBorders>
              <w:top w:val="single" w:sz="4" w:space="0" w:color="auto"/>
              <w:left w:val="single" w:sz="12" w:space="0" w:color="auto"/>
              <w:bottom w:val="single" w:sz="4" w:space="0" w:color="auto"/>
              <w:right w:val="single" w:sz="12" w:space="0" w:color="auto"/>
            </w:tcBorders>
          </w:tcPr>
          <w:p w14:paraId="773BD137" w14:textId="77777777" w:rsidR="003E4D19" w:rsidRPr="00A358C9" w:rsidRDefault="003E4D19" w:rsidP="003E4D19">
            <w:pPr>
              <w:rPr>
                <w:i/>
              </w:rPr>
            </w:pPr>
            <w:r w:rsidRPr="00A358C9">
              <w:rPr>
                <w:i/>
              </w:rPr>
              <w:t xml:space="preserve">Load </w:t>
            </w:r>
            <w:r>
              <w:rPr>
                <w:i/>
              </w:rPr>
              <w:t xml:space="preserve">exchange set </w:t>
            </w:r>
            <w:proofErr w:type="spellStart"/>
            <w:r>
              <w:rPr>
                <w:b/>
                <w:bCs/>
                <w:i/>
              </w:rPr>
              <w:t>PowerUp</w:t>
            </w:r>
            <w:proofErr w:type="spellEnd"/>
            <w:r>
              <w:rPr>
                <w:b/>
                <w:bCs/>
                <w:i/>
              </w:rPr>
              <w:t xml:space="preserve"> </w:t>
            </w:r>
          </w:p>
          <w:p w14:paraId="4CD60FAF" w14:textId="77777777" w:rsidR="003E4D19" w:rsidRPr="00A358C9" w:rsidRDefault="003E4D19" w:rsidP="003E4D19">
            <w:pPr>
              <w:rPr>
                <w:i/>
              </w:rPr>
            </w:pPr>
            <w:r w:rsidRPr="00A358C9">
              <w:rPr>
                <w:i/>
              </w:rPr>
              <w:lastRenderedPageBreak/>
              <w:t xml:space="preserve">Display cell </w:t>
            </w:r>
            <w:r>
              <w:rPr>
                <w:i/>
              </w:rPr>
              <w:t>10100AA_X01NE</w:t>
            </w:r>
            <w:r w:rsidRPr="00A358C9">
              <w:rPr>
                <w:i/>
              </w:rPr>
              <w:t xml:space="preserve"> at 3 NM range scale</w:t>
            </w:r>
          </w:p>
          <w:p w14:paraId="4B248B35" w14:textId="77777777" w:rsidR="003E4D19" w:rsidRPr="00E012C8" w:rsidRDefault="003E4D19" w:rsidP="003E4D19">
            <w:pPr>
              <w:pStyle w:val="ListParagraph"/>
              <w:numPr>
                <w:ilvl w:val="0"/>
                <w:numId w:val="32"/>
              </w:numPr>
              <w:rPr>
                <w:i/>
              </w:rPr>
            </w:pPr>
            <w:r w:rsidRPr="00E012C8">
              <w:rPr>
                <w:i/>
              </w:rPr>
              <w:t>Select Safety Contour value to 8 m</w:t>
            </w:r>
          </w:p>
          <w:p w14:paraId="53FD59E7" w14:textId="77777777" w:rsidR="003E4D19" w:rsidRPr="00E012C8" w:rsidRDefault="003E4D19" w:rsidP="003E4D19">
            <w:pPr>
              <w:pStyle w:val="ListParagraph"/>
              <w:numPr>
                <w:ilvl w:val="0"/>
                <w:numId w:val="32"/>
              </w:numPr>
              <w:rPr>
                <w:i/>
              </w:rPr>
            </w:pPr>
            <w:r w:rsidRPr="00E012C8">
              <w:rPr>
                <w:i/>
              </w:rPr>
              <w:t>Select Safety Depth value to 8 m</w:t>
            </w:r>
          </w:p>
          <w:p w14:paraId="396ED11B" w14:textId="77777777" w:rsidR="003E4D19" w:rsidRPr="00E012C8" w:rsidRDefault="003E4D19" w:rsidP="003E4D19">
            <w:pPr>
              <w:pStyle w:val="ListParagraph"/>
              <w:numPr>
                <w:ilvl w:val="0"/>
                <w:numId w:val="32"/>
              </w:numPr>
              <w:rPr>
                <w:i/>
              </w:rPr>
            </w:pPr>
            <w:r w:rsidRPr="00E012C8">
              <w:rPr>
                <w:i/>
              </w:rPr>
              <w:t>Select Plain Boundaries</w:t>
            </w:r>
          </w:p>
          <w:p w14:paraId="7D6BC1B0" w14:textId="6B58B8A5" w:rsidR="00E2786A" w:rsidRDefault="003E4D19" w:rsidP="003E4D19">
            <w:pPr>
              <w:rPr>
                <w:ins w:id="10252" w:author="jonathan pritchard" w:date="2025-01-23T13:53:00Z" w16du:dateUtc="2025-01-23T13:53:00Z"/>
                <w:rFonts w:cs="Arial"/>
                <w:sz w:val="18"/>
                <w:szCs w:val="18"/>
              </w:rPr>
            </w:pPr>
            <w:r w:rsidRPr="00E012C8">
              <w:rPr>
                <w:i/>
              </w:rPr>
              <w:t>Select Paper chart symbols</w:t>
            </w:r>
          </w:p>
          <w:p w14:paraId="29F27473" w14:textId="77777777" w:rsidR="00E2786A" w:rsidRPr="00110428" w:rsidRDefault="00E2786A" w:rsidP="00541D1A">
            <w:pPr>
              <w:rPr>
                <w:ins w:id="10253" w:author="jonathan pritchard" w:date="2025-01-23T13:53:00Z" w16du:dateUtc="2025-01-23T13:53:00Z"/>
                <w:rFonts w:cs="Arial"/>
              </w:rPr>
            </w:pPr>
            <w:ins w:id="10254" w:author="jonathan pritchard" w:date="2025-01-23T13:53:00Z" w16du:dateUtc="2025-01-23T13:53:00Z">
              <w:r>
                <w:rPr>
                  <w:rFonts w:cs="Arial"/>
                  <w:i/>
                </w:rPr>
                <w:t>.</w:t>
              </w:r>
              <w:r w:rsidRPr="00110428">
                <w:rPr>
                  <w:rFonts w:cs="Arial"/>
                  <w:i/>
                </w:rPr>
                <w:t xml:space="preserve">. </w:t>
              </w:r>
            </w:ins>
          </w:p>
          <w:p w14:paraId="556A2ED3" w14:textId="77777777" w:rsidR="00E2786A" w:rsidRPr="00340B0D" w:rsidRDefault="00E2786A" w:rsidP="00541D1A">
            <w:pPr>
              <w:rPr>
                <w:ins w:id="10255" w:author="jonathan pritchard" w:date="2025-01-23T13:53:00Z" w16du:dateUtc="2025-01-23T13:53:00Z"/>
                <w:rFonts w:cs="Arial"/>
                <w:sz w:val="18"/>
                <w:szCs w:val="18"/>
              </w:rPr>
            </w:pPr>
          </w:p>
        </w:tc>
      </w:tr>
      <w:tr w:rsidR="00E2786A" w:rsidRPr="00340B0D" w14:paraId="0890AE7E" w14:textId="77777777" w:rsidTr="00541D1A">
        <w:trPr>
          <w:ins w:id="10256"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0BDFAC" w14:textId="77777777" w:rsidR="00E2786A" w:rsidRPr="00340B0D" w:rsidRDefault="00E2786A" w:rsidP="00541D1A">
            <w:pPr>
              <w:jc w:val="center"/>
              <w:rPr>
                <w:ins w:id="10257" w:author="jonathan pritchard" w:date="2025-01-23T13:53:00Z" w16du:dateUtc="2025-01-23T13:53:00Z"/>
                <w:rFonts w:cs="Arial"/>
                <w:b/>
                <w:bCs/>
                <w:sz w:val="18"/>
                <w:szCs w:val="18"/>
              </w:rPr>
            </w:pPr>
            <w:ins w:id="10258" w:author="jonathan pritchard" w:date="2025-01-23T13:53:00Z" w16du:dateUtc="2025-01-23T13:53:00Z">
              <w:r w:rsidRPr="00340B0D">
                <w:rPr>
                  <w:rFonts w:cs="Arial"/>
                  <w:b/>
                  <w:bCs/>
                  <w:sz w:val="18"/>
                  <w:szCs w:val="18"/>
                </w:rPr>
                <w:lastRenderedPageBreak/>
                <w:t>Action</w:t>
              </w:r>
            </w:ins>
          </w:p>
        </w:tc>
      </w:tr>
      <w:tr w:rsidR="00E2786A" w:rsidRPr="00340B0D" w14:paraId="00E1B1C1" w14:textId="77777777" w:rsidTr="00541D1A">
        <w:trPr>
          <w:ins w:id="10259"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829322" w14:textId="77777777" w:rsidR="00E2786A" w:rsidRDefault="00E2786A" w:rsidP="00541D1A">
            <w:pPr>
              <w:rPr>
                <w:rFonts w:cs="Arial"/>
                <w:b/>
                <w:bCs/>
              </w:rPr>
            </w:pPr>
          </w:p>
          <w:p w14:paraId="6CBD0AB9" w14:textId="77777777" w:rsidR="003E4D19" w:rsidRPr="00A358C9" w:rsidRDefault="003E4D19" w:rsidP="003E4D19">
            <w:pPr>
              <w:rPr>
                <w:i/>
              </w:rPr>
            </w:pPr>
            <w:r w:rsidRPr="00A358C9">
              <w:rPr>
                <w:i/>
              </w:rPr>
              <w:t>Switch on the following (where available):</w:t>
            </w:r>
          </w:p>
          <w:p w14:paraId="2B51575D" w14:textId="77777777" w:rsidR="003E4D19" w:rsidRPr="00A358C9" w:rsidRDefault="003E4D19" w:rsidP="003E4D19">
            <w:pPr>
              <w:numPr>
                <w:ilvl w:val="0"/>
                <w:numId w:val="13"/>
              </w:numPr>
              <w:rPr>
                <w:i/>
              </w:rPr>
            </w:pPr>
            <w:r w:rsidRPr="00A358C9">
              <w:rPr>
                <w:i/>
              </w:rPr>
              <w:t>Radar image overlay</w:t>
            </w:r>
          </w:p>
          <w:p w14:paraId="6A9163DF" w14:textId="77777777" w:rsidR="003E4D19" w:rsidRPr="00A358C9" w:rsidRDefault="003E4D19" w:rsidP="003E4D19">
            <w:pPr>
              <w:numPr>
                <w:ilvl w:val="0"/>
                <w:numId w:val="13"/>
              </w:numPr>
              <w:rPr>
                <w:i/>
              </w:rPr>
            </w:pPr>
            <w:r w:rsidRPr="00A358C9">
              <w:rPr>
                <w:i/>
              </w:rPr>
              <w:t>Radar tracked target information</w:t>
            </w:r>
          </w:p>
          <w:p w14:paraId="66588396" w14:textId="66B16117" w:rsidR="003E4D19" w:rsidRDefault="003E4D19" w:rsidP="003E4D19">
            <w:pPr>
              <w:rPr>
                <w:rFonts w:cs="Arial"/>
                <w:b/>
                <w:bCs/>
              </w:rPr>
            </w:pPr>
            <w:r w:rsidRPr="00A358C9">
              <w:rPr>
                <w:i/>
              </w:rPr>
              <w:t>AIS information</w:t>
            </w:r>
          </w:p>
          <w:p w14:paraId="3182C58E" w14:textId="77777777" w:rsidR="003E4D19" w:rsidRPr="00110428" w:rsidRDefault="003E4D19" w:rsidP="00541D1A">
            <w:pPr>
              <w:rPr>
                <w:ins w:id="10260" w:author="jonathan pritchard" w:date="2025-01-23T13:53:00Z" w16du:dateUtc="2025-01-23T13:53:00Z"/>
                <w:rFonts w:cs="Arial"/>
                <w:b/>
                <w:bCs/>
              </w:rPr>
            </w:pPr>
          </w:p>
        </w:tc>
      </w:tr>
      <w:tr w:rsidR="00E2786A" w:rsidRPr="00340B0D" w14:paraId="079D6472" w14:textId="77777777" w:rsidTr="00541D1A">
        <w:trPr>
          <w:ins w:id="10261"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CF26E" w14:textId="77777777" w:rsidR="00E2786A" w:rsidRPr="00340B0D" w:rsidRDefault="00E2786A" w:rsidP="00541D1A">
            <w:pPr>
              <w:jc w:val="center"/>
              <w:rPr>
                <w:ins w:id="10262" w:author="jonathan pritchard" w:date="2025-01-23T13:53:00Z" w16du:dateUtc="2025-01-23T13:53:00Z"/>
                <w:rFonts w:cs="Arial"/>
                <w:sz w:val="18"/>
                <w:szCs w:val="18"/>
              </w:rPr>
            </w:pPr>
            <w:ins w:id="10263" w:author="jonathan pritchard" w:date="2025-01-23T13:53:00Z" w16du:dateUtc="2025-01-23T13:53:00Z">
              <w:r w:rsidRPr="00340B0D">
                <w:rPr>
                  <w:rFonts w:cs="Arial"/>
                  <w:b/>
                  <w:bCs/>
                  <w:sz w:val="18"/>
                  <w:szCs w:val="18"/>
                </w:rPr>
                <w:t>Results</w:t>
              </w:r>
            </w:ins>
          </w:p>
        </w:tc>
      </w:tr>
      <w:tr w:rsidR="00E2786A" w:rsidRPr="00340B0D" w14:paraId="1FB81223" w14:textId="77777777" w:rsidTr="00541D1A">
        <w:trPr>
          <w:ins w:id="10264" w:author="jonathan pritchard" w:date="2025-01-23T13:53:00Z"/>
        </w:trPr>
        <w:tc>
          <w:tcPr>
            <w:tcW w:w="9199" w:type="dxa"/>
            <w:gridSpan w:val="11"/>
            <w:tcBorders>
              <w:top w:val="single" w:sz="4" w:space="0" w:color="auto"/>
              <w:left w:val="single" w:sz="12" w:space="0" w:color="auto"/>
              <w:bottom w:val="single" w:sz="12" w:space="0" w:color="auto"/>
              <w:right w:val="single" w:sz="12" w:space="0" w:color="auto"/>
            </w:tcBorders>
          </w:tcPr>
          <w:p w14:paraId="3C231972" w14:textId="77777777" w:rsidR="00E2786A" w:rsidRDefault="00E2786A" w:rsidP="00541D1A">
            <w:pPr>
              <w:rPr>
                <w:ins w:id="10265" w:author="jonathan pritchard" w:date="2025-01-23T13:53:00Z" w16du:dateUtc="2025-01-23T13:53:00Z"/>
                <w:rFonts w:cs="Arial"/>
                <w:sz w:val="18"/>
                <w:szCs w:val="18"/>
              </w:rPr>
            </w:pPr>
          </w:p>
          <w:p w14:paraId="2993EE73" w14:textId="7C9D0010" w:rsidR="00E2786A" w:rsidRDefault="003E4D19" w:rsidP="00541D1A">
            <w:pPr>
              <w:rPr>
                <w:i/>
              </w:rPr>
            </w:pPr>
            <w:r w:rsidRPr="00A358C9">
              <w:rPr>
                <w:i/>
              </w:rPr>
              <w:t xml:space="preserve">Confirm by observation that </w:t>
            </w:r>
            <w:r w:rsidRPr="006B3BF3">
              <w:rPr>
                <w:i/>
              </w:rPr>
              <w:t xml:space="preserve">same </w:t>
            </w:r>
            <w:r>
              <w:rPr>
                <w:i/>
              </w:rPr>
              <w:t>System Database</w:t>
            </w:r>
            <w:r w:rsidRPr="00A358C9">
              <w:rPr>
                <w:i/>
              </w:rPr>
              <w:t xml:space="preserve"> </w:t>
            </w:r>
            <w:r w:rsidRPr="006B3BF3">
              <w:rPr>
                <w:i/>
              </w:rPr>
              <w:t xml:space="preserve">features are under or over radar echoes as in the example pictures.  Note that some examples contain intentionally a lot of radar echo noise in order to give many examples of the </w:t>
            </w:r>
            <w:r>
              <w:rPr>
                <w:i/>
              </w:rPr>
              <w:t>System Database</w:t>
            </w:r>
            <w:r w:rsidRPr="00A358C9">
              <w:rPr>
                <w:i/>
              </w:rPr>
              <w:t xml:space="preserve"> </w:t>
            </w:r>
            <w:r w:rsidRPr="006B3BF3">
              <w:rPr>
                <w:i/>
              </w:rPr>
              <w:t>features</w:t>
            </w:r>
            <w:r w:rsidRPr="00A358C9">
              <w:rPr>
                <w:i/>
              </w:rPr>
              <w:t xml:space="preserve"> which shall</w:t>
            </w:r>
            <w:r>
              <w:rPr>
                <w:i/>
              </w:rPr>
              <w:t xml:space="preserve"> </w:t>
            </w:r>
            <w:r w:rsidRPr="00A358C9">
              <w:rPr>
                <w:i/>
              </w:rPr>
              <w:t>be over or under radar echoes</w:t>
            </w:r>
          </w:p>
          <w:p w14:paraId="0A89AD3E" w14:textId="77777777" w:rsidR="003E4D19" w:rsidRDefault="003E4D19" w:rsidP="00541D1A">
            <w:pPr>
              <w:rPr>
                <w:i/>
              </w:rPr>
            </w:pPr>
          </w:p>
          <w:p w14:paraId="774E0D5F" w14:textId="60146C40" w:rsidR="003E4D19" w:rsidRDefault="003E4D19" w:rsidP="003E4D19">
            <w:pPr>
              <w:jc w:val="center"/>
              <w:rPr>
                <w:i/>
              </w:rPr>
            </w:pPr>
            <w:r w:rsidRPr="00445B9F">
              <w:rPr>
                <w:noProof/>
                <w:lang w:eastAsia="en-GB"/>
              </w:rPr>
              <w:drawing>
                <wp:inline distT="0" distB="0" distL="0" distR="0" wp14:anchorId="31A1A77E" wp14:editId="6EF24A2C">
                  <wp:extent cx="5052751" cy="4279900"/>
                  <wp:effectExtent l="0" t="0" r="0" b="635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63056" cy="4288629"/>
                          </a:xfrm>
                          <a:prstGeom prst="rect">
                            <a:avLst/>
                          </a:prstGeom>
                          <a:noFill/>
                          <a:ln>
                            <a:noFill/>
                          </a:ln>
                        </pic:spPr>
                      </pic:pic>
                    </a:graphicData>
                  </a:graphic>
                </wp:inline>
              </w:drawing>
            </w:r>
          </w:p>
          <w:p w14:paraId="7D6BE415" w14:textId="77777777" w:rsidR="003E4D19" w:rsidRDefault="003E4D19" w:rsidP="00541D1A">
            <w:pPr>
              <w:rPr>
                <w:ins w:id="10266" w:author="jonathan pritchard" w:date="2025-01-23T13:53:00Z" w16du:dateUtc="2025-01-23T13:53:00Z"/>
                <w:rFonts w:cs="Arial"/>
                <w:sz w:val="18"/>
                <w:szCs w:val="18"/>
              </w:rPr>
            </w:pPr>
          </w:p>
          <w:p w14:paraId="2B2F88EC" w14:textId="77777777" w:rsidR="00E2786A" w:rsidRDefault="00E2786A" w:rsidP="00541D1A">
            <w:pPr>
              <w:rPr>
                <w:ins w:id="10267" w:author="jonathan pritchard" w:date="2025-01-23T13:53:00Z" w16du:dateUtc="2025-01-23T13:53:00Z"/>
                <w:rFonts w:cs="Arial"/>
                <w:sz w:val="18"/>
                <w:szCs w:val="18"/>
              </w:rPr>
            </w:pPr>
          </w:p>
          <w:p w14:paraId="17EAD5A6" w14:textId="03008E38" w:rsidR="00E2786A" w:rsidRPr="003E4D19" w:rsidRDefault="003E4D19" w:rsidP="003E4D19">
            <w:pPr>
              <w:jc w:val="left"/>
              <w:rPr>
                <w:ins w:id="10268" w:author="jonathan pritchard" w:date="2025-01-23T13:53:00Z" w16du:dateUtc="2025-01-23T13:53:00Z"/>
                <w:b/>
                <w:i/>
              </w:rPr>
            </w:pPr>
            <w:r w:rsidRPr="00A358C9">
              <w:rPr>
                <w:i/>
              </w:rPr>
              <w:t xml:space="preserve">Day with radar tracked targets. </w:t>
            </w:r>
            <w:r>
              <w:rPr>
                <w:i/>
              </w:rPr>
              <w:t>Display Category</w:t>
            </w:r>
            <w:r w:rsidRPr="00A358C9">
              <w:rPr>
                <w:i/>
              </w:rPr>
              <w:t xml:space="preserve"> </w:t>
            </w:r>
            <w:r>
              <w:rPr>
                <w:i/>
              </w:rPr>
              <w:t>Display Base</w:t>
            </w:r>
            <w:r w:rsidRPr="00A358C9">
              <w:rPr>
                <w:i/>
              </w:rPr>
              <w:t xml:space="preserve"> + Lights</w:t>
            </w:r>
            <w:r>
              <w:rPr>
                <w:b/>
                <w:i/>
              </w:rPr>
              <w:t xml:space="preserve"> </w:t>
            </w:r>
            <w:proofErr w:type="spellStart"/>
            <w:r>
              <w:rPr>
                <w:b/>
                <w:i/>
              </w:rPr>
              <w:t>tbd</w:t>
            </w:r>
            <w:proofErr w:type="spellEnd"/>
          </w:p>
          <w:p w14:paraId="2713051E" w14:textId="77777777" w:rsidR="00E2786A" w:rsidRPr="00340B0D" w:rsidRDefault="00E2786A" w:rsidP="00541D1A">
            <w:pPr>
              <w:rPr>
                <w:ins w:id="10269" w:author="jonathan pritchard" w:date="2025-01-23T13:53:00Z" w16du:dateUtc="2025-01-23T13:53:00Z"/>
                <w:rFonts w:cs="Arial"/>
                <w:sz w:val="18"/>
                <w:szCs w:val="18"/>
              </w:rPr>
            </w:pPr>
          </w:p>
        </w:tc>
      </w:tr>
    </w:tbl>
    <w:p w14:paraId="05348A61" w14:textId="77777777" w:rsidR="00E2786A" w:rsidRDefault="00E2786A" w:rsidP="00E6163D"/>
    <w:p w14:paraId="55F4833E" w14:textId="3D96AA74" w:rsidR="00E6163D" w:rsidRPr="00E6163D" w:rsidDel="00E2786A" w:rsidRDefault="00E6163D" w:rsidP="00E6163D">
      <w:pPr>
        <w:rPr>
          <w:del w:id="10270" w:author="jonathan pritchard" w:date="2025-01-23T13:53:00Z" w16du:dateUtc="2025-01-23T13:53:00Z"/>
        </w:rPr>
      </w:pPr>
    </w:p>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2B3F0B14"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72D54372" w14:textId="6F9C35C6" w:rsidR="00E6163D" w:rsidRPr="00A358C9"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0271" w:name="_Toc189491315"/>
      <w:r w:rsidR="00CF2F67" w:rsidRPr="001752C8">
        <w:lastRenderedPageBreak/>
        <w:t>Accuracy</w:t>
      </w:r>
      <w:bookmarkEnd w:id="10271"/>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72"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273">
          <w:tblGrid>
            <w:gridCol w:w="2380"/>
            <w:gridCol w:w="2382"/>
            <w:gridCol w:w="2382"/>
            <w:gridCol w:w="2382"/>
          </w:tblGrid>
        </w:tblGridChange>
      </w:tblGrid>
      <w:tr w:rsidR="003C560C" w14:paraId="125CC1BE" w14:textId="77777777" w:rsidTr="009F4AAB">
        <w:trPr>
          <w:tblHeader/>
          <w:trPrChange w:id="10274" w:author="jonathan pritchard" w:date="2025-01-23T13:54:00Z" w16du:dateUtc="2025-01-23T13:54:00Z">
            <w:trPr>
              <w:tblHeader/>
            </w:trPr>
          </w:trPrChange>
        </w:trPr>
        <w:tc>
          <w:tcPr>
            <w:tcW w:w="2380" w:type="dxa"/>
            <w:shd w:val="clear" w:color="auto" w:fill="BFBFBF" w:themeFill="background1" w:themeFillShade="BF"/>
            <w:vAlign w:val="center"/>
            <w:tcPrChange w:id="10275" w:author="jonathan pritchard" w:date="2025-01-23T13:54:00Z" w16du:dateUtc="2025-01-23T13:54:00Z">
              <w:tcPr>
                <w:tcW w:w="2380" w:type="dxa"/>
                <w:shd w:val="clear" w:color="auto" w:fill="CCFFCC"/>
                <w:vAlign w:val="center"/>
              </w:tcPr>
            </w:tcPrChange>
          </w:tcPr>
          <w:p w14:paraId="1F8CAED6" w14:textId="77777777" w:rsidR="003C560C" w:rsidRDefault="003C560C" w:rsidP="008A1BCC">
            <w:r w:rsidRPr="000A066E">
              <w:rPr>
                <w:b/>
              </w:rPr>
              <w:t>Test Reference</w:t>
            </w:r>
          </w:p>
        </w:tc>
        <w:tc>
          <w:tcPr>
            <w:tcW w:w="2382" w:type="dxa"/>
            <w:shd w:val="clear" w:color="auto" w:fill="FFFFFF" w:themeFill="background1"/>
            <w:vAlign w:val="center"/>
            <w:tcPrChange w:id="10276" w:author="jonathan pritchard" w:date="2025-01-23T13:54:00Z" w16du:dateUtc="2025-01-23T13:54:00Z">
              <w:tcPr>
                <w:tcW w:w="2382" w:type="dxa"/>
                <w:shd w:val="clear" w:color="auto" w:fill="CCFFCC"/>
                <w:vAlign w:val="center"/>
              </w:tcPr>
            </w:tcPrChange>
          </w:tcPr>
          <w:p w14:paraId="731C1225" w14:textId="11223D7B" w:rsidR="003C560C" w:rsidRDefault="007C7CDE" w:rsidP="008A1BCC">
            <w:r>
              <w:t>Accuracy1</w:t>
            </w:r>
          </w:p>
        </w:tc>
        <w:tc>
          <w:tcPr>
            <w:tcW w:w="2382" w:type="dxa"/>
            <w:shd w:val="clear" w:color="auto" w:fill="BFBFBF" w:themeFill="background1" w:themeFillShade="BF"/>
            <w:vAlign w:val="center"/>
            <w:tcPrChange w:id="10277" w:author="jonathan pritchard" w:date="2025-01-23T13:54:00Z" w16du:dateUtc="2025-01-23T13:54:00Z">
              <w:tcPr>
                <w:tcW w:w="2382" w:type="dxa"/>
                <w:shd w:val="clear" w:color="auto" w:fill="CCFFCC"/>
                <w:vAlign w:val="center"/>
              </w:tcPr>
            </w:tcPrChange>
          </w:tcPr>
          <w:p w14:paraId="16F0FD72" w14:textId="77777777" w:rsidR="003C560C" w:rsidRDefault="003C560C" w:rsidP="008A1BCC">
            <w:r w:rsidRPr="000A066E">
              <w:rPr>
                <w:b/>
              </w:rPr>
              <w:t>IHO Reference</w:t>
            </w:r>
          </w:p>
        </w:tc>
        <w:tc>
          <w:tcPr>
            <w:tcW w:w="2382" w:type="dxa"/>
            <w:shd w:val="clear" w:color="auto" w:fill="FFFFFF" w:themeFill="background1"/>
            <w:vAlign w:val="center"/>
            <w:tcPrChange w:id="10278" w:author="jonathan pritchard" w:date="2025-01-23T13:54:00Z" w16du:dateUtc="2025-01-23T13:54:00Z">
              <w:tcPr>
                <w:tcW w:w="2382" w:type="dxa"/>
                <w:shd w:val="clear" w:color="auto" w:fill="CCFFCC"/>
                <w:vAlign w:val="center"/>
              </w:tcPr>
            </w:tcPrChange>
          </w:tcPr>
          <w:p w14:paraId="3637B663" w14:textId="77B82742" w:rsidR="003C560C" w:rsidRDefault="003C560C" w:rsidP="008A1BCC"/>
        </w:tc>
      </w:tr>
      <w:tr w:rsidR="003C560C" w14:paraId="7D0CA137" w14:textId="77777777" w:rsidTr="00E2786A">
        <w:trPr>
          <w:tblHeader/>
          <w:trPrChange w:id="10279"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80" w:author="jonathan pritchard" w:date="2025-01-23T13:54:00Z" w16du:dateUtc="2025-01-23T13:54:00Z">
              <w:tcPr>
                <w:tcW w:w="9526" w:type="dxa"/>
                <w:gridSpan w:val="4"/>
                <w:shd w:val="clear" w:color="auto" w:fill="CCFFCC"/>
                <w:vAlign w:val="center"/>
              </w:tcPr>
            </w:tcPrChange>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E2786A">
        <w:trPr>
          <w:tblHeader/>
          <w:trPrChange w:id="10281"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82" w:author="jonathan pritchard" w:date="2025-01-23T13:54:00Z" w16du:dateUtc="2025-01-23T13:54:00Z">
              <w:tcPr>
                <w:tcW w:w="9526" w:type="dxa"/>
                <w:gridSpan w:val="4"/>
                <w:shd w:val="clear" w:color="auto" w:fill="CCFFCC"/>
                <w:vAlign w:val="center"/>
              </w:tcPr>
            </w:tcPrChange>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E2786A">
        <w:trPr>
          <w:tblHeader/>
          <w:trPrChange w:id="10283"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84" w:author="jonathan pritchard" w:date="2025-01-23T13:54:00Z" w16du:dateUtc="2025-01-23T13:54:00Z">
              <w:tcPr>
                <w:tcW w:w="9526" w:type="dxa"/>
                <w:gridSpan w:val="4"/>
                <w:shd w:val="clear" w:color="auto" w:fill="CCFFCC"/>
                <w:vAlign w:val="center"/>
              </w:tcPr>
            </w:tcPrChange>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E2786A">
        <w:trPr>
          <w:tblHeader/>
          <w:trPrChange w:id="10285"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86" w:author="jonathan pritchard" w:date="2025-01-23T13:54:00Z" w16du:dateUtc="2025-01-23T13:54:00Z">
              <w:tcPr>
                <w:tcW w:w="9526" w:type="dxa"/>
                <w:gridSpan w:val="4"/>
                <w:shd w:val="clear" w:color="auto" w:fill="CCFFCC"/>
                <w:vAlign w:val="center"/>
              </w:tcPr>
            </w:tcPrChange>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287" w:author="jonathan pritchard" w:date="2025-01-23T13:54:00Z" w16du:dateUtc="2025-01-23T13:5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288">
          <w:tblGrid>
            <w:gridCol w:w="2380"/>
            <w:gridCol w:w="2382"/>
            <w:gridCol w:w="2382"/>
            <w:gridCol w:w="2382"/>
          </w:tblGrid>
        </w:tblGridChange>
      </w:tblGrid>
      <w:tr w:rsidR="003C560C" w14:paraId="74707422" w14:textId="77777777" w:rsidTr="009F4AAB">
        <w:trPr>
          <w:tblHeader/>
          <w:trPrChange w:id="10289" w:author="jonathan pritchard" w:date="2025-01-23T13:54:00Z" w16du:dateUtc="2025-01-23T13:54:00Z">
            <w:trPr>
              <w:tblHeader/>
            </w:trPr>
          </w:trPrChange>
        </w:trPr>
        <w:tc>
          <w:tcPr>
            <w:tcW w:w="2380" w:type="dxa"/>
            <w:shd w:val="clear" w:color="auto" w:fill="BFBFBF" w:themeFill="background1" w:themeFillShade="BF"/>
            <w:vAlign w:val="center"/>
            <w:tcPrChange w:id="10290" w:author="jonathan pritchard" w:date="2025-01-23T13:54:00Z" w16du:dateUtc="2025-01-23T13:54:00Z">
              <w:tcPr>
                <w:tcW w:w="2380" w:type="dxa"/>
                <w:shd w:val="clear" w:color="auto" w:fill="CCFFCC"/>
                <w:vAlign w:val="center"/>
              </w:tcPr>
            </w:tcPrChange>
          </w:tcPr>
          <w:p w14:paraId="3B755176" w14:textId="77777777" w:rsidR="003C560C" w:rsidRDefault="003C560C" w:rsidP="00ED668D">
            <w:r w:rsidRPr="000A066E">
              <w:rPr>
                <w:b/>
              </w:rPr>
              <w:t>Test Reference</w:t>
            </w:r>
          </w:p>
        </w:tc>
        <w:tc>
          <w:tcPr>
            <w:tcW w:w="2382" w:type="dxa"/>
            <w:shd w:val="clear" w:color="auto" w:fill="FFFFFF" w:themeFill="background1"/>
            <w:vAlign w:val="center"/>
            <w:tcPrChange w:id="10291" w:author="jonathan pritchard" w:date="2025-01-23T13:54:00Z" w16du:dateUtc="2025-01-23T13:54:00Z">
              <w:tcPr>
                <w:tcW w:w="2382" w:type="dxa"/>
                <w:shd w:val="clear" w:color="auto" w:fill="CCFFCC"/>
                <w:vAlign w:val="center"/>
              </w:tcPr>
            </w:tcPrChange>
          </w:tcPr>
          <w:p w14:paraId="1EC2E573" w14:textId="5074B14E" w:rsidR="003C560C" w:rsidRDefault="007C7CDE" w:rsidP="003C560C">
            <w:r>
              <w:t>Accuracy</w:t>
            </w:r>
          </w:p>
        </w:tc>
        <w:tc>
          <w:tcPr>
            <w:tcW w:w="2382" w:type="dxa"/>
            <w:shd w:val="clear" w:color="auto" w:fill="BFBFBF" w:themeFill="background1" w:themeFillShade="BF"/>
            <w:vAlign w:val="center"/>
            <w:tcPrChange w:id="10292" w:author="jonathan pritchard" w:date="2025-01-23T13:54:00Z" w16du:dateUtc="2025-01-23T13:54:00Z">
              <w:tcPr>
                <w:tcW w:w="2382" w:type="dxa"/>
                <w:shd w:val="clear" w:color="auto" w:fill="CCFFCC"/>
                <w:vAlign w:val="center"/>
              </w:tcPr>
            </w:tcPrChange>
          </w:tcPr>
          <w:p w14:paraId="35E92E7E" w14:textId="77777777" w:rsidR="003C560C" w:rsidRDefault="003C560C" w:rsidP="00ED668D">
            <w:r w:rsidRPr="000A066E">
              <w:rPr>
                <w:b/>
              </w:rPr>
              <w:t>IHO Reference</w:t>
            </w:r>
          </w:p>
        </w:tc>
        <w:tc>
          <w:tcPr>
            <w:tcW w:w="2382" w:type="dxa"/>
            <w:shd w:val="clear" w:color="auto" w:fill="FFFFFF" w:themeFill="background1"/>
            <w:vAlign w:val="center"/>
            <w:tcPrChange w:id="10293" w:author="jonathan pritchard" w:date="2025-01-23T13:54:00Z" w16du:dateUtc="2025-01-23T13:54:00Z">
              <w:tcPr>
                <w:tcW w:w="2382" w:type="dxa"/>
                <w:shd w:val="clear" w:color="auto" w:fill="CCFFCC"/>
                <w:vAlign w:val="center"/>
              </w:tcPr>
            </w:tcPrChange>
          </w:tcPr>
          <w:p w14:paraId="4DA956B6" w14:textId="77777777" w:rsidR="003C560C" w:rsidRDefault="003C560C" w:rsidP="00ED668D">
            <w:r>
              <w:t>-</w:t>
            </w:r>
          </w:p>
        </w:tc>
      </w:tr>
      <w:tr w:rsidR="00507F2E" w14:paraId="1BA1A307" w14:textId="77777777" w:rsidTr="00E2786A">
        <w:trPr>
          <w:tblHeader/>
          <w:trPrChange w:id="10294"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95" w:author="jonathan pritchard" w:date="2025-01-23T13:54:00Z" w16du:dateUtc="2025-01-23T13:54:00Z">
              <w:tcPr>
                <w:tcW w:w="9526" w:type="dxa"/>
                <w:gridSpan w:val="4"/>
                <w:shd w:val="clear" w:color="auto" w:fill="CCFFCC"/>
                <w:vAlign w:val="center"/>
              </w:tcPr>
            </w:tcPrChange>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E2786A">
        <w:trPr>
          <w:tblHeader/>
          <w:trPrChange w:id="10296"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97" w:author="jonathan pritchard" w:date="2025-01-23T13:54:00Z" w16du:dateUtc="2025-01-23T13:54:00Z">
              <w:tcPr>
                <w:tcW w:w="9526" w:type="dxa"/>
                <w:gridSpan w:val="4"/>
                <w:shd w:val="clear" w:color="auto" w:fill="CCFFCC"/>
                <w:vAlign w:val="center"/>
              </w:tcPr>
            </w:tcPrChange>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E2786A">
        <w:trPr>
          <w:tblHeader/>
          <w:trPrChange w:id="10298"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299" w:author="jonathan pritchard" w:date="2025-01-23T13:54:00Z" w16du:dateUtc="2025-01-23T13:54:00Z">
              <w:tcPr>
                <w:tcW w:w="9526" w:type="dxa"/>
                <w:gridSpan w:val="4"/>
                <w:shd w:val="clear" w:color="auto" w:fill="CCFFCC"/>
                <w:vAlign w:val="center"/>
              </w:tcPr>
            </w:tcPrChange>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E2786A">
        <w:trPr>
          <w:tblHeader/>
          <w:trPrChange w:id="10300" w:author="jonathan pritchard" w:date="2025-01-23T13:54:00Z" w16du:dateUtc="2025-01-23T13:54:00Z">
            <w:trPr>
              <w:tblHeader/>
            </w:trPr>
          </w:trPrChange>
        </w:trPr>
        <w:tc>
          <w:tcPr>
            <w:tcW w:w="9526" w:type="dxa"/>
            <w:gridSpan w:val="4"/>
            <w:shd w:val="clear" w:color="auto" w:fill="BFBFBF" w:themeFill="background1" w:themeFillShade="BF"/>
            <w:vAlign w:val="center"/>
            <w:tcPrChange w:id="10301" w:author="jonathan pritchard" w:date="2025-01-23T13:54:00Z" w16du:dateUtc="2025-01-23T13:54:00Z">
              <w:tcPr>
                <w:tcW w:w="9526" w:type="dxa"/>
                <w:gridSpan w:val="4"/>
                <w:shd w:val="clear" w:color="auto" w:fill="CCFFCC"/>
                <w:vAlign w:val="center"/>
              </w:tcPr>
            </w:tcPrChange>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02"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303">
          <w:tblGrid>
            <w:gridCol w:w="2380"/>
            <w:gridCol w:w="2382"/>
            <w:gridCol w:w="2382"/>
            <w:gridCol w:w="2382"/>
          </w:tblGrid>
        </w:tblGridChange>
      </w:tblGrid>
      <w:tr w:rsidR="003C560C" w14:paraId="0C5C778C" w14:textId="77777777" w:rsidTr="009F4AAB">
        <w:trPr>
          <w:trHeight w:val="454"/>
          <w:tblHeader/>
          <w:trPrChange w:id="10304"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305" w:author="jonathan pritchard" w:date="2025-01-23T13:55:00Z" w16du:dateUtc="2025-01-23T13:55:00Z">
              <w:tcPr>
                <w:tcW w:w="2380" w:type="dxa"/>
                <w:shd w:val="clear" w:color="auto" w:fill="CCFFCC"/>
                <w:vAlign w:val="center"/>
              </w:tcPr>
            </w:tcPrChange>
          </w:tcPr>
          <w:p w14:paraId="382CD1A6" w14:textId="77777777" w:rsidR="003C560C" w:rsidRPr="004065B1" w:rsidRDefault="003C560C" w:rsidP="00ED668D">
            <w:r w:rsidRPr="000A066E">
              <w:rPr>
                <w:b/>
              </w:rPr>
              <w:t>Test Reference</w:t>
            </w:r>
          </w:p>
        </w:tc>
        <w:tc>
          <w:tcPr>
            <w:tcW w:w="2382" w:type="dxa"/>
            <w:shd w:val="clear" w:color="auto" w:fill="FFFFFF" w:themeFill="background1"/>
            <w:vAlign w:val="center"/>
            <w:tcPrChange w:id="10306" w:author="jonathan pritchard" w:date="2025-01-23T13:55:00Z" w16du:dateUtc="2025-01-23T13:55:00Z">
              <w:tcPr>
                <w:tcW w:w="2382" w:type="dxa"/>
                <w:shd w:val="clear" w:color="auto" w:fill="CCFFCC"/>
                <w:vAlign w:val="center"/>
              </w:tcPr>
            </w:tcPrChange>
          </w:tcPr>
          <w:p w14:paraId="2A73AD24" w14:textId="6D0F2C44" w:rsidR="003C560C" w:rsidRPr="004065B1" w:rsidRDefault="007C7CDE" w:rsidP="00ED668D">
            <w:r>
              <w:t>Accuracy2</w:t>
            </w:r>
          </w:p>
        </w:tc>
        <w:tc>
          <w:tcPr>
            <w:tcW w:w="2382" w:type="dxa"/>
            <w:shd w:val="clear" w:color="auto" w:fill="BFBFBF" w:themeFill="background1" w:themeFillShade="BF"/>
            <w:vAlign w:val="center"/>
            <w:tcPrChange w:id="10307" w:author="jonathan pritchard" w:date="2025-01-23T13:55:00Z" w16du:dateUtc="2025-01-23T13:55:00Z">
              <w:tcPr>
                <w:tcW w:w="2382" w:type="dxa"/>
                <w:shd w:val="clear" w:color="auto" w:fill="CCFFCC"/>
                <w:vAlign w:val="center"/>
              </w:tcPr>
            </w:tcPrChange>
          </w:tcPr>
          <w:p w14:paraId="32C5FDC5" w14:textId="77777777" w:rsidR="003C560C" w:rsidRPr="004065B1" w:rsidRDefault="003C560C" w:rsidP="00ED668D">
            <w:r w:rsidRPr="000A066E">
              <w:rPr>
                <w:b/>
              </w:rPr>
              <w:t>IHO Reference</w:t>
            </w:r>
          </w:p>
        </w:tc>
        <w:tc>
          <w:tcPr>
            <w:tcW w:w="2382" w:type="dxa"/>
            <w:shd w:val="clear" w:color="auto" w:fill="FFFFFF" w:themeFill="background1"/>
            <w:vAlign w:val="center"/>
            <w:tcPrChange w:id="10308" w:author="jonathan pritchard" w:date="2025-01-23T13:55:00Z" w16du:dateUtc="2025-01-23T13:55:00Z">
              <w:tcPr>
                <w:tcW w:w="2382" w:type="dxa"/>
                <w:shd w:val="clear" w:color="auto" w:fill="CCFFCC"/>
                <w:vAlign w:val="center"/>
              </w:tcPr>
            </w:tcPrChange>
          </w:tcPr>
          <w:p w14:paraId="70A5312D" w14:textId="77777777" w:rsidR="003C560C" w:rsidRPr="004065B1" w:rsidRDefault="003C560C" w:rsidP="00ED668D">
            <w:r>
              <w:t>-</w:t>
            </w:r>
          </w:p>
        </w:tc>
      </w:tr>
      <w:tr w:rsidR="00507F2E" w14:paraId="3947C6C6" w14:textId="77777777" w:rsidTr="00E2786A">
        <w:trPr>
          <w:tblHeader/>
          <w:trPrChange w:id="1030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10" w:author="jonathan pritchard" w:date="2025-01-23T13:55:00Z" w16du:dateUtc="2025-01-23T13:55:00Z">
              <w:tcPr>
                <w:tcW w:w="9526" w:type="dxa"/>
                <w:gridSpan w:val="4"/>
                <w:shd w:val="clear" w:color="auto" w:fill="CCFFCC"/>
                <w:vAlign w:val="center"/>
              </w:tcPr>
            </w:tcPrChange>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E2786A">
        <w:trPr>
          <w:tblHeader/>
          <w:trPrChange w:id="1031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12" w:author="jonathan pritchard" w:date="2025-01-23T13:55:00Z" w16du:dateUtc="2025-01-23T13:55:00Z">
              <w:tcPr>
                <w:tcW w:w="9526" w:type="dxa"/>
                <w:gridSpan w:val="4"/>
                <w:shd w:val="clear" w:color="auto" w:fill="CCFFCC"/>
                <w:vAlign w:val="center"/>
              </w:tcPr>
            </w:tcPrChange>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E2786A">
        <w:trPr>
          <w:tblHeader/>
          <w:trPrChange w:id="1031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14" w:author="jonathan pritchard" w:date="2025-01-23T13:55:00Z" w16du:dateUtc="2025-01-23T13:55:00Z">
              <w:tcPr>
                <w:tcW w:w="9526" w:type="dxa"/>
                <w:gridSpan w:val="4"/>
                <w:shd w:val="clear" w:color="auto" w:fill="CCFFCC"/>
                <w:vAlign w:val="center"/>
              </w:tcPr>
            </w:tcPrChange>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E2786A">
        <w:trPr>
          <w:tblHeader/>
          <w:trPrChange w:id="1031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16" w:author="jonathan pritchard" w:date="2025-01-23T13:55:00Z" w16du:dateUtc="2025-01-23T13:55:00Z">
              <w:tcPr>
                <w:tcW w:w="9526" w:type="dxa"/>
                <w:gridSpan w:val="4"/>
                <w:shd w:val="clear" w:color="auto" w:fill="CCFFCC"/>
                <w:vAlign w:val="center"/>
              </w:tcPr>
            </w:tcPrChange>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17"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318">
          <w:tblGrid>
            <w:gridCol w:w="2380"/>
            <w:gridCol w:w="2382"/>
            <w:gridCol w:w="2382"/>
            <w:gridCol w:w="2382"/>
          </w:tblGrid>
        </w:tblGridChange>
      </w:tblGrid>
      <w:tr w:rsidR="003C560C" w14:paraId="1A7D7665" w14:textId="77777777" w:rsidTr="009F4AAB">
        <w:trPr>
          <w:trHeight w:val="454"/>
          <w:tblHeader/>
          <w:trPrChange w:id="10319"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320" w:author="jonathan pritchard" w:date="2025-01-23T13:55:00Z" w16du:dateUtc="2025-01-23T13:55:00Z">
              <w:tcPr>
                <w:tcW w:w="2380" w:type="dxa"/>
                <w:shd w:val="clear" w:color="auto" w:fill="CCFFCC"/>
                <w:vAlign w:val="center"/>
              </w:tcPr>
            </w:tcPrChange>
          </w:tcPr>
          <w:p w14:paraId="71E77CA9" w14:textId="77777777" w:rsidR="003C560C" w:rsidRPr="004065B1" w:rsidRDefault="003C560C" w:rsidP="00ED668D">
            <w:r w:rsidRPr="000A066E">
              <w:rPr>
                <w:b/>
              </w:rPr>
              <w:t>Test Reference</w:t>
            </w:r>
          </w:p>
        </w:tc>
        <w:tc>
          <w:tcPr>
            <w:tcW w:w="2382" w:type="dxa"/>
            <w:shd w:val="clear" w:color="auto" w:fill="FFFFFF" w:themeFill="background1"/>
            <w:vAlign w:val="center"/>
            <w:tcPrChange w:id="10321" w:author="jonathan pritchard" w:date="2025-01-23T13:55:00Z" w16du:dateUtc="2025-01-23T13:55:00Z">
              <w:tcPr>
                <w:tcW w:w="2382" w:type="dxa"/>
                <w:shd w:val="clear" w:color="auto" w:fill="CCFFCC"/>
                <w:vAlign w:val="center"/>
              </w:tcPr>
            </w:tcPrChange>
          </w:tcPr>
          <w:p w14:paraId="58A657CE" w14:textId="37A01482" w:rsidR="003C560C" w:rsidRPr="004065B1" w:rsidRDefault="007C7CDE" w:rsidP="00ED668D">
            <w:r>
              <w:t>Accuracy3</w:t>
            </w:r>
          </w:p>
        </w:tc>
        <w:tc>
          <w:tcPr>
            <w:tcW w:w="2382" w:type="dxa"/>
            <w:shd w:val="clear" w:color="auto" w:fill="BFBFBF" w:themeFill="background1" w:themeFillShade="BF"/>
            <w:vAlign w:val="center"/>
            <w:tcPrChange w:id="10322" w:author="jonathan pritchard" w:date="2025-01-23T13:55:00Z" w16du:dateUtc="2025-01-23T13:55:00Z">
              <w:tcPr>
                <w:tcW w:w="2382" w:type="dxa"/>
                <w:shd w:val="clear" w:color="auto" w:fill="CCFFCC"/>
                <w:vAlign w:val="center"/>
              </w:tcPr>
            </w:tcPrChange>
          </w:tcPr>
          <w:p w14:paraId="00834FC8" w14:textId="77777777" w:rsidR="003C560C" w:rsidRPr="004065B1" w:rsidRDefault="003C560C" w:rsidP="00ED668D">
            <w:r w:rsidRPr="000A066E">
              <w:rPr>
                <w:b/>
              </w:rPr>
              <w:t>IHO Reference</w:t>
            </w:r>
          </w:p>
        </w:tc>
        <w:tc>
          <w:tcPr>
            <w:tcW w:w="2382" w:type="dxa"/>
            <w:shd w:val="clear" w:color="auto" w:fill="FFFFFF" w:themeFill="background1"/>
            <w:vAlign w:val="center"/>
            <w:tcPrChange w:id="10323" w:author="jonathan pritchard" w:date="2025-01-23T13:55:00Z" w16du:dateUtc="2025-01-23T13:55:00Z">
              <w:tcPr>
                <w:tcW w:w="2382" w:type="dxa"/>
                <w:shd w:val="clear" w:color="auto" w:fill="CCFFCC"/>
                <w:vAlign w:val="center"/>
              </w:tcPr>
            </w:tcPrChange>
          </w:tcPr>
          <w:p w14:paraId="48986C3F" w14:textId="77777777" w:rsidR="003C560C" w:rsidRPr="004065B1" w:rsidRDefault="003C560C" w:rsidP="00ED668D">
            <w:r>
              <w:t>-</w:t>
            </w:r>
          </w:p>
        </w:tc>
      </w:tr>
      <w:tr w:rsidR="00BA33C2" w14:paraId="0F6246F7" w14:textId="77777777" w:rsidTr="00E2786A">
        <w:trPr>
          <w:tblHeader/>
          <w:trPrChange w:id="10324"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25" w:author="jonathan pritchard" w:date="2025-01-23T13:55:00Z" w16du:dateUtc="2025-01-23T13:55:00Z">
              <w:tcPr>
                <w:tcW w:w="9526" w:type="dxa"/>
                <w:gridSpan w:val="4"/>
                <w:shd w:val="clear" w:color="auto" w:fill="CCFFCC"/>
                <w:vAlign w:val="center"/>
              </w:tcPr>
            </w:tcPrChange>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E2786A">
        <w:trPr>
          <w:tblHeader/>
          <w:trPrChange w:id="10326"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27" w:author="jonathan pritchard" w:date="2025-01-23T13:55:00Z" w16du:dateUtc="2025-01-23T13:55:00Z">
              <w:tcPr>
                <w:tcW w:w="9526" w:type="dxa"/>
                <w:gridSpan w:val="4"/>
                <w:shd w:val="clear" w:color="auto" w:fill="CCFFCC"/>
                <w:vAlign w:val="center"/>
              </w:tcPr>
            </w:tcPrChange>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E2786A">
        <w:trPr>
          <w:tblHeader/>
          <w:trPrChange w:id="10328"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29" w:author="jonathan pritchard" w:date="2025-01-23T13:55:00Z" w16du:dateUtc="2025-01-23T13:55:00Z">
              <w:tcPr>
                <w:tcW w:w="9526" w:type="dxa"/>
                <w:gridSpan w:val="4"/>
                <w:shd w:val="clear" w:color="auto" w:fill="CCFFCC"/>
                <w:vAlign w:val="center"/>
              </w:tcPr>
            </w:tcPrChange>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E2786A">
        <w:trPr>
          <w:tblHeader/>
          <w:trPrChange w:id="10330"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31" w:author="jonathan pritchard" w:date="2025-01-23T13:55:00Z" w16du:dateUtc="2025-01-23T13:55:00Z">
              <w:tcPr>
                <w:tcW w:w="9526" w:type="dxa"/>
                <w:gridSpan w:val="4"/>
                <w:shd w:val="clear" w:color="auto" w:fill="CCFFCC"/>
                <w:vAlign w:val="center"/>
              </w:tcPr>
            </w:tcPrChange>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32"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0"/>
        <w:gridCol w:w="2382"/>
        <w:gridCol w:w="2382"/>
        <w:gridCol w:w="2382"/>
        <w:tblGridChange w:id="10333">
          <w:tblGrid>
            <w:gridCol w:w="2380"/>
            <w:gridCol w:w="2382"/>
            <w:gridCol w:w="2382"/>
            <w:gridCol w:w="2382"/>
          </w:tblGrid>
        </w:tblGridChange>
      </w:tblGrid>
      <w:tr w:rsidR="003C560C" w14:paraId="5E88B263" w14:textId="77777777" w:rsidTr="009F4AAB">
        <w:trPr>
          <w:trHeight w:val="454"/>
          <w:tblHeader/>
          <w:trPrChange w:id="10334" w:author="jonathan pritchard" w:date="2025-01-23T13:55:00Z" w16du:dateUtc="2025-01-23T13:55:00Z">
            <w:trPr>
              <w:trHeight w:val="454"/>
              <w:tblHeader/>
            </w:trPr>
          </w:trPrChange>
        </w:trPr>
        <w:tc>
          <w:tcPr>
            <w:tcW w:w="2380" w:type="dxa"/>
            <w:shd w:val="clear" w:color="auto" w:fill="BFBFBF" w:themeFill="background1" w:themeFillShade="BF"/>
            <w:vAlign w:val="center"/>
            <w:tcPrChange w:id="10335" w:author="jonathan pritchard" w:date="2025-01-23T13:55:00Z" w16du:dateUtc="2025-01-23T13:55:00Z">
              <w:tcPr>
                <w:tcW w:w="2380" w:type="dxa"/>
                <w:shd w:val="clear" w:color="auto" w:fill="CCFFCC"/>
                <w:vAlign w:val="center"/>
              </w:tcPr>
            </w:tcPrChange>
          </w:tcPr>
          <w:p w14:paraId="4B042A12" w14:textId="77777777" w:rsidR="003C560C" w:rsidRPr="004065B1" w:rsidRDefault="003C560C" w:rsidP="00ED668D">
            <w:r w:rsidRPr="000A066E">
              <w:rPr>
                <w:b/>
              </w:rPr>
              <w:t>Test Reference</w:t>
            </w:r>
          </w:p>
        </w:tc>
        <w:tc>
          <w:tcPr>
            <w:tcW w:w="2382" w:type="dxa"/>
            <w:shd w:val="clear" w:color="auto" w:fill="FFFFFF" w:themeFill="background1"/>
            <w:vAlign w:val="center"/>
            <w:tcPrChange w:id="10336" w:author="jonathan pritchard" w:date="2025-01-23T13:55:00Z" w16du:dateUtc="2025-01-23T13:55:00Z">
              <w:tcPr>
                <w:tcW w:w="2382" w:type="dxa"/>
                <w:shd w:val="clear" w:color="auto" w:fill="CCFFCC"/>
                <w:vAlign w:val="center"/>
              </w:tcPr>
            </w:tcPrChange>
          </w:tcPr>
          <w:p w14:paraId="79CED0EC" w14:textId="0875C325" w:rsidR="003C560C" w:rsidRPr="004065B1" w:rsidRDefault="007C7CDE" w:rsidP="00ED668D">
            <w:r>
              <w:t>Accuracy4</w:t>
            </w:r>
          </w:p>
        </w:tc>
        <w:tc>
          <w:tcPr>
            <w:tcW w:w="2382" w:type="dxa"/>
            <w:shd w:val="clear" w:color="auto" w:fill="BFBFBF" w:themeFill="background1" w:themeFillShade="BF"/>
            <w:vAlign w:val="center"/>
            <w:tcPrChange w:id="10337" w:author="jonathan pritchard" w:date="2025-01-23T13:55:00Z" w16du:dateUtc="2025-01-23T13:55:00Z">
              <w:tcPr>
                <w:tcW w:w="2382" w:type="dxa"/>
                <w:shd w:val="clear" w:color="auto" w:fill="CCFFCC"/>
                <w:vAlign w:val="center"/>
              </w:tcPr>
            </w:tcPrChange>
          </w:tcPr>
          <w:p w14:paraId="0E31EC84" w14:textId="77777777" w:rsidR="003C560C" w:rsidRPr="004065B1" w:rsidRDefault="003C560C" w:rsidP="00ED668D">
            <w:r w:rsidRPr="000A066E">
              <w:rPr>
                <w:b/>
              </w:rPr>
              <w:t>IHO Reference</w:t>
            </w:r>
          </w:p>
        </w:tc>
        <w:tc>
          <w:tcPr>
            <w:tcW w:w="2382" w:type="dxa"/>
            <w:shd w:val="clear" w:color="auto" w:fill="FFFFFF" w:themeFill="background1"/>
            <w:vAlign w:val="center"/>
            <w:tcPrChange w:id="10338" w:author="jonathan pritchard" w:date="2025-01-23T13:55:00Z" w16du:dateUtc="2025-01-23T13:55:00Z">
              <w:tcPr>
                <w:tcW w:w="2382" w:type="dxa"/>
                <w:shd w:val="clear" w:color="auto" w:fill="CCFFCC"/>
                <w:vAlign w:val="center"/>
              </w:tcPr>
            </w:tcPrChange>
          </w:tcPr>
          <w:p w14:paraId="2C4B4451" w14:textId="77777777" w:rsidR="003C560C" w:rsidRPr="004065B1" w:rsidRDefault="003C560C" w:rsidP="00ED668D">
            <w:r>
              <w:t>-</w:t>
            </w:r>
          </w:p>
        </w:tc>
      </w:tr>
      <w:tr w:rsidR="00252F5C" w14:paraId="05E323A1" w14:textId="77777777" w:rsidTr="00E2786A">
        <w:trPr>
          <w:tblHeader/>
          <w:trPrChange w:id="1033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40" w:author="jonathan pritchard" w:date="2025-01-23T13:55:00Z" w16du:dateUtc="2025-01-23T13:55:00Z">
              <w:tcPr>
                <w:tcW w:w="9526" w:type="dxa"/>
                <w:gridSpan w:val="4"/>
                <w:shd w:val="clear" w:color="auto" w:fill="CCFFCC"/>
                <w:vAlign w:val="center"/>
              </w:tcPr>
            </w:tcPrChange>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E2786A">
        <w:trPr>
          <w:tblHeader/>
          <w:trPrChange w:id="1034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42" w:author="jonathan pritchard" w:date="2025-01-23T13:55:00Z" w16du:dateUtc="2025-01-23T13:55:00Z">
              <w:tcPr>
                <w:tcW w:w="9526" w:type="dxa"/>
                <w:gridSpan w:val="4"/>
                <w:shd w:val="clear" w:color="auto" w:fill="CCFFCC"/>
                <w:vAlign w:val="center"/>
              </w:tcPr>
            </w:tcPrChange>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E2786A">
        <w:trPr>
          <w:tblHeader/>
          <w:trPrChange w:id="1034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44" w:author="jonathan pritchard" w:date="2025-01-23T13:55:00Z" w16du:dateUtc="2025-01-23T13:55:00Z">
              <w:tcPr>
                <w:tcW w:w="9526" w:type="dxa"/>
                <w:gridSpan w:val="4"/>
                <w:shd w:val="clear" w:color="auto" w:fill="CCFFCC"/>
                <w:vAlign w:val="center"/>
              </w:tcPr>
            </w:tcPrChange>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2786A">
        <w:trPr>
          <w:tblHeader/>
          <w:trPrChange w:id="1034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46" w:author="jonathan pritchard" w:date="2025-01-23T13:55:00Z" w16du:dateUtc="2025-01-23T13:55:00Z">
              <w:tcPr>
                <w:tcW w:w="9526" w:type="dxa"/>
                <w:gridSpan w:val="4"/>
                <w:shd w:val="clear" w:color="auto" w:fill="CCFFCC"/>
                <w:vAlign w:val="center"/>
              </w:tcPr>
            </w:tcPrChange>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47"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48">
          <w:tblGrid>
            <w:gridCol w:w="2381"/>
            <w:gridCol w:w="2381"/>
            <w:gridCol w:w="2382"/>
            <w:gridCol w:w="2382"/>
          </w:tblGrid>
        </w:tblGridChange>
      </w:tblGrid>
      <w:tr w:rsidR="00252F5C" w14:paraId="73B765B5" w14:textId="77777777" w:rsidTr="009F4AAB">
        <w:trPr>
          <w:trHeight w:val="454"/>
          <w:tblHeader/>
          <w:trPrChange w:id="10349"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350" w:author="jonathan pritchard" w:date="2025-01-23T13:55:00Z" w16du:dateUtc="2025-01-23T13:55:00Z">
              <w:tcPr>
                <w:tcW w:w="2381" w:type="dxa"/>
                <w:shd w:val="clear" w:color="auto" w:fill="CCFFCC"/>
                <w:vAlign w:val="center"/>
              </w:tcPr>
            </w:tcPrChange>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FFFFFF" w:themeFill="background1"/>
            <w:vAlign w:val="center"/>
            <w:tcPrChange w:id="10351" w:author="jonathan pritchard" w:date="2025-01-23T13:55:00Z" w16du:dateUtc="2025-01-23T13:55:00Z">
              <w:tcPr>
                <w:tcW w:w="2381" w:type="dxa"/>
                <w:shd w:val="clear" w:color="auto" w:fill="CCFFCC"/>
                <w:vAlign w:val="center"/>
              </w:tcPr>
            </w:tcPrChange>
          </w:tcPr>
          <w:p w14:paraId="3E107574" w14:textId="3B740762" w:rsidR="00252F5C" w:rsidRPr="004065B1" w:rsidRDefault="007C7CDE" w:rsidP="002164D3">
            <w:pPr>
              <w:keepNext/>
              <w:keepLines/>
            </w:pPr>
            <w:r>
              <w:t>Accuracy5</w:t>
            </w:r>
          </w:p>
        </w:tc>
        <w:tc>
          <w:tcPr>
            <w:tcW w:w="2382" w:type="dxa"/>
            <w:shd w:val="clear" w:color="auto" w:fill="BFBFBF" w:themeFill="background1" w:themeFillShade="BF"/>
            <w:vAlign w:val="center"/>
            <w:tcPrChange w:id="10352" w:author="jonathan pritchard" w:date="2025-01-23T13:55:00Z" w16du:dateUtc="2025-01-23T13:55:00Z">
              <w:tcPr>
                <w:tcW w:w="2382" w:type="dxa"/>
                <w:shd w:val="clear" w:color="auto" w:fill="CCFFCC"/>
                <w:vAlign w:val="center"/>
              </w:tcPr>
            </w:tcPrChange>
          </w:tcPr>
          <w:p w14:paraId="1876B2DE" w14:textId="77777777" w:rsidR="00252F5C" w:rsidRPr="004065B1" w:rsidRDefault="00252F5C" w:rsidP="002164D3">
            <w:pPr>
              <w:keepNext/>
              <w:keepLines/>
            </w:pPr>
            <w:r w:rsidRPr="000A066E">
              <w:rPr>
                <w:b/>
              </w:rPr>
              <w:t>IHO Reference</w:t>
            </w:r>
          </w:p>
        </w:tc>
        <w:tc>
          <w:tcPr>
            <w:tcW w:w="2382" w:type="dxa"/>
            <w:shd w:val="clear" w:color="auto" w:fill="FFFFFF" w:themeFill="background1"/>
            <w:vAlign w:val="center"/>
            <w:tcPrChange w:id="10353" w:author="jonathan pritchard" w:date="2025-01-23T13:55:00Z" w16du:dateUtc="2025-01-23T13:55:00Z">
              <w:tcPr>
                <w:tcW w:w="2382" w:type="dxa"/>
                <w:shd w:val="clear" w:color="auto" w:fill="CCFFCC"/>
                <w:vAlign w:val="center"/>
              </w:tcPr>
            </w:tcPrChange>
          </w:tcPr>
          <w:p w14:paraId="1CB8AC51" w14:textId="77777777" w:rsidR="00252F5C" w:rsidRPr="004065B1" w:rsidRDefault="00252F5C" w:rsidP="002164D3">
            <w:pPr>
              <w:keepNext/>
              <w:keepLines/>
            </w:pPr>
            <w:r>
              <w:t>-</w:t>
            </w:r>
          </w:p>
        </w:tc>
      </w:tr>
      <w:tr w:rsidR="00252F5C" w14:paraId="055C01E1" w14:textId="77777777" w:rsidTr="00E2786A">
        <w:trPr>
          <w:tblHeader/>
          <w:trPrChange w:id="10354"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55" w:author="jonathan pritchard" w:date="2025-01-23T13:55:00Z" w16du:dateUtc="2025-01-23T13:55:00Z">
              <w:tcPr>
                <w:tcW w:w="9526" w:type="dxa"/>
                <w:gridSpan w:val="4"/>
                <w:shd w:val="clear" w:color="auto" w:fill="CCFFCC"/>
                <w:vAlign w:val="center"/>
              </w:tcPr>
            </w:tcPrChange>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E2786A">
        <w:trPr>
          <w:tblHeader/>
          <w:trPrChange w:id="10356"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57" w:author="jonathan pritchard" w:date="2025-01-23T13:55:00Z" w16du:dateUtc="2025-01-23T13:55:00Z">
              <w:tcPr>
                <w:tcW w:w="9526" w:type="dxa"/>
                <w:gridSpan w:val="4"/>
                <w:shd w:val="clear" w:color="auto" w:fill="CCFFCC"/>
                <w:vAlign w:val="center"/>
              </w:tcPr>
            </w:tcPrChange>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E2786A">
        <w:trPr>
          <w:tblHeader/>
          <w:trPrChange w:id="10358"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59" w:author="jonathan pritchard" w:date="2025-01-23T13:55:00Z" w16du:dateUtc="2025-01-23T13:55:00Z">
              <w:tcPr>
                <w:tcW w:w="9526" w:type="dxa"/>
                <w:gridSpan w:val="4"/>
                <w:shd w:val="clear" w:color="auto" w:fill="CCFFCC"/>
                <w:vAlign w:val="center"/>
              </w:tcPr>
            </w:tcPrChange>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E2786A">
        <w:trPr>
          <w:tblHeader/>
          <w:trPrChange w:id="10360"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61" w:author="jonathan pritchard" w:date="2025-01-23T13:55:00Z" w16du:dateUtc="2025-01-23T13:55:00Z">
              <w:tcPr>
                <w:tcW w:w="9526" w:type="dxa"/>
                <w:gridSpan w:val="4"/>
                <w:shd w:val="clear" w:color="auto" w:fill="CCFFCC"/>
                <w:vAlign w:val="center"/>
              </w:tcPr>
            </w:tcPrChange>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62" w:author="jonathan pritchard" w:date="2025-01-23T13:55:00Z" w16du:dateUtc="2025-01-23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63">
          <w:tblGrid>
            <w:gridCol w:w="2381"/>
            <w:gridCol w:w="2381"/>
            <w:gridCol w:w="2382"/>
            <w:gridCol w:w="2382"/>
          </w:tblGrid>
        </w:tblGridChange>
      </w:tblGrid>
      <w:tr w:rsidR="00BA33C2" w14:paraId="048CF990" w14:textId="77777777" w:rsidTr="009F4AAB">
        <w:trPr>
          <w:trHeight w:val="454"/>
          <w:tblHeader/>
          <w:trPrChange w:id="10364" w:author="jonathan pritchard" w:date="2025-01-23T13:55:00Z" w16du:dateUtc="2025-01-23T13:55:00Z">
            <w:trPr>
              <w:trHeight w:val="454"/>
              <w:tblHeader/>
            </w:trPr>
          </w:trPrChange>
        </w:trPr>
        <w:tc>
          <w:tcPr>
            <w:tcW w:w="2381" w:type="dxa"/>
            <w:shd w:val="clear" w:color="auto" w:fill="BFBFBF" w:themeFill="background1" w:themeFillShade="BF"/>
            <w:vAlign w:val="center"/>
            <w:tcPrChange w:id="10365" w:author="jonathan pritchard" w:date="2025-01-23T13:55:00Z" w16du:dateUtc="2025-01-23T13:55:00Z">
              <w:tcPr>
                <w:tcW w:w="2381" w:type="dxa"/>
                <w:shd w:val="clear" w:color="auto" w:fill="CCFFCC"/>
                <w:vAlign w:val="center"/>
              </w:tcPr>
            </w:tcPrChange>
          </w:tcPr>
          <w:p w14:paraId="724E51E7" w14:textId="77777777" w:rsidR="00BA33C2" w:rsidRPr="004065B1" w:rsidRDefault="00BA33C2" w:rsidP="008A1BCC">
            <w:r w:rsidRPr="000A066E">
              <w:rPr>
                <w:b/>
              </w:rPr>
              <w:t>Test Reference</w:t>
            </w:r>
          </w:p>
        </w:tc>
        <w:tc>
          <w:tcPr>
            <w:tcW w:w="2381" w:type="dxa"/>
            <w:shd w:val="clear" w:color="auto" w:fill="FFFFFF" w:themeFill="background1"/>
            <w:vAlign w:val="center"/>
            <w:tcPrChange w:id="10366" w:author="jonathan pritchard" w:date="2025-01-23T13:55:00Z" w16du:dateUtc="2025-01-23T13:55:00Z">
              <w:tcPr>
                <w:tcW w:w="2381" w:type="dxa"/>
                <w:shd w:val="clear" w:color="auto" w:fill="CCFFCC"/>
                <w:vAlign w:val="center"/>
              </w:tcPr>
            </w:tcPrChange>
          </w:tcPr>
          <w:p w14:paraId="41A90CC5" w14:textId="44452058" w:rsidR="00BA33C2" w:rsidRPr="004065B1" w:rsidRDefault="007C7CDE" w:rsidP="008A1BCC">
            <w:r>
              <w:t>Accuracy6</w:t>
            </w:r>
          </w:p>
        </w:tc>
        <w:tc>
          <w:tcPr>
            <w:tcW w:w="2382" w:type="dxa"/>
            <w:shd w:val="clear" w:color="auto" w:fill="BFBFBF" w:themeFill="background1" w:themeFillShade="BF"/>
            <w:vAlign w:val="center"/>
            <w:tcPrChange w:id="10367" w:author="jonathan pritchard" w:date="2025-01-23T13:55:00Z" w16du:dateUtc="2025-01-23T13:55:00Z">
              <w:tcPr>
                <w:tcW w:w="2382" w:type="dxa"/>
                <w:shd w:val="clear" w:color="auto" w:fill="CCFFCC"/>
                <w:vAlign w:val="center"/>
              </w:tcPr>
            </w:tcPrChange>
          </w:tcPr>
          <w:p w14:paraId="0D5BB32B" w14:textId="77777777" w:rsidR="00BA33C2" w:rsidRPr="004065B1" w:rsidRDefault="00BA33C2" w:rsidP="008A1BCC">
            <w:r w:rsidRPr="000A066E">
              <w:rPr>
                <w:b/>
              </w:rPr>
              <w:t>IHO Reference</w:t>
            </w:r>
          </w:p>
        </w:tc>
        <w:tc>
          <w:tcPr>
            <w:tcW w:w="2382" w:type="dxa"/>
            <w:shd w:val="clear" w:color="auto" w:fill="FFFFFF" w:themeFill="background1"/>
            <w:vAlign w:val="center"/>
            <w:tcPrChange w:id="10368" w:author="jonathan pritchard" w:date="2025-01-23T13:55:00Z" w16du:dateUtc="2025-01-23T13:55:00Z">
              <w:tcPr>
                <w:tcW w:w="2382" w:type="dxa"/>
                <w:shd w:val="clear" w:color="auto" w:fill="CCFFCC"/>
                <w:vAlign w:val="center"/>
              </w:tcPr>
            </w:tcPrChange>
          </w:tcPr>
          <w:p w14:paraId="11F524AF" w14:textId="77777777" w:rsidR="00BA33C2" w:rsidRPr="004065B1" w:rsidRDefault="00252F5C" w:rsidP="008A1BCC">
            <w:r>
              <w:t>-</w:t>
            </w:r>
          </w:p>
        </w:tc>
      </w:tr>
      <w:tr w:rsidR="00BA33C2" w14:paraId="78829C03" w14:textId="77777777" w:rsidTr="00E2786A">
        <w:trPr>
          <w:tblHeader/>
          <w:trPrChange w:id="10369"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70" w:author="jonathan pritchard" w:date="2025-01-23T13:55:00Z" w16du:dateUtc="2025-01-23T13:55:00Z">
              <w:tcPr>
                <w:tcW w:w="9526" w:type="dxa"/>
                <w:gridSpan w:val="4"/>
                <w:shd w:val="clear" w:color="auto" w:fill="CCFFCC"/>
                <w:vAlign w:val="center"/>
              </w:tcPr>
            </w:tcPrChange>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E2786A">
        <w:trPr>
          <w:tblHeader/>
          <w:trPrChange w:id="10371"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72" w:author="jonathan pritchard" w:date="2025-01-23T13:55:00Z" w16du:dateUtc="2025-01-23T13:55:00Z">
              <w:tcPr>
                <w:tcW w:w="9526" w:type="dxa"/>
                <w:gridSpan w:val="4"/>
                <w:shd w:val="clear" w:color="auto" w:fill="CCFFCC"/>
                <w:vAlign w:val="center"/>
              </w:tcPr>
            </w:tcPrChange>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E2786A">
        <w:trPr>
          <w:tblHeader/>
          <w:trPrChange w:id="10373"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74" w:author="jonathan pritchard" w:date="2025-01-23T13:55:00Z" w16du:dateUtc="2025-01-23T13:55:00Z">
              <w:tcPr>
                <w:tcW w:w="9526" w:type="dxa"/>
                <w:gridSpan w:val="4"/>
                <w:shd w:val="clear" w:color="auto" w:fill="CCFFCC"/>
                <w:vAlign w:val="center"/>
              </w:tcPr>
            </w:tcPrChange>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E2786A">
        <w:trPr>
          <w:tblHeader/>
          <w:trPrChange w:id="10375" w:author="jonathan pritchard" w:date="2025-01-23T13:55:00Z" w16du:dateUtc="2025-01-23T13:55:00Z">
            <w:trPr>
              <w:tblHeader/>
            </w:trPr>
          </w:trPrChange>
        </w:trPr>
        <w:tc>
          <w:tcPr>
            <w:tcW w:w="9526" w:type="dxa"/>
            <w:gridSpan w:val="4"/>
            <w:shd w:val="clear" w:color="auto" w:fill="BFBFBF" w:themeFill="background1" w:themeFillShade="BF"/>
            <w:vAlign w:val="center"/>
            <w:tcPrChange w:id="10376" w:author="jonathan pritchard" w:date="2025-01-23T13:55:00Z" w16du:dateUtc="2025-01-23T13:55:00Z">
              <w:tcPr>
                <w:tcW w:w="9526" w:type="dxa"/>
                <w:gridSpan w:val="4"/>
                <w:shd w:val="clear" w:color="auto" w:fill="CCFFCC"/>
                <w:vAlign w:val="center"/>
              </w:tcPr>
            </w:tcPrChange>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77"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78">
          <w:tblGrid>
            <w:gridCol w:w="2381"/>
            <w:gridCol w:w="2381"/>
            <w:gridCol w:w="2382"/>
            <w:gridCol w:w="2382"/>
          </w:tblGrid>
        </w:tblGridChange>
      </w:tblGrid>
      <w:tr w:rsidR="00252F5C" w14:paraId="2A8BC0AB" w14:textId="77777777" w:rsidTr="009F4AAB">
        <w:trPr>
          <w:trHeight w:val="454"/>
          <w:tblHeader/>
          <w:trPrChange w:id="10379"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380" w:author="jonathan pritchard" w:date="2025-01-23T14:33:00Z" w16du:dateUtc="2025-01-23T14:33:00Z">
              <w:tcPr>
                <w:tcW w:w="2381" w:type="dxa"/>
                <w:shd w:val="clear" w:color="auto" w:fill="CCFFCC"/>
                <w:vAlign w:val="center"/>
              </w:tcPr>
            </w:tcPrChange>
          </w:tcPr>
          <w:p w14:paraId="143206B5" w14:textId="77777777" w:rsidR="00252F5C" w:rsidRPr="004065B1" w:rsidRDefault="00252F5C" w:rsidP="00273E6E">
            <w:r w:rsidRPr="000A066E">
              <w:rPr>
                <w:b/>
              </w:rPr>
              <w:t>Test Reference</w:t>
            </w:r>
          </w:p>
        </w:tc>
        <w:tc>
          <w:tcPr>
            <w:tcW w:w="2381" w:type="dxa"/>
            <w:shd w:val="clear" w:color="auto" w:fill="FFFFFF" w:themeFill="background1"/>
            <w:vAlign w:val="center"/>
            <w:tcPrChange w:id="10381" w:author="jonathan pritchard" w:date="2025-01-23T14:33:00Z" w16du:dateUtc="2025-01-23T14:33:00Z">
              <w:tcPr>
                <w:tcW w:w="2381" w:type="dxa"/>
                <w:shd w:val="clear" w:color="auto" w:fill="CCFFCC"/>
                <w:vAlign w:val="center"/>
              </w:tcPr>
            </w:tcPrChange>
          </w:tcPr>
          <w:p w14:paraId="5E3809B2" w14:textId="1BDE3789" w:rsidR="00252F5C" w:rsidRPr="004065B1" w:rsidRDefault="007C7CDE" w:rsidP="00273E6E">
            <w:r>
              <w:t>Accuracy7</w:t>
            </w:r>
          </w:p>
        </w:tc>
        <w:tc>
          <w:tcPr>
            <w:tcW w:w="2382" w:type="dxa"/>
            <w:shd w:val="clear" w:color="auto" w:fill="BFBFBF" w:themeFill="background1" w:themeFillShade="BF"/>
            <w:vAlign w:val="center"/>
            <w:tcPrChange w:id="10382" w:author="jonathan pritchard" w:date="2025-01-23T14:33:00Z" w16du:dateUtc="2025-01-23T14:33:00Z">
              <w:tcPr>
                <w:tcW w:w="2382" w:type="dxa"/>
                <w:shd w:val="clear" w:color="auto" w:fill="CCFFCC"/>
                <w:vAlign w:val="center"/>
              </w:tcPr>
            </w:tcPrChange>
          </w:tcPr>
          <w:p w14:paraId="26D8D77E" w14:textId="77777777" w:rsidR="00252F5C" w:rsidRPr="004065B1" w:rsidRDefault="00252F5C" w:rsidP="00273E6E">
            <w:r w:rsidRPr="000A066E">
              <w:rPr>
                <w:b/>
              </w:rPr>
              <w:t>IHO Reference</w:t>
            </w:r>
          </w:p>
        </w:tc>
        <w:tc>
          <w:tcPr>
            <w:tcW w:w="2382" w:type="dxa"/>
            <w:shd w:val="clear" w:color="auto" w:fill="FFFFFF" w:themeFill="background1"/>
            <w:vAlign w:val="center"/>
            <w:tcPrChange w:id="10383" w:author="jonathan pritchard" w:date="2025-01-23T14:33:00Z" w16du:dateUtc="2025-01-23T14:33:00Z">
              <w:tcPr>
                <w:tcW w:w="2382" w:type="dxa"/>
                <w:shd w:val="clear" w:color="auto" w:fill="CCFFCC"/>
                <w:vAlign w:val="center"/>
              </w:tcPr>
            </w:tcPrChange>
          </w:tcPr>
          <w:p w14:paraId="67CFD0D7" w14:textId="77777777" w:rsidR="00252F5C" w:rsidRPr="004065B1" w:rsidRDefault="00252F5C" w:rsidP="00273E6E">
            <w:r>
              <w:t>-</w:t>
            </w:r>
          </w:p>
        </w:tc>
      </w:tr>
      <w:tr w:rsidR="00252F5C" w14:paraId="7E59F50D" w14:textId="77777777" w:rsidTr="005C41DF">
        <w:trPr>
          <w:tblHeader/>
          <w:trPrChange w:id="10384"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85" w:author="jonathan pritchard" w:date="2025-01-23T14:33:00Z" w16du:dateUtc="2025-01-23T14:33:00Z">
              <w:tcPr>
                <w:tcW w:w="9526" w:type="dxa"/>
                <w:gridSpan w:val="4"/>
                <w:shd w:val="clear" w:color="auto" w:fill="CCFFCC"/>
                <w:vAlign w:val="center"/>
              </w:tcPr>
            </w:tcPrChange>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5C41DF">
        <w:trPr>
          <w:tblHeader/>
          <w:trPrChange w:id="10386"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87" w:author="jonathan pritchard" w:date="2025-01-23T14:33:00Z" w16du:dateUtc="2025-01-23T14:33:00Z">
              <w:tcPr>
                <w:tcW w:w="9526" w:type="dxa"/>
                <w:gridSpan w:val="4"/>
                <w:shd w:val="clear" w:color="auto" w:fill="CCFFCC"/>
                <w:vAlign w:val="center"/>
              </w:tcPr>
            </w:tcPrChange>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5C41DF">
        <w:trPr>
          <w:tblHeader/>
          <w:trPrChange w:id="10388"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89" w:author="jonathan pritchard" w:date="2025-01-23T14:33:00Z" w16du:dateUtc="2025-01-23T14:33:00Z">
              <w:tcPr>
                <w:tcW w:w="9526" w:type="dxa"/>
                <w:gridSpan w:val="4"/>
                <w:shd w:val="clear" w:color="auto" w:fill="CCFFCC"/>
                <w:vAlign w:val="center"/>
              </w:tcPr>
            </w:tcPrChange>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5C41DF">
        <w:trPr>
          <w:tblHeader/>
          <w:trPrChange w:id="10390"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391" w:author="jonathan pritchard" w:date="2025-01-23T14:33:00Z" w16du:dateUtc="2025-01-23T14:33:00Z">
              <w:tcPr>
                <w:tcW w:w="9526" w:type="dxa"/>
                <w:gridSpan w:val="4"/>
                <w:shd w:val="clear" w:color="auto" w:fill="CCFFCC"/>
                <w:vAlign w:val="center"/>
              </w:tcPr>
            </w:tcPrChange>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92"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393">
          <w:tblGrid>
            <w:gridCol w:w="2381"/>
            <w:gridCol w:w="2381"/>
            <w:gridCol w:w="2382"/>
            <w:gridCol w:w="2382"/>
          </w:tblGrid>
        </w:tblGridChange>
      </w:tblGrid>
      <w:tr w:rsidR="00252F5C" w14:paraId="23379ECD" w14:textId="77777777" w:rsidTr="009F4AAB">
        <w:trPr>
          <w:trHeight w:val="454"/>
          <w:tblHeader/>
          <w:trPrChange w:id="10394"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395" w:author="jonathan pritchard" w:date="2025-01-23T14:33:00Z" w16du:dateUtc="2025-01-23T14:33:00Z">
              <w:tcPr>
                <w:tcW w:w="2381" w:type="dxa"/>
                <w:shd w:val="clear" w:color="auto" w:fill="CCFFCC"/>
                <w:vAlign w:val="center"/>
              </w:tcPr>
            </w:tcPrChange>
          </w:tcPr>
          <w:p w14:paraId="0F92A40A" w14:textId="77777777" w:rsidR="00252F5C" w:rsidRPr="004065B1" w:rsidRDefault="00252F5C" w:rsidP="00273E6E">
            <w:r w:rsidRPr="000A066E">
              <w:rPr>
                <w:b/>
              </w:rPr>
              <w:lastRenderedPageBreak/>
              <w:t>Test Reference</w:t>
            </w:r>
          </w:p>
        </w:tc>
        <w:tc>
          <w:tcPr>
            <w:tcW w:w="2381" w:type="dxa"/>
            <w:shd w:val="clear" w:color="auto" w:fill="FFFFFF" w:themeFill="background1"/>
            <w:vAlign w:val="center"/>
            <w:tcPrChange w:id="10396" w:author="jonathan pritchard" w:date="2025-01-23T14:33:00Z" w16du:dateUtc="2025-01-23T14:33:00Z">
              <w:tcPr>
                <w:tcW w:w="2381" w:type="dxa"/>
                <w:shd w:val="clear" w:color="auto" w:fill="CCFFCC"/>
                <w:vAlign w:val="center"/>
              </w:tcPr>
            </w:tcPrChange>
          </w:tcPr>
          <w:p w14:paraId="07ABD8B8" w14:textId="5E2CDE7D" w:rsidR="00252F5C" w:rsidRPr="004065B1" w:rsidRDefault="007C7CDE" w:rsidP="00273E6E">
            <w:r>
              <w:t>Accuracy8</w:t>
            </w:r>
          </w:p>
        </w:tc>
        <w:tc>
          <w:tcPr>
            <w:tcW w:w="2382" w:type="dxa"/>
            <w:shd w:val="clear" w:color="auto" w:fill="BFBFBF" w:themeFill="background1" w:themeFillShade="BF"/>
            <w:vAlign w:val="center"/>
            <w:tcPrChange w:id="10397" w:author="jonathan pritchard" w:date="2025-01-23T14:33:00Z" w16du:dateUtc="2025-01-23T14:33:00Z">
              <w:tcPr>
                <w:tcW w:w="2382" w:type="dxa"/>
                <w:shd w:val="clear" w:color="auto" w:fill="CCFFCC"/>
                <w:vAlign w:val="center"/>
              </w:tcPr>
            </w:tcPrChange>
          </w:tcPr>
          <w:p w14:paraId="66A5D073" w14:textId="77777777" w:rsidR="00252F5C" w:rsidRPr="004065B1" w:rsidRDefault="00252F5C" w:rsidP="00273E6E">
            <w:r w:rsidRPr="000A066E">
              <w:rPr>
                <w:b/>
              </w:rPr>
              <w:t>IHO Reference</w:t>
            </w:r>
          </w:p>
        </w:tc>
        <w:tc>
          <w:tcPr>
            <w:tcW w:w="2382" w:type="dxa"/>
            <w:shd w:val="clear" w:color="auto" w:fill="FFFFFF" w:themeFill="background1"/>
            <w:vAlign w:val="center"/>
            <w:tcPrChange w:id="10398" w:author="jonathan pritchard" w:date="2025-01-23T14:33:00Z" w16du:dateUtc="2025-01-23T14:33:00Z">
              <w:tcPr>
                <w:tcW w:w="2382" w:type="dxa"/>
                <w:shd w:val="clear" w:color="auto" w:fill="CCFFCC"/>
                <w:vAlign w:val="center"/>
              </w:tcPr>
            </w:tcPrChange>
          </w:tcPr>
          <w:p w14:paraId="023AC22B" w14:textId="77777777" w:rsidR="00252F5C" w:rsidRPr="004065B1" w:rsidRDefault="00252F5C" w:rsidP="00273E6E">
            <w:r>
              <w:t>-</w:t>
            </w:r>
          </w:p>
        </w:tc>
      </w:tr>
      <w:tr w:rsidR="00252F5C" w14:paraId="04835BF2" w14:textId="77777777" w:rsidTr="005C41DF">
        <w:trPr>
          <w:tblHeader/>
          <w:trPrChange w:id="10399"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00" w:author="jonathan pritchard" w:date="2025-01-23T14:33:00Z" w16du:dateUtc="2025-01-23T14:33:00Z">
              <w:tcPr>
                <w:tcW w:w="9526" w:type="dxa"/>
                <w:gridSpan w:val="4"/>
                <w:shd w:val="clear" w:color="auto" w:fill="CCFFCC"/>
                <w:vAlign w:val="center"/>
              </w:tcPr>
            </w:tcPrChange>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5C41DF">
        <w:trPr>
          <w:tblHeader/>
          <w:trPrChange w:id="10401"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02" w:author="jonathan pritchard" w:date="2025-01-23T14:33:00Z" w16du:dateUtc="2025-01-23T14:33:00Z">
              <w:tcPr>
                <w:tcW w:w="9526" w:type="dxa"/>
                <w:gridSpan w:val="4"/>
                <w:shd w:val="clear" w:color="auto" w:fill="CCFFCC"/>
                <w:vAlign w:val="center"/>
              </w:tcPr>
            </w:tcPrChange>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5C41DF">
        <w:trPr>
          <w:tblHeader/>
          <w:trPrChange w:id="10403"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04" w:author="jonathan pritchard" w:date="2025-01-23T14:33:00Z" w16du:dateUtc="2025-01-23T14:33:00Z">
              <w:tcPr>
                <w:tcW w:w="9526" w:type="dxa"/>
                <w:gridSpan w:val="4"/>
                <w:shd w:val="clear" w:color="auto" w:fill="CCFFCC"/>
                <w:vAlign w:val="center"/>
              </w:tcPr>
            </w:tcPrChange>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5C41DF">
        <w:trPr>
          <w:tblHeader/>
          <w:trPrChange w:id="10405"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06" w:author="jonathan pritchard" w:date="2025-01-23T14:33:00Z" w16du:dateUtc="2025-01-23T14:33:00Z">
              <w:tcPr>
                <w:tcW w:w="9526" w:type="dxa"/>
                <w:gridSpan w:val="4"/>
                <w:shd w:val="clear" w:color="auto" w:fill="CCFFCC"/>
                <w:vAlign w:val="center"/>
              </w:tcPr>
            </w:tcPrChange>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r>
        <w:rPr>
          <w:lang w:val="en-US"/>
        </w:rPr>
        <w:t>Geodesics</w:t>
      </w:r>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07" w:author="jonathan pritchard" w:date="2025-01-23T14:33:00Z" w16du:dateUtc="2025-01-23T14:33: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08">
          <w:tblGrid>
            <w:gridCol w:w="2381"/>
            <w:gridCol w:w="2381"/>
            <w:gridCol w:w="2382"/>
            <w:gridCol w:w="2382"/>
          </w:tblGrid>
        </w:tblGridChange>
      </w:tblGrid>
      <w:tr w:rsidR="00BA33C2" w14:paraId="290840AF" w14:textId="77777777" w:rsidTr="009F4AAB">
        <w:trPr>
          <w:trHeight w:val="454"/>
          <w:tblHeader/>
          <w:trPrChange w:id="10409" w:author="jonathan pritchard" w:date="2025-01-23T14:33:00Z" w16du:dateUtc="2025-01-23T14:33:00Z">
            <w:trPr>
              <w:trHeight w:val="454"/>
              <w:tblHeader/>
            </w:trPr>
          </w:trPrChange>
        </w:trPr>
        <w:tc>
          <w:tcPr>
            <w:tcW w:w="2381" w:type="dxa"/>
            <w:shd w:val="clear" w:color="auto" w:fill="BFBFBF" w:themeFill="background1" w:themeFillShade="BF"/>
            <w:vAlign w:val="center"/>
            <w:tcPrChange w:id="10410" w:author="jonathan pritchard" w:date="2025-01-23T14:33:00Z" w16du:dateUtc="2025-01-23T14:33:00Z">
              <w:tcPr>
                <w:tcW w:w="2381" w:type="dxa"/>
                <w:shd w:val="clear" w:color="auto" w:fill="CCFFCC"/>
                <w:vAlign w:val="center"/>
              </w:tcPr>
            </w:tcPrChange>
          </w:tcPr>
          <w:p w14:paraId="7103385B" w14:textId="5349C5CC" w:rsidR="00BA33C2" w:rsidRPr="004065B1" w:rsidRDefault="00BA33C2" w:rsidP="008A1BCC">
            <w:r w:rsidRPr="000A066E">
              <w:rPr>
                <w:b/>
              </w:rPr>
              <w:t>Test Reference</w:t>
            </w:r>
          </w:p>
        </w:tc>
        <w:tc>
          <w:tcPr>
            <w:tcW w:w="2381" w:type="dxa"/>
            <w:shd w:val="clear" w:color="auto" w:fill="FFFFFF" w:themeFill="background1"/>
            <w:vAlign w:val="center"/>
            <w:tcPrChange w:id="10411" w:author="jonathan pritchard" w:date="2025-01-23T14:33:00Z" w16du:dateUtc="2025-01-23T14:33:00Z">
              <w:tcPr>
                <w:tcW w:w="2381" w:type="dxa"/>
                <w:shd w:val="clear" w:color="auto" w:fill="CCFFCC"/>
                <w:vAlign w:val="center"/>
              </w:tcPr>
            </w:tcPrChange>
          </w:tcPr>
          <w:p w14:paraId="2395DF77" w14:textId="5DD66709" w:rsidR="00BA33C2" w:rsidRPr="004065B1" w:rsidRDefault="007C7CDE" w:rsidP="008A1BCC">
            <w:r>
              <w:t>Accuracy9</w:t>
            </w:r>
          </w:p>
        </w:tc>
        <w:tc>
          <w:tcPr>
            <w:tcW w:w="2382" w:type="dxa"/>
            <w:shd w:val="clear" w:color="auto" w:fill="BFBFBF" w:themeFill="background1" w:themeFillShade="BF"/>
            <w:vAlign w:val="center"/>
            <w:tcPrChange w:id="10412" w:author="jonathan pritchard" w:date="2025-01-23T14:33:00Z" w16du:dateUtc="2025-01-23T14:33:00Z">
              <w:tcPr>
                <w:tcW w:w="2382" w:type="dxa"/>
                <w:shd w:val="clear" w:color="auto" w:fill="CCFFCC"/>
                <w:vAlign w:val="center"/>
              </w:tcPr>
            </w:tcPrChange>
          </w:tcPr>
          <w:p w14:paraId="47AA9AFE" w14:textId="77777777" w:rsidR="00BA33C2" w:rsidRPr="004065B1" w:rsidRDefault="00BA33C2" w:rsidP="008A1BCC">
            <w:r w:rsidRPr="000A066E">
              <w:rPr>
                <w:b/>
              </w:rPr>
              <w:t>IHO Reference</w:t>
            </w:r>
          </w:p>
        </w:tc>
        <w:tc>
          <w:tcPr>
            <w:tcW w:w="2382" w:type="dxa"/>
            <w:shd w:val="clear" w:color="auto" w:fill="FFFFFF" w:themeFill="background1"/>
            <w:vAlign w:val="center"/>
            <w:tcPrChange w:id="10413" w:author="jonathan pritchard" w:date="2025-01-23T14:33:00Z" w16du:dateUtc="2025-01-23T14:33:00Z">
              <w:tcPr>
                <w:tcW w:w="2382" w:type="dxa"/>
                <w:shd w:val="clear" w:color="auto" w:fill="CCFFCC"/>
                <w:vAlign w:val="center"/>
              </w:tcPr>
            </w:tcPrChange>
          </w:tcPr>
          <w:p w14:paraId="7708D60A" w14:textId="77777777" w:rsidR="00BA33C2" w:rsidRPr="004065B1" w:rsidRDefault="000A3AC3" w:rsidP="008A1BCC">
            <w:r>
              <w:t>-</w:t>
            </w:r>
          </w:p>
        </w:tc>
      </w:tr>
      <w:tr w:rsidR="00BA33C2" w14:paraId="5214AF9D" w14:textId="77777777" w:rsidTr="005C41DF">
        <w:trPr>
          <w:tblHeader/>
          <w:trPrChange w:id="10414"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15" w:author="jonathan pritchard" w:date="2025-01-23T14:33:00Z" w16du:dateUtc="2025-01-23T14:33:00Z">
              <w:tcPr>
                <w:tcW w:w="9526" w:type="dxa"/>
                <w:gridSpan w:val="4"/>
                <w:shd w:val="clear" w:color="auto" w:fill="CCFFCC"/>
                <w:vAlign w:val="center"/>
              </w:tcPr>
            </w:tcPrChange>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5C41DF">
        <w:trPr>
          <w:tblHeader/>
          <w:trPrChange w:id="10416"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17" w:author="jonathan pritchard" w:date="2025-01-23T14:33:00Z" w16du:dateUtc="2025-01-23T14:33:00Z">
              <w:tcPr>
                <w:tcW w:w="9526" w:type="dxa"/>
                <w:gridSpan w:val="4"/>
                <w:shd w:val="clear" w:color="auto" w:fill="CCFFCC"/>
                <w:vAlign w:val="center"/>
              </w:tcPr>
            </w:tcPrChange>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5C41DF">
        <w:trPr>
          <w:tblHeader/>
          <w:trPrChange w:id="10418" w:author="jonathan pritchard" w:date="2025-01-23T14:33:00Z" w16du:dateUtc="2025-01-23T14:33:00Z">
            <w:trPr>
              <w:tblHeader/>
            </w:trPr>
          </w:trPrChange>
        </w:trPr>
        <w:tc>
          <w:tcPr>
            <w:tcW w:w="9526" w:type="dxa"/>
            <w:gridSpan w:val="4"/>
            <w:shd w:val="clear" w:color="auto" w:fill="BFBFBF" w:themeFill="background1" w:themeFillShade="BF"/>
            <w:vAlign w:val="center"/>
            <w:tcPrChange w:id="10419" w:author="jonathan pritchard" w:date="2025-01-23T14:33:00Z" w16du:dateUtc="2025-01-23T14:33:00Z">
              <w:tcPr>
                <w:tcW w:w="9526" w:type="dxa"/>
                <w:gridSpan w:val="4"/>
                <w:shd w:val="clear" w:color="auto" w:fill="CCFFCC"/>
                <w:vAlign w:val="center"/>
              </w:tcPr>
            </w:tcPrChange>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5C41DF">
        <w:trPr>
          <w:tblHeader/>
          <w:trPrChange w:id="10420"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421" w:author="jonathan pritchard" w:date="2025-01-23T14:34:00Z" w16du:dateUtc="2025-01-23T14:34:00Z">
              <w:tcPr>
                <w:tcW w:w="9526" w:type="dxa"/>
                <w:gridSpan w:val="4"/>
                <w:shd w:val="clear" w:color="auto" w:fill="CCFFCC"/>
                <w:vAlign w:val="center"/>
              </w:tcPr>
            </w:tcPrChange>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22" w:author="jonathan pritchard" w:date="2025-01-23T14:34:00Z" w16du:dateUtc="2025-01-23T14:34: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382"/>
        <w:tblGridChange w:id="10423">
          <w:tblGrid>
            <w:gridCol w:w="2381"/>
            <w:gridCol w:w="2381"/>
            <w:gridCol w:w="2382"/>
            <w:gridCol w:w="2382"/>
          </w:tblGrid>
        </w:tblGridChange>
      </w:tblGrid>
      <w:tr w:rsidR="000A3AC3" w14:paraId="39868ECC" w14:textId="77777777" w:rsidTr="009F4AAB">
        <w:trPr>
          <w:trHeight w:val="454"/>
          <w:tblHeader/>
          <w:trPrChange w:id="10424" w:author="jonathan pritchard" w:date="2025-01-23T14:34:00Z" w16du:dateUtc="2025-01-23T14:34:00Z">
            <w:trPr>
              <w:trHeight w:val="454"/>
              <w:tblHeader/>
            </w:trPr>
          </w:trPrChange>
        </w:trPr>
        <w:tc>
          <w:tcPr>
            <w:tcW w:w="2381" w:type="dxa"/>
            <w:shd w:val="clear" w:color="auto" w:fill="BFBFBF" w:themeFill="background1" w:themeFillShade="BF"/>
            <w:vAlign w:val="center"/>
            <w:tcPrChange w:id="10425" w:author="jonathan pritchard" w:date="2025-01-23T14:34:00Z" w16du:dateUtc="2025-01-23T14:34:00Z">
              <w:tcPr>
                <w:tcW w:w="2381" w:type="dxa"/>
                <w:shd w:val="clear" w:color="auto" w:fill="CCFFCC"/>
                <w:vAlign w:val="center"/>
              </w:tcPr>
            </w:tcPrChange>
          </w:tcPr>
          <w:p w14:paraId="2169B645" w14:textId="77777777" w:rsidR="000A3AC3" w:rsidRPr="004065B1" w:rsidRDefault="000A3AC3" w:rsidP="00273E6E">
            <w:r w:rsidRPr="000A066E">
              <w:rPr>
                <w:b/>
              </w:rPr>
              <w:t>Test Reference</w:t>
            </w:r>
          </w:p>
        </w:tc>
        <w:tc>
          <w:tcPr>
            <w:tcW w:w="2381" w:type="dxa"/>
            <w:shd w:val="clear" w:color="auto" w:fill="FFFFFF" w:themeFill="background1"/>
            <w:vAlign w:val="center"/>
            <w:tcPrChange w:id="10426" w:author="jonathan pritchard" w:date="2025-01-23T14:34:00Z" w16du:dateUtc="2025-01-23T14:34:00Z">
              <w:tcPr>
                <w:tcW w:w="2381" w:type="dxa"/>
                <w:shd w:val="clear" w:color="auto" w:fill="CCFFCC"/>
                <w:vAlign w:val="center"/>
              </w:tcPr>
            </w:tcPrChange>
          </w:tcPr>
          <w:p w14:paraId="6F823A86" w14:textId="6095E057" w:rsidR="000A3AC3" w:rsidRPr="004065B1" w:rsidRDefault="007C7CDE" w:rsidP="00273E6E">
            <w:r>
              <w:t>Accuracy10</w:t>
            </w:r>
          </w:p>
        </w:tc>
        <w:tc>
          <w:tcPr>
            <w:tcW w:w="2382" w:type="dxa"/>
            <w:shd w:val="clear" w:color="auto" w:fill="BFBFBF" w:themeFill="background1" w:themeFillShade="BF"/>
            <w:vAlign w:val="center"/>
            <w:tcPrChange w:id="10427" w:author="jonathan pritchard" w:date="2025-01-23T14:34:00Z" w16du:dateUtc="2025-01-23T14:34:00Z">
              <w:tcPr>
                <w:tcW w:w="2382" w:type="dxa"/>
                <w:shd w:val="clear" w:color="auto" w:fill="CCFFCC"/>
                <w:vAlign w:val="center"/>
              </w:tcPr>
            </w:tcPrChange>
          </w:tcPr>
          <w:p w14:paraId="720C0F21" w14:textId="77777777" w:rsidR="000A3AC3" w:rsidRPr="004065B1" w:rsidRDefault="000A3AC3" w:rsidP="00273E6E">
            <w:r w:rsidRPr="000A066E">
              <w:rPr>
                <w:b/>
              </w:rPr>
              <w:t>IHO Reference</w:t>
            </w:r>
          </w:p>
        </w:tc>
        <w:tc>
          <w:tcPr>
            <w:tcW w:w="2382" w:type="dxa"/>
            <w:shd w:val="clear" w:color="auto" w:fill="FFFFFF" w:themeFill="background1"/>
            <w:vAlign w:val="center"/>
            <w:tcPrChange w:id="10428" w:author="jonathan pritchard" w:date="2025-01-23T14:34:00Z" w16du:dateUtc="2025-01-23T14:34:00Z">
              <w:tcPr>
                <w:tcW w:w="2382" w:type="dxa"/>
                <w:shd w:val="clear" w:color="auto" w:fill="CCFFCC"/>
                <w:vAlign w:val="center"/>
              </w:tcPr>
            </w:tcPrChange>
          </w:tcPr>
          <w:p w14:paraId="53AD46EB" w14:textId="77777777" w:rsidR="000A3AC3" w:rsidRPr="004065B1" w:rsidRDefault="000A3AC3" w:rsidP="00273E6E">
            <w:r>
              <w:t>-</w:t>
            </w:r>
          </w:p>
        </w:tc>
      </w:tr>
      <w:tr w:rsidR="000A3AC3" w14:paraId="5CD95587" w14:textId="77777777" w:rsidTr="005C41DF">
        <w:trPr>
          <w:tblHeader/>
          <w:trPrChange w:id="10429"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430" w:author="jonathan pritchard" w:date="2025-01-23T14:34:00Z" w16du:dateUtc="2025-01-23T14:34:00Z">
              <w:tcPr>
                <w:tcW w:w="9526" w:type="dxa"/>
                <w:gridSpan w:val="4"/>
                <w:shd w:val="clear" w:color="auto" w:fill="CCFFCC"/>
                <w:vAlign w:val="center"/>
              </w:tcPr>
            </w:tcPrChange>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5C41DF">
        <w:trPr>
          <w:tblHeader/>
          <w:trPrChange w:id="10431"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432" w:author="jonathan pritchard" w:date="2025-01-23T14:34:00Z" w16du:dateUtc="2025-01-23T14:34:00Z">
              <w:tcPr>
                <w:tcW w:w="9526" w:type="dxa"/>
                <w:gridSpan w:val="4"/>
                <w:shd w:val="clear" w:color="auto" w:fill="CCFFCC"/>
                <w:vAlign w:val="center"/>
              </w:tcPr>
            </w:tcPrChange>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5C41DF">
        <w:trPr>
          <w:tblHeader/>
          <w:trPrChange w:id="10433" w:author="jonathan pritchard" w:date="2025-01-23T14:34:00Z" w16du:dateUtc="2025-01-23T14:34:00Z">
            <w:trPr>
              <w:tblHeader/>
            </w:trPr>
          </w:trPrChange>
        </w:trPr>
        <w:tc>
          <w:tcPr>
            <w:tcW w:w="9526" w:type="dxa"/>
            <w:gridSpan w:val="4"/>
            <w:shd w:val="clear" w:color="auto" w:fill="BFBFBF" w:themeFill="background1" w:themeFillShade="BF"/>
            <w:vAlign w:val="center"/>
            <w:tcPrChange w:id="10434" w:author="jonathan pritchard" w:date="2025-01-23T14:34:00Z" w16du:dateUtc="2025-01-23T14:34:00Z">
              <w:tcPr>
                <w:tcW w:w="9526" w:type="dxa"/>
                <w:gridSpan w:val="4"/>
                <w:shd w:val="clear" w:color="auto" w:fill="CCFFCC"/>
                <w:vAlign w:val="center"/>
              </w:tcPr>
            </w:tcPrChange>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5C41DF">
        <w:trPr>
          <w:tblHeader/>
        </w:trPr>
        <w:tc>
          <w:tcPr>
            <w:tcW w:w="9526" w:type="dxa"/>
            <w:gridSpan w:val="4"/>
            <w:shd w:val="clear" w:color="auto" w:fill="BFBFBF" w:themeFill="background1" w:themeFillShade="BF"/>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9F4AAB">
        <w:trPr>
          <w:trHeight w:val="454"/>
          <w:tblHeader/>
        </w:trPr>
        <w:tc>
          <w:tcPr>
            <w:tcW w:w="2381" w:type="dxa"/>
            <w:shd w:val="clear" w:color="auto" w:fill="BFBFBF" w:themeFill="background1" w:themeFillShade="BF"/>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FFFFFF" w:themeFill="background1"/>
            <w:vAlign w:val="center"/>
          </w:tcPr>
          <w:p w14:paraId="5EF6BCB1" w14:textId="6C91010B" w:rsidR="000A3AC3" w:rsidRPr="004065B1" w:rsidRDefault="007C7CDE" w:rsidP="00273E6E">
            <w:r>
              <w:t>Accuracy11</w:t>
            </w:r>
          </w:p>
        </w:tc>
        <w:tc>
          <w:tcPr>
            <w:tcW w:w="2382" w:type="dxa"/>
            <w:shd w:val="clear" w:color="auto" w:fill="BFBFBF" w:themeFill="background1" w:themeFillShade="BF"/>
            <w:vAlign w:val="center"/>
          </w:tcPr>
          <w:p w14:paraId="3AB1C5B1" w14:textId="77777777" w:rsidR="000A3AC3" w:rsidRPr="004065B1" w:rsidRDefault="000A3AC3" w:rsidP="00273E6E">
            <w:r w:rsidRPr="000A066E">
              <w:rPr>
                <w:b/>
              </w:rPr>
              <w:t>IHO Reference</w:t>
            </w:r>
          </w:p>
        </w:tc>
        <w:tc>
          <w:tcPr>
            <w:tcW w:w="2382" w:type="dxa"/>
            <w:shd w:val="clear" w:color="auto" w:fill="FFFFFF" w:themeFill="background1"/>
            <w:vAlign w:val="center"/>
          </w:tcPr>
          <w:p w14:paraId="50F9E6A6" w14:textId="77777777" w:rsidR="000A3AC3" w:rsidRPr="004065B1" w:rsidRDefault="000A3AC3" w:rsidP="00273E6E">
            <w:r>
              <w:t>-</w:t>
            </w:r>
          </w:p>
        </w:tc>
      </w:tr>
      <w:tr w:rsidR="000A3AC3" w14:paraId="526334EA" w14:textId="77777777" w:rsidTr="005C41DF">
        <w:trPr>
          <w:tblHeader/>
        </w:trPr>
        <w:tc>
          <w:tcPr>
            <w:tcW w:w="9526" w:type="dxa"/>
            <w:gridSpan w:val="4"/>
            <w:shd w:val="clear" w:color="auto" w:fill="BFBFBF" w:themeFill="background1" w:themeFillShade="BF"/>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5C41DF">
        <w:trPr>
          <w:tblHeader/>
        </w:trPr>
        <w:tc>
          <w:tcPr>
            <w:tcW w:w="9526" w:type="dxa"/>
            <w:gridSpan w:val="4"/>
            <w:shd w:val="clear" w:color="auto" w:fill="BFBFBF" w:themeFill="background1" w:themeFillShade="BF"/>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5C41DF">
        <w:trPr>
          <w:tblHeader/>
        </w:trPr>
        <w:tc>
          <w:tcPr>
            <w:tcW w:w="9526" w:type="dxa"/>
            <w:gridSpan w:val="4"/>
            <w:shd w:val="clear" w:color="auto" w:fill="BFBFBF" w:themeFill="background1" w:themeFillShade="BF"/>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5C41DF">
        <w:trPr>
          <w:tblHeader/>
        </w:trPr>
        <w:tc>
          <w:tcPr>
            <w:tcW w:w="9526" w:type="dxa"/>
            <w:gridSpan w:val="4"/>
            <w:shd w:val="clear" w:color="auto" w:fill="BFBFBF" w:themeFill="background1" w:themeFillShade="BF"/>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9F4AAB">
        <w:trPr>
          <w:trHeight w:val="454"/>
          <w:tblHeader/>
        </w:trPr>
        <w:tc>
          <w:tcPr>
            <w:tcW w:w="2381" w:type="dxa"/>
            <w:shd w:val="clear" w:color="auto" w:fill="BFBFBF" w:themeFill="background1" w:themeFillShade="BF"/>
            <w:vAlign w:val="center"/>
          </w:tcPr>
          <w:p w14:paraId="6B512FAA" w14:textId="77777777" w:rsidR="00BA33C2" w:rsidRPr="004065B1" w:rsidRDefault="00BA33C2" w:rsidP="008A1BCC">
            <w:r w:rsidRPr="000A066E">
              <w:rPr>
                <w:b/>
              </w:rPr>
              <w:t>Test Reference</w:t>
            </w:r>
          </w:p>
        </w:tc>
        <w:tc>
          <w:tcPr>
            <w:tcW w:w="2381" w:type="dxa"/>
            <w:shd w:val="clear" w:color="auto" w:fill="FFFFFF" w:themeFill="background1"/>
            <w:vAlign w:val="center"/>
          </w:tcPr>
          <w:p w14:paraId="249E8C96" w14:textId="228B3C5A" w:rsidR="00BA33C2" w:rsidRPr="004065B1" w:rsidRDefault="007C7CDE" w:rsidP="008A1BCC">
            <w:r>
              <w:t>Accuracy12</w:t>
            </w:r>
          </w:p>
        </w:tc>
        <w:tc>
          <w:tcPr>
            <w:tcW w:w="2382" w:type="dxa"/>
            <w:shd w:val="clear" w:color="auto" w:fill="BFBFBF" w:themeFill="background1" w:themeFillShade="BF"/>
            <w:vAlign w:val="center"/>
          </w:tcPr>
          <w:p w14:paraId="71842BD5" w14:textId="77777777" w:rsidR="00BA33C2" w:rsidRPr="004065B1" w:rsidRDefault="00BA33C2" w:rsidP="008A1BCC">
            <w:r w:rsidRPr="000A066E">
              <w:rPr>
                <w:b/>
              </w:rPr>
              <w:t>IHO Reference</w:t>
            </w:r>
          </w:p>
        </w:tc>
        <w:tc>
          <w:tcPr>
            <w:tcW w:w="2382" w:type="dxa"/>
            <w:shd w:val="clear" w:color="auto" w:fill="FFFFFF" w:themeFill="background1"/>
            <w:vAlign w:val="center"/>
          </w:tcPr>
          <w:p w14:paraId="7692864F" w14:textId="77777777" w:rsidR="00BA33C2" w:rsidRPr="004065B1" w:rsidRDefault="000A3AC3" w:rsidP="008A1BCC">
            <w:r>
              <w:t>-</w:t>
            </w:r>
          </w:p>
        </w:tc>
      </w:tr>
      <w:tr w:rsidR="00BA33C2" w14:paraId="78AF30AD" w14:textId="77777777" w:rsidTr="005C41DF">
        <w:trPr>
          <w:tblHeader/>
        </w:trPr>
        <w:tc>
          <w:tcPr>
            <w:tcW w:w="9526" w:type="dxa"/>
            <w:gridSpan w:val="4"/>
            <w:shd w:val="clear" w:color="auto" w:fill="BFBFBF" w:themeFill="background1" w:themeFillShade="BF"/>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5C41DF">
        <w:trPr>
          <w:tblHeader/>
        </w:trPr>
        <w:tc>
          <w:tcPr>
            <w:tcW w:w="9526" w:type="dxa"/>
            <w:gridSpan w:val="4"/>
            <w:shd w:val="clear" w:color="auto" w:fill="BFBFBF" w:themeFill="background1" w:themeFillShade="BF"/>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5C41DF">
        <w:trPr>
          <w:tblHeader/>
        </w:trPr>
        <w:tc>
          <w:tcPr>
            <w:tcW w:w="9526" w:type="dxa"/>
            <w:gridSpan w:val="4"/>
            <w:shd w:val="clear" w:color="auto" w:fill="BFBFBF" w:themeFill="background1" w:themeFillShade="BF"/>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5C41DF">
        <w:trPr>
          <w:tblHeader/>
        </w:trPr>
        <w:tc>
          <w:tcPr>
            <w:tcW w:w="9526" w:type="dxa"/>
            <w:gridSpan w:val="4"/>
            <w:shd w:val="clear" w:color="auto" w:fill="BFBFBF" w:themeFill="background1" w:themeFillShade="BF"/>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9F4AAB">
        <w:trPr>
          <w:trHeight w:val="454"/>
          <w:tblHeader/>
        </w:trPr>
        <w:tc>
          <w:tcPr>
            <w:tcW w:w="2381" w:type="dxa"/>
            <w:shd w:val="clear" w:color="auto" w:fill="BFBFBF" w:themeFill="background1" w:themeFillShade="BF"/>
            <w:vAlign w:val="center"/>
          </w:tcPr>
          <w:p w14:paraId="18839ADD" w14:textId="77777777" w:rsidR="000A3AC3" w:rsidRPr="004065B1" w:rsidRDefault="000A3AC3" w:rsidP="00273E6E">
            <w:r w:rsidRPr="000A066E">
              <w:rPr>
                <w:b/>
              </w:rPr>
              <w:t>Test Reference</w:t>
            </w:r>
          </w:p>
        </w:tc>
        <w:tc>
          <w:tcPr>
            <w:tcW w:w="2381" w:type="dxa"/>
            <w:shd w:val="clear" w:color="auto" w:fill="FFFFFF" w:themeFill="background1"/>
            <w:vAlign w:val="center"/>
          </w:tcPr>
          <w:p w14:paraId="0BD8BC92" w14:textId="06E483AF" w:rsidR="000A3AC3" w:rsidRPr="004065B1" w:rsidRDefault="007C7CDE" w:rsidP="00273E6E">
            <w:r>
              <w:t>Accuracy13</w:t>
            </w:r>
          </w:p>
        </w:tc>
        <w:tc>
          <w:tcPr>
            <w:tcW w:w="2382" w:type="dxa"/>
            <w:shd w:val="clear" w:color="auto" w:fill="BFBFBF" w:themeFill="background1" w:themeFillShade="BF"/>
            <w:vAlign w:val="center"/>
          </w:tcPr>
          <w:p w14:paraId="14C6EDEE" w14:textId="77777777" w:rsidR="000A3AC3" w:rsidRPr="004065B1" w:rsidRDefault="000A3AC3" w:rsidP="00273E6E">
            <w:r w:rsidRPr="000A066E">
              <w:rPr>
                <w:b/>
              </w:rPr>
              <w:t>IHO Reference</w:t>
            </w:r>
          </w:p>
        </w:tc>
        <w:tc>
          <w:tcPr>
            <w:tcW w:w="2382" w:type="dxa"/>
            <w:shd w:val="clear" w:color="auto" w:fill="FFFFFF" w:themeFill="background1"/>
            <w:vAlign w:val="center"/>
          </w:tcPr>
          <w:p w14:paraId="2EA2827A" w14:textId="77777777" w:rsidR="000A3AC3" w:rsidRPr="004065B1" w:rsidRDefault="000A3AC3" w:rsidP="00273E6E">
            <w:r>
              <w:t>-</w:t>
            </w:r>
          </w:p>
        </w:tc>
      </w:tr>
      <w:tr w:rsidR="000A3AC3" w14:paraId="6FFD4D83" w14:textId="77777777" w:rsidTr="005C41DF">
        <w:trPr>
          <w:tblHeader/>
        </w:trPr>
        <w:tc>
          <w:tcPr>
            <w:tcW w:w="9526" w:type="dxa"/>
            <w:gridSpan w:val="4"/>
            <w:shd w:val="clear" w:color="auto" w:fill="BFBFBF" w:themeFill="background1" w:themeFillShade="BF"/>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5C41DF">
        <w:trPr>
          <w:tblHeader/>
        </w:trPr>
        <w:tc>
          <w:tcPr>
            <w:tcW w:w="9526" w:type="dxa"/>
            <w:gridSpan w:val="4"/>
            <w:shd w:val="clear" w:color="auto" w:fill="BFBFBF" w:themeFill="background1" w:themeFillShade="BF"/>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5C41DF">
        <w:trPr>
          <w:tblHeader/>
        </w:trPr>
        <w:tc>
          <w:tcPr>
            <w:tcW w:w="9526" w:type="dxa"/>
            <w:gridSpan w:val="4"/>
            <w:shd w:val="clear" w:color="auto" w:fill="BFBFBF" w:themeFill="background1" w:themeFillShade="BF"/>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5C41DF">
        <w:trPr>
          <w:tblHeader/>
        </w:trPr>
        <w:tc>
          <w:tcPr>
            <w:tcW w:w="9526" w:type="dxa"/>
            <w:gridSpan w:val="4"/>
            <w:shd w:val="clear" w:color="auto" w:fill="BFBFBF" w:themeFill="background1" w:themeFillShade="BF"/>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9F4AAB">
        <w:trPr>
          <w:trHeight w:val="454"/>
          <w:tblHeader/>
        </w:trPr>
        <w:tc>
          <w:tcPr>
            <w:tcW w:w="2381" w:type="dxa"/>
            <w:shd w:val="clear" w:color="auto" w:fill="BFBFBF" w:themeFill="background1" w:themeFillShade="BF"/>
            <w:vAlign w:val="center"/>
          </w:tcPr>
          <w:p w14:paraId="4D47ADAA" w14:textId="5B9F59E4" w:rsidR="000A3AC3" w:rsidRPr="004065B1" w:rsidRDefault="000A3AC3" w:rsidP="00273E6E">
            <w:r w:rsidRPr="000A066E">
              <w:rPr>
                <w:b/>
              </w:rPr>
              <w:t>Test Reference</w:t>
            </w:r>
          </w:p>
        </w:tc>
        <w:tc>
          <w:tcPr>
            <w:tcW w:w="2381" w:type="dxa"/>
            <w:shd w:val="clear" w:color="auto" w:fill="FFFFFF" w:themeFill="background1"/>
            <w:vAlign w:val="center"/>
          </w:tcPr>
          <w:p w14:paraId="51DE39DC" w14:textId="21E2D2EA" w:rsidR="000A3AC3" w:rsidRPr="004065B1" w:rsidRDefault="007C7CDE" w:rsidP="00273E6E">
            <w:r>
              <w:t>Accuracy1</w:t>
            </w:r>
            <w:r w:rsidR="000A3AC3">
              <w:t>4</w:t>
            </w:r>
          </w:p>
        </w:tc>
        <w:tc>
          <w:tcPr>
            <w:tcW w:w="2382" w:type="dxa"/>
            <w:shd w:val="clear" w:color="auto" w:fill="BFBFBF" w:themeFill="background1" w:themeFillShade="BF"/>
            <w:vAlign w:val="center"/>
          </w:tcPr>
          <w:p w14:paraId="555E845D" w14:textId="77777777" w:rsidR="000A3AC3" w:rsidRPr="004065B1" w:rsidRDefault="000A3AC3" w:rsidP="00273E6E">
            <w:r w:rsidRPr="000A066E">
              <w:rPr>
                <w:b/>
              </w:rPr>
              <w:t>IHO Reference</w:t>
            </w:r>
          </w:p>
        </w:tc>
        <w:tc>
          <w:tcPr>
            <w:tcW w:w="2382" w:type="dxa"/>
            <w:shd w:val="clear" w:color="auto" w:fill="FFFFFF" w:themeFill="background1"/>
            <w:vAlign w:val="center"/>
          </w:tcPr>
          <w:p w14:paraId="2608BCA7" w14:textId="77777777" w:rsidR="000A3AC3" w:rsidRPr="004065B1" w:rsidRDefault="000A3AC3" w:rsidP="00273E6E">
            <w:r>
              <w:t>-</w:t>
            </w:r>
          </w:p>
        </w:tc>
      </w:tr>
      <w:tr w:rsidR="000A3AC3" w14:paraId="087DDD18" w14:textId="77777777" w:rsidTr="005C41DF">
        <w:trPr>
          <w:tblHeader/>
        </w:trPr>
        <w:tc>
          <w:tcPr>
            <w:tcW w:w="9526" w:type="dxa"/>
            <w:gridSpan w:val="4"/>
            <w:shd w:val="clear" w:color="auto" w:fill="BFBFBF" w:themeFill="background1" w:themeFillShade="BF"/>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5C41DF">
        <w:trPr>
          <w:tblHeader/>
        </w:trPr>
        <w:tc>
          <w:tcPr>
            <w:tcW w:w="9526" w:type="dxa"/>
            <w:gridSpan w:val="4"/>
            <w:shd w:val="clear" w:color="auto" w:fill="BFBFBF" w:themeFill="background1" w:themeFillShade="BF"/>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5C41DF">
        <w:trPr>
          <w:tblHeader/>
        </w:trPr>
        <w:tc>
          <w:tcPr>
            <w:tcW w:w="9526" w:type="dxa"/>
            <w:gridSpan w:val="4"/>
            <w:shd w:val="clear" w:color="auto" w:fill="BFBFBF" w:themeFill="background1" w:themeFillShade="BF"/>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5C41DF">
        <w:trPr>
          <w:tblHeader/>
        </w:trPr>
        <w:tc>
          <w:tcPr>
            <w:tcW w:w="9526" w:type="dxa"/>
            <w:gridSpan w:val="4"/>
            <w:shd w:val="clear" w:color="auto" w:fill="BFBFBF" w:themeFill="background1" w:themeFillShade="BF"/>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0435" w:name="_Toc189491316"/>
      <w:r w:rsidR="00BA33C2">
        <w:lastRenderedPageBreak/>
        <w:t>Symbols</w:t>
      </w:r>
      <w:bookmarkEnd w:id="10435"/>
    </w:p>
    <w:p w14:paraId="68F7A40D" w14:textId="77777777" w:rsidR="00BA33C2" w:rsidRPr="00CF2F67" w:rsidRDefault="00BA33C2" w:rsidP="00E30B8F">
      <w:pPr>
        <w:pStyle w:val="Heading3"/>
        <w:rPr>
          <w:lang w:val="en-US"/>
        </w:rPr>
      </w:pPr>
      <w:commentRangeStart w:id="10436"/>
      <w:r>
        <w:rPr>
          <w:lang w:val="en-US"/>
        </w:rPr>
        <w:t>Symbol Size</w:t>
      </w:r>
      <w:commentRangeEnd w:id="10436"/>
      <w:r w:rsidR="002761A1">
        <w:rPr>
          <w:rStyle w:val="CommentReference"/>
          <w:b w:val="0"/>
          <w:snapToGrid/>
          <w:color w:val="000000"/>
        </w:rPr>
        <w:commentReference w:id="10436"/>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9F4AAB">
        <w:trPr>
          <w:trHeight w:val="454"/>
          <w:tblHeader/>
        </w:trPr>
        <w:tc>
          <w:tcPr>
            <w:tcW w:w="2381" w:type="dxa"/>
            <w:shd w:val="clear" w:color="auto" w:fill="BFBFBF" w:themeFill="background1" w:themeFillShade="BF"/>
            <w:vAlign w:val="center"/>
          </w:tcPr>
          <w:p w14:paraId="7F5D81D4"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4A8C90" w14:textId="5095BE03" w:rsidR="00BA33C2" w:rsidRPr="004065B1" w:rsidRDefault="00F20C92" w:rsidP="00BA33C2">
            <w:proofErr w:type="spellStart"/>
            <w:r>
              <w:t>SymbolSize</w:t>
            </w:r>
            <w:proofErr w:type="spellEnd"/>
          </w:p>
        </w:tc>
        <w:tc>
          <w:tcPr>
            <w:tcW w:w="2382" w:type="dxa"/>
            <w:shd w:val="clear" w:color="auto" w:fill="BFBFBF" w:themeFill="background1" w:themeFillShade="BF"/>
            <w:vAlign w:val="center"/>
          </w:tcPr>
          <w:p w14:paraId="63FF558A" w14:textId="77777777" w:rsidR="00BA33C2" w:rsidRPr="004065B1" w:rsidRDefault="00BA33C2" w:rsidP="008A1BCC">
            <w:r w:rsidRPr="000A066E">
              <w:rPr>
                <w:b/>
              </w:rPr>
              <w:t>IHO Reference</w:t>
            </w:r>
          </w:p>
        </w:tc>
        <w:tc>
          <w:tcPr>
            <w:tcW w:w="2382" w:type="dxa"/>
            <w:shd w:val="clear" w:color="auto" w:fill="FFFFFF" w:themeFill="background1"/>
            <w:vAlign w:val="center"/>
          </w:tcPr>
          <w:p w14:paraId="5581782E" w14:textId="48CBC001" w:rsidR="00BA33C2" w:rsidRPr="009F4AAB" w:rsidRDefault="00DB27A6" w:rsidP="009F4AAB">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10.2.3</w:t>
            </w:r>
          </w:p>
        </w:tc>
      </w:tr>
      <w:tr w:rsidR="00BA33C2" w14:paraId="6A75699F" w14:textId="77777777" w:rsidTr="005C41DF">
        <w:trPr>
          <w:tblHeader/>
        </w:trPr>
        <w:tc>
          <w:tcPr>
            <w:tcW w:w="9526" w:type="dxa"/>
            <w:gridSpan w:val="4"/>
            <w:shd w:val="clear" w:color="auto" w:fill="BFBFBF" w:themeFill="background1" w:themeFillShade="BF"/>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5C41DF">
        <w:trPr>
          <w:tblHeader/>
        </w:trPr>
        <w:tc>
          <w:tcPr>
            <w:tcW w:w="9526" w:type="dxa"/>
            <w:gridSpan w:val="4"/>
            <w:shd w:val="clear" w:color="auto" w:fill="BFBFBF" w:themeFill="background1" w:themeFillShade="BF"/>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5C41DF">
        <w:trPr>
          <w:tblHeader/>
        </w:trPr>
        <w:tc>
          <w:tcPr>
            <w:tcW w:w="9526" w:type="dxa"/>
            <w:gridSpan w:val="4"/>
            <w:shd w:val="clear" w:color="auto" w:fill="BFBFBF" w:themeFill="background1" w:themeFillShade="BF"/>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5C41DF">
        <w:trPr>
          <w:tblHeader/>
        </w:trPr>
        <w:tc>
          <w:tcPr>
            <w:tcW w:w="9526" w:type="dxa"/>
            <w:gridSpan w:val="4"/>
            <w:shd w:val="clear" w:color="auto" w:fill="BFBFBF" w:themeFill="background1" w:themeFillShade="BF"/>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0437" w:name="_Hlk127980756"/>
      <w:commentRangeStart w:id="10438"/>
      <w:r w:rsidRPr="00187591">
        <w:rPr>
          <w:lang w:val="en-US"/>
        </w:rPr>
        <w:t>Display of ECDIS chart 1 symbols of correct size</w:t>
      </w:r>
      <w:commentRangeEnd w:id="10438"/>
      <w:r w:rsidR="003D09F8">
        <w:rPr>
          <w:rStyle w:val="CommentReference"/>
          <w:b w:val="0"/>
          <w:snapToGrid/>
          <w:color w:val="000000"/>
        </w:rPr>
        <w:commentReference w:id="10438"/>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9F4AAB">
        <w:trPr>
          <w:trHeight w:val="454"/>
          <w:tblHeader/>
        </w:trPr>
        <w:tc>
          <w:tcPr>
            <w:tcW w:w="2381" w:type="dxa"/>
            <w:shd w:val="clear" w:color="auto" w:fill="BFBFBF" w:themeFill="background1" w:themeFillShade="BF"/>
            <w:vAlign w:val="center"/>
          </w:tcPr>
          <w:p w14:paraId="5B20B872" w14:textId="77777777" w:rsidR="006E0D80" w:rsidRPr="004065B1" w:rsidRDefault="006E0D80" w:rsidP="008A1BCC">
            <w:r w:rsidRPr="000A066E">
              <w:rPr>
                <w:b/>
              </w:rPr>
              <w:t>Test Reference</w:t>
            </w:r>
          </w:p>
        </w:tc>
        <w:tc>
          <w:tcPr>
            <w:tcW w:w="2381" w:type="dxa"/>
            <w:shd w:val="clear" w:color="auto" w:fill="FFFFFF" w:themeFill="background1"/>
            <w:vAlign w:val="center"/>
          </w:tcPr>
          <w:p w14:paraId="1150DAD0" w14:textId="73AF9347" w:rsidR="006E0D80" w:rsidRPr="004065B1" w:rsidRDefault="00F20C92" w:rsidP="008A1BCC">
            <w:r>
              <w:t>Chart</w:t>
            </w:r>
            <w:r w:rsidR="009F4AAB">
              <w:t>1</w:t>
            </w:r>
            <w:r>
              <w:t>Symbols</w:t>
            </w:r>
          </w:p>
        </w:tc>
        <w:tc>
          <w:tcPr>
            <w:tcW w:w="2382" w:type="dxa"/>
            <w:shd w:val="clear" w:color="auto" w:fill="BFBFBF" w:themeFill="background1" w:themeFillShade="BF"/>
            <w:vAlign w:val="center"/>
          </w:tcPr>
          <w:p w14:paraId="65E71887" w14:textId="77777777" w:rsidR="006E0D80" w:rsidRPr="004065B1" w:rsidRDefault="006E0D80" w:rsidP="008A1BCC">
            <w:r w:rsidRPr="000A066E">
              <w:rPr>
                <w:b/>
              </w:rPr>
              <w:t>IHO Reference</w:t>
            </w:r>
          </w:p>
        </w:tc>
        <w:tc>
          <w:tcPr>
            <w:tcW w:w="2382" w:type="dxa"/>
            <w:shd w:val="clear" w:color="auto" w:fill="FFFFFF" w:themeFill="background1"/>
            <w:vAlign w:val="center"/>
          </w:tcPr>
          <w:p w14:paraId="13BEE898" w14:textId="77777777" w:rsidR="006E0D80" w:rsidRDefault="009F4AAB" w:rsidP="008A1BCC">
            <w:r>
              <w:t>S-98 19.6.1</w:t>
            </w:r>
          </w:p>
          <w:p w14:paraId="6DA4F15F" w14:textId="035D90F8" w:rsidR="009F4AAB" w:rsidRPr="004065B1" w:rsidRDefault="009F4AAB" w:rsidP="008A1BCC">
            <w:r>
              <w:t>S-98 10.2.2</w:t>
            </w:r>
          </w:p>
        </w:tc>
      </w:tr>
      <w:tr w:rsidR="006E0D80" w14:paraId="76EB3EB4" w14:textId="77777777" w:rsidTr="005C41DF">
        <w:trPr>
          <w:tblHeader/>
        </w:trPr>
        <w:tc>
          <w:tcPr>
            <w:tcW w:w="9526" w:type="dxa"/>
            <w:gridSpan w:val="4"/>
            <w:shd w:val="clear" w:color="auto" w:fill="BFBFBF" w:themeFill="background1" w:themeFillShade="BF"/>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5C41DF">
        <w:trPr>
          <w:tblHeader/>
        </w:trPr>
        <w:tc>
          <w:tcPr>
            <w:tcW w:w="9526" w:type="dxa"/>
            <w:gridSpan w:val="4"/>
            <w:shd w:val="clear" w:color="auto" w:fill="BFBFBF" w:themeFill="background1" w:themeFillShade="BF"/>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4B1FACE3" w14:textId="77777777" w:rsidR="009F4AAB" w:rsidRDefault="009F4AAB" w:rsidP="002164D3">
            <w:pPr>
              <w:jc w:val="left"/>
              <w:rPr>
                <w:i/>
              </w:rPr>
            </w:pPr>
          </w:p>
          <w:p w14:paraId="7A59AED5" w14:textId="4D62C9C8" w:rsidR="0036728A" w:rsidRDefault="009F4AAB" w:rsidP="002164D3">
            <w:pPr>
              <w:jc w:val="left"/>
              <w:rPr>
                <w:i/>
              </w:rPr>
            </w:pPr>
            <w:r>
              <w:rPr>
                <w:i/>
              </w:rPr>
              <w:t xml:space="preserve">Use the ECDIS to access Chart 1 </w:t>
            </w:r>
            <w:r w:rsidRPr="009F4AAB">
              <w:rPr>
                <w:b/>
                <w:bCs/>
                <w:i/>
              </w:rPr>
              <w:t>OR</w:t>
            </w:r>
            <w:r>
              <w:rPr>
                <w:i/>
              </w:rPr>
              <w:t xml:space="preserve"> </w:t>
            </w:r>
            <w:r w:rsidR="0036728A">
              <w:rPr>
                <w:i/>
              </w:rPr>
              <w:t xml:space="preserve">Load the exchange set </w:t>
            </w:r>
            <w:r w:rsidR="0036728A" w:rsidRPr="00E012C8">
              <w:rPr>
                <w:b/>
                <w:bCs/>
                <w:i/>
              </w:rPr>
              <w:t>Char</w:t>
            </w:r>
            <w:r>
              <w:rPr>
                <w:b/>
                <w:bCs/>
                <w:i/>
              </w:rPr>
              <w:t>t1</w:t>
            </w:r>
          </w:p>
          <w:p w14:paraId="2454793D" w14:textId="39B8C5AA" w:rsidR="006E0D80" w:rsidRPr="00544135" w:rsidRDefault="006E0D80" w:rsidP="002164D3">
            <w:pPr>
              <w:jc w:val="left"/>
              <w:rPr>
                <w:i/>
              </w:rPr>
            </w:pPr>
          </w:p>
        </w:tc>
      </w:tr>
      <w:tr w:rsidR="006E0D80" w14:paraId="1F21F3E5" w14:textId="77777777" w:rsidTr="005C41DF">
        <w:trPr>
          <w:tblHeader/>
        </w:trPr>
        <w:tc>
          <w:tcPr>
            <w:tcW w:w="9526" w:type="dxa"/>
            <w:gridSpan w:val="4"/>
            <w:shd w:val="clear" w:color="auto" w:fill="BFBFBF" w:themeFill="background1" w:themeFillShade="BF"/>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5C41DF">
        <w:trPr>
          <w:tblHeader/>
        </w:trPr>
        <w:tc>
          <w:tcPr>
            <w:tcW w:w="9526" w:type="dxa"/>
            <w:gridSpan w:val="4"/>
            <w:shd w:val="clear" w:color="auto" w:fill="BFBFBF" w:themeFill="background1" w:themeFillShade="BF"/>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7C701913" w14:textId="77777777" w:rsidR="009F4AAB" w:rsidRDefault="009F4AAB" w:rsidP="008A1BCC">
            <w:pPr>
              <w:jc w:val="left"/>
              <w:rPr>
                <w:i/>
              </w:rPr>
            </w:pPr>
          </w:p>
          <w:p w14:paraId="64D25263" w14:textId="77777777" w:rsidR="006E0D80" w:rsidRDefault="00187591" w:rsidP="008A1BCC">
            <w:pPr>
              <w:jc w:val="left"/>
              <w:rPr>
                <w:i/>
              </w:rPr>
            </w:pPr>
            <w:r w:rsidRPr="00544135">
              <w:rPr>
                <w:i/>
              </w:rPr>
              <w:t xml:space="preserve">Confirm that the height of the </w:t>
            </w:r>
            <w:r w:rsidRPr="009F4AAB">
              <w:rPr>
                <w:i/>
              </w:rPr>
              <w:t>CHKSYM01</w:t>
            </w:r>
            <w:r w:rsidRPr="00544135">
              <w:rPr>
                <w:i/>
              </w:rPr>
              <w:t xml:space="preserve"> symbol is not less than 5.0mm and not greater than 5.5mm.</w:t>
            </w:r>
          </w:p>
          <w:p w14:paraId="59C25D9F" w14:textId="61E3D505" w:rsidR="009F4AAB" w:rsidRPr="00544135" w:rsidRDefault="009F4AAB" w:rsidP="008A1BCC">
            <w:pPr>
              <w:jc w:val="left"/>
              <w:rPr>
                <w:i/>
              </w:rPr>
            </w:pPr>
          </w:p>
        </w:tc>
      </w:tr>
      <w:bookmarkEnd w:id="10437"/>
    </w:tbl>
    <w:p w14:paraId="455FF87F" w14:textId="77777777" w:rsidR="006E0D80" w:rsidRDefault="006E0D80" w:rsidP="006E0D80"/>
    <w:p w14:paraId="0DCCF063" w14:textId="77777777" w:rsidR="000A72CE" w:rsidRPr="00CF2F67" w:rsidRDefault="00187591" w:rsidP="00E30B8F">
      <w:pPr>
        <w:pStyle w:val="Heading3"/>
        <w:rPr>
          <w:lang w:val="en-US"/>
        </w:rPr>
      </w:pPr>
      <w:commentRangeStart w:id="10439"/>
      <w:r w:rsidRPr="00187591">
        <w:rPr>
          <w:lang w:val="en-US"/>
        </w:rPr>
        <w:t>Size in pixels of the check symbol CHKSYM01</w:t>
      </w:r>
      <w:commentRangeEnd w:id="10439"/>
      <w:r w:rsidR="003D09F8">
        <w:rPr>
          <w:rStyle w:val="CommentReference"/>
          <w:b w:val="0"/>
          <w:snapToGrid/>
          <w:color w:val="000000"/>
        </w:rPr>
        <w:commentReference w:id="10439"/>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9F4AAB">
        <w:trPr>
          <w:trHeight w:val="454"/>
          <w:tblHeader/>
        </w:trPr>
        <w:tc>
          <w:tcPr>
            <w:tcW w:w="2381" w:type="dxa"/>
            <w:shd w:val="clear" w:color="auto" w:fill="BFBFBF" w:themeFill="background1" w:themeFillShade="BF"/>
            <w:vAlign w:val="center"/>
          </w:tcPr>
          <w:p w14:paraId="0A2ECE0D" w14:textId="77777777" w:rsidR="000A72CE" w:rsidRPr="004065B1" w:rsidRDefault="000A72CE" w:rsidP="008A1BCC">
            <w:r w:rsidRPr="000A066E">
              <w:rPr>
                <w:b/>
              </w:rPr>
              <w:t>Test Reference</w:t>
            </w:r>
          </w:p>
        </w:tc>
        <w:tc>
          <w:tcPr>
            <w:tcW w:w="2381" w:type="dxa"/>
            <w:shd w:val="clear" w:color="auto" w:fill="FFFFFF" w:themeFill="background1"/>
            <w:vAlign w:val="center"/>
          </w:tcPr>
          <w:p w14:paraId="40A37229" w14:textId="7F1050D3" w:rsidR="000A72CE" w:rsidRPr="004065B1" w:rsidRDefault="00F20C92" w:rsidP="008A1BCC">
            <w:proofErr w:type="spellStart"/>
            <w:r>
              <w:t>CheckSym</w:t>
            </w:r>
            <w:proofErr w:type="spellEnd"/>
          </w:p>
        </w:tc>
        <w:tc>
          <w:tcPr>
            <w:tcW w:w="2382" w:type="dxa"/>
            <w:shd w:val="clear" w:color="auto" w:fill="BFBFBF" w:themeFill="background1" w:themeFillShade="BF"/>
            <w:vAlign w:val="center"/>
          </w:tcPr>
          <w:p w14:paraId="595F5387" w14:textId="77777777" w:rsidR="000A72CE" w:rsidRPr="004065B1" w:rsidRDefault="000A72CE" w:rsidP="008A1BCC">
            <w:r w:rsidRPr="000A066E">
              <w:rPr>
                <w:b/>
              </w:rPr>
              <w:t>IHO Reference</w:t>
            </w:r>
          </w:p>
        </w:tc>
        <w:tc>
          <w:tcPr>
            <w:tcW w:w="2382" w:type="dxa"/>
            <w:shd w:val="clear" w:color="auto" w:fill="FFFFFF" w:themeFill="background1"/>
            <w:vAlign w:val="center"/>
          </w:tcPr>
          <w:p w14:paraId="39144A92" w14:textId="41633ECB" w:rsidR="000A72CE" w:rsidRPr="004065B1" w:rsidRDefault="009F4AAB" w:rsidP="008A1BCC">
            <w:r>
              <w:t>S-98 10.2.2</w:t>
            </w:r>
          </w:p>
        </w:tc>
      </w:tr>
      <w:tr w:rsidR="000A72CE" w14:paraId="3C0E5EC2" w14:textId="77777777" w:rsidTr="005C41DF">
        <w:trPr>
          <w:tblHeader/>
        </w:trPr>
        <w:tc>
          <w:tcPr>
            <w:tcW w:w="9526" w:type="dxa"/>
            <w:gridSpan w:val="4"/>
            <w:shd w:val="clear" w:color="auto" w:fill="BFBFBF" w:themeFill="background1" w:themeFillShade="BF"/>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5C41DF">
        <w:trPr>
          <w:tblHeader/>
        </w:trPr>
        <w:tc>
          <w:tcPr>
            <w:tcW w:w="9526" w:type="dxa"/>
            <w:gridSpan w:val="4"/>
            <w:shd w:val="clear" w:color="auto" w:fill="BFBFBF" w:themeFill="background1" w:themeFillShade="BF"/>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5C41DF">
        <w:trPr>
          <w:tblHeader/>
        </w:trPr>
        <w:tc>
          <w:tcPr>
            <w:tcW w:w="9526" w:type="dxa"/>
            <w:gridSpan w:val="4"/>
            <w:shd w:val="clear" w:color="auto" w:fill="BFBFBF" w:themeFill="background1" w:themeFillShade="BF"/>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5C41DF">
        <w:trPr>
          <w:tblHeader/>
        </w:trPr>
        <w:tc>
          <w:tcPr>
            <w:tcW w:w="9526" w:type="dxa"/>
            <w:gridSpan w:val="4"/>
            <w:shd w:val="clear" w:color="auto" w:fill="BFBFBF" w:themeFill="background1" w:themeFillShade="BF"/>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9F4AAB">
              <w:rPr>
                <w:i/>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9F4AAB">
        <w:trPr>
          <w:trHeight w:val="454"/>
          <w:tblHeader/>
        </w:trPr>
        <w:tc>
          <w:tcPr>
            <w:tcW w:w="2381" w:type="dxa"/>
            <w:shd w:val="clear" w:color="auto" w:fill="BFBFBF" w:themeFill="background1" w:themeFillShade="BF"/>
            <w:vAlign w:val="center"/>
          </w:tcPr>
          <w:p w14:paraId="278195D5" w14:textId="77777777" w:rsidR="000A72CE" w:rsidRPr="004065B1" w:rsidRDefault="000A72CE" w:rsidP="008A1BCC">
            <w:r w:rsidRPr="000A066E">
              <w:rPr>
                <w:b/>
              </w:rPr>
              <w:t>Test Reference</w:t>
            </w:r>
          </w:p>
        </w:tc>
        <w:tc>
          <w:tcPr>
            <w:tcW w:w="2381" w:type="dxa"/>
            <w:shd w:val="clear" w:color="auto" w:fill="FFFFFF" w:themeFill="background1"/>
            <w:vAlign w:val="center"/>
          </w:tcPr>
          <w:p w14:paraId="315DC63A" w14:textId="4668E99D" w:rsidR="000A72CE" w:rsidRPr="004065B1" w:rsidRDefault="00F20C92" w:rsidP="008A1BCC">
            <w:proofErr w:type="spellStart"/>
            <w:r>
              <w:t>TextSize</w:t>
            </w:r>
            <w:proofErr w:type="spellEnd"/>
          </w:p>
        </w:tc>
        <w:tc>
          <w:tcPr>
            <w:tcW w:w="2382" w:type="dxa"/>
            <w:shd w:val="clear" w:color="auto" w:fill="BFBFBF" w:themeFill="background1" w:themeFillShade="BF"/>
            <w:vAlign w:val="center"/>
          </w:tcPr>
          <w:p w14:paraId="758A5B3C" w14:textId="77777777" w:rsidR="000A72CE" w:rsidRPr="004065B1" w:rsidRDefault="000A72CE" w:rsidP="008A1BCC">
            <w:r w:rsidRPr="000A066E">
              <w:rPr>
                <w:b/>
              </w:rPr>
              <w:t>IHO Reference</w:t>
            </w:r>
          </w:p>
        </w:tc>
        <w:tc>
          <w:tcPr>
            <w:tcW w:w="2382" w:type="dxa"/>
            <w:shd w:val="clear" w:color="auto" w:fill="FFFFFF" w:themeFill="background1"/>
            <w:vAlign w:val="center"/>
          </w:tcPr>
          <w:p w14:paraId="57DB0787" w14:textId="77777777" w:rsidR="000A72CE" w:rsidRPr="004065B1" w:rsidRDefault="000A72CE" w:rsidP="008A1BCC">
            <w:r>
              <w:t>S-52 [3.1.5]</w:t>
            </w:r>
          </w:p>
        </w:tc>
      </w:tr>
      <w:tr w:rsidR="000A72CE" w14:paraId="52667194" w14:textId="77777777" w:rsidTr="005C41DF">
        <w:trPr>
          <w:tblHeader/>
        </w:trPr>
        <w:tc>
          <w:tcPr>
            <w:tcW w:w="9526" w:type="dxa"/>
            <w:gridSpan w:val="4"/>
            <w:shd w:val="clear" w:color="auto" w:fill="BFBFBF" w:themeFill="background1" w:themeFillShade="BF"/>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5C41DF">
        <w:trPr>
          <w:tblHeader/>
        </w:trPr>
        <w:tc>
          <w:tcPr>
            <w:tcW w:w="9526" w:type="dxa"/>
            <w:gridSpan w:val="4"/>
            <w:shd w:val="clear" w:color="auto" w:fill="BFBFBF" w:themeFill="background1" w:themeFillShade="BF"/>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5C41DF">
        <w:trPr>
          <w:tblHeader/>
        </w:trPr>
        <w:tc>
          <w:tcPr>
            <w:tcW w:w="9526" w:type="dxa"/>
            <w:gridSpan w:val="4"/>
            <w:shd w:val="clear" w:color="auto" w:fill="BFBFBF" w:themeFill="background1" w:themeFillShade="BF"/>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5C41DF">
        <w:trPr>
          <w:tblHeader/>
        </w:trPr>
        <w:tc>
          <w:tcPr>
            <w:tcW w:w="9526" w:type="dxa"/>
            <w:gridSpan w:val="4"/>
            <w:shd w:val="clear" w:color="auto" w:fill="BFBFBF" w:themeFill="background1" w:themeFillShade="BF"/>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9F4AAB">
        <w:trPr>
          <w:trHeight w:val="454"/>
          <w:tblHeader/>
        </w:trPr>
        <w:tc>
          <w:tcPr>
            <w:tcW w:w="2381" w:type="dxa"/>
            <w:shd w:val="clear" w:color="auto" w:fill="BFBFBF" w:themeFill="background1" w:themeFillShade="BF"/>
            <w:vAlign w:val="center"/>
          </w:tcPr>
          <w:p w14:paraId="1B0031DC" w14:textId="77777777" w:rsidR="000A72CE" w:rsidRPr="004065B1" w:rsidRDefault="000A72CE" w:rsidP="008A1BCC">
            <w:r w:rsidRPr="000A066E">
              <w:rPr>
                <w:b/>
              </w:rPr>
              <w:t>Test Reference</w:t>
            </w:r>
          </w:p>
        </w:tc>
        <w:tc>
          <w:tcPr>
            <w:tcW w:w="2381" w:type="dxa"/>
            <w:shd w:val="clear" w:color="auto" w:fill="FFFFFF" w:themeFill="background1"/>
            <w:vAlign w:val="center"/>
          </w:tcPr>
          <w:p w14:paraId="71857F4A" w14:textId="616120F9" w:rsidR="000A72CE" w:rsidRPr="004065B1" w:rsidRDefault="00F20C92" w:rsidP="008A1BCC">
            <w:r>
              <w:t>Redraw</w:t>
            </w:r>
          </w:p>
        </w:tc>
        <w:tc>
          <w:tcPr>
            <w:tcW w:w="2382" w:type="dxa"/>
            <w:shd w:val="clear" w:color="auto" w:fill="BFBFBF" w:themeFill="background1" w:themeFillShade="BF"/>
            <w:vAlign w:val="center"/>
          </w:tcPr>
          <w:p w14:paraId="297126D5" w14:textId="77777777" w:rsidR="000A72CE" w:rsidRPr="004065B1" w:rsidRDefault="000A72CE" w:rsidP="008A1BCC">
            <w:r w:rsidRPr="000A066E">
              <w:rPr>
                <w:b/>
              </w:rPr>
              <w:t>IHO Reference</w:t>
            </w:r>
          </w:p>
        </w:tc>
        <w:tc>
          <w:tcPr>
            <w:tcW w:w="2382" w:type="dxa"/>
            <w:shd w:val="clear" w:color="auto" w:fill="FFFFFF" w:themeFill="background1"/>
            <w:vAlign w:val="center"/>
          </w:tcPr>
          <w:p w14:paraId="74EB710C" w14:textId="35BC9EE3" w:rsidR="000A72CE" w:rsidRPr="004065B1" w:rsidRDefault="009F4AAB" w:rsidP="008A1BCC">
            <w:r>
              <w:t>S-98 19.1</w:t>
            </w:r>
          </w:p>
        </w:tc>
      </w:tr>
      <w:tr w:rsidR="000A72CE" w14:paraId="4109BEF9" w14:textId="77777777" w:rsidTr="005C41DF">
        <w:trPr>
          <w:tblHeader/>
        </w:trPr>
        <w:tc>
          <w:tcPr>
            <w:tcW w:w="9526" w:type="dxa"/>
            <w:gridSpan w:val="4"/>
            <w:shd w:val="clear" w:color="auto" w:fill="BFBFBF" w:themeFill="background1" w:themeFillShade="BF"/>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5C41DF">
        <w:trPr>
          <w:tblHeader/>
        </w:trPr>
        <w:tc>
          <w:tcPr>
            <w:tcW w:w="9526" w:type="dxa"/>
            <w:gridSpan w:val="4"/>
            <w:shd w:val="clear" w:color="auto" w:fill="BFBFBF" w:themeFill="background1" w:themeFillShade="BF"/>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5C41DF">
        <w:trPr>
          <w:tblHeader/>
        </w:trPr>
        <w:tc>
          <w:tcPr>
            <w:tcW w:w="9526" w:type="dxa"/>
            <w:gridSpan w:val="4"/>
            <w:shd w:val="clear" w:color="auto" w:fill="BFBFBF" w:themeFill="background1" w:themeFillShade="BF"/>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5C41DF">
        <w:trPr>
          <w:tblHeader/>
        </w:trPr>
        <w:tc>
          <w:tcPr>
            <w:tcW w:w="9526" w:type="dxa"/>
            <w:gridSpan w:val="4"/>
            <w:shd w:val="clear" w:color="auto" w:fill="BFBFBF" w:themeFill="background1" w:themeFillShade="BF"/>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commentRangeStart w:id="10440"/>
      <w:r>
        <w:br w:type="page"/>
      </w:r>
      <w:bookmarkStart w:id="10441" w:name="_Toc189491317"/>
      <w:r w:rsidR="000A72CE">
        <w:lastRenderedPageBreak/>
        <w:t>Units and Legend</w:t>
      </w:r>
      <w:commentRangeEnd w:id="10440"/>
      <w:r w:rsidR="00BB42EA">
        <w:rPr>
          <w:rStyle w:val="CommentReference"/>
          <w:b w:val="0"/>
          <w:snapToGrid/>
          <w:color w:val="000000"/>
        </w:rPr>
        <w:commentReference w:id="10440"/>
      </w:r>
      <w:bookmarkEnd w:id="1044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9F4AAB">
        <w:trPr>
          <w:trHeight w:val="454"/>
          <w:tblHeader/>
        </w:trPr>
        <w:tc>
          <w:tcPr>
            <w:tcW w:w="2381" w:type="dxa"/>
            <w:gridSpan w:val="2"/>
            <w:shd w:val="clear" w:color="auto" w:fill="BFBFBF" w:themeFill="background1" w:themeFillShade="BF"/>
            <w:vAlign w:val="center"/>
          </w:tcPr>
          <w:p w14:paraId="4FEE3455" w14:textId="77777777" w:rsidR="000A72CE" w:rsidRPr="004065B1" w:rsidRDefault="000A72CE" w:rsidP="008A1BCC">
            <w:r w:rsidRPr="000A066E">
              <w:rPr>
                <w:b/>
              </w:rPr>
              <w:t>Test Reference</w:t>
            </w:r>
          </w:p>
        </w:tc>
        <w:tc>
          <w:tcPr>
            <w:tcW w:w="2381" w:type="dxa"/>
            <w:gridSpan w:val="2"/>
            <w:shd w:val="clear" w:color="auto" w:fill="FFFFFF" w:themeFill="background1"/>
            <w:vAlign w:val="center"/>
          </w:tcPr>
          <w:p w14:paraId="005A8D28" w14:textId="7B9FF28D" w:rsidR="000A72CE" w:rsidRPr="004065B1" w:rsidRDefault="00F20C92" w:rsidP="000A72CE">
            <w:proofErr w:type="spellStart"/>
            <w:r>
              <w:t>UnitsLegend</w:t>
            </w:r>
            <w:proofErr w:type="spellEnd"/>
          </w:p>
        </w:tc>
        <w:tc>
          <w:tcPr>
            <w:tcW w:w="2382" w:type="dxa"/>
            <w:shd w:val="clear" w:color="auto" w:fill="BFBFBF" w:themeFill="background1" w:themeFillShade="BF"/>
            <w:vAlign w:val="center"/>
          </w:tcPr>
          <w:p w14:paraId="2CE5D6B4" w14:textId="77777777" w:rsidR="000A72CE" w:rsidRPr="004065B1" w:rsidRDefault="000A72CE" w:rsidP="008A1BCC">
            <w:r w:rsidRPr="000A066E">
              <w:rPr>
                <w:b/>
              </w:rPr>
              <w:t>IHO Reference</w:t>
            </w:r>
          </w:p>
        </w:tc>
        <w:tc>
          <w:tcPr>
            <w:tcW w:w="2382" w:type="dxa"/>
            <w:shd w:val="clear" w:color="auto" w:fill="FFFFFF" w:themeFill="background1"/>
            <w:vAlign w:val="center"/>
          </w:tcPr>
          <w:p w14:paraId="78CE8175" w14:textId="768E18A7" w:rsidR="000A72CE" w:rsidRPr="004065B1" w:rsidRDefault="009F4AAB" w:rsidP="000A72CE">
            <w:r>
              <w:t>S-98 9.1.5</w:t>
            </w:r>
          </w:p>
        </w:tc>
      </w:tr>
      <w:tr w:rsidR="000A72CE" w14:paraId="59263103" w14:textId="77777777" w:rsidTr="005C41DF">
        <w:trPr>
          <w:tblHeader/>
        </w:trPr>
        <w:tc>
          <w:tcPr>
            <w:tcW w:w="9526" w:type="dxa"/>
            <w:gridSpan w:val="6"/>
            <w:shd w:val="clear" w:color="auto" w:fill="BFBFBF" w:themeFill="background1" w:themeFillShade="BF"/>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5C41DF">
        <w:trPr>
          <w:tblHeader/>
        </w:trPr>
        <w:tc>
          <w:tcPr>
            <w:tcW w:w="9526" w:type="dxa"/>
            <w:gridSpan w:val="6"/>
            <w:shd w:val="clear" w:color="auto" w:fill="BFBFBF" w:themeFill="background1" w:themeFillShade="BF"/>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5C41DF">
        <w:trPr>
          <w:tblHeader/>
        </w:trPr>
        <w:tc>
          <w:tcPr>
            <w:tcW w:w="9526" w:type="dxa"/>
            <w:gridSpan w:val="6"/>
            <w:shd w:val="clear" w:color="auto" w:fill="BFBFBF" w:themeFill="background1" w:themeFillShade="BF"/>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5C41DF">
        <w:trPr>
          <w:tblHeader/>
        </w:trPr>
        <w:tc>
          <w:tcPr>
            <w:tcW w:w="9526" w:type="dxa"/>
            <w:gridSpan w:val="6"/>
            <w:tcBorders>
              <w:bottom w:val="single" w:sz="4" w:space="0" w:color="auto"/>
            </w:tcBorders>
            <w:shd w:val="clear" w:color="auto" w:fill="BFBFBF" w:themeFill="background1" w:themeFillShade="BF"/>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09047D0F" w:rsidR="00C254BB" w:rsidRPr="00544135" w:rsidRDefault="00C254BB" w:rsidP="00C254BB">
            <w:pPr>
              <w:jc w:val="left"/>
              <w:rPr>
                <w:i/>
              </w:rPr>
            </w:pPr>
            <w:r w:rsidRPr="00544135">
              <w:rPr>
                <w:i/>
              </w:rPr>
              <w:t xml:space="preserve">Selected by Mariner. (The default display scale is defined by the </w:t>
            </w:r>
            <w:r w:rsidR="0036728A">
              <w:rPr>
                <w:i/>
              </w:rPr>
              <w:t>maximum display scal</w:t>
            </w:r>
            <w:r w:rsidR="00F20C92">
              <w:rPr>
                <w:i/>
              </w:rPr>
              <w:t>e</w:t>
            </w:r>
            <w:r w:rsidRPr="00544135">
              <w:rPr>
                <w:i/>
              </w:rPr>
              <w: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w:t>
            </w:r>
            <w:r w:rsidR="002E1A67">
              <w:rPr>
                <w:i/>
              </w:rPr>
              <w:t>feature</w:t>
            </w:r>
            <w:r w:rsidRPr="00544135">
              <w:rPr>
                <w:i/>
              </w:rPr>
              <w: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C41DF">
              <w:rPr>
                <w:i/>
                <w:highlight w:val="yellow"/>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C34D310" w:rsidR="00C254BB" w:rsidRPr="00544135" w:rsidRDefault="00F20C92" w:rsidP="00C254BB">
            <w:pPr>
              <w:jc w:val="left"/>
              <w:rPr>
                <w:i/>
              </w:rPr>
            </w:pPr>
            <w:r>
              <w:rPr>
                <w:i/>
              </w:rPr>
              <w:t>Value of Magnetic variation</w:t>
            </w:r>
            <w:r w:rsidR="00C254BB" w:rsidRPr="00544135">
              <w:rPr>
                <w:i/>
              </w:rPr>
              <w:t xml:space="preserve">, </w:t>
            </w:r>
            <w:r w:rsidR="00C254BB" w:rsidRPr="00F20C92">
              <w:rPr>
                <w:i/>
                <w:highlight w:val="yellow"/>
              </w:rPr>
              <w:t>RYRMGV and VALACM of the MAGVAR</w:t>
            </w:r>
            <w:r w:rsidR="00D441A5">
              <w:rPr>
                <w:i/>
              </w:rPr>
              <w:t xml:space="preserve"> </w:t>
            </w:r>
            <w:proofErr w:type="spellStart"/>
            <w:r w:rsidR="002E1A67">
              <w:rPr>
                <w:i/>
              </w:rPr>
              <w:t>feature</w:t>
            </w:r>
            <w:r w:rsidR="00C254BB" w:rsidRPr="00544135">
              <w:rPr>
                <w:i/>
              </w:rPr>
              <w:t>.Item</w:t>
            </w:r>
            <w:proofErr w:type="spellEnd"/>
            <w:r w:rsidR="00C254BB" w:rsidRPr="00544135">
              <w:rPr>
                <w:i/>
              </w:rPr>
              <w:t xml:space="preserve">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F20C92">
              <w:rPr>
                <w:i/>
                <w:highlight w:val="yellow"/>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proofErr w:type="spellStart"/>
            <w:r>
              <w:rPr>
                <w:i/>
                <w:lang w:val="es-ES_tradnl"/>
              </w:rPr>
              <w:t>For</w:t>
            </w:r>
            <w:proofErr w:type="spellEnd"/>
            <w:r>
              <w:rPr>
                <w:i/>
                <w:lang w:val="es-ES_tradnl"/>
              </w:rPr>
              <w:t xml:space="preserve"> </w:t>
            </w:r>
            <w:proofErr w:type="spellStart"/>
            <w:r>
              <w:rPr>
                <w:i/>
                <w:lang w:val="es-ES_tradnl"/>
              </w:rPr>
              <w:t>example</w:t>
            </w:r>
            <w:proofErr w:type="spellEnd"/>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C41DF">
              <w:rPr>
                <w:i/>
                <w:highlight w:val="yellow"/>
              </w:rPr>
              <w:t>ISDT and UPDN subfields of the DSID</w:t>
            </w:r>
            <w:r w:rsidRPr="00544135">
              <w:rPr>
                <w:i/>
              </w:rPr>
              <w:t xml:space="preserve">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rPr>
          <w:ins w:id="10442" w:author="jonathan pritchard" w:date="2024-10-22T14:08:00Z" w16du:dateUtc="2024-10-22T13:08:00Z"/>
        </w:rPr>
      </w:pPr>
      <w:ins w:id="10443" w:author="jonathan pritchard" w:date="2024-10-22T14:07:00Z" w16du:dateUtc="2024-10-22T13:07:00Z">
        <w:r>
          <w:lastRenderedPageBreak/>
          <w:t>L</w:t>
        </w:r>
      </w:ins>
      <w:ins w:id="10444" w:author="jonathan pritchard" w:date="2024-10-22T14:08:00Z" w16du:dateUtc="2024-10-22T13:08:00Z">
        <w:r>
          <w:t>egend – Multiple Product Specifications.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9F4AAB">
        <w:trPr>
          <w:trHeight w:val="454"/>
          <w:tblHeader/>
          <w:ins w:id="10445" w:author="jonathan pritchard" w:date="2024-10-22T14:09:00Z"/>
        </w:trPr>
        <w:tc>
          <w:tcPr>
            <w:tcW w:w="2381" w:type="dxa"/>
            <w:shd w:val="clear" w:color="auto" w:fill="E5B8B7" w:themeFill="accent2" w:themeFillTint="66"/>
            <w:vAlign w:val="center"/>
          </w:tcPr>
          <w:p w14:paraId="7577BE2F" w14:textId="77777777" w:rsidR="00414AA1" w:rsidRPr="004065B1" w:rsidRDefault="00414AA1" w:rsidP="00A81079">
            <w:pPr>
              <w:rPr>
                <w:ins w:id="10446" w:author="jonathan pritchard" w:date="2024-10-22T14:09:00Z" w16du:dateUtc="2024-10-22T13:09:00Z"/>
              </w:rPr>
            </w:pPr>
            <w:ins w:id="10447" w:author="jonathan pritchard" w:date="2024-10-22T14:09:00Z" w16du:dateUtc="2024-10-22T13:09:00Z">
              <w:r w:rsidRPr="000A066E">
                <w:rPr>
                  <w:b/>
                </w:rPr>
                <w:t>Test Reference</w:t>
              </w:r>
            </w:ins>
          </w:p>
        </w:tc>
        <w:tc>
          <w:tcPr>
            <w:tcW w:w="2381" w:type="dxa"/>
            <w:shd w:val="clear" w:color="auto" w:fill="FFFFFF" w:themeFill="background1"/>
            <w:vAlign w:val="center"/>
          </w:tcPr>
          <w:p w14:paraId="0DC80238" w14:textId="342E76BF" w:rsidR="00414AA1" w:rsidRPr="004065B1" w:rsidRDefault="00BB42EA" w:rsidP="00A81079">
            <w:pPr>
              <w:rPr>
                <w:ins w:id="10448" w:author="jonathan pritchard" w:date="2024-10-22T14:09:00Z" w16du:dateUtc="2024-10-22T13:09:00Z"/>
              </w:rPr>
            </w:pPr>
            <w:proofErr w:type="spellStart"/>
            <w:ins w:id="10449" w:author="jonathan pritchard" w:date="2024-10-23T08:57:00Z" w16du:dateUtc="2024-10-23T07:57:00Z">
              <w:r>
                <w:t>LegendItems</w:t>
              </w:r>
            </w:ins>
            <w:proofErr w:type="spellEnd"/>
          </w:p>
        </w:tc>
        <w:tc>
          <w:tcPr>
            <w:tcW w:w="2382" w:type="dxa"/>
            <w:shd w:val="clear" w:color="auto" w:fill="E5B8B7" w:themeFill="accent2" w:themeFillTint="66"/>
            <w:vAlign w:val="center"/>
          </w:tcPr>
          <w:p w14:paraId="4D09DC9C" w14:textId="77777777" w:rsidR="00414AA1" w:rsidRPr="004065B1" w:rsidRDefault="00414AA1" w:rsidP="00A81079">
            <w:pPr>
              <w:rPr>
                <w:ins w:id="10450" w:author="jonathan pritchard" w:date="2024-10-22T14:09:00Z" w16du:dateUtc="2024-10-22T13:09:00Z"/>
              </w:rPr>
            </w:pPr>
            <w:ins w:id="10451" w:author="jonathan pritchard" w:date="2024-10-22T14:09:00Z" w16du:dateUtc="2024-10-22T13:09:00Z">
              <w:r w:rsidRPr="000A066E">
                <w:rPr>
                  <w:b/>
                </w:rPr>
                <w:t>IHO Reference</w:t>
              </w:r>
            </w:ins>
          </w:p>
        </w:tc>
        <w:tc>
          <w:tcPr>
            <w:tcW w:w="2382" w:type="dxa"/>
            <w:shd w:val="clear" w:color="auto" w:fill="FFFFFF" w:themeFill="background1"/>
            <w:vAlign w:val="center"/>
          </w:tcPr>
          <w:p w14:paraId="0E612457" w14:textId="37FCACD2" w:rsidR="00414AA1" w:rsidRPr="004065B1" w:rsidRDefault="009F4AAB" w:rsidP="00A81079">
            <w:pPr>
              <w:jc w:val="left"/>
              <w:rPr>
                <w:ins w:id="10452" w:author="jonathan pritchard" w:date="2024-10-22T14:09:00Z" w16du:dateUtc="2024-10-22T13:09:00Z"/>
              </w:rPr>
            </w:pPr>
            <w:r>
              <w:t>S-98 9.1.5</w:t>
            </w:r>
          </w:p>
        </w:tc>
      </w:tr>
      <w:tr w:rsidR="00414AA1" w14:paraId="067D3E48" w14:textId="77777777" w:rsidTr="00A81079">
        <w:trPr>
          <w:tblHeader/>
          <w:ins w:id="10453" w:author="jonathan pritchard" w:date="2024-10-22T14:09:00Z"/>
        </w:trPr>
        <w:tc>
          <w:tcPr>
            <w:tcW w:w="9526" w:type="dxa"/>
            <w:gridSpan w:val="4"/>
            <w:shd w:val="clear" w:color="auto" w:fill="E5B8B7" w:themeFill="accent2" w:themeFillTint="66"/>
            <w:vAlign w:val="center"/>
          </w:tcPr>
          <w:p w14:paraId="264D81E7" w14:textId="77777777" w:rsidR="00414AA1" w:rsidRDefault="00414AA1" w:rsidP="00A81079">
            <w:pPr>
              <w:rPr>
                <w:ins w:id="10454" w:author="jonathan pritchard" w:date="2024-10-22T14:09:00Z" w16du:dateUtc="2024-10-22T13:09:00Z"/>
              </w:rPr>
            </w:pPr>
            <w:ins w:id="10455" w:author="jonathan pritchard" w:date="2024-10-22T14:09:00Z" w16du:dateUtc="2024-10-22T13:09:00Z">
              <w:r w:rsidRPr="000A066E">
                <w:rPr>
                  <w:b/>
                </w:rPr>
                <w:t>Test description</w:t>
              </w:r>
            </w:ins>
          </w:p>
        </w:tc>
      </w:tr>
      <w:tr w:rsidR="00414AA1" w:rsidRPr="005D2431" w14:paraId="6FA77CBF" w14:textId="77777777" w:rsidTr="00A81079">
        <w:trPr>
          <w:tblHeader/>
          <w:ins w:id="10456" w:author="jonathan pritchard" w:date="2024-10-22T14:09:00Z"/>
        </w:trPr>
        <w:tc>
          <w:tcPr>
            <w:tcW w:w="9526" w:type="dxa"/>
            <w:gridSpan w:val="4"/>
            <w:vAlign w:val="center"/>
          </w:tcPr>
          <w:p w14:paraId="104BC91A" w14:textId="77777777" w:rsidR="00D4022A" w:rsidRPr="00D4022A" w:rsidRDefault="00D4022A" w:rsidP="00D4022A">
            <w:pPr>
              <w:rPr>
                <w:i/>
              </w:rPr>
            </w:pPr>
          </w:p>
          <w:p w14:paraId="5062D8B7" w14:textId="1C859CDA" w:rsidR="00D4022A" w:rsidRDefault="009F4AAB" w:rsidP="009F4AAB">
            <w:pPr>
              <w:rPr>
                <w:i/>
              </w:rPr>
            </w:pPr>
            <w:r>
              <w:rPr>
                <w:i/>
              </w:rPr>
              <w:t>Multiple product specifications (particularly gridded data) may have an effect on the Legend and the interpretation of the requirement in S-98: This test adds those elements.</w:t>
            </w:r>
          </w:p>
          <w:p w14:paraId="27F07FE3" w14:textId="77777777" w:rsidR="009F4AAB" w:rsidRPr="009F4AAB" w:rsidRDefault="009F4AAB" w:rsidP="009F4AAB">
            <w:pPr>
              <w:rPr>
                <w:i/>
              </w:rPr>
            </w:pPr>
          </w:p>
          <w:p w14:paraId="4C01D5E0" w14:textId="00D74C53" w:rsidR="00D4022A" w:rsidRPr="009F4AAB" w:rsidRDefault="00414AA1" w:rsidP="009F4AAB">
            <w:pPr>
              <w:pStyle w:val="ListParagraph"/>
              <w:numPr>
                <w:ilvl w:val="0"/>
                <w:numId w:val="84"/>
              </w:numPr>
              <w:rPr>
                <w:i/>
              </w:rPr>
            </w:pPr>
            <w:ins w:id="10457" w:author="jonathan pritchard" w:date="2024-10-22T14:09:00Z" w16du:dateUtc="2024-10-22T13:09:00Z">
              <w:r w:rsidRPr="00A81079">
                <w:rPr>
                  <w:i/>
                </w:rPr>
                <w:t xml:space="preserve">Test </w:t>
              </w:r>
            </w:ins>
            <w:r w:rsidR="00D4022A">
              <w:rPr>
                <w:i/>
              </w:rPr>
              <w:t>behaviour of the legend with multiple product specifications loaded.</w:t>
            </w:r>
          </w:p>
          <w:p w14:paraId="3E842C62" w14:textId="0F4C344E" w:rsidR="00414AA1" w:rsidRPr="00A81079" w:rsidRDefault="00414AA1" w:rsidP="00D4022A">
            <w:pPr>
              <w:pStyle w:val="ListParagraph"/>
              <w:rPr>
                <w:ins w:id="10458" w:author="jonathan pritchard" w:date="2024-10-22T14:09:00Z" w16du:dateUtc="2024-10-22T13:09:00Z"/>
                <w:i/>
              </w:rPr>
            </w:pPr>
          </w:p>
        </w:tc>
      </w:tr>
    </w:tbl>
    <w:p w14:paraId="33379847" w14:textId="77777777" w:rsidR="00414AA1" w:rsidRDefault="00414AA1">
      <w:pPr>
        <w:widowControl/>
        <w:spacing w:line="240" w:lineRule="auto"/>
        <w:jc w:val="left"/>
        <w:rPr>
          <w:ins w:id="10459" w:author="jonathan pritchard" w:date="2024-10-22T14:08:00Z" w16du:dateUtc="2024-10-22T13:08:00Z"/>
        </w:rPr>
      </w:pPr>
    </w:p>
    <w:p w14:paraId="065A07EF" w14:textId="77777777" w:rsidR="00414AA1" w:rsidRDefault="00414AA1">
      <w:pPr>
        <w:widowControl/>
        <w:spacing w:line="240" w:lineRule="auto"/>
        <w:jc w:val="left"/>
        <w:rPr>
          <w:ins w:id="10460" w:author="jonathan pritchard" w:date="2024-10-22T14:07:00Z" w16du:dateUtc="2024-10-22T13:07:00Z"/>
        </w:rPr>
      </w:pPr>
    </w:p>
    <w:p w14:paraId="48B4B108" w14:textId="778E0497" w:rsidR="00F20C92" w:rsidRDefault="00F20C92">
      <w:pPr>
        <w:widowControl/>
        <w:spacing w:line="240" w:lineRule="auto"/>
        <w:jc w:val="left"/>
        <w:rPr>
          <w:b/>
        </w:rPr>
      </w:pPr>
      <w:r>
        <w:br w:type="page"/>
      </w:r>
    </w:p>
    <w:p w14:paraId="1BF14A08" w14:textId="0AAF5410" w:rsidR="00F20C92" w:rsidRDefault="000A72CE" w:rsidP="000A72CE">
      <w:pPr>
        <w:pStyle w:val="Heading2"/>
      </w:pPr>
      <w:bookmarkStart w:id="10461" w:name="_Toc189491318"/>
      <w:r w:rsidRPr="000A72CE">
        <w:lastRenderedPageBreak/>
        <w:t>Other Chart Related Functionality</w:t>
      </w:r>
      <w:bookmarkEnd w:id="10461"/>
    </w:p>
    <w:p w14:paraId="01CA208F" w14:textId="0AF0B091" w:rsidR="002761A1" w:rsidRPr="009F4AAB" w:rsidRDefault="002761A1" w:rsidP="00E30B8F">
      <w:pPr>
        <w:pStyle w:val="Heading3"/>
        <w:rPr>
          <w:lang w:val="en-US"/>
        </w:rPr>
      </w:pPr>
      <w:bookmarkStart w:id="10462" w:name="_Hlk127980775"/>
      <w:r w:rsidRPr="009F4AAB">
        <w:rPr>
          <w:lang w:val="en-US"/>
        </w:rPr>
        <w:t>ECDIS Chart 1</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66C985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8262AC5"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B43C5F9" w14:textId="75AC9A38" w:rsidR="001527EA" w:rsidRPr="00C87169" w:rsidRDefault="00D4022A" w:rsidP="00541D1A">
            <w:pPr>
              <w:jc w:val="center"/>
              <w:rPr>
                <w:rFonts w:cs="Arial"/>
                <w:bCs/>
              </w:rPr>
            </w:pPr>
            <w:proofErr w:type="spellStart"/>
            <w:r>
              <w:t>ChartOne</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20EA55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6E9EA2C" w14:textId="49F76B32" w:rsidR="001527EA" w:rsidRPr="00340B0D" w:rsidRDefault="00D4022A" w:rsidP="00541D1A">
            <w:pPr>
              <w:jc w:val="center"/>
              <w:rPr>
                <w:rFonts w:cs="Arial"/>
                <w:sz w:val="18"/>
                <w:szCs w:val="18"/>
              </w:rPr>
            </w:pPr>
            <w:r w:rsidRPr="00455FA6">
              <w:t>S-52 1</w:t>
            </w:r>
            <w:r w:rsidR="00774B59">
              <w:t>9.6.1</w:t>
            </w:r>
          </w:p>
        </w:tc>
      </w:tr>
      <w:tr w:rsidR="001527EA" w:rsidRPr="00340B0D" w14:paraId="65204C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1678AC"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4A01142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32896C7" w14:textId="77777777" w:rsidR="001527EA" w:rsidRPr="009C22F4" w:rsidRDefault="001527EA" w:rsidP="00541D1A">
            <w:pPr>
              <w:rPr>
                <w:rFonts w:cs="Arial"/>
                <w:i/>
              </w:rPr>
            </w:pPr>
          </w:p>
          <w:p w14:paraId="2229B1BA" w14:textId="77777777" w:rsidR="001527EA" w:rsidRDefault="00D4022A" w:rsidP="00541D1A">
            <w:pPr>
              <w:rPr>
                <w:i/>
              </w:rPr>
            </w:pPr>
            <w:r w:rsidRPr="00544135">
              <w:rPr>
                <w:i/>
              </w:rPr>
              <w:t>Display of ECDIS chart 1</w:t>
            </w:r>
          </w:p>
          <w:p w14:paraId="672D2569" w14:textId="2ECCDB13" w:rsidR="00D4022A" w:rsidRPr="009C22F4" w:rsidRDefault="00D4022A" w:rsidP="00541D1A">
            <w:pPr>
              <w:rPr>
                <w:rFonts w:cs="Arial"/>
                <w:i/>
              </w:rPr>
            </w:pPr>
          </w:p>
        </w:tc>
      </w:tr>
      <w:tr w:rsidR="001527EA" w:rsidRPr="00340B0D" w14:paraId="2537E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6FAC76"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23067BE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D26235"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10E7761" w14:textId="77777777" w:rsidR="001527EA" w:rsidRPr="00340B0D" w:rsidRDefault="001527EA" w:rsidP="00541D1A">
            <w:pPr>
              <w:jc w:val="center"/>
              <w:rPr>
                <w:rFonts w:cs="Arial"/>
                <w:b/>
                <w:bCs/>
                <w:sz w:val="18"/>
                <w:szCs w:val="18"/>
              </w:rPr>
            </w:pPr>
          </w:p>
        </w:tc>
      </w:tr>
      <w:tr w:rsidR="001527EA" w:rsidRPr="00340B0D" w14:paraId="0D1451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CC71E9"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03ADBF0" w14:textId="77777777" w:rsidR="001527EA" w:rsidRPr="00340B0D" w:rsidRDefault="001527EA" w:rsidP="00541D1A">
            <w:pPr>
              <w:rPr>
                <w:rFonts w:cs="Arial"/>
                <w:sz w:val="18"/>
                <w:szCs w:val="18"/>
              </w:rPr>
            </w:pPr>
          </w:p>
        </w:tc>
      </w:tr>
      <w:tr w:rsidR="001527EA" w:rsidRPr="00340B0D" w14:paraId="066DBD0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F8FB6EA"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7691C41" w14:textId="77777777" w:rsidR="001527EA" w:rsidRPr="00340B0D" w:rsidRDefault="001527EA" w:rsidP="00541D1A">
            <w:pPr>
              <w:rPr>
                <w:rFonts w:cs="Arial"/>
                <w:sz w:val="18"/>
                <w:szCs w:val="18"/>
              </w:rPr>
            </w:pPr>
          </w:p>
        </w:tc>
      </w:tr>
      <w:tr w:rsidR="001527EA" w:rsidRPr="00340B0D" w14:paraId="23FDBB6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F8D5EF"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34145A"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5D968AF0" w14:textId="77777777" w:rsidTr="00541D1A">
        <w:sdt>
          <w:sdtPr>
            <w:rPr>
              <w:rFonts w:cs="Arial"/>
              <w:sz w:val="18"/>
              <w:szCs w:val="18"/>
            </w:rPr>
            <w:alias w:val="Diplay Category"/>
            <w:tag w:val="Diplay Categor"/>
            <w:id w:val="330261596"/>
            <w:placeholder>
              <w:docPart w:val="F8A54D0893004C99AB2D005B4EB340D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0C32D1"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7065D2E"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A31A512" w14:textId="77777777" w:rsidR="001527EA" w:rsidRPr="00340B0D" w:rsidRDefault="001527EA" w:rsidP="00541D1A">
            <w:pPr>
              <w:jc w:val="center"/>
              <w:rPr>
                <w:rFonts w:cs="Arial"/>
                <w:sz w:val="18"/>
                <w:szCs w:val="18"/>
              </w:rPr>
            </w:pPr>
          </w:p>
        </w:tc>
      </w:tr>
      <w:tr w:rsidR="001527EA" w:rsidRPr="00340B0D" w14:paraId="3900B76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35D0C80"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3B5793E"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F92B58" w14:textId="4D0F7AA0" w:rsidR="001527EA" w:rsidRPr="00340B0D" w:rsidRDefault="00D4022A" w:rsidP="00541D1A">
            <w:pPr>
              <w:jc w:val="center"/>
              <w:rPr>
                <w:rFonts w:cs="Arial"/>
                <w:sz w:val="18"/>
                <w:szCs w:val="18"/>
              </w:rPr>
            </w:pPr>
            <w:r>
              <w:rPr>
                <w:rFonts w:cs="Arial"/>
                <w:sz w:val="18"/>
                <w:szCs w:val="18"/>
              </w:rPr>
              <w:t>On</w:t>
            </w:r>
          </w:p>
        </w:tc>
      </w:tr>
      <w:tr w:rsidR="001527EA" w:rsidRPr="00340B0D" w14:paraId="7A55B9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8965CD"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1352D3" w14:textId="5E97866B" w:rsidR="001527EA" w:rsidRPr="00340B0D" w:rsidRDefault="00D4022A" w:rsidP="00541D1A">
            <w:pPr>
              <w:rPr>
                <w:rFonts w:cs="Arial"/>
                <w:sz w:val="18"/>
                <w:szCs w:val="18"/>
              </w:rPr>
            </w:pPr>
            <w:r>
              <w:rPr>
                <w:rFonts w:cs="Arial"/>
                <w:sz w:val="18"/>
                <w:szCs w:val="18"/>
              </w:rPr>
              <w:t>10</w:t>
            </w:r>
          </w:p>
        </w:tc>
        <w:tc>
          <w:tcPr>
            <w:tcW w:w="3871" w:type="dxa"/>
            <w:gridSpan w:val="5"/>
            <w:tcBorders>
              <w:left w:val="single" w:sz="12" w:space="0" w:color="auto"/>
            </w:tcBorders>
          </w:tcPr>
          <w:p w14:paraId="2D5D2B1D"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4BD5CB" w14:textId="77777777" w:rsidR="001527EA" w:rsidRPr="00340B0D" w:rsidRDefault="001527EA" w:rsidP="00541D1A">
            <w:pPr>
              <w:jc w:val="center"/>
              <w:rPr>
                <w:rFonts w:cs="Arial"/>
                <w:sz w:val="18"/>
                <w:szCs w:val="18"/>
              </w:rPr>
            </w:pPr>
          </w:p>
        </w:tc>
      </w:tr>
      <w:tr w:rsidR="001527EA" w:rsidRPr="00340B0D" w14:paraId="4C06837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CA38CC"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1CE6F" w14:textId="4216566B" w:rsidR="001527EA" w:rsidRPr="00340B0D" w:rsidRDefault="00D4022A" w:rsidP="00541D1A">
            <w:pPr>
              <w:rPr>
                <w:rFonts w:cs="Arial"/>
                <w:sz w:val="18"/>
                <w:szCs w:val="18"/>
              </w:rPr>
            </w:pPr>
            <w:r>
              <w:rPr>
                <w:rFonts w:cs="Arial"/>
                <w:sz w:val="18"/>
                <w:szCs w:val="18"/>
              </w:rPr>
              <w:t>8</w:t>
            </w:r>
          </w:p>
        </w:tc>
        <w:tc>
          <w:tcPr>
            <w:tcW w:w="3871" w:type="dxa"/>
            <w:gridSpan w:val="5"/>
            <w:tcBorders>
              <w:left w:val="single" w:sz="12" w:space="0" w:color="auto"/>
            </w:tcBorders>
          </w:tcPr>
          <w:p w14:paraId="4C8980D8"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220B682" w14:textId="77777777" w:rsidR="001527EA" w:rsidRPr="00340B0D" w:rsidRDefault="001527EA" w:rsidP="00541D1A">
            <w:pPr>
              <w:jc w:val="center"/>
              <w:rPr>
                <w:rFonts w:cs="Arial"/>
                <w:sz w:val="18"/>
                <w:szCs w:val="18"/>
              </w:rPr>
            </w:pPr>
          </w:p>
        </w:tc>
      </w:tr>
      <w:tr w:rsidR="001527EA" w:rsidRPr="00340B0D" w14:paraId="71DE34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EEA887"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C40847" w14:textId="4A3A853D" w:rsidR="001527EA" w:rsidRPr="00340B0D" w:rsidRDefault="00D4022A" w:rsidP="00541D1A">
            <w:pPr>
              <w:rPr>
                <w:rFonts w:cs="Arial"/>
                <w:sz w:val="18"/>
                <w:szCs w:val="18"/>
              </w:rPr>
            </w:pPr>
            <w:r>
              <w:rPr>
                <w:rFonts w:cs="Arial"/>
                <w:sz w:val="18"/>
                <w:szCs w:val="18"/>
              </w:rPr>
              <w:t>30</w:t>
            </w:r>
          </w:p>
        </w:tc>
        <w:tc>
          <w:tcPr>
            <w:tcW w:w="3871" w:type="dxa"/>
            <w:gridSpan w:val="5"/>
            <w:tcBorders>
              <w:left w:val="single" w:sz="12" w:space="0" w:color="auto"/>
            </w:tcBorders>
          </w:tcPr>
          <w:p w14:paraId="517E5F56"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81C5462" w14:textId="77777777" w:rsidR="001527EA" w:rsidRPr="00340B0D" w:rsidRDefault="001527EA" w:rsidP="00541D1A">
            <w:pPr>
              <w:jc w:val="center"/>
              <w:rPr>
                <w:rFonts w:cs="Arial"/>
                <w:sz w:val="18"/>
                <w:szCs w:val="18"/>
              </w:rPr>
            </w:pPr>
          </w:p>
        </w:tc>
      </w:tr>
      <w:tr w:rsidR="001527EA" w:rsidRPr="00340B0D" w14:paraId="24BA559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8776CE"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5AAE9" w14:textId="760C9966" w:rsidR="001527EA" w:rsidRPr="00340B0D" w:rsidRDefault="00D4022A" w:rsidP="00541D1A">
            <w:pPr>
              <w:rPr>
                <w:rFonts w:cs="Arial"/>
                <w:sz w:val="18"/>
                <w:szCs w:val="18"/>
              </w:rPr>
            </w:pPr>
            <w:r>
              <w:rPr>
                <w:rFonts w:cs="Arial"/>
                <w:sz w:val="18"/>
                <w:szCs w:val="18"/>
              </w:rPr>
              <w:t>5</w:t>
            </w:r>
          </w:p>
        </w:tc>
        <w:tc>
          <w:tcPr>
            <w:tcW w:w="3871" w:type="dxa"/>
            <w:gridSpan w:val="5"/>
            <w:tcBorders>
              <w:left w:val="single" w:sz="12" w:space="0" w:color="auto"/>
            </w:tcBorders>
          </w:tcPr>
          <w:p w14:paraId="04DA59AE"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7AF220E" w14:textId="77777777" w:rsidR="001527EA" w:rsidRPr="00340B0D" w:rsidRDefault="001527EA" w:rsidP="00541D1A">
            <w:pPr>
              <w:jc w:val="center"/>
              <w:rPr>
                <w:rFonts w:cs="Arial"/>
                <w:sz w:val="18"/>
                <w:szCs w:val="18"/>
              </w:rPr>
            </w:pPr>
          </w:p>
        </w:tc>
      </w:tr>
      <w:tr w:rsidR="001527EA" w:rsidRPr="00340B0D" w14:paraId="72BF89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7362C5"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0E746" w14:textId="6536CE37" w:rsidR="001527EA" w:rsidRPr="00340B0D" w:rsidRDefault="00D4022A" w:rsidP="00541D1A">
            <w:pPr>
              <w:rPr>
                <w:rFonts w:cs="Arial"/>
                <w:sz w:val="18"/>
                <w:szCs w:val="18"/>
              </w:rPr>
            </w:pPr>
            <w:r>
              <w:rPr>
                <w:rFonts w:cs="Arial"/>
                <w:sz w:val="18"/>
                <w:szCs w:val="18"/>
              </w:rPr>
              <w:t>On</w:t>
            </w:r>
          </w:p>
        </w:tc>
        <w:tc>
          <w:tcPr>
            <w:tcW w:w="3871" w:type="dxa"/>
            <w:gridSpan w:val="5"/>
            <w:tcBorders>
              <w:left w:val="single" w:sz="12" w:space="0" w:color="auto"/>
            </w:tcBorders>
          </w:tcPr>
          <w:p w14:paraId="1BD53BC1"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E620DFD" w14:textId="388A8758" w:rsidR="001527EA" w:rsidRPr="00340B0D" w:rsidRDefault="00D4022A" w:rsidP="00541D1A">
            <w:pPr>
              <w:jc w:val="center"/>
              <w:rPr>
                <w:rFonts w:cs="Arial"/>
                <w:sz w:val="18"/>
                <w:szCs w:val="18"/>
              </w:rPr>
            </w:pPr>
            <w:r>
              <w:rPr>
                <w:rFonts w:cs="Arial"/>
                <w:sz w:val="18"/>
                <w:szCs w:val="18"/>
              </w:rPr>
              <w:t>On</w:t>
            </w:r>
          </w:p>
        </w:tc>
      </w:tr>
      <w:tr w:rsidR="001527EA" w:rsidRPr="00340B0D" w14:paraId="225A73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0D2D4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8FFB00"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339D1DE5"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D90AD70" w14:textId="77777777" w:rsidR="001527EA" w:rsidRPr="00340B0D" w:rsidRDefault="001527EA" w:rsidP="00541D1A">
            <w:pPr>
              <w:jc w:val="center"/>
              <w:rPr>
                <w:rFonts w:cs="Arial"/>
                <w:sz w:val="18"/>
                <w:szCs w:val="18"/>
              </w:rPr>
            </w:pPr>
          </w:p>
        </w:tc>
      </w:tr>
      <w:tr w:rsidR="001527EA" w:rsidRPr="00340B0D" w14:paraId="4DB387B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1F68C8"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36DE9" w14:textId="1F92F7E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99C78C3"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2D197A5" w14:textId="47E6870D" w:rsidR="001527EA" w:rsidRPr="00340B0D" w:rsidRDefault="00D4022A" w:rsidP="00541D1A">
            <w:pPr>
              <w:jc w:val="center"/>
              <w:rPr>
                <w:rFonts w:cs="Arial"/>
                <w:sz w:val="18"/>
                <w:szCs w:val="18"/>
              </w:rPr>
            </w:pPr>
            <w:r>
              <w:rPr>
                <w:rFonts w:cs="Arial"/>
                <w:sz w:val="18"/>
                <w:szCs w:val="18"/>
              </w:rPr>
              <w:t>On</w:t>
            </w:r>
          </w:p>
        </w:tc>
      </w:tr>
      <w:tr w:rsidR="001527EA" w:rsidRPr="00340B0D" w14:paraId="2F563F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6AF542"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FED7F" w14:textId="28865BB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256F92E"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A21D98" w14:textId="77777777" w:rsidR="001527EA" w:rsidRPr="00340B0D" w:rsidRDefault="001527EA" w:rsidP="00541D1A">
            <w:pPr>
              <w:jc w:val="center"/>
              <w:rPr>
                <w:rFonts w:cs="Arial"/>
                <w:sz w:val="18"/>
                <w:szCs w:val="18"/>
              </w:rPr>
            </w:pPr>
          </w:p>
        </w:tc>
      </w:tr>
      <w:tr w:rsidR="001527EA" w:rsidRPr="00340B0D" w14:paraId="52EFFA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A049F"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0123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6CF89D20"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B0D534" w14:textId="77777777" w:rsidR="001527EA" w:rsidRPr="00340B0D" w:rsidRDefault="001527EA" w:rsidP="00541D1A">
            <w:pPr>
              <w:jc w:val="center"/>
              <w:rPr>
                <w:rFonts w:cs="Arial"/>
                <w:sz w:val="18"/>
                <w:szCs w:val="18"/>
              </w:rPr>
            </w:pPr>
          </w:p>
        </w:tc>
      </w:tr>
      <w:tr w:rsidR="001527EA" w:rsidRPr="00340B0D" w14:paraId="2B8FD1C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583CC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94C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3F7909E"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B73FBCD" w14:textId="77777777" w:rsidR="001527EA" w:rsidRPr="00340B0D" w:rsidRDefault="001527EA" w:rsidP="00541D1A">
            <w:pPr>
              <w:jc w:val="center"/>
              <w:rPr>
                <w:rFonts w:cs="Arial"/>
                <w:sz w:val="18"/>
                <w:szCs w:val="18"/>
              </w:rPr>
            </w:pPr>
          </w:p>
        </w:tc>
      </w:tr>
      <w:tr w:rsidR="001527EA" w:rsidRPr="00340B0D" w14:paraId="364B02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04F5C"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AA1448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7CDD8A9"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EFDB665" w14:textId="77777777" w:rsidR="001527EA" w:rsidRPr="00340B0D" w:rsidRDefault="001527EA" w:rsidP="00541D1A">
            <w:pPr>
              <w:jc w:val="center"/>
              <w:rPr>
                <w:rFonts w:cs="Arial"/>
                <w:sz w:val="18"/>
                <w:szCs w:val="18"/>
              </w:rPr>
            </w:pPr>
          </w:p>
        </w:tc>
      </w:tr>
      <w:tr w:rsidR="001527EA" w:rsidRPr="00340B0D" w14:paraId="51CAB6F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B94DF1"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DF01435"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E440042" w14:textId="77777777" w:rsidR="001527EA" w:rsidRPr="00340B0D" w:rsidRDefault="001527EA" w:rsidP="00541D1A">
            <w:pPr>
              <w:jc w:val="center"/>
              <w:rPr>
                <w:rFonts w:cs="Arial"/>
                <w:sz w:val="18"/>
                <w:szCs w:val="18"/>
              </w:rPr>
            </w:pPr>
          </w:p>
        </w:tc>
      </w:tr>
      <w:tr w:rsidR="001527EA" w:rsidRPr="00340B0D" w14:paraId="58ABCEBF" w14:textId="77777777" w:rsidTr="00541D1A">
        <w:sdt>
          <w:sdtPr>
            <w:rPr>
              <w:rFonts w:cs="Arial"/>
              <w:sz w:val="18"/>
              <w:szCs w:val="18"/>
            </w:rPr>
            <w:alias w:val="Palette"/>
            <w:tag w:val="Palette"/>
            <w:id w:val="1759633448"/>
            <w:placeholder>
              <w:docPart w:val="E56E12D0AEF243498723F400CB3D74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DB385D"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D0E3EEC"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90B63A" w14:textId="77777777" w:rsidR="001527EA" w:rsidRPr="00340B0D" w:rsidRDefault="001527EA" w:rsidP="00541D1A">
            <w:pPr>
              <w:jc w:val="center"/>
              <w:rPr>
                <w:rFonts w:cs="Arial"/>
                <w:sz w:val="18"/>
                <w:szCs w:val="18"/>
              </w:rPr>
            </w:pPr>
          </w:p>
        </w:tc>
      </w:tr>
      <w:tr w:rsidR="001527EA" w:rsidRPr="00340B0D" w14:paraId="1257CD44"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2276302"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4C0E139A"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5312C68C" w14:textId="77777777" w:rsidR="001527EA" w:rsidRPr="00340B0D" w:rsidRDefault="001527EA" w:rsidP="00541D1A">
            <w:pPr>
              <w:jc w:val="center"/>
              <w:rPr>
                <w:rFonts w:cs="Arial"/>
                <w:sz w:val="18"/>
                <w:szCs w:val="18"/>
              </w:rPr>
            </w:pPr>
          </w:p>
        </w:tc>
      </w:tr>
      <w:tr w:rsidR="001527EA" w:rsidRPr="00340B0D" w14:paraId="07C6E6DE"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D6A6C77"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06CFE50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70910DAF" w14:textId="77777777" w:rsidR="001527EA" w:rsidRPr="00340B0D" w:rsidRDefault="001527EA" w:rsidP="00541D1A">
            <w:pPr>
              <w:jc w:val="center"/>
              <w:rPr>
                <w:rFonts w:cs="Arial"/>
                <w:sz w:val="18"/>
                <w:szCs w:val="18"/>
              </w:rPr>
            </w:pPr>
          </w:p>
        </w:tc>
      </w:tr>
      <w:tr w:rsidR="001527EA" w:rsidRPr="00340B0D" w14:paraId="4C5AA1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938286"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035181"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1E4A278A" w14:textId="77777777" w:rsidTr="00541D1A">
        <w:trPr>
          <w:trHeight w:val="287"/>
        </w:trPr>
        <w:tc>
          <w:tcPr>
            <w:tcW w:w="1789" w:type="dxa"/>
            <w:tcBorders>
              <w:left w:val="single" w:sz="12" w:space="0" w:color="auto"/>
              <w:bottom w:val="single" w:sz="4" w:space="0" w:color="auto"/>
            </w:tcBorders>
          </w:tcPr>
          <w:p w14:paraId="4BEE903C"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A2020E5"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D9AB586"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332C8B3" w14:textId="77777777" w:rsidR="001527EA" w:rsidRPr="00C87169" w:rsidRDefault="001527EA" w:rsidP="00541D1A">
            <w:pPr>
              <w:rPr>
                <w:rFonts w:cs="Arial"/>
              </w:rPr>
            </w:pPr>
          </w:p>
        </w:tc>
      </w:tr>
      <w:tr w:rsidR="001527EA" w:rsidRPr="00340B0D" w14:paraId="71B77021" w14:textId="77777777" w:rsidTr="00541D1A">
        <w:tc>
          <w:tcPr>
            <w:tcW w:w="1789" w:type="dxa"/>
            <w:tcBorders>
              <w:left w:val="single" w:sz="12" w:space="0" w:color="auto"/>
              <w:bottom w:val="single" w:sz="4" w:space="0" w:color="auto"/>
            </w:tcBorders>
          </w:tcPr>
          <w:p w14:paraId="1DDB8891"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12D555"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8EC944"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3CBEFB2"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07F8138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555948E"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30DB15"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51AA1D" w14:textId="77777777" w:rsidR="001527EA" w:rsidRPr="00340B0D" w:rsidRDefault="001527EA" w:rsidP="00541D1A">
            <w:pPr>
              <w:rPr>
                <w:rFonts w:cs="Arial"/>
                <w:sz w:val="18"/>
                <w:szCs w:val="18"/>
              </w:rPr>
            </w:pPr>
          </w:p>
        </w:tc>
      </w:tr>
      <w:tr w:rsidR="001527EA" w:rsidRPr="00340B0D" w14:paraId="0CFD3EA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312A2D2" w14:textId="77777777" w:rsidR="001527EA" w:rsidRPr="00340B0D" w:rsidRDefault="001527EA" w:rsidP="00541D1A">
            <w:pPr>
              <w:rPr>
                <w:rFonts w:cs="Arial"/>
                <w:sz w:val="18"/>
                <w:szCs w:val="18"/>
              </w:rPr>
            </w:pPr>
          </w:p>
        </w:tc>
      </w:tr>
      <w:tr w:rsidR="001527EA" w:rsidRPr="00340B0D" w14:paraId="69BFBAC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58BFB7"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0A3E99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6D4253"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9668C8"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F4D1D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974D5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D7FA6E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32B5A6"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56F70F4" w14:textId="77777777" w:rsidR="001527EA" w:rsidRPr="00340B0D" w:rsidRDefault="001527EA" w:rsidP="00541D1A">
            <w:pPr>
              <w:rPr>
                <w:rFonts w:cs="Arial"/>
                <w:sz w:val="18"/>
                <w:szCs w:val="18"/>
              </w:rPr>
            </w:pPr>
          </w:p>
        </w:tc>
      </w:tr>
      <w:tr w:rsidR="001527EA" w:rsidRPr="00340B0D" w14:paraId="2AF709D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794CCC"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83EFC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9150B9"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D296FB" w14:textId="77777777" w:rsidR="001527EA" w:rsidRPr="00340B0D" w:rsidRDefault="001527EA" w:rsidP="00541D1A">
            <w:pPr>
              <w:rPr>
                <w:rFonts w:cs="Arial"/>
                <w:sz w:val="18"/>
                <w:szCs w:val="18"/>
              </w:rPr>
            </w:pPr>
          </w:p>
        </w:tc>
      </w:tr>
      <w:tr w:rsidR="001527EA" w:rsidRPr="00340B0D" w14:paraId="35AEB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1D4F9"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2943A1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436FA"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3DF360" w14:textId="77777777" w:rsidR="001527EA" w:rsidRPr="00340B0D" w:rsidRDefault="001527EA" w:rsidP="00541D1A">
            <w:pPr>
              <w:rPr>
                <w:rFonts w:cs="Arial"/>
                <w:sz w:val="18"/>
                <w:szCs w:val="18"/>
              </w:rPr>
            </w:pPr>
          </w:p>
        </w:tc>
      </w:tr>
      <w:tr w:rsidR="001527EA" w:rsidRPr="00340B0D" w14:paraId="6851C7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2C3C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C898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658FCE"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84ACAC4" w14:textId="77777777" w:rsidR="001527EA" w:rsidRPr="00340B0D" w:rsidRDefault="001527EA" w:rsidP="00541D1A">
            <w:pPr>
              <w:rPr>
                <w:rFonts w:cs="Arial"/>
                <w:sz w:val="18"/>
                <w:szCs w:val="18"/>
              </w:rPr>
            </w:pPr>
          </w:p>
        </w:tc>
      </w:tr>
      <w:tr w:rsidR="001527EA" w:rsidRPr="00340B0D" w14:paraId="30C293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6CB968"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A11A1F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809DF7"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38B69E" w14:textId="77777777" w:rsidR="001527EA" w:rsidRPr="00340B0D" w:rsidRDefault="001527EA" w:rsidP="00541D1A">
            <w:pPr>
              <w:rPr>
                <w:rFonts w:cs="Arial"/>
                <w:sz w:val="18"/>
                <w:szCs w:val="18"/>
              </w:rPr>
            </w:pPr>
          </w:p>
        </w:tc>
      </w:tr>
      <w:tr w:rsidR="001527EA" w:rsidRPr="00340B0D" w14:paraId="38B1C9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A0A57C"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4F94AA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B2DDBC"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AF15E0D" w14:textId="77777777" w:rsidR="001527EA" w:rsidRPr="00340B0D" w:rsidRDefault="001527EA" w:rsidP="00541D1A">
            <w:pPr>
              <w:rPr>
                <w:rFonts w:cs="Arial"/>
                <w:sz w:val="18"/>
                <w:szCs w:val="18"/>
              </w:rPr>
            </w:pPr>
          </w:p>
        </w:tc>
      </w:tr>
      <w:tr w:rsidR="001527EA" w:rsidRPr="00340B0D" w14:paraId="0C0091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91D69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0E277A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1469B4"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27EEC9" w14:textId="77777777" w:rsidR="001527EA" w:rsidRPr="00340B0D" w:rsidRDefault="001527EA" w:rsidP="00541D1A">
            <w:pPr>
              <w:rPr>
                <w:rFonts w:cs="Arial"/>
                <w:sz w:val="18"/>
                <w:szCs w:val="18"/>
              </w:rPr>
            </w:pPr>
          </w:p>
        </w:tc>
      </w:tr>
      <w:tr w:rsidR="001527EA" w:rsidRPr="00340B0D" w14:paraId="60DAA28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D6E3FA"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F4B335"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8BB360"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26D2969" w14:textId="77777777" w:rsidR="001527EA" w:rsidRPr="00340B0D" w:rsidRDefault="001527EA" w:rsidP="00541D1A">
            <w:pPr>
              <w:rPr>
                <w:rFonts w:cs="Arial"/>
                <w:sz w:val="18"/>
                <w:szCs w:val="18"/>
              </w:rPr>
            </w:pPr>
          </w:p>
        </w:tc>
      </w:tr>
      <w:tr w:rsidR="001527EA" w:rsidRPr="00340B0D" w14:paraId="66C3B6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9AA303"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6C6EE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6577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B69D77" w14:textId="77777777" w:rsidR="001527EA" w:rsidRPr="00340B0D" w:rsidRDefault="001527EA" w:rsidP="00541D1A">
            <w:pPr>
              <w:rPr>
                <w:rFonts w:cs="Arial"/>
                <w:sz w:val="18"/>
                <w:szCs w:val="18"/>
              </w:rPr>
            </w:pPr>
          </w:p>
        </w:tc>
      </w:tr>
      <w:tr w:rsidR="001527EA" w:rsidRPr="00340B0D" w14:paraId="0EA6B9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45F50"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D396F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C5F2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5B8268" w14:textId="77777777" w:rsidR="001527EA" w:rsidRPr="00340B0D" w:rsidRDefault="001527EA" w:rsidP="00541D1A">
            <w:pPr>
              <w:rPr>
                <w:rFonts w:cs="Arial"/>
                <w:sz w:val="18"/>
                <w:szCs w:val="18"/>
              </w:rPr>
            </w:pPr>
          </w:p>
        </w:tc>
      </w:tr>
      <w:tr w:rsidR="001527EA" w:rsidRPr="00340B0D" w14:paraId="1192350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2EE80"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F4761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636F80"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7B97A36" w14:textId="77777777" w:rsidR="001527EA" w:rsidRPr="00340B0D" w:rsidRDefault="001527EA" w:rsidP="00541D1A">
            <w:pPr>
              <w:rPr>
                <w:rFonts w:cs="Arial"/>
                <w:sz w:val="18"/>
                <w:szCs w:val="18"/>
              </w:rPr>
            </w:pPr>
          </w:p>
        </w:tc>
      </w:tr>
      <w:tr w:rsidR="001527EA" w:rsidRPr="00340B0D" w14:paraId="04BBE3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07EA23"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7AE0FD8"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A27DC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BF1600" w14:textId="77777777" w:rsidR="001527EA" w:rsidRPr="00340B0D" w:rsidRDefault="001527EA" w:rsidP="00541D1A">
            <w:pPr>
              <w:rPr>
                <w:rFonts w:cs="Arial"/>
                <w:sz w:val="18"/>
                <w:szCs w:val="18"/>
              </w:rPr>
            </w:pPr>
          </w:p>
        </w:tc>
      </w:tr>
      <w:tr w:rsidR="001527EA" w:rsidRPr="00340B0D" w14:paraId="110BC20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70ED0F0"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E7252B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2DC13EB"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FF4E541" w14:textId="77777777" w:rsidR="001527EA" w:rsidRPr="00340B0D" w:rsidRDefault="001527EA" w:rsidP="00541D1A">
            <w:pPr>
              <w:rPr>
                <w:rFonts w:cs="Arial"/>
                <w:sz w:val="18"/>
                <w:szCs w:val="18"/>
              </w:rPr>
            </w:pPr>
          </w:p>
        </w:tc>
      </w:tr>
      <w:tr w:rsidR="001527EA" w:rsidRPr="00340B0D" w14:paraId="31F7015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1EA6F0"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7C5BD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FBD46D"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1147AB"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CF73E85"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262E2A" w14:textId="77777777" w:rsidR="001527EA" w:rsidRPr="00340B0D" w:rsidRDefault="001527EA" w:rsidP="00541D1A">
            <w:pPr>
              <w:rPr>
                <w:rFonts w:cs="Arial"/>
                <w:sz w:val="18"/>
                <w:szCs w:val="18"/>
              </w:rPr>
            </w:pPr>
          </w:p>
        </w:tc>
      </w:tr>
      <w:tr w:rsidR="001527EA" w:rsidRPr="00340B0D" w14:paraId="023CA8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00D2F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2AA3BC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C4FAC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D616FC" w14:textId="77777777" w:rsidR="001527EA" w:rsidRPr="00340B0D" w:rsidRDefault="001527EA" w:rsidP="00541D1A">
            <w:pPr>
              <w:rPr>
                <w:rFonts w:cs="Arial"/>
                <w:sz w:val="18"/>
                <w:szCs w:val="18"/>
              </w:rPr>
            </w:pPr>
          </w:p>
        </w:tc>
      </w:tr>
      <w:tr w:rsidR="001527EA" w:rsidRPr="00340B0D" w14:paraId="5D0E1FA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0D80AB"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7FE71A9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BDBF11" w14:textId="77777777" w:rsidR="001527EA" w:rsidRDefault="001527EA" w:rsidP="00541D1A">
            <w:pPr>
              <w:rPr>
                <w:rFonts w:cs="Arial"/>
                <w:sz w:val="18"/>
                <w:szCs w:val="18"/>
              </w:rPr>
            </w:pPr>
          </w:p>
          <w:p w14:paraId="5BD44F3D" w14:textId="77777777" w:rsidR="00D4022A" w:rsidRDefault="00D4022A" w:rsidP="00541D1A">
            <w:pPr>
              <w:rPr>
                <w:rFonts w:cs="Arial"/>
                <w:sz w:val="18"/>
                <w:szCs w:val="18"/>
              </w:rPr>
            </w:pPr>
            <w:r>
              <w:rPr>
                <w:rFonts w:cs="Arial"/>
                <w:sz w:val="18"/>
                <w:szCs w:val="18"/>
              </w:rPr>
              <w:t>Ensure the ECDIS has a feature to allow Chart 1 to be displayed</w:t>
            </w:r>
          </w:p>
          <w:p w14:paraId="482649B9" w14:textId="78674B0B" w:rsidR="00D4022A" w:rsidRPr="00340B0D" w:rsidRDefault="00D4022A" w:rsidP="00541D1A">
            <w:pPr>
              <w:rPr>
                <w:rFonts w:cs="Arial"/>
                <w:sz w:val="18"/>
                <w:szCs w:val="18"/>
              </w:rPr>
            </w:pPr>
          </w:p>
        </w:tc>
      </w:tr>
      <w:tr w:rsidR="001527EA" w:rsidRPr="00340B0D" w14:paraId="31555A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F411A2"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D4022A" w:rsidRPr="00340B0D" w14:paraId="0F885F0B" w14:textId="77777777" w:rsidTr="00371B68">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3F7D210" w14:textId="77777777" w:rsidR="00D4022A" w:rsidRDefault="00D4022A" w:rsidP="00D4022A">
            <w:pPr>
              <w:rPr>
                <w:rFonts w:cs="Arial"/>
                <w:sz w:val="18"/>
                <w:szCs w:val="18"/>
              </w:rPr>
            </w:pPr>
          </w:p>
          <w:p w14:paraId="75427D6F" w14:textId="77777777" w:rsidR="00D4022A" w:rsidRPr="00544135" w:rsidRDefault="00D4022A" w:rsidP="00D4022A">
            <w:pPr>
              <w:rPr>
                <w:i/>
              </w:rPr>
            </w:pPr>
            <w:r w:rsidRPr="00544135">
              <w:rPr>
                <w:i/>
              </w:rPr>
              <w:t>Navigate to ECDIS chart 1.</w:t>
            </w:r>
          </w:p>
          <w:p w14:paraId="31FFF245" w14:textId="77777777" w:rsidR="00774B59" w:rsidRDefault="00774B59" w:rsidP="00D4022A">
            <w:pPr>
              <w:rPr>
                <w:i/>
              </w:rPr>
            </w:pPr>
          </w:p>
          <w:p w14:paraId="12D3126C" w14:textId="1E4757CC" w:rsidR="00D4022A" w:rsidRDefault="00D4022A" w:rsidP="00D4022A">
            <w:pPr>
              <w:rPr>
                <w:i/>
              </w:rPr>
            </w:pPr>
            <w:r w:rsidRPr="00544135">
              <w:rPr>
                <w:i/>
              </w:rPr>
              <w:t xml:space="preserve">Compare the displayed image with the plots </w:t>
            </w:r>
            <w:r>
              <w:rPr>
                <w:i/>
              </w:rPr>
              <w:t>shown bel</w:t>
            </w:r>
            <w:r w:rsidR="00774B59">
              <w:rPr>
                <w:i/>
              </w:rPr>
              <w:t>ow</w:t>
            </w:r>
          </w:p>
          <w:p w14:paraId="46767FE4" w14:textId="77777777" w:rsidR="00D4022A" w:rsidRDefault="00D4022A" w:rsidP="00D4022A">
            <w:pPr>
              <w:rPr>
                <w:i/>
              </w:rPr>
            </w:pPr>
          </w:p>
          <w:p w14:paraId="4B1532AE" w14:textId="77777777" w:rsidR="00D4022A" w:rsidRDefault="00D4022A" w:rsidP="00D4022A">
            <w:pPr>
              <w:rPr>
                <w:b/>
                <w:bCs/>
                <w:i/>
              </w:rPr>
            </w:pPr>
            <w:r>
              <w:rPr>
                <w:i/>
              </w:rPr>
              <w:t>[</w:t>
            </w:r>
            <w:r>
              <w:rPr>
                <w:b/>
                <w:bCs/>
                <w:i/>
              </w:rPr>
              <w:t>any other instructions for display? NFN?]</w:t>
            </w:r>
          </w:p>
          <w:p w14:paraId="1F8BE062" w14:textId="77777777" w:rsidR="00D4022A" w:rsidRDefault="00D4022A" w:rsidP="00D4022A">
            <w:pPr>
              <w:rPr>
                <w:b/>
                <w:bCs/>
                <w:i/>
              </w:rPr>
            </w:pPr>
          </w:p>
          <w:p w14:paraId="57FD3E97" w14:textId="77777777" w:rsidR="00D4022A" w:rsidRPr="00DE128D" w:rsidRDefault="00D4022A" w:rsidP="00D4022A">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29571DEB" w14:textId="77777777" w:rsidR="00D4022A" w:rsidRPr="00DE128D" w:rsidRDefault="00D4022A" w:rsidP="00D4022A">
            <w:pPr>
              <w:rPr>
                <w:i/>
              </w:rPr>
            </w:pPr>
            <w:r w:rsidRPr="00DE128D">
              <w:rPr>
                <w:i/>
              </w:rPr>
              <w:t xml:space="preserve"> </w:t>
            </w:r>
          </w:p>
          <w:p w14:paraId="3EA763A9" w14:textId="77777777" w:rsidR="00624927" w:rsidRPr="00624927" w:rsidRDefault="00D4022A" w:rsidP="00624927">
            <w:pPr>
              <w:pStyle w:val="ListParagraph"/>
              <w:numPr>
                <w:ilvl w:val="0"/>
                <w:numId w:val="90"/>
              </w:numPr>
              <w:rPr>
                <w:i/>
              </w:rPr>
            </w:pPr>
            <w:r w:rsidRPr="00624927">
              <w:rPr>
                <w:i/>
              </w:rPr>
              <w:t>Two of the screen plots (numbers 11 and 13) use “Select Simplified Point Symbols”</w:t>
            </w:r>
          </w:p>
          <w:p w14:paraId="0E238BE7" w14:textId="38F58977" w:rsidR="00D4022A" w:rsidRPr="00624927" w:rsidRDefault="00D4022A" w:rsidP="00624927">
            <w:pPr>
              <w:pStyle w:val="ListParagraph"/>
              <w:numPr>
                <w:ilvl w:val="0"/>
                <w:numId w:val="90"/>
              </w:numPr>
              <w:rPr>
                <w:i/>
              </w:rPr>
            </w:pPr>
            <w:r w:rsidRPr="00624927">
              <w:rPr>
                <w:i/>
              </w:rPr>
              <w:t>One screen plot (number 6) use “Select Accuracy”.</w:t>
            </w:r>
          </w:p>
          <w:p w14:paraId="308ACD93" w14:textId="77777777" w:rsidR="00D4022A" w:rsidRPr="00D4022A" w:rsidRDefault="00D4022A" w:rsidP="00D4022A">
            <w:pPr>
              <w:rPr>
                <w:b/>
                <w:bCs/>
                <w:i/>
              </w:rPr>
            </w:pPr>
          </w:p>
          <w:p w14:paraId="3280BABB" w14:textId="77777777" w:rsidR="00D4022A" w:rsidRPr="00110428" w:rsidRDefault="00D4022A" w:rsidP="00D4022A">
            <w:pPr>
              <w:rPr>
                <w:rFonts w:cs="Arial"/>
                <w:b/>
                <w:bCs/>
              </w:rPr>
            </w:pPr>
          </w:p>
        </w:tc>
      </w:tr>
      <w:tr w:rsidR="00D4022A" w:rsidRPr="00340B0D" w14:paraId="53EBA6A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DB2EAEE" w14:textId="77777777" w:rsidR="00D4022A" w:rsidRPr="00340B0D" w:rsidRDefault="00D4022A" w:rsidP="00D4022A">
            <w:pPr>
              <w:jc w:val="center"/>
              <w:rPr>
                <w:rFonts w:cs="Arial"/>
                <w:sz w:val="18"/>
                <w:szCs w:val="18"/>
              </w:rPr>
            </w:pPr>
            <w:r w:rsidRPr="00340B0D">
              <w:rPr>
                <w:rFonts w:cs="Arial"/>
                <w:b/>
                <w:bCs/>
                <w:sz w:val="18"/>
                <w:szCs w:val="18"/>
              </w:rPr>
              <w:t>Results</w:t>
            </w:r>
          </w:p>
        </w:tc>
      </w:tr>
      <w:tr w:rsidR="00D4022A" w:rsidRPr="00340B0D" w14:paraId="6BF2768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265D1DB" w14:textId="77777777" w:rsidR="00D4022A" w:rsidRDefault="00D4022A" w:rsidP="00D4022A">
            <w:pPr>
              <w:rPr>
                <w:rFonts w:cs="Arial"/>
                <w:sz w:val="18"/>
                <w:szCs w:val="18"/>
              </w:rPr>
            </w:pPr>
          </w:p>
          <w:p w14:paraId="1BF975DF" w14:textId="77777777" w:rsidR="00D4022A" w:rsidRPr="00544135" w:rsidRDefault="00D4022A" w:rsidP="00D4022A">
            <w:pPr>
              <w:jc w:val="left"/>
              <w:rPr>
                <w:i/>
              </w:rPr>
            </w:pPr>
            <w:r w:rsidRPr="00544135">
              <w:rPr>
                <w:i/>
              </w:rPr>
              <w:t>Confirm that ECDIS chart 1 is displayed.</w:t>
            </w:r>
          </w:p>
          <w:p w14:paraId="4A317271" w14:textId="176A35E3" w:rsidR="00D4022A" w:rsidRDefault="00D4022A" w:rsidP="00624927">
            <w:pPr>
              <w:jc w:val="left"/>
              <w:rPr>
                <w:i/>
              </w:rPr>
            </w:pPr>
            <w:r w:rsidRPr="00544135">
              <w:rPr>
                <w:i/>
              </w:rPr>
              <w:t>Confirm that the displayed image</w:t>
            </w:r>
            <w:r w:rsidR="00624927">
              <w:rPr>
                <w:i/>
              </w:rPr>
              <w:t>s</w:t>
            </w:r>
            <w:r w:rsidRPr="00544135">
              <w:rPr>
                <w:i/>
              </w:rPr>
              <w:t xml:space="preserve"> </w:t>
            </w:r>
            <w:r w:rsidR="00624927">
              <w:rPr>
                <w:i/>
              </w:rPr>
              <w:t>are</w:t>
            </w:r>
            <w:r w:rsidRPr="00544135">
              <w:rPr>
                <w:i/>
              </w:rPr>
              <w:t xml:space="preserve"> consistent with the plots provided</w:t>
            </w:r>
          </w:p>
          <w:p w14:paraId="673068F7" w14:textId="446CFA82" w:rsidR="00D4022A" w:rsidRPr="00624927" w:rsidRDefault="00D4022A" w:rsidP="00D4022A">
            <w:pPr>
              <w:rPr>
                <w:rFonts w:cs="Arial"/>
                <w:b/>
                <w:bCs/>
                <w:sz w:val="18"/>
                <w:szCs w:val="18"/>
              </w:rPr>
            </w:pPr>
            <w:ins w:id="10463" w:author="jonathan pritchard" w:date="2024-10-23T08:58:00Z" w16du:dateUtc="2024-10-23T07:58:00Z">
              <w:r w:rsidRPr="00D4022A">
                <w:rPr>
                  <w:i/>
                  <w:rPrChange w:id="10464" w:author="jonathan pritchard" w:date="2024-10-23T08:58:00Z" w16du:dateUtc="2024-10-23T07:58:00Z">
                    <w:rPr>
                      <w:i/>
                    </w:rPr>
                  </w:rPrChange>
                </w:rPr>
                <w:t>Confirm Revision information of Chart 1 – issue date and edition number</w:t>
              </w:r>
            </w:ins>
            <w:r>
              <w:rPr>
                <w:i/>
              </w:rPr>
              <w:t xml:space="preserve"> </w:t>
            </w:r>
            <w:r w:rsidRPr="00624927">
              <w:rPr>
                <w:b/>
                <w:bCs/>
                <w:i/>
              </w:rPr>
              <w:t>should be 2.0.0</w:t>
            </w:r>
          </w:p>
          <w:p w14:paraId="4737C497" w14:textId="77777777" w:rsidR="00D4022A" w:rsidRPr="00624927" w:rsidRDefault="00D4022A" w:rsidP="00D4022A">
            <w:pPr>
              <w:rPr>
                <w:rFonts w:cs="Arial"/>
                <w:b/>
                <w:bCs/>
                <w:sz w:val="18"/>
                <w:szCs w:val="18"/>
              </w:rPr>
            </w:pPr>
          </w:p>
          <w:p w14:paraId="417DAE2C" w14:textId="77777777" w:rsidR="00D4022A" w:rsidRPr="00340B0D" w:rsidRDefault="00D4022A" w:rsidP="00D4022A">
            <w:pPr>
              <w:jc w:val="center"/>
              <w:rPr>
                <w:rFonts w:cs="Arial"/>
                <w:sz w:val="18"/>
                <w:szCs w:val="18"/>
              </w:rPr>
            </w:pPr>
          </w:p>
          <w:p w14:paraId="0D8F953F" w14:textId="77777777" w:rsidR="00D4022A" w:rsidRDefault="00D4022A" w:rsidP="00D4022A">
            <w:pPr>
              <w:tabs>
                <w:tab w:val="left" w:pos="3048"/>
              </w:tabs>
              <w:jc w:val="center"/>
              <w:rPr>
                <w:rFonts w:cs="Arial"/>
                <w:sz w:val="18"/>
                <w:szCs w:val="18"/>
              </w:rPr>
            </w:pPr>
          </w:p>
          <w:p w14:paraId="585D3B65" w14:textId="77777777" w:rsidR="00D4022A" w:rsidRPr="00340B0D" w:rsidRDefault="00D4022A" w:rsidP="00D4022A">
            <w:pPr>
              <w:tabs>
                <w:tab w:val="left" w:pos="3048"/>
              </w:tabs>
              <w:jc w:val="center"/>
              <w:rPr>
                <w:rFonts w:cs="Arial"/>
                <w:sz w:val="18"/>
                <w:szCs w:val="18"/>
              </w:rPr>
            </w:pPr>
          </w:p>
          <w:p w14:paraId="0BBC83A9" w14:textId="77777777" w:rsidR="00D4022A" w:rsidRDefault="00D4022A" w:rsidP="00D4022A">
            <w:pPr>
              <w:jc w:val="center"/>
              <w:rPr>
                <w:rFonts w:cs="Arial"/>
                <w:sz w:val="18"/>
                <w:szCs w:val="18"/>
              </w:rPr>
            </w:pPr>
          </w:p>
          <w:p w14:paraId="5A13A86F" w14:textId="77777777" w:rsidR="00D4022A" w:rsidRDefault="00D4022A" w:rsidP="00D4022A">
            <w:pPr>
              <w:jc w:val="center"/>
              <w:rPr>
                <w:rFonts w:cs="Arial"/>
                <w:sz w:val="18"/>
                <w:szCs w:val="18"/>
              </w:rPr>
            </w:pPr>
          </w:p>
          <w:p w14:paraId="3F319373" w14:textId="77777777" w:rsidR="00D4022A" w:rsidRPr="00340B0D" w:rsidRDefault="00D4022A" w:rsidP="00D4022A">
            <w:pPr>
              <w:rPr>
                <w:rFonts w:cs="Arial"/>
                <w:sz w:val="18"/>
                <w:szCs w:val="18"/>
              </w:rPr>
            </w:pPr>
          </w:p>
        </w:tc>
      </w:tr>
    </w:tbl>
    <w:p w14:paraId="13304580" w14:textId="77777777" w:rsidR="001527EA" w:rsidRDefault="001527EA" w:rsidP="001527EA">
      <w:pPr>
        <w:rPr>
          <w:lang w:val="en-US"/>
        </w:rPr>
      </w:pPr>
    </w:p>
    <w:p w14:paraId="3C3A09E3" w14:textId="77777777" w:rsidR="001527EA" w:rsidRPr="001527EA" w:rsidRDefault="001527EA" w:rsidP="001527EA">
      <w:pPr>
        <w:rPr>
          <w:lang w:val="en-US"/>
        </w:rPr>
      </w:pPr>
    </w:p>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624927">
        <w:trPr>
          <w:trHeight w:val="454"/>
          <w:tblHeader/>
        </w:trPr>
        <w:tc>
          <w:tcPr>
            <w:tcW w:w="2381" w:type="dxa"/>
            <w:shd w:val="clear" w:color="auto" w:fill="D9D9D9" w:themeFill="background1" w:themeFillShade="D9"/>
            <w:vAlign w:val="center"/>
          </w:tcPr>
          <w:p w14:paraId="00A1E967" w14:textId="77777777" w:rsidR="002761A1" w:rsidRPr="004065B1" w:rsidRDefault="002761A1" w:rsidP="00094373">
            <w:r w:rsidRPr="000A066E">
              <w:rPr>
                <w:b/>
              </w:rPr>
              <w:t>Test Reference</w:t>
            </w:r>
          </w:p>
        </w:tc>
        <w:tc>
          <w:tcPr>
            <w:tcW w:w="2381" w:type="dxa"/>
            <w:shd w:val="clear" w:color="auto" w:fill="FFFFFF" w:themeFill="background1"/>
            <w:vAlign w:val="center"/>
          </w:tcPr>
          <w:p w14:paraId="5E83C977" w14:textId="77777777" w:rsidR="002761A1" w:rsidRPr="004065B1" w:rsidRDefault="002761A1" w:rsidP="00094373">
            <w:r>
              <w:t>ChartOne2</w:t>
            </w:r>
          </w:p>
        </w:tc>
        <w:tc>
          <w:tcPr>
            <w:tcW w:w="2382" w:type="dxa"/>
            <w:shd w:val="clear" w:color="auto" w:fill="D9D9D9" w:themeFill="background1" w:themeFillShade="D9"/>
            <w:vAlign w:val="center"/>
          </w:tcPr>
          <w:p w14:paraId="00D4CB27" w14:textId="77777777" w:rsidR="002761A1" w:rsidRPr="004065B1" w:rsidRDefault="002761A1" w:rsidP="00094373">
            <w:r w:rsidRPr="000A066E">
              <w:rPr>
                <w:b/>
              </w:rPr>
              <w:t>IHO Reference</w:t>
            </w:r>
          </w:p>
        </w:tc>
        <w:tc>
          <w:tcPr>
            <w:tcW w:w="2382" w:type="dxa"/>
            <w:shd w:val="clear" w:color="auto" w:fill="FFFFFF" w:themeFill="background1"/>
            <w:vAlign w:val="center"/>
          </w:tcPr>
          <w:p w14:paraId="7E824BD7" w14:textId="1219C63E" w:rsidR="002761A1" w:rsidRPr="004065B1" w:rsidRDefault="002761A1" w:rsidP="00094373">
            <w:r w:rsidRPr="00455FA6">
              <w:t xml:space="preserve">S-52 </w:t>
            </w:r>
            <w:r w:rsidR="00774B59">
              <w:t>19.6.1</w:t>
            </w:r>
          </w:p>
        </w:tc>
      </w:tr>
      <w:tr w:rsidR="002761A1" w14:paraId="11884827" w14:textId="77777777" w:rsidTr="00624927">
        <w:trPr>
          <w:tblHeader/>
        </w:trPr>
        <w:tc>
          <w:tcPr>
            <w:tcW w:w="9526" w:type="dxa"/>
            <w:gridSpan w:val="4"/>
            <w:shd w:val="clear" w:color="auto" w:fill="D9D9D9" w:themeFill="background1" w:themeFillShade="D9"/>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624927">
        <w:trPr>
          <w:tblHeader/>
        </w:trPr>
        <w:tc>
          <w:tcPr>
            <w:tcW w:w="9526" w:type="dxa"/>
            <w:gridSpan w:val="4"/>
            <w:shd w:val="clear" w:color="auto" w:fill="D9D9D9" w:themeFill="background1" w:themeFillShade="D9"/>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624927">
        <w:trPr>
          <w:tblHeader/>
        </w:trPr>
        <w:tc>
          <w:tcPr>
            <w:tcW w:w="9526" w:type="dxa"/>
            <w:gridSpan w:val="4"/>
            <w:shd w:val="clear" w:color="auto" w:fill="D9D9D9" w:themeFill="background1" w:themeFillShade="D9"/>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624927">
        <w:trPr>
          <w:tblHeader/>
        </w:trPr>
        <w:tc>
          <w:tcPr>
            <w:tcW w:w="9526" w:type="dxa"/>
            <w:gridSpan w:val="4"/>
            <w:shd w:val="clear" w:color="auto" w:fill="D9D9D9" w:themeFill="background1" w:themeFillShade="D9"/>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442C4155" w14:textId="77777777" w:rsidR="00624927" w:rsidRDefault="00624927" w:rsidP="00094373">
            <w:pPr>
              <w:jc w:val="left"/>
              <w:rPr>
                <w:i/>
              </w:rPr>
            </w:pPr>
          </w:p>
          <w:p w14:paraId="02149A39" w14:textId="703F7902" w:rsidR="00624927" w:rsidRDefault="00624927" w:rsidP="00094373">
            <w:pPr>
              <w:jc w:val="left"/>
              <w:rPr>
                <w:b/>
                <w:bCs/>
                <w:i/>
              </w:rPr>
            </w:pPr>
            <w:r>
              <w:rPr>
                <w:b/>
                <w:bCs/>
                <w:i/>
              </w:rPr>
              <w:t>[Requires input from the Chart 1 datasets according to S-98]</w:t>
            </w:r>
          </w:p>
          <w:p w14:paraId="2BBD6D20" w14:textId="77777777" w:rsidR="00624927" w:rsidRPr="00624927" w:rsidRDefault="00624927" w:rsidP="00094373">
            <w:pPr>
              <w:jc w:val="left"/>
              <w:rPr>
                <w:b/>
                <w:bCs/>
                <w:i/>
              </w:rPr>
            </w:pPr>
          </w:p>
          <w:p w14:paraId="00016B2A" w14:textId="4843E787" w:rsidR="002761A1" w:rsidRDefault="002761A1" w:rsidP="00094373">
            <w:pPr>
              <w:jc w:val="left"/>
              <w:rPr>
                <w:i/>
              </w:rPr>
            </w:pPr>
            <w:r w:rsidRPr="00544135">
              <w:rPr>
                <w:i/>
              </w:rPr>
              <w:t xml:space="preserve">Upon interrogation the description of the </w:t>
            </w:r>
            <w:r w:rsidR="00624927">
              <w:rPr>
                <w:i/>
              </w:rPr>
              <w:t>feature</w:t>
            </w:r>
            <w:r w:rsidRPr="00544135">
              <w:rPr>
                <w:i/>
              </w:rPr>
              <w:t xml:space="preserve"> is presented.</w:t>
            </w:r>
          </w:p>
          <w:p w14:paraId="2ECA83A0" w14:textId="316FE4B7" w:rsidR="00624927" w:rsidRPr="00544135" w:rsidRDefault="00624927" w:rsidP="00094373">
            <w:pPr>
              <w:jc w:val="left"/>
              <w:rPr>
                <w:i/>
              </w:rPr>
            </w:pPr>
          </w:p>
        </w:tc>
      </w:tr>
    </w:tbl>
    <w:p w14:paraId="6586C9FA" w14:textId="77777777" w:rsidR="002761A1" w:rsidRDefault="002761A1" w:rsidP="000379F6">
      <w:pPr>
        <w:rPr>
          <w:ins w:id="10465" w:author="jonathan pritchard" w:date="2024-10-23T09:58:00Z" w16du:dateUtc="2024-10-23T08:58:00Z"/>
        </w:rPr>
      </w:pPr>
    </w:p>
    <w:p w14:paraId="62135E69" w14:textId="09C36B53" w:rsidR="008E54C8" w:rsidRDefault="008E54C8">
      <w:pPr>
        <w:widowControl/>
        <w:spacing w:line="240" w:lineRule="auto"/>
        <w:jc w:val="left"/>
      </w:pPr>
      <w:r>
        <w:br w:type="page"/>
      </w:r>
    </w:p>
    <w:p w14:paraId="28F9040E" w14:textId="77777777" w:rsidR="002E1EBB" w:rsidRDefault="002E1EBB" w:rsidP="000379F6">
      <w:pPr>
        <w:rPr>
          <w:ins w:id="10466" w:author="jonathan pritchard" w:date="2024-10-23T08:58:00Z" w16du:dateUtc="2024-10-23T07:58:00Z"/>
        </w:rPr>
      </w:pPr>
    </w:p>
    <w:p w14:paraId="3486F33A" w14:textId="3B1EB018" w:rsidR="00BB42EA" w:rsidRDefault="00FA3013">
      <w:pPr>
        <w:pStyle w:val="Heading3"/>
      </w:pPr>
      <w:ins w:id="10467" w:author="jonathan pritchard" w:date="2024-10-24T13:02:00Z" w16du:dateUtc="2024-10-24T12:02:00Z">
        <w:r>
          <w:t xml:space="preserve">Use of the </w:t>
        </w:r>
      </w:ins>
      <w:ins w:id="10468" w:author="jonathan pritchard" w:date="2024-10-23T09:57:00Z" w16du:dateUtc="2024-10-23T08:57:00Z">
        <w:r w:rsidR="002E1EBB">
          <w:t>Colour Differentiation Diagram</w:t>
        </w:r>
      </w:ins>
    </w:p>
    <w:p w14:paraId="26C0A6F3" w14:textId="0DC89748" w:rsidR="007971E1" w:rsidRPr="007971E1" w:rsidRDefault="007971E1" w:rsidP="007971E1">
      <w:pPr>
        <w:pStyle w:val="Heading4"/>
        <w:rPr>
          <w:b w:val="0"/>
          <w:bCs w:val="0"/>
          <w:lang w:val="en-US"/>
        </w:rPr>
      </w:pPr>
      <w:r w:rsidRPr="007971E1">
        <w:rPr>
          <w:b w:val="0"/>
          <w:bCs w:val="0"/>
          <w:lang w:val="en-US"/>
        </w:rPr>
        <w:t xml:space="preserve">The following </w:t>
      </w:r>
      <w:r w:rsidRPr="007971E1">
        <w:rPr>
          <w:b w:val="0"/>
          <w:bCs w:val="0"/>
          <w:lang w:val="en-US"/>
        </w:rPr>
        <w:t>preparatory text</w:t>
      </w:r>
      <w:r w:rsidRPr="007971E1">
        <w:rPr>
          <w:b w:val="0"/>
          <w:bCs w:val="0"/>
          <w:lang w:val="en-US"/>
        </w:rPr>
        <w:t xml:space="preserve"> </w:t>
      </w:r>
      <w:r w:rsidRPr="007971E1">
        <w:rPr>
          <w:b w:val="0"/>
          <w:bCs w:val="0"/>
          <w:lang w:val="en-US"/>
        </w:rPr>
        <w:t>has been</w:t>
      </w:r>
      <w:r w:rsidRPr="007971E1">
        <w:rPr>
          <w:b w:val="0"/>
          <w:bCs w:val="0"/>
          <w:lang w:val="en-US"/>
        </w:rPr>
        <w:t xml:space="preserve"> brought from S-98 into S-164 and provides instructions for testers carrying out ECDIS type approval. These procedures should be carried out prior to executing the tests on the colour differentiation diagram.</w:t>
      </w:r>
    </w:p>
    <w:p w14:paraId="4A0E068A" w14:textId="557C5321" w:rsidR="007971E1" w:rsidRPr="00B77A92" w:rsidRDefault="007971E1" w:rsidP="007971E1">
      <w:pPr>
        <w:spacing w:after="120" w:line="240" w:lineRule="auto"/>
      </w:pPr>
      <w:r w:rsidRPr="00B77A92">
        <w:t>The dusk and night tables should be checked subjectively by means of the colour differentiation test diagram, which is provided as an S-101 file</w:t>
      </w:r>
      <w:r>
        <w:t>. Prior to the test</w:t>
      </w:r>
      <w:r w:rsidRPr="00B77A92">
        <w:t>:</w:t>
      </w:r>
    </w:p>
    <w:p w14:paraId="171DC99B" w14:textId="77777777" w:rsidR="007971E1" w:rsidRPr="00B77A92" w:rsidRDefault="007971E1" w:rsidP="007971E1">
      <w:pPr>
        <w:spacing w:after="120" w:line="240" w:lineRule="auto"/>
      </w:pPr>
      <w:r w:rsidRPr="00B77A92">
        <w:t xml:space="preserve">(1) The person carrying out the test should have passed the </w:t>
      </w:r>
      <w:proofErr w:type="spellStart"/>
      <w:r w:rsidRPr="00B77A92">
        <w:t>Isihara</w:t>
      </w:r>
      <w:proofErr w:type="spellEnd"/>
      <w:r w:rsidRPr="00B77A92">
        <w:t xml:space="preserve"> colour blindness test, or other test used to qualify bridge watch keepers, and should adapt to night viewing for 10 minutes before checking the night display;</w:t>
      </w:r>
    </w:p>
    <w:p w14:paraId="6CCC013E" w14:textId="77777777" w:rsidR="007971E1" w:rsidRPr="00B77A92" w:rsidRDefault="007971E1" w:rsidP="007971E1">
      <w:pPr>
        <w:spacing w:after="120" w:line="240" w:lineRule="auto"/>
      </w:pPr>
      <w:r w:rsidRPr="00B77A92">
        <w:t>(2) The controls should be set to their calibrated settings;</w:t>
      </w:r>
    </w:p>
    <w:p w14:paraId="6958A1BB" w14:textId="77777777" w:rsidR="007971E1" w:rsidRPr="00B77A92" w:rsidRDefault="007971E1" w:rsidP="007971E1">
      <w:pPr>
        <w:spacing w:after="60" w:line="240" w:lineRule="auto"/>
      </w:pPr>
      <w:r w:rsidRPr="00B77A92">
        <w:t>(3) While the display is off, adjust the ambient light reflected from white paper positioned on the display screen to the following values:</w:t>
      </w:r>
    </w:p>
    <w:p w14:paraId="084166AB" w14:textId="77777777" w:rsidR="007971E1" w:rsidRPr="00B77A92" w:rsidRDefault="007971E1" w:rsidP="007971E1">
      <w:pPr>
        <w:spacing w:after="60" w:line="240" w:lineRule="auto"/>
        <w:ind w:left="720"/>
      </w:pPr>
      <w:r w:rsidRPr="00B77A92">
        <w:t>Colour profile</w:t>
      </w:r>
      <w:r w:rsidRPr="00B77A92">
        <w:tab/>
        <w:t>Light level</w:t>
      </w:r>
    </w:p>
    <w:p w14:paraId="500C5888" w14:textId="77777777" w:rsidR="007971E1" w:rsidRPr="00B77A92" w:rsidRDefault="007971E1" w:rsidP="007971E1">
      <w:pPr>
        <w:spacing w:after="60" w:line="240" w:lineRule="auto"/>
        <w:ind w:left="720"/>
      </w:pPr>
      <w:r w:rsidRPr="00B77A92">
        <w:t>Day</w:t>
      </w:r>
      <w:r w:rsidRPr="00B77A92">
        <w:tab/>
      </w:r>
      <w:r w:rsidRPr="00B77A92">
        <w:tab/>
        <w:t>200 cd/sq. m</w:t>
      </w:r>
    </w:p>
    <w:p w14:paraId="04AD2BE8" w14:textId="77777777" w:rsidR="007971E1" w:rsidRPr="00B77A92" w:rsidRDefault="007971E1" w:rsidP="007971E1">
      <w:pPr>
        <w:spacing w:after="60" w:line="240" w:lineRule="auto"/>
        <w:ind w:left="720"/>
      </w:pPr>
      <w:r w:rsidRPr="00B77A92">
        <w:t>Dusk</w:t>
      </w:r>
      <w:r w:rsidRPr="00B77A92">
        <w:tab/>
      </w:r>
      <w:r w:rsidRPr="00B77A92">
        <w:tab/>
        <w:t>10 cd/sq. m</w:t>
      </w:r>
    </w:p>
    <w:p w14:paraId="027A163D" w14:textId="77777777" w:rsidR="007971E1" w:rsidRPr="00B77A92" w:rsidRDefault="007971E1" w:rsidP="007971E1">
      <w:pPr>
        <w:spacing w:after="120" w:line="240" w:lineRule="auto"/>
        <w:ind w:left="720"/>
      </w:pPr>
      <w:r w:rsidRPr="00B77A92">
        <w:t>Night</w:t>
      </w:r>
      <w:r w:rsidRPr="00B77A92">
        <w:tab/>
      </w:r>
      <w:r w:rsidRPr="00B77A92">
        <w:tab/>
        <w:t>darkness (the ECDIS display is the predominant light source)</w:t>
      </w:r>
    </w:p>
    <w:p w14:paraId="20B3C30E" w14:textId="77777777" w:rsidR="007971E1" w:rsidRDefault="007971E1" w:rsidP="007971E1">
      <w:pPr>
        <w:spacing w:after="120" w:line="240" w:lineRule="auto"/>
      </w:pPr>
      <w:r w:rsidRPr="00B77A92">
        <w:t>Preferably use natural daylight for the day table;</w:t>
      </w:r>
    </w:p>
    <w:p w14:paraId="779A684D" w14:textId="62ABA6A8" w:rsidR="007971E1" w:rsidRDefault="007971E1" w:rsidP="007971E1">
      <w:pPr>
        <w:spacing w:after="120" w:line="240" w:lineRule="auto"/>
      </w:pPr>
      <w:r>
        <w:t>The tester should also ensure that the colour differentiation diagram has the correct issue date and edition number (from IHO).</w:t>
      </w:r>
    </w:p>
    <w:p w14:paraId="7C90AC6A" w14:textId="77777777" w:rsidR="007971E1" w:rsidRPr="00B77A92" w:rsidRDefault="007971E1" w:rsidP="007971E1">
      <w:pPr>
        <w:spacing w:after="120" w:line="240" w:lineRule="auto"/>
      </w:pPr>
      <w:r w:rsidRPr="00B77A92">
        <w:t xml:space="preserve">The Colour Test must be applied on the day and dusk colour tables. </w:t>
      </w:r>
    </w:p>
    <w:p w14:paraId="55335498" w14:textId="77777777" w:rsidR="007971E1" w:rsidRPr="00B77A92" w:rsidRDefault="007971E1" w:rsidP="007971E1">
      <w:pPr>
        <w:spacing w:after="60" w:line="240" w:lineRule="auto"/>
      </w:pPr>
      <w:r w:rsidRPr="00B77A92">
        <w:t xml:space="preserve">Before the Colour Test diagram is used, the black-adjust symbol </w:t>
      </w:r>
      <w:r w:rsidRPr="00F7211D">
        <w:t>BLKADJ01</w:t>
      </w:r>
      <w:r w:rsidRPr="00B77A92">
        <w:t xml:space="preserve"> must be brought up on the screen and the contrast and brightness controls (or equivalent controls for an LCD) must be adjusted as follows:</w:t>
      </w:r>
    </w:p>
    <w:p w14:paraId="2D412F40" w14:textId="77777777" w:rsidR="007971E1" w:rsidRPr="00B77A92" w:rsidRDefault="007971E1" w:rsidP="007971E1">
      <w:pPr>
        <w:spacing w:after="60" w:line="240" w:lineRule="auto"/>
        <w:ind w:left="720" w:hanging="11"/>
      </w:pPr>
      <w:r w:rsidRPr="00B77A92">
        <w:t>1</w:t>
      </w:r>
      <w:r>
        <w:t xml:space="preserve"> </w:t>
      </w:r>
      <w:r w:rsidRPr="00B77A92">
        <w:t>First, set contrast to a maximum, brightness to a minimum. Look at the black-adjust symbol. Then either:</w:t>
      </w:r>
    </w:p>
    <w:p w14:paraId="38BE7089" w14:textId="77777777" w:rsidR="007971E1" w:rsidRPr="00B77A92" w:rsidRDefault="007971E1" w:rsidP="007971E1">
      <w:pPr>
        <w:spacing w:after="60" w:line="240" w:lineRule="auto"/>
        <w:ind w:left="720" w:hanging="11"/>
      </w:pPr>
      <w:r w:rsidRPr="00B77A92">
        <w:t>2A</w:t>
      </w:r>
      <w:r>
        <w:t xml:space="preserve"> </w:t>
      </w:r>
      <w:r w:rsidRPr="00B77A92">
        <w:t xml:space="preserve">If the centre square is not visible, turn up the brightness until it just appears; </w:t>
      </w:r>
    </w:p>
    <w:p w14:paraId="7CEFF9C7" w14:textId="77777777" w:rsidR="007971E1" w:rsidRPr="00B77A92" w:rsidRDefault="007971E1" w:rsidP="007971E1">
      <w:pPr>
        <w:spacing w:after="60" w:line="240" w:lineRule="auto"/>
        <w:ind w:left="720" w:hanging="11"/>
      </w:pPr>
      <w:r w:rsidRPr="00B77A92">
        <w:t>or</w:t>
      </w:r>
    </w:p>
    <w:p w14:paraId="1D4E4879" w14:textId="77777777" w:rsidR="007971E1" w:rsidRPr="00B77A92" w:rsidRDefault="007971E1" w:rsidP="007971E1">
      <w:pPr>
        <w:spacing w:after="120" w:line="240" w:lineRule="auto"/>
        <w:ind w:left="720" w:hanging="11"/>
      </w:pPr>
      <w:r w:rsidRPr="00B77A92">
        <w:t>2B</w:t>
      </w:r>
      <w:r>
        <w:t xml:space="preserve"> </w:t>
      </w:r>
      <w:r w:rsidRPr="00B77A92">
        <w:t>If the centre square is clearly visible (with contrast at maximum, brightness at minimum), turn the contrast down until the inner square disappears, then turn contrast back up until the inner square is just visible again.</w:t>
      </w:r>
    </w:p>
    <w:p w14:paraId="5F3F0320" w14:textId="77777777" w:rsidR="007971E1" w:rsidRPr="00B77A92" w:rsidRDefault="007971E1" w:rsidP="007971E1">
      <w:pPr>
        <w:spacing w:after="120" w:line="240" w:lineRule="auto"/>
      </w:pPr>
      <w:r w:rsidRPr="00B77A92">
        <w:t>(If the above adjustment is not successful, select a more appropriate colour table and repeat this procedure).</w:t>
      </w:r>
    </w:p>
    <w:p w14:paraId="0F67D32C" w14:textId="77777777" w:rsidR="007971E1" w:rsidRPr="00B77A92" w:rsidRDefault="007971E1" w:rsidP="007971E1">
      <w:pPr>
        <w:spacing w:after="120" w:line="240" w:lineRule="auto"/>
      </w:pPr>
      <w:r w:rsidRPr="00B77A92">
        <w:t>The "black level" is then correctly set. If a brighter display is required use the contrast control, but preferably do not adjust the controls unless lighting conditions on the bridge change.</w:t>
      </w:r>
    </w:p>
    <w:p w14:paraId="1DC3D35F" w14:textId="7FD8CF5C" w:rsidR="007971E1" w:rsidRPr="00B77A92" w:rsidRDefault="007971E1" w:rsidP="007971E1">
      <w:pPr>
        <w:spacing w:after="120" w:line="240" w:lineRule="auto"/>
      </w:pPr>
      <w:r w:rsidRPr="00B77A92">
        <w:t>The test consists of being able to distinguish the background colours and to pick out the like foreground colours, that is to say that squares 3, 5, 11, 15, 18 and 20 all have a shallow water blue background, and that squares 3, 10 and 17 have a grey line.</w:t>
      </w:r>
    </w:p>
    <w:p w14:paraId="09E81029" w14:textId="77777777" w:rsidR="007971E1" w:rsidRPr="007971E1" w:rsidRDefault="007971E1" w:rsidP="007971E1">
      <w:pPr>
        <w:rPr>
          <w:ins w:id="10469" w:author="jonathan pritchard" w:date="2024-10-23T09:57:00Z" w16du:dateUtc="2024-10-23T08:5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624927">
        <w:trPr>
          <w:trHeight w:val="454"/>
          <w:tblHeader/>
          <w:ins w:id="10470" w:author="jonathan pritchard" w:date="2024-10-23T09:57:00Z"/>
        </w:trPr>
        <w:tc>
          <w:tcPr>
            <w:tcW w:w="2381" w:type="dxa"/>
            <w:shd w:val="clear" w:color="auto" w:fill="E5B8B7" w:themeFill="accent2" w:themeFillTint="66"/>
            <w:vAlign w:val="center"/>
          </w:tcPr>
          <w:p w14:paraId="3CF04250" w14:textId="77777777" w:rsidR="002E1EBB" w:rsidRPr="004065B1" w:rsidRDefault="002E1EBB" w:rsidP="00A81079">
            <w:pPr>
              <w:rPr>
                <w:ins w:id="10471" w:author="jonathan pritchard" w:date="2024-10-23T09:57:00Z" w16du:dateUtc="2024-10-23T08:57:00Z"/>
              </w:rPr>
            </w:pPr>
            <w:ins w:id="10472" w:author="jonathan pritchard" w:date="2024-10-23T09:57:00Z" w16du:dateUtc="2024-10-23T08:57:00Z">
              <w:r w:rsidRPr="000A066E">
                <w:rPr>
                  <w:b/>
                </w:rPr>
                <w:t>Test Reference</w:t>
              </w:r>
            </w:ins>
          </w:p>
        </w:tc>
        <w:tc>
          <w:tcPr>
            <w:tcW w:w="2381" w:type="dxa"/>
            <w:shd w:val="clear" w:color="auto" w:fill="FFFFFF" w:themeFill="background1"/>
            <w:vAlign w:val="center"/>
          </w:tcPr>
          <w:p w14:paraId="682CD386" w14:textId="2EE46C21" w:rsidR="002E1EBB" w:rsidRPr="004065B1" w:rsidRDefault="002E1EBB" w:rsidP="00A81079">
            <w:pPr>
              <w:rPr>
                <w:ins w:id="10473" w:author="jonathan pritchard" w:date="2024-10-23T09:57:00Z" w16du:dateUtc="2024-10-23T08:57:00Z"/>
              </w:rPr>
            </w:pPr>
            <w:proofErr w:type="spellStart"/>
            <w:ins w:id="10474" w:author="jonathan pritchard" w:date="2024-10-23T09:59:00Z" w16du:dateUtc="2024-10-23T08:59:00Z">
              <w:r>
                <w:t>ColourDifferentiation</w:t>
              </w:r>
            </w:ins>
            <w:proofErr w:type="spellEnd"/>
          </w:p>
        </w:tc>
        <w:tc>
          <w:tcPr>
            <w:tcW w:w="2382" w:type="dxa"/>
            <w:shd w:val="clear" w:color="auto" w:fill="E5B8B7" w:themeFill="accent2" w:themeFillTint="66"/>
            <w:vAlign w:val="center"/>
          </w:tcPr>
          <w:p w14:paraId="1ABB9B11" w14:textId="77777777" w:rsidR="002E1EBB" w:rsidRPr="004065B1" w:rsidRDefault="002E1EBB" w:rsidP="00A81079">
            <w:pPr>
              <w:rPr>
                <w:ins w:id="10475" w:author="jonathan pritchard" w:date="2024-10-23T09:57:00Z" w16du:dateUtc="2024-10-23T08:57:00Z"/>
              </w:rPr>
            </w:pPr>
            <w:ins w:id="10476" w:author="jonathan pritchard" w:date="2024-10-23T09:57:00Z" w16du:dateUtc="2024-10-23T08:57:00Z">
              <w:r w:rsidRPr="000A066E">
                <w:rPr>
                  <w:b/>
                </w:rPr>
                <w:t>IHO Reference</w:t>
              </w:r>
            </w:ins>
          </w:p>
        </w:tc>
        <w:tc>
          <w:tcPr>
            <w:tcW w:w="2382" w:type="dxa"/>
            <w:shd w:val="clear" w:color="auto" w:fill="FFFFFF" w:themeFill="background1"/>
            <w:vAlign w:val="center"/>
          </w:tcPr>
          <w:p w14:paraId="2A38976B" w14:textId="2395F595" w:rsidR="002E1EBB" w:rsidRPr="004065B1" w:rsidRDefault="00774B59" w:rsidP="00A81079">
            <w:pPr>
              <w:jc w:val="left"/>
              <w:rPr>
                <w:ins w:id="10477" w:author="jonathan pritchard" w:date="2024-10-23T09:57:00Z" w16du:dateUtc="2024-10-23T08:57:00Z"/>
              </w:rPr>
            </w:pPr>
            <w:r>
              <w:t>S-98 19.6.2</w:t>
            </w:r>
          </w:p>
        </w:tc>
      </w:tr>
      <w:tr w:rsidR="002E1EBB" w14:paraId="42402496" w14:textId="77777777" w:rsidTr="00A81079">
        <w:trPr>
          <w:tblHeader/>
          <w:ins w:id="10478" w:author="jonathan pritchard" w:date="2024-10-23T09:57:00Z"/>
        </w:trPr>
        <w:tc>
          <w:tcPr>
            <w:tcW w:w="9526" w:type="dxa"/>
            <w:gridSpan w:val="4"/>
            <w:shd w:val="clear" w:color="auto" w:fill="E5B8B7" w:themeFill="accent2" w:themeFillTint="66"/>
            <w:vAlign w:val="center"/>
          </w:tcPr>
          <w:p w14:paraId="55553E34" w14:textId="77777777" w:rsidR="002E1EBB" w:rsidRDefault="002E1EBB" w:rsidP="00A81079">
            <w:pPr>
              <w:rPr>
                <w:ins w:id="10479" w:author="jonathan pritchard" w:date="2024-10-23T09:57:00Z" w16du:dateUtc="2024-10-23T08:57:00Z"/>
              </w:rPr>
            </w:pPr>
            <w:ins w:id="10480" w:author="jonathan pritchard" w:date="2024-10-23T09:57:00Z" w16du:dateUtc="2024-10-23T08:57:00Z">
              <w:r w:rsidRPr="000A066E">
                <w:rPr>
                  <w:b/>
                </w:rPr>
                <w:t>Test description</w:t>
              </w:r>
            </w:ins>
          </w:p>
        </w:tc>
      </w:tr>
      <w:tr w:rsidR="002E1EBB" w:rsidRPr="005D2431" w14:paraId="2783298A" w14:textId="77777777" w:rsidTr="00A81079">
        <w:trPr>
          <w:tblHeader/>
          <w:ins w:id="10481" w:author="jonathan pritchard" w:date="2024-10-23T09:57:00Z"/>
        </w:trPr>
        <w:tc>
          <w:tcPr>
            <w:tcW w:w="9526" w:type="dxa"/>
            <w:gridSpan w:val="4"/>
            <w:vAlign w:val="center"/>
          </w:tcPr>
          <w:p w14:paraId="1DE3D144" w14:textId="6645B58E" w:rsidR="008E54C8" w:rsidRPr="00B77A92" w:rsidRDefault="008E54C8" w:rsidP="008E54C8">
            <w:pPr>
              <w:spacing w:after="120" w:line="240" w:lineRule="auto"/>
            </w:pPr>
            <w:r w:rsidRPr="00B77A92">
              <w:t>Under each of the conditions</w:t>
            </w:r>
            <w:r w:rsidR="007971E1">
              <w:t xml:space="preserve"> described in the introduction</w:t>
            </w:r>
            <w:r w:rsidRPr="00B77A92">
              <w:t>, display the colour differentiation test diagram for the colour profiles.</w:t>
            </w:r>
          </w:p>
          <w:p w14:paraId="47DFEEED" w14:textId="77777777" w:rsidR="008E54C8" w:rsidRPr="00B77A92" w:rsidRDefault="008E54C8" w:rsidP="008E54C8">
            <w:pPr>
              <w:spacing w:after="60" w:line="240" w:lineRule="auto"/>
            </w:pPr>
            <w:r w:rsidRPr="00B77A92">
              <w:t>Select each table in turn and ensure that:</w:t>
            </w:r>
          </w:p>
          <w:p w14:paraId="74DDD00A" w14:textId="77777777" w:rsidR="008E54C8" w:rsidRPr="00B77A92" w:rsidRDefault="008E54C8" w:rsidP="008E54C8">
            <w:pPr>
              <w:pStyle w:val="ListParagraph"/>
              <w:widowControl/>
              <w:numPr>
                <w:ilvl w:val="0"/>
                <w:numId w:val="88"/>
              </w:numPr>
              <w:spacing w:after="60" w:line="240" w:lineRule="auto"/>
              <w:contextualSpacing w:val="0"/>
            </w:pPr>
            <w:r w:rsidRPr="00B77A92">
              <w:t>Each foreground diagonal line is clearly distinguished from its background; and</w:t>
            </w:r>
          </w:p>
          <w:p w14:paraId="25437243" w14:textId="29E559B9" w:rsidR="00610740" w:rsidRPr="007971E1" w:rsidRDefault="008E54C8" w:rsidP="007971E1">
            <w:pPr>
              <w:pStyle w:val="ListParagraph"/>
              <w:widowControl/>
              <w:numPr>
                <w:ilvl w:val="0"/>
                <w:numId w:val="88"/>
              </w:numPr>
              <w:spacing w:after="120" w:line="240" w:lineRule="auto"/>
              <w:contextualSpacing w:val="0"/>
              <w:rPr>
                <w:ins w:id="10482" w:author="jonathan pritchard" w:date="2024-10-23T09:57:00Z" w16du:dateUtc="2024-10-23T08:57:00Z"/>
              </w:rPr>
              <w:pPrChange w:id="10483" w:author="jonathan pritchard" w:date="2024-10-23T10:54:00Z" w16du:dateUtc="2024-10-23T09:54:00Z">
                <w:pPr>
                  <w:pStyle w:val="ListParagraph"/>
                  <w:numPr>
                    <w:numId w:val="84"/>
                  </w:numPr>
                  <w:ind w:hanging="360"/>
                </w:pPr>
              </w:pPrChange>
            </w:pPr>
            <w:r w:rsidRPr="00B77A92">
              <w:t>The foreground lines representing yellow, orange, magenta (purple), green, blue and grey may be clearly identified.</w:t>
            </w:r>
          </w:p>
        </w:tc>
      </w:tr>
    </w:tbl>
    <w:p w14:paraId="59030BC3" w14:textId="77777777" w:rsidR="002E1EBB" w:rsidRDefault="002E1EBB" w:rsidP="000379F6">
      <w:pPr>
        <w:rPr>
          <w:ins w:id="10484" w:author="jonathan pritchard" w:date="2024-10-25T17:13:00Z" w16du:dateUtc="2024-10-25T16:13:00Z"/>
        </w:rPr>
      </w:pPr>
    </w:p>
    <w:p w14:paraId="3ED04202" w14:textId="77777777" w:rsidR="0035160A" w:rsidRDefault="0035160A" w:rsidP="000379F6">
      <w:pPr>
        <w:rPr>
          <w:ins w:id="10485" w:author="jonathan pritchard" w:date="2024-10-23T09:59:00Z" w16du:dateUtc="2024-10-23T08:5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624927">
        <w:trPr>
          <w:trHeight w:val="454"/>
          <w:tblHeader/>
          <w:ins w:id="10486" w:author="jonathan pritchard" w:date="2024-10-23T10:54:00Z"/>
        </w:trPr>
        <w:tc>
          <w:tcPr>
            <w:tcW w:w="2381" w:type="dxa"/>
            <w:shd w:val="clear" w:color="auto" w:fill="E5B8B7" w:themeFill="accent2" w:themeFillTint="66"/>
            <w:vAlign w:val="center"/>
          </w:tcPr>
          <w:p w14:paraId="7C4334C7" w14:textId="77777777" w:rsidR="00610740" w:rsidRPr="004065B1" w:rsidRDefault="00610740" w:rsidP="00A81079">
            <w:pPr>
              <w:rPr>
                <w:ins w:id="10487" w:author="jonathan pritchard" w:date="2024-10-23T10:54:00Z" w16du:dateUtc="2024-10-23T09:54:00Z"/>
              </w:rPr>
            </w:pPr>
            <w:ins w:id="10488" w:author="jonathan pritchard" w:date="2024-10-23T10:54:00Z" w16du:dateUtc="2024-10-23T09:54:00Z">
              <w:r w:rsidRPr="000A066E">
                <w:rPr>
                  <w:b/>
                </w:rPr>
                <w:lastRenderedPageBreak/>
                <w:t>Test Reference</w:t>
              </w:r>
            </w:ins>
          </w:p>
        </w:tc>
        <w:tc>
          <w:tcPr>
            <w:tcW w:w="2381" w:type="dxa"/>
            <w:shd w:val="clear" w:color="auto" w:fill="FFFFFF" w:themeFill="background1"/>
            <w:vAlign w:val="center"/>
          </w:tcPr>
          <w:p w14:paraId="394CA423" w14:textId="71009D3F" w:rsidR="00610740" w:rsidRPr="004065B1" w:rsidRDefault="00610740" w:rsidP="00A81079">
            <w:pPr>
              <w:rPr>
                <w:ins w:id="10489" w:author="jonathan pritchard" w:date="2024-10-23T10:54:00Z" w16du:dateUtc="2024-10-23T09:54:00Z"/>
              </w:rPr>
            </w:pPr>
            <w:proofErr w:type="spellStart"/>
            <w:ins w:id="10490" w:author="jonathan pritchard" w:date="2024-10-23T10:54:00Z" w16du:dateUtc="2024-10-23T09:54:00Z">
              <w:r>
                <w:t>ColourCalibration</w:t>
              </w:r>
              <w:proofErr w:type="spellEnd"/>
            </w:ins>
          </w:p>
        </w:tc>
        <w:tc>
          <w:tcPr>
            <w:tcW w:w="2382" w:type="dxa"/>
            <w:shd w:val="clear" w:color="auto" w:fill="E5B8B7" w:themeFill="accent2" w:themeFillTint="66"/>
            <w:vAlign w:val="center"/>
          </w:tcPr>
          <w:p w14:paraId="4C41B7A5" w14:textId="77777777" w:rsidR="00610740" w:rsidRPr="004065B1" w:rsidRDefault="00610740" w:rsidP="00A81079">
            <w:pPr>
              <w:rPr>
                <w:ins w:id="10491" w:author="jonathan pritchard" w:date="2024-10-23T10:54:00Z" w16du:dateUtc="2024-10-23T09:54:00Z"/>
              </w:rPr>
            </w:pPr>
            <w:ins w:id="10492" w:author="jonathan pritchard" w:date="2024-10-23T10:54:00Z" w16du:dateUtc="2024-10-23T09:54:00Z">
              <w:r w:rsidRPr="000A066E">
                <w:rPr>
                  <w:b/>
                </w:rPr>
                <w:t>IHO Reference</w:t>
              </w:r>
            </w:ins>
          </w:p>
        </w:tc>
        <w:tc>
          <w:tcPr>
            <w:tcW w:w="2382" w:type="dxa"/>
            <w:shd w:val="clear" w:color="auto" w:fill="FFFFFF" w:themeFill="background1"/>
            <w:vAlign w:val="center"/>
          </w:tcPr>
          <w:p w14:paraId="102F021F" w14:textId="7A50719E" w:rsidR="00610740" w:rsidRPr="004065B1" w:rsidRDefault="00774B59" w:rsidP="00A81079">
            <w:pPr>
              <w:jc w:val="left"/>
              <w:rPr>
                <w:ins w:id="10493" w:author="jonathan pritchard" w:date="2024-10-23T10:54:00Z" w16du:dateUtc="2024-10-23T09:54:00Z"/>
              </w:rPr>
            </w:pPr>
            <w:r>
              <w:t>S-98 19.6.2</w:t>
            </w:r>
          </w:p>
        </w:tc>
      </w:tr>
      <w:tr w:rsidR="00610740" w14:paraId="4C1BD33D" w14:textId="77777777" w:rsidTr="00A81079">
        <w:trPr>
          <w:tblHeader/>
          <w:ins w:id="10494" w:author="jonathan pritchard" w:date="2024-10-23T10:54:00Z"/>
        </w:trPr>
        <w:tc>
          <w:tcPr>
            <w:tcW w:w="9526" w:type="dxa"/>
            <w:gridSpan w:val="4"/>
            <w:shd w:val="clear" w:color="auto" w:fill="E5B8B7" w:themeFill="accent2" w:themeFillTint="66"/>
            <w:vAlign w:val="center"/>
          </w:tcPr>
          <w:p w14:paraId="6B6CE861" w14:textId="77777777" w:rsidR="00610740" w:rsidRDefault="00610740" w:rsidP="00A81079">
            <w:pPr>
              <w:rPr>
                <w:ins w:id="10495" w:author="jonathan pritchard" w:date="2024-10-23T10:54:00Z" w16du:dateUtc="2024-10-23T09:54:00Z"/>
              </w:rPr>
            </w:pPr>
            <w:ins w:id="10496" w:author="jonathan pritchard" w:date="2024-10-23T10:54:00Z" w16du:dateUtc="2024-10-23T09:54:00Z">
              <w:r w:rsidRPr="000A066E">
                <w:rPr>
                  <w:b/>
                </w:rPr>
                <w:t>Test description</w:t>
              </w:r>
            </w:ins>
          </w:p>
        </w:tc>
      </w:tr>
      <w:tr w:rsidR="00610740" w:rsidRPr="005D2431" w14:paraId="1CF3D39D" w14:textId="77777777" w:rsidTr="00A81079">
        <w:trPr>
          <w:tblHeader/>
          <w:ins w:id="10497" w:author="jonathan pritchard" w:date="2024-10-23T10:54:00Z"/>
        </w:trPr>
        <w:tc>
          <w:tcPr>
            <w:tcW w:w="9526" w:type="dxa"/>
            <w:gridSpan w:val="4"/>
            <w:vAlign w:val="center"/>
          </w:tcPr>
          <w:p w14:paraId="6283AAB1" w14:textId="77777777" w:rsidR="00610740" w:rsidRDefault="00610740" w:rsidP="00A81079">
            <w:pPr>
              <w:pStyle w:val="ListParagraph"/>
              <w:rPr>
                <w:ins w:id="10498" w:author="jonathan pritchard" w:date="2024-10-23T10:54:00Z" w16du:dateUtc="2024-10-23T09:54:00Z"/>
                <w:i/>
              </w:rPr>
            </w:pPr>
          </w:p>
          <w:p w14:paraId="37E98991" w14:textId="7C6070F0" w:rsidR="00610740" w:rsidRDefault="00610740" w:rsidP="00A81079">
            <w:pPr>
              <w:pStyle w:val="ListParagraph"/>
              <w:numPr>
                <w:ilvl w:val="0"/>
                <w:numId w:val="84"/>
              </w:numPr>
              <w:rPr>
                <w:ins w:id="10499" w:author="jonathan pritchard" w:date="2024-10-23T10:54:00Z" w16du:dateUtc="2024-10-23T09:54:00Z"/>
                <w:i/>
              </w:rPr>
            </w:pPr>
            <w:ins w:id="10500" w:author="jonathan pritchard" w:date="2024-10-23T10:54:00Z" w16du:dateUtc="2024-10-23T09:54:00Z">
              <w:r>
                <w:rPr>
                  <w:i/>
                </w:rPr>
                <w:t xml:space="preserve">Relocated test from </w:t>
              </w:r>
            </w:ins>
            <w:r w:rsidR="005E5735">
              <w:rPr>
                <w:i/>
              </w:rPr>
              <w:t>S-98</w:t>
            </w:r>
            <w:ins w:id="10501" w:author="jonathan pritchard" w:date="2024-10-23T10:54:00Z" w16du:dateUtc="2024-10-23T09:54:00Z">
              <w:r>
                <w:rPr>
                  <w:i/>
                </w:rPr>
                <w:t xml:space="preserve"> on colour calibration.</w:t>
              </w:r>
            </w:ins>
          </w:p>
          <w:p w14:paraId="154F4417" w14:textId="77777777" w:rsidR="00610740" w:rsidRPr="00A81079" w:rsidRDefault="00610740" w:rsidP="00A81079">
            <w:pPr>
              <w:pStyle w:val="ListParagraph"/>
              <w:rPr>
                <w:ins w:id="10502" w:author="jonathan pritchard" w:date="2024-10-23T10:54:00Z" w16du:dateUtc="2024-10-23T09:54:00Z"/>
                <w:i/>
              </w:rPr>
            </w:pPr>
          </w:p>
        </w:tc>
      </w:tr>
    </w:tbl>
    <w:p w14:paraId="45D25AC9" w14:textId="77777777" w:rsidR="002E1EBB" w:rsidRDefault="002E1EBB" w:rsidP="000379F6">
      <w:pPr>
        <w:rPr>
          <w:ins w:id="10503" w:author="jonathan pritchard" w:date="2024-10-23T09:59:00Z" w16du:dateUtc="2024-10-23T08:59:00Z"/>
        </w:rPr>
      </w:pPr>
    </w:p>
    <w:p w14:paraId="41AEE3B4" w14:textId="77777777" w:rsidR="002E1EBB" w:rsidRPr="000379F6" w:rsidRDefault="002E1EBB" w:rsidP="000379F6"/>
    <w:p w14:paraId="5145A749" w14:textId="77777777" w:rsidR="007971E1" w:rsidRDefault="007971E1">
      <w:pPr>
        <w:widowControl/>
        <w:spacing w:line="240" w:lineRule="auto"/>
        <w:jc w:val="left"/>
        <w:rPr>
          <w:b/>
          <w:lang w:val="en-US"/>
        </w:rPr>
      </w:pPr>
      <w:r>
        <w:rPr>
          <w:lang w:val="en-US"/>
        </w:rPr>
        <w:br w:type="page"/>
      </w:r>
    </w:p>
    <w:p w14:paraId="658D0683" w14:textId="611DDA1E" w:rsidR="000A72CE" w:rsidRDefault="002761A1" w:rsidP="00E30B8F">
      <w:pPr>
        <w:pStyle w:val="Heading3"/>
        <w:rPr>
          <w:lang w:val="en-US"/>
        </w:rPr>
      </w:pPr>
      <w:r>
        <w:rPr>
          <w:lang w:val="en-US"/>
        </w:rPr>
        <w:lastRenderedPageBreak/>
        <w:t>Data Quality Indicators</w:t>
      </w:r>
      <w:ins w:id="10504" w:author="jonathan pritchard" w:date="2024-10-24T13:08:00Z" w16du:dateUtc="2024-10-24T12:08:00Z">
        <w:r w:rsidR="00666079">
          <w:rPr>
            <w:lang w:val="en-US"/>
          </w:rPr>
          <w:t xml:space="preserve"> and Portrayal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774B59">
        <w:trPr>
          <w:trHeight w:val="454"/>
          <w:tblHeader/>
        </w:trPr>
        <w:tc>
          <w:tcPr>
            <w:tcW w:w="2381" w:type="dxa"/>
            <w:shd w:val="clear" w:color="auto" w:fill="BFBFBF" w:themeFill="background1" w:themeFillShade="BF"/>
            <w:vAlign w:val="center"/>
          </w:tcPr>
          <w:p w14:paraId="51C22823" w14:textId="77777777" w:rsidR="002761A1" w:rsidRPr="004065B1" w:rsidRDefault="002761A1" w:rsidP="00094373">
            <w:r w:rsidRPr="000A066E">
              <w:rPr>
                <w:b/>
              </w:rPr>
              <w:t>Test Reference</w:t>
            </w:r>
          </w:p>
        </w:tc>
        <w:tc>
          <w:tcPr>
            <w:tcW w:w="2381" w:type="dxa"/>
            <w:shd w:val="clear" w:color="auto" w:fill="FFFFFF" w:themeFill="background1"/>
            <w:vAlign w:val="center"/>
          </w:tcPr>
          <w:p w14:paraId="208AB83C" w14:textId="20432DC3" w:rsidR="002761A1" w:rsidRPr="004065B1" w:rsidRDefault="00774B59" w:rsidP="00094373">
            <w:proofErr w:type="spellStart"/>
            <w:ins w:id="10505" w:author="jonathan pritchard" w:date="2024-10-24T13:08:00Z" w16du:dateUtc="2024-10-24T12:08:00Z">
              <w:r>
                <w:t>DataQualityPortrayal</w:t>
              </w:r>
            </w:ins>
            <w:proofErr w:type="spellEnd"/>
          </w:p>
        </w:tc>
        <w:tc>
          <w:tcPr>
            <w:tcW w:w="2382" w:type="dxa"/>
            <w:shd w:val="clear" w:color="auto" w:fill="BFBFBF" w:themeFill="background1" w:themeFillShade="BF"/>
            <w:vAlign w:val="center"/>
          </w:tcPr>
          <w:p w14:paraId="04CA9065" w14:textId="77777777" w:rsidR="002761A1" w:rsidRPr="004065B1" w:rsidRDefault="002761A1" w:rsidP="00094373">
            <w:r w:rsidRPr="000A066E">
              <w:rPr>
                <w:b/>
              </w:rPr>
              <w:t>IHO Reference</w:t>
            </w:r>
          </w:p>
        </w:tc>
        <w:tc>
          <w:tcPr>
            <w:tcW w:w="2382" w:type="dxa"/>
            <w:shd w:val="clear" w:color="auto" w:fill="FFFFFF" w:themeFill="background1"/>
            <w:vAlign w:val="center"/>
          </w:tcPr>
          <w:p w14:paraId="6A1227D0" w14:textId="269C49B5" w:rsidR="002761A1" w:rsidRPr="004065B1" w:rsidRDefault="00774B59" w:rsidP="00094373">
            <w:r>
              <w:t>S-98 12.10.10</w:t>
            </w:r>
          </w:p>
        </w:tc>
      </w:tr>
      <w:tr w:rsidR="002761A1" w14:paraId="585976E6" w14:textId="77777777" w:rsidTr="001527EA">
        <w:trPr>
          <w:tblHeader/>
        </w:trPr>
        <w:tc>
          <w:tcPr>
            <w:tcW w:w="9526" w:type="dxa"/>
            <w:gridSpan w:val="4"/>
            <w:shd w:val="clear" w:color="auto" w:fill="BFBFBF" w:themeFill="background1" w:themeFillShade="BF"/>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6E1605FC" w14:textId="77777777" w:rsidR="00774B59" w:rsidRDefault="00774B59" w:rsidP="00094373">
            <w:pPr>
              <w:rPr>
                <w:i/>
              </w:rPr>
            </w:pPr>
          </w:p>
          <w:p w14:paraId="2C602F39" w14:textId="3BF62C80" w:rsidR="002761A1" w:rsidRPr="000379F6" w:rsidRDefault="002761A1" w:rsidP="00094373">
            <w:pPr>
              <w:rPr>
                <w:i/>
                <w:lang w:val="en-US"/>
              </w:rPr>
            </w:pPr>
            <w:r>
              <w:rPr>
                <w:i/>
              </w:rPr>
              <w:t>Test for visibility of chart data quality indicators.</w:t>
            </w:r>
          </w:p>
          <w:p w14:paraId="7B3346EB" w14:textId="7B40BD24" w:rsidR="002761A1" w:rsidRPr="00544135" w:rsidRDefault="002761A1" w:rsidP="00094373">
            <w:pPr>
              <w:rPr>
                <w:i/>
              </w:rPr>
            </w:pPr>
          </w:p>
        </w:tc>
      </w:tr>
      <w:tr w:rsidR="002761A1" w14:paraId="130D7052" w14:textId="77777777" w:rsidTr="001527EA">
        <w:trPr>
          <w:tblHeader/>
        </w:trPr>
        <w:tc>
          <w:tcPr>
            <w:tcW w:w="9526" w:type="dxa"/>
            <w:gridSpan w:val="4"/>
            <w:shd w:val="clear" w:color="auto" w:fill="BFBFBF" w:themeFill="background1" w:themeFillShade="BF"/>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1527EA">
        <w:trPr>
          <w:tblHeader/>
        </w:trPr>
        <w:tc>
          <w:tcPr>
            <w:tcW w:w="9526" w:type="dxa"/>
            <w:gridSpan w:val="4"/>
            <w:shd w:val="clear" w:color="auto" w:fill="BFBFBF" w:themeFill="background1" w:themeFillShade="BF"/>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1527EA">
        <w:trPr>
          <w:tblHeader/>
        </w:trPr>
        <w:tc>
          <w:tcPr>
            <w:tcW w:w="9526" w:type="dxa"/>
            <w:gridSpan w:val="4"/>
            <w:shd w:val="clear" w:color="auto" w:fill="BFBFBF" w:themeFill="background1" w:themeFillShade="BF"/>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2EA59B4D" w14:textId="77777777" w:rsidR="002761A1" w:rsidDel="00666079" w:rsidRDefault="002761A1" w:rsidP="002761A1">
      <w:pPr>
        <w:rPr>
          <w:del w:id="10506" w:author="jonathan pritchard" w:date="2024-10-24T13:08:00Z" w16du:dateUtc="2024-10-24T12:08:00Z"/>
        </w:rPr>
      </w:pPr>
    </w:p>
    <w:p w14:paraId="4AAD00BD" w14:textId="58401BB5" w:rsidR="00666079" w:rsidRDefault="00666079">
      <w:pPr>
        <w:pStyle w:val="Heading3"/>
        <w:numPr>
          <w:ilvl w:val="0"/>
          <w:numId w:val="0"/>
        </w:numPr>
        <w:rPr>
          <w:ins w:id="10507" w:author="jonathan pritchard" w:date="2024-10-24T13:07:00Z" w16du:dateUtc="2024-10-24T12:07:00Z"/>
        </w:rPr>
        <w:pPrChange w:id="10508" w:author="jonathan pritchard" w:date="2024-10-24T13:08:00Z" w16du:dateUtc="2024-10-24T12:08:00Z">
          <w:pPr>
            <w:pStyle w:val="Heading3"/>
          </w:pPr>
        </w:pPrChange>
      </w:pPr>
    </w:p>
    <w:p w14:paraId="6A021FAF" w14:textId="77777777" w:rsidR="00666079" w:rsidRDefault="00666079" w:rsidP="00666079">
      <w:pPr>
        <w:rPr>
          <w:ins w:id="10509"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774B59">
        <w:trPr>
          <w:trHeight w:val="454"/>
          <w:tblHeader/>
          <w:ins w:id="10510" w:author="jonathan pritchard" w:date="2024-10-24T13:07:00Z"/>
        </w:trPr>
        <w:tc>
          <w:tcPr>
            <w:tcW w:w="2381" w:type="dxa"/>
            <w:shd w:val="clear" w:color="auto" w:fill="E5B8B7" w:themeFill="accent2" w:themeFillTint="66"/>
            <w:vAlign w:val="center"/>
          </w:tcPr>
          <w:p w14:paraId="6E867249" w14:textId="77777777" w:rsidR="00666079" w:rsidRPr="004065B1" w:rsidRDefault="00666079" w:rsidP="00B06D25">
            <w:pPr>
              <w:rPr>
                <w:ins w:id="10511" w:author="jonathan pritchard" w:date="2024-10-24T13:07:00Z" w16du:dateUtc="2024-10-24T12:07:00Z"/>
              </w:rPr>
            </w:pPr>
            <w:ins w:id="10512" w:author="jonathan pritchard" w:date="2024-10-24T13:07:00Z" w16du:dateUtc="2024-10-24T12:07:00Z">
              <w:r w:rsidRPr="000A066E">
                <w:rPr>
                  <w:b/>
                </w:rPr>
                <w:t>Test Reference</w:t>
              </w:r>
            </w:ins>
          </w:p>
        </w:tc>
        <w:tc>
          <w:tcPr>
            <w:tcW w:w="2381" w:type="dxa"/>
            <w:shd w:val="clear" w:color="auto" w:fill="FFFFFF" w:themeFill="background1"/>
            <w:vAlign w:val="center"/>
          </w:tcPr>
          <w:p w14:paraId="36DB4212" w14:textId="7C19D98A" w:rsidR="00666079" w:rsidRPr="004065B1" w:rsidRDefault="00666079" w:rsidP="00B06D25">
            <w:pPr>
              <w:rPr>
                <w:ins w:id="10513" w:author="jonathan pritchard" w:date="2024-10-24T13:07:00Z" w16du:dateUtc="2024-10-24T12:07:00Z"/>
              </w:rPr>
            </w:pPr>
            <w:proofErr w:type="spellStart"/>
            <w:ins w:id="10514" w:author="jonathan pritchard" w:date="2024-10-24T13:08:00Z" w16du:dateUtc="2024-10-24T12:08:00Z">
              <w:r>
                <w:t>DataQualityPortrayal</w:t>
              </w:r>
            </w:ins>
            <w:proofErr w:type="spellEnd"/>
          </w:p>
        </w:tc>
        <w:tc>
          <w:tcPr>
            <w:tcW w:w="2382" w:type="dxa"/>
            <w:shd w:val="clear" w:color="auto" w:fill="E5B8B7" w:themeFill="accent2" w:themeFillTint="66"/>
            <w:vAlign w:val="center"/>
          </w:tcPr>
          <w:p w14:paraId="14828794" w14:textId="77777777" w:rsidR="00666079" w:rsidRPr="004065B1" w:rsidRDefault="00666079" w:rsidP="00B06D25">
            <w:pPr>
              <w:rPr>
                <w:ins w:id="10515" w:author="jonathan pritchard" w:date="2024-10-24T13:07:00Z" w16du:dateUtc="2024-10-24T12:07:00Z"/>
              </w:rPr>
            </w:pPr>
            <w:ins w:id="10516" w:author="jonathan pritchard" w:date="2024-10-24T13:07:00Z" w16du:dateUtc="2024-10-24T12:07:00Z">
              <w:r w:rsidRPr="000A066E">
                <w:rPr>
                  <w:b/>
                </w:rPr>
                <w:t>IHO Reference</w:t>
              </w:r>
            </w:ins>
          </w:p>
        </w:tc>
        <w:tc>
          <w:tcPr>
            <w:tcW w:w="2382" w:type="dxa"/>
            <w:shd w:val="clear" w:color="auto" w:fill="FFFFFF" w:themeFill="background1"/>
            <w:vAlign w:val="center"/>
          </w:tcPr>
          <w:p w14:paraId="6E9806D7" w14:textId="774C8E79" w:rsidR="00666079" w:rsidRPr="004065B1" w:rsidRDefault="00774B59" w:rsidP="00B06D25">
            <w:pPr>
              <w:jc w:val="left"/>
              <w:rPr>
                <w:ins w:id="10517" w:author="jonathan pritchard" w:date="2024-10-24T13:07:00Z" w16du:dateUtc="2024-10-24T12:07:00Z"/>
              </w:rPr>
            </w:pPr>
            <w:r>
              <w:t>S-98 10.5.13.3</w:t>
            </w:r>
          </w:p>
        </w:tc>
      </w:tr>
      <w:tr w:rsidR="00666079" w14:paraId="61A560A9" w14:textId="77777777" w:rsidTr="00B06D25">
        <w:trPr>
          <w:tblHeader/>
          <w:ins w:id="10518" w:author="jonathan pritchard" w:date="2024-10-24T13:07:00Z"/>
        </w:trPr>
        <w:tc>
          <w:tcPr>
            <w:tcW w:w="9526" w:type="dxa"/>
            <w:gridSpan w:val="4"/>
            <w:shd w:val="clear" w:color="auto" w:fill="E5B8B7" w:themeFill="accent2" w:themeFillTint="66"/>
            <w:vAlign w:val="center"/>
          </w:tcPr>
          <w:p w14:paraId="386DA6D1" w14:textId="77777777" w:rsidR="00666079" w:rsidRDefault="00666079" w:rsidP="00B06D25">
            <w:pPr>
              <w:rPr>
                <w:ins w:id="10519" w:author="jonathan pritchard" w:date="2024-10-24T13:07:00Z" w16du:dateUtc="2024-10-24T12:07:00Z"/>
              </w:rPr>
            </w:pPr>
            <w:ins w:id="10520" w:author="jonathan pritchard" w:date="2024-10-24T13:07:00Z" w16du:dateUtc="2024-10-24T12:07:00Z">
              <w:r w:rsidRPr="000A066E">
                <w:rPr>
                  <w:b/>
                </w:rPr>
                <w:t>Test description</w:t>
              </w:r>
            </w:ins>
          </w:p>
        </w:tc>
      </w:tr>
      <w:tr w:rsidR="00666079" w:rsidRPr="005D2431" w14:paraId="126011CE" w14:textId="77777777" w:rsidTr="00B06D25">
        <w:trPr>
          <w:tblHeader/>
          <w:ins w:id="10521" w:author="jonathan pritchard" w:date="2024-10-24T13:07:00Z"/>
        </w:trPr>
        <w:tc>
          <w:tcPr>
            <w:tcW w:w="9526" w:type="dxa"/>
            <w:gridSpan w:val="4"/>
            <w:vAlign w:val="center"/>
          </w:tcPr>
          <w:p w14:paraId="207A3134" w14:textId="77777777" w:rsidR="00666079" w:rsidRDefault="00666079" w:rsidP="00B06D25">
            <w:pPr>
              <w:pStyle w:val="ListParagraph"/>
              <w:rPr>
                <w:ins w:id="10522" w:author="jonathan pritchard" w:date="2024-10-24T13:07:00Z" w16du:dateUtc="2024-10-24T12:07:00Z"/>
                <w:i/>
              </w:rPr>
            </w:pPr>
          </w:p>
          <w:p w14:paraId="355D28AB" w14:textId="1E46CE69" w:rsidR="00774B59" w:rsidRDefault="00774B59" w:rsidP="00B06D25">
            <w:pPr>
              <w:pStyle w:val="ListParagraph"/>
              <w:numPr>
                <w:ilvl w:val="0"/>
                <w:numId w:val="84"/>
              </w:numPr>
              <w:rPr>
                <w:i/>
              </w:rPr>
            </w:pPr>
            <w:r>
              <w:rPr>
                <w:i/>
              </w:rPr>
              <w:t>Test that Data quality is taken into consideration, can be configured, and meets the S-98 requirement, particularly when moving between different Data Quality areas.</w:t>
            </w:r>
          </w:p>
          <w:p w14:paraId="025FD2A1" w14:textId="4F02B16B" w:rsidR="00666079" w:rsidRDefault="00666079" w:rsidP="00B06D25">
            <w:pPr>
              <w:pStyle w:val="ListParagraph"/>
              <w:numPr>
                <w:ilvl w:val="0"/>
                <w:numId w:val="84"/>
              </w:numPr>
              <w:rPr>
                <w:ins w:id="10523" w:author="jonathan pritchard" w:date="2024-10-24T13:12:00Z" w16du:dateUtc="2024-10-24T12:12:00Z"/>
                <w:i/>
              </w:rPr>
            </w:pPr>
            <w:ins w:id="10524" w:author="jonathan pritchard" w:date="2024-10-24T13:08:00Z" w16du:dateUtc="2024-10-24T12:08:00Z">
              <w:r>
                <w:rPr>
                  <w:i/>
                </w:rPr>
                <w:t xml:space="preserve">Test that different combinations of data quality portrayal </w:t>
              </w:r>
            </w:ins>
            <w:ins w:id="10525" w:author="jonathan pritchard" w:date="2024-10-24T13:12:00Z" w16du:dateUtc="2024-10-24T12:12:00Z">
              <w:r>
                <w:rPr>
                  <w:i/>
                </w:rPr>
                <w:t>behave correctly.</w:t>
              </w:r>
            </w:ins>
          </w:p>
          <w:p w14:paraId="10392093" w14:textId="77777777" w:rsidR="00666079" w:rsidRDefault="00666079" w:rsidP="00B06D25">
            <w:pPr>
              <w:pStyle w:val="ListParagraph"/>
              <w:numPr>
                <w:ilvl w:val="0"/>
                <w:numId w:val="84"/>
              </w:numPr>
              <w:rPr>
                <w:ins w:id="10526" w:author="jonathan pritchard" w:date="2024-10-24T13:13:00Z" w16du:dateUtc="2024-10-24T12:13:00Z"/>
                <w:i/>
              </w:rPr>
            </w:pPr>
            <w:ins w:id="10527" w:author="jonathan pritchard" w:date="2024-10-24T13:12:00Z" w16du:dateUtc="2024-10-24T12:12:00Z">
              <w:r>
                <w:rPr>
                  <w:i/>
                </w:rPr>
                <w:t xml:space="preserve">Include all situations </w:t>
              </w:r>
            </w:ins>
            <w:ins w:id="10528" w:author="jonathan pritchard" w:date="2024-10-24T13:13:00Z" w16du:dateUtc="2024-10-24T12:13:00Z">
              <w:r>
                <w:rPr>
                  <w:i/>
                </w:rPr>
                <w:t xml:space="preserve">from Figure 11.1 in S-101PS. </w:t>
              </w:r>
            </w:ins>
          </w:p>
          <w:p w14:paraId="4138C880" w14:textId="4BF0C7D2" w:rsidR="00666079" w:rsidRDefault="00666079" w:rsidP="00B06D25">
            <w:pPr>
              <w:pStyle w:val="ListParagraph"/>
              <w:numPr>
                <w:ilvl w:val="0"/>
                <w:numId w:val="84"/>
              </w:numPr>
              <w:rPr>
                <w:ins w:id="10529" w:author="jonathan pritchard" w:date="2024-10-24T13:07:00Z" w16du:dateUtc="2024-10-24T12:07:00Z"/>
                <w:i/>
              </w:rPr>
            </w:pPr>
            <w:ins w:id="10530" w:author="jonathan pritchard" w:date="2024-10-24T13:13:00Z" w16du:dateUtc="2024-10-24T12:13:00Z">
              <w:r>
                <w:rPr>
                  <w:i/>
                </w:rPr>
                <w:t xml:space="preserve">Vertically overlapping </w:t>
              </w:r>
              <w:proofErr w:type="spellStart"/>
              <w:r>
                <w:rPr>
                  <w:i/>
                </w:rPr>
                <w:t>QoBD</w:t>
              </w:r>
              <w:proofErr w:type="spellEnd"/>
              <w:r>
                <w:rPr>
                  <w:i/>
                </w:rPr>
                <w:t xml:space="preserve"> features</w:t>
              </w:r>
            </w:ins>
            <w:ins w:id="10531" w:author="jonathan pritchard" w:date="2024-10-24T13:07:00Z" w16du:dateUtc="2024-10-24T12:07:00Z">
              <w:r>
                <w:rPr>
                  <w:i/>
                </w:rPr>
                <w:t>.</w:t>
              </w:r>
            </w:ins>
          </w:p>
          <w:p w14:paraId="3A66895D" w14:textId="77777777" w:rsidR="00666079" w:rsidRDefault="00666079" w:rsidP="00B06D25">
            <w:pPr>
              <w:pStyle w:val="ListParagraph"/>
              <w:rPr>
                <w:i/>
              </w:rPr>
            </w:pPr>
          </w:p>
          <w:p w14:paraId="3CD93C1F" w14:textId="77777777" w:rsidR="007971E1" w:rsidRPr="007971E1" w:rsidRDefault="007971E1" w:rsidP="007971E1">
            <w:pPr>
              <w:rPr>
                <w:b/>
                <w:bCs/>
                <w:iCs/>
              </w:rPr>
            </w:pPr>
            <w:r w:rsidRPr="007971E1">
              <w:rPr>
                <w:b/>
                <w:bCs/>
                <w:iCs/>
              </w:rPr>
              <w:t xml:space="preserve">These tests test horizontal quality portrayal. The use of vertical uncertainty in safety contour and water level adjustment processing is included in the WLA tests later </w:t>
            </w:r>
          </w:p>
          <w:p w14:paraId="3A70BF1A" w14:textId="3146CB9C" w:rsidR="007971E1" w:rsidRPr="007971E1" w:rsidRDefault="007971E1" w:rsidP="007971E1">
            <w:pPr>
              <w:rPr>
                <w:ins w:id="10532" w:author="jonathan pritchard" w:date="2024-10-24T13:07:00Z" w16du:dateUtc="2024-10-24T12:07:00Z"/>
                <w:iCs/>
              </w:rPr>
            </w:pPr>
          </w:p>
        </w:tc>
      </w:tr>
    </w:tbl>
    <w:p w14:paraId="4AEE3E4C" w14:textId="77777777" w:rsidR="002761A1" w:rsidRDefault="002761A1" w:rsidP="000379F6">
      <w:pPr>
        <w:rPr>
          <w:ins w:id="10533" w:author="jonathan pritchard" w:date="2024-10-24T13:07:00Z" w16du:dateUtc="2024-10-24T12:07:00Z"/>
        </w:rPr>
      </w:pPr>
    </w:p>
    <w:p w14:paraId="38BB243A" w14:textId="77777777" w:rsidR="00666079" w:rsidRPr="000379F6" w:rsidRDefault="00666079" w:rsidP="000379F6"/>
    <w:bookmarkEnd w:id="10462"/>
    <w:p w14:paraId="3092AD1E" w14:textId="19EC1DDF" w:rsidR="00595932" w:rsidRDefault="00595932" w:rsidP="000A72CE">
      <w:pPr>
        <w:pStyle w:val="Heading3"/>
        <w:rPr>
          <w:ins w:id="10534" w:author="jonathan pritchard" w:date="2024-10-24T07:29:00Z" w16du:dateUtc="2024-10-24T06:29:00Z"/>
        </w:rPr>
      </w:pPr>
      <w:ins w:id="10535" w:author="jonathan pritchard" w:date="2024-10-24T07:30:00Z" w16du:dateUtc="2024-10-24T06:30:00Z">
        <w:r>
          <w:t>ENC encoding</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774B59">
        <w:trPr>
          <w:trHeight w:val="454"/>
          <w:tblHeader/>
          <w:ins w:id="10536" w:author="jonathan pritchard" w:date="2024-10-24T07:29:00Z"/>
        </w:trPr>
        <w:tc>
          <w:tcPr>
            <w:tcW w:w="2381" w:type="dxa"/>
            <w:shd w:val="clear" w:color="auto" w:fill="E5B8B7" w:themeFill="accent2" w:themeFillTint="66"/>
            <w:vAlign w:val="center"/>
          </w:tcPr>
          <w:p w14:paraId="51230413" w14:textId="77777777" w:rsidR="00595932" w:rsidRPr="004065B1" w:rsidRDefault="00595932" w:rsidP="00B06D25">
            <w:pPr>
              <w:rPr>
                <w:ins w:id="10537" w:author="jonathan pritchard" w:date="2024-10-24T07:29:00Z" w16du:dateUtc="2024-10-24T06:29:00Z"/>
              </w:rPr>
            </w:pPr>
            <w:ins w:id="10538" w:author="jonathan pritchard" w:date="2024-10-24T07:29:00Z" w16du:dateUtc="2024-10-24T06:29:00Z">
              <w:r w:rsidRPr="000A066E">
                <w:rPr>
                  <w:b/>
                </w:rPr>
                <w:t>Test Reference</w:t>
              </w:r>
            </w:ins>
          </w:p>
        </w:tc>
        <w:tc>
          <w:tcPr>
            <w:tcW w:w="2381" w:type="dxa"/>
            <w:shd w:val="clear" w:color="auto" w:fill="FFFFFF" w:themeFill="background1"/>
            <w:vAlign w:val="center"/>
          </w:tcPr>
          <w:p w14:paraId="47603640" w14:textId="7CD8652F" w:rsidR="00595932" w:rsidRPr="004065B1" w:rsidRDefault="00595932" w:rsidP="00B06D25">
            <w:pPr>
              <w:rPr>
                <w:ins w:id="10539" w:author="jonathan pritchard" w:date="2024-10-24T07:29:00Z" w16du:dateUtc="2024-10-24T06:29:00Z"/>
              </w:rPr>
            </w:pPr>
            <w:ins w:id="10540" w:author="jonathan pritchard" w:date="2024-10-24T07:30:00Z" w16du:dateUtc="2024-10-24T06:30:00Z">
              <w:r>
                <w:t>ENC encoding</w:t>
              </w:r>
            </w:ins>
          </w:p>
        </w:tc>
        <w:tc>
          <w:tcPr>
            <w:tcW w:w="2382" w:type="dxa"/>
            <w:shd w:val="clear" w:color="auto" w:fill="E5B8B7" w:themeFill="accent2" w:themeFillTint="66"/>
            <w:vAlign w:val="center"/>
          </w:tcPr>
          <w:p w14:paraId="510E1DED" w14:textId="77777777" w:rsidR="00595932" w:rsidRPr="004065B1" w:rsidRDefault="00595932" w:rsidP="00B06D25">
            <w:pPr>
              <w:rPr>
                <w:ins w:id="10541" w:author="jonathan pritchard" w:date="2024-10-24T07:29:00Z" w16du:dateUtc="2024-10-24T06:29:00Z"/>
              </w:rPr>
            </w:pPr>
            <w:ins w:id="10542" w:author="jonathan pritchard" w:date="2024-10-24T07:29:00Z" w16du:dateUtc="2024-10-24T06:29:00Z">
              <w:r w:rsidRPr="000A066E">
                <w:rPr>
                  <w:b/>
                </w:rPr>
                <w:t>IHO Reference</w:t>
              </w:r>
            </w:ins>
          </w:p>
        </w:tc>
        <w:tc>
          <w:tcPr>
            <w:tcW w:w="2382" w:type="dxa"/>
            <w:shd w:val="clear" w:color="auto" w:fill="FFFFFF" w:themeFill="background1"/>
            <w:vAlign w:val="center"/>
          </w:tcPr>
          <w:p w14:paraId="6D4D3CFC" w14:textId="5BA74B07" w:rsidR="00774B59" w:rsidRDefault="00774B59" w:rsidP="00B06D25">
            <w:pPr>
              <w:jc w:val="left"/>
            </w:pPr>
            <w:r>
              <w:t>S-101PC</w:t>
            </w:r>
          </w:p>
          <w:p w14:paraId="259EDD6C" w14:textId="1FADE595" w:rsidR="00595932" w:rsidRPr="004065B1" w:rsidRDefault="00774B59" w:rsidP="00B06D25">
            <w:pPr>
              <w:jc w:val="left"/>
              <w:rPr>
                <w:ins w:id="10543" w:author="jonathan pritchard" w:date="2024-10-24T07:29:00Z" w16du:dateUtc="2024-10-24T06:29:00Z"/>
              </w:rPr>
            </w:pPr>
            <w:r>
              <w:t>S-100 Part 10a</w:t>
            </w:r>
          </w:p>
        </w:tc>
      </w:tr>
      <w:tr w:rsidR="00595932" w14:paraId="2BA7748A" w14:textId="77777777" w:rsidTr="00B06D25">
        <w:trPr>
          <w:tblHeader/>
          <w:ins w:id="10544" w:author="jonathan pritchard" w:date="2024-10-24T07:29:00Z"/>
        </w:trPr>
        <w:tc>
          <w:tcPr>
            <w:tcW w:w="9526" w:type="dxa"/>
            <w:gridSpan w:val="4"/>
            <w:shd w:val="clear" w:color="auto" w:fill="E5B8B7" w:themeFill="accent2" w:themeFillTint="66"/>
            <w:vAlign w:val="center"/>
          </w:tcPr>
          <w:p w14:paraId="78388732" w14:textId="77777777" w:rsidR="00595932" w:rsidRDefault="00595932" w:rsidP="00B06D25">
            <w:pPr>
              <w:rPr>
                <w:ins w:id="10545" w:author="jonathan pritchard" w:date="2024-10-24T07:29:00Z" w16du:dateUtc="2024-10-24T06:29:00Z"/>
              </w:rPr>
            </w:pPr>
            <w:ins w:id="10546" w:author="jonathan pritchard" w:date="2024-10-24T07:29:00Z" w16du:dateUtc="2024-10-24T06:29:00Z">
              <w:r w:rsidRPr="000A066E">
                <w:rPr>
                  <w:b/>
                </w:rPr>
                <w:t>Test description</w:t>
              </w:r>
            </w:ins>
          </w:p>
        </w:tc>
      </w:tr>
      <w:tr w:rsidR="00595932" w:rsidRPr="005D2431" w14:paraId="27C2B610" w14:textId="77777777" w:rsidTr="00B06D25">
        <w:trPr>
          <w:tblHeader/>
          <w:ins w:id="10547" w:author="jonathan pritchard" w:date="2024-10-24T07:29:00Z"/>
        </w:trPr>
        <w:tc>
          <w:tcPr>
            <w:tcW w:w="9526" w:type="dxa"/>
            <w:gridSpan w:val="4"/>
            <w:vAlign w:val="center"/>
          </w:tcPr>
          <w:p w14:paraId="522E90D9" w14:textId="77777777" w:rsidR="00595932" w:rsidRDefault="00595932" w:rsidP="00B06D25">
            <w:pPr>
              <w:pStyle w:val="ListParagraph"/>
              <w:rPr>
                <w:ins w:id="10548" w:author="jonathan pritchard" w:date="2024-10-24T07:29:00Z" w16du:dateUtc="2024-10-24T06:29:00Z"/>
                <w:i/>
              </w:rPr>
            </w:pPr>
          </w:p>
          <w:p w14:paraId="3719CF52" w14:textId="4FFFE1A7" w:rsidR="00595932" w:rsidRDefault="00595932" w:rsidP="00B06D25">
            <w:pPr>
              <w:pStyle w:val="ListParagraph"/>
              <w:numPr>
                <w:ilvl w:val="0"/>
                <w:numId w:val="84"/>
              </w:numPr>
              <w:rPr>
                <w:ins w:id="10549" w:author="jonathan pritchard" w:date="2024-10-24T07:30:00Z" w16du:dateUtc="2024-10-24T06:30:00Z"/>
                <w:i/>
              </w:rPr>
            </w:pPr>
            <w:ins w:id="10550" w:author="jonathan pritchard" w:date="2024-10-24T07:30:00Z" w16du:dateUtc="2024-10-24T06:30:00Z">
              <w:r>
                <w:rPr>
                  <w:i/>
                </w:rPr>
                <w:t>Tests for complex portrayal of ENC</w:t>
              </w:r>
            </w:ins>
            <w:ins w:id="10551" w:author="jonathan pritchard" w:date="2024-10-24T07:31:00Z" w16du:dateUtc="2024-10-24T06:31:00Z">
              <w:r>
                <w:rPr>
                  <w:i/>
                </w:rPr>
                <w:t xml:space="preserve"> – from PC</w:t>
              </w:r>
            </w:ins>
          </w:p>
          <w:p w14:paraId="7E3BC0DE" w14:textId="77777777" w:rsidR="00595932" w:rsidRDefault="00595932" w:rsidP="00B06D25">
            <w:pPr>
              <w:pStyle w:val="ListParagraph"/>
              <w:numPr>
                <w:ilvl w:val="0"/>
                <w:numId w:val="84"/>
              </w:numPr>
              <w:rPr>
                <w:ins w:id="10552" w:author="jonathan pritchard" w:date="2024-10-24T07:30:00Z" w16du:dateUtc="2024-10-24T06:30:00Z"/>
                <w:i/>
              </w:rPr>
            </w:pPr>
            <w:ins w:id="10553" w:author="jonathan pritchard" w:date="2024-10-24T07:30:00Z" w16du:dateUtc="2024-10-24T06:30:00Z">
              <w:r>
                <w:rPr>
                  <w:i/>
                </w:rPr>
                <w:t>Long record test 00000 header</w:t>
              </w:r>
            </w:ins>
          </w:p>
          <w:p w14:paraId="12C8A35C" w14:textId="77777777" w:rsidR="00595932" w:rsidRDefault="00595932" w:rsidP="00B06D25">
            <w:pPr>
              <w:pStyle w:val="ListParagraph"/>
              <w:numPr>
                <w:ilvl w:val="0"/>
                <w:numId w:val="84"/>
              </w:numPr>
              <w:rPr>
                <w:ins w:id="10554" w:author="jonathan pritchard" w:date="2024-10-24T07:30:00Z" w16du:dateUtc="2024-10-24T06:30:00Z"/>
                <w:i/>
              </w:rPr>
            </w:pPr>
            <w:ins w:id="10555" w:author="jonathan pritchard" w:date="2024-10-24T07:30:00Z" w16du:dateUtc="2024-10-24T06:30:00Z">
              <w:r>
                <w:rPr>
                  <w:i/>
                </w:rPr>
                <w:t>Multiple spatial associations (if enabled)</w:t>
              </w:r>
            </w:ins>
          </w:p>
          <w:p w14:paraId="36436653" w14:textId="77777777" w:rsidR="00595932" w:rsidRDefault="00595932" w:rsidP="00B06D25">
            <w:pPr>
              <w:pStyle w:val="ListParagraph"/>
              <w:numPr>
                <w:ilvl w:val="0"/>
                <w:numId w:val="84"/>
              </w:numPr>
              <w:rPr>
                <w:ins w:id="10556" w:author="jonathan pritchard" w:date="2024-10-24T13:23:00Z" w16du:dateUtc="2024-10-24T12:23:00Z"/>
                <w:i/>
              </w:rPr>
            </w:pPr>
            <w:ins w:id="10557" w:author="jonathan pritchard" w:date="2024-10-24T07:30:00Z" w16du:dateUtc="2024-10-24T06:30:00Z">
              <w:r>
                <w:rPr>
                  <w:i/>
                </w:rPr>
                <w:t>Composite curves a</w:t>
              </w:r>
            </w:ins>
            <w:ins w:id="10558" w:author="jonathan pritchard" w:date="2024-10-24T07:31:00Z" w16du:dateUtc="2024-10-24T06:31:00Z">
              <w:r>
                <w:rPr>
                  <w:i/>
                </w:rPr>
                <w:t>s multiple records/repeated subfields</w:t>
              </w:r>
            </w:ins>
          </w:p>
          <w:p w14:paraId="3D60965E" w14:textId="476D7837" w:rsidR="00CA1E74" w:rsidRDefault="00CA1E74" w:rsidP="00B06D25">
            <w:pPr>
              <w:pStyle w:val="ListParagraph"/>
              <w:numPr>
                <w:ilvl w:val="0"/>
                <w:numId w:val="84"/>
              </w:numPr>
              <w:rPr>
                <w:ins w:id="10559" w:author="jonathan pritchard" w:date="2024-10-24T13:23:00Z" w16du:dateUtc="2024-10-24T12:23:00Z"/>
                <w:i/>
              </w:rPr>
            </w:pPr>
            <w:proofErr w:type="spellStart"/>
            <w:ins w:id="10560" w:author="jonathan pritchard" w:date="2024-10-24T13:23:00Z" w16du:dateUtc="2024-10-24T12:23:00Z">
              <w:r>
                <w:rPr>
                  <w:i/>
                </w:rPr>
                <w:t>Scamin</w:t>
              </w:r>
              <w:proofErr w:type="spellEnd"/>
              <w:r>
                <w:rPr>
                  <w:i/>
                </w:rPr>
                <w:t>/</w:t>
              </w:r>
              <w:proofErr w:type="spellStart"/>
              <w:r>
                <w:rPr>
                  <w:i/>
                </w:rPr>
                <w:t>scamax</w:t>
              </w:r>
              <w:proofErr w:type="spellEnd"/>
              <w:r>
                <w:rPr>
                  <w:i/>
                </w:rPr>
                <w:t xml:space="preserve"> in spatial (and feature?)</w:t>
              </w:r>
            </w:ins>
          </w:p>
          <w:p w14:paraId="10F34EA5" w14:textId="201F2B2E" w:rsidR="00CA1E74" w:rsidRDefault="00CA1E74" w:rsidP="00B06D25">
            <w:pPr>
              <w:pStyle w:val="ListParagraph"/>
              <w:numPr>
                <w:ilvl w:val="0"/>
                <w:numId w:val="84"/>
              </w:numPr>
              <w:rPr>
                <w:ins w:id="10561" w:author="jonathan pritchard" w:date="2024-10-24T07:31:00Z" w16du:dateUtc="2024-10-24T06:31:00Z"/>
                <w:i/>
              </w:rPr>
            </w:pPr>
            <w:ins w:id="10562" w:author="jonathan pritchard" w:date="2024-10-24T13:23:00Z" w16du:dateUtc="2024-10-24T12:23:00Z">
              <w:r>
                <w:rPr>
                  <w:i/>
                </w:rPr>
                <w:t>Other exhaustive ISO8211 tests</w:t>
              </w:r>
            </w:ins>
          </w:p>
          <w:p w14:paraId="5F77AFF1" w14:textId="634E13F8" w:rsidR="00595932" w:rsidRDefault="00595932" w:rsidP="00B06D25">
            <w:pPr>
              <w:pStyle w:val="ListParagraph"/>
              <w:numPr>
                <w:ilvl w:val="0"/>
                <w:numId w:val="84"/>
              </w:numPr>
              <w:rPr>
                <w:ins w:id="10563" w:author="jonathan pritchard" w:date="2024-10-24T13:14:00Z" w16du:dateUtc="2024-10-24T12:14:00Z"/>
                <w:i/>
              </w:rPr>
            </w:pPr>
            <w:ins w:id="10564" w:author="jonathan pritchard" w:date="2024-10-24T07:31:00Z" w16du:dateUtc="2024-10-24T06:31:00Z">
              <w:r>
                <w:rPr>
                  <w:i/>
                </w:rPr>
                <w:t>Surfaces as multiple records/repeated subfields</w:t>
              </w:r>
            </w:ins>
            <w:ins w:id="10565" w:author="jonathan pritchard" w:date="2024-10-24T07:29:00Z" w16du:dateUtc="2024-10-24T06:29:00Z">
              <w:r>
                <w:rPr>
                  <w:i/>
                </w:rPr>
                <w:t>.</w:t>
              </w:r>
            </w:ins>
          </w:p>
          <w:p w14:paraId="2FF4BC96" w14:textId="4286188C" w:rsidR="00EB6E4A" w:rsidRDefault="00EB6E4A" w:rsidP="00B06D25">
            <w:pPr>
              <w:pStyle w:val="ListParagraph"/>
              <w:numPr>
                <w:ilvl w:val="0"/>
                <w:numId w:val="84"/>
              </w:numPr>
              <w:rPr>
                <w:ins w:id="10566" w:author="jonathan pritchard" w:date="2024-10-24T13:14:00Z" w16du:dateUtc="2024-10-24T12:14:00Z"/>
                <w:i/>
              </w:rPr>
            </w:pPr>
            <w:ins w:id="10567" w:author="jonathan pritchard" w:date="2024-10-24T13:14:00Z" w16du:dateUtc="2024-10-24T12:14:00Z">
              <w:r>
                <w:rPr>
                  <w:i/>
                </w:rPr>
                <w:t xml:space="preserve">Portrayal of Shared Edges (PC </w:t>
              </w:r>
              <w:proofErr w:type="spellStart"/>
              <w:r>
                <w:rPr>
                  <w:i/>
                </w:rPr>
                <w:t>Github</w:t>
              </w:r>
              <w:proofErr w:type="spellEnd"/>
              <w:r>
                <w:rPr>
                  <w:i/>
                </w:rPr>
                <w:t xml:space="preserve"> 100 &amp; TSM paper)</w:t>
              </w:r>
            </w:ins>
          </w:p>
          <w:p w14:paraId="250AFBED" w14:textId="17DE4E99" w:rsidR="00EB6E4A" w:rsidRPr="005C6EDC" w:rsidRDefault="0035160A" w:rsidP="00B06D25">
            <w:pPr>
              <w:pStyle w:val="ListParagraph"/>
              <w:numPr>
                <w:ilvl w:val="0"/>
                <w:numId w:val="84"/>
              </w:numPr>
              <w:rPr>
                <w:ins w:id="10568" w:author="jonathan pritchard" w:date="2024-10-24T15:40:00Z" w16du:dateUtc="2024-10-24T14:40:00Z"/>
                <w:i/>
                <w:rPrChange w:id="10569" w:author="jonathan pritchard" w:date="2024-10-24T15:40:00Z" w16du:dateUtc="2024-10-24T14:40:00Z">
                  <w:rPr>
                    <w:ins w:id="10570" w:author="jonathan pritchard" w:date="2024-10-24T15:40:00Z" w16du:dateUtc="2024-10-24T14:40:00Z"/>
                    <w:iCs/>
                  </w:rPr>
                </w:rPrChange>
              </w:rPr>
            </w:pPr>
            <w:ins w:id="10571" w:author="jonathan pritchard" w:date="2024-10-25T17:11:00Z" w16du:dateUtc="2024-10-25T16:11:00Z">
              <w:r>
                <w:rPr>
                  <w:i/>
                </w:rPr>
                <w:t xml:space="preserve">Full </w:t>
              </w:r>
            </w:ins>
            <w:ins w:id="10572" w:author="jonathan pritchard" w:date="2024-10-24T15:33:00Z" w16du:dateUtc="2024-10-24T14:33:00Z">
              <w:r w:rsidR="005C6EDC" w:rsidRPr="005C6EDC">
                <w:rPr>
                  <w:i/>
                  <w:rPrChange w:id="10573" w:author="jonathan pritchard" w:date="2024-10-24T15:33:00Z" w16du:dateUtc="2024-10-24T14:33:00Z">
                    <w:rPr>
                      <w:iCs/>
                    </w:rPr>
                  </w:rPrChange>
                </w:rPr>
                <w:t>Updating</w:t>
              </w:r>
              <w:r w:rsidR="005C6EDC">
                <w:rPr>
                  <w:iCs/>
                </w:rPr>
                <w:t>.</w:t>
              </w:r>
            </w:ins>
          </w:p>
          <w:p w14:paraId="7F65C221" w14:textId="3ECB0F41" w:rsidR="005C6EDC" w:rsidRDefault="005C6EDC" w:rsidP="00B06D25">
            <w:pPr>
              <w:pStyle w:val="ListParagraph"/>
              <w:numPr>
                <w:ilvl w:val="0"/>
                <w:numId w:val="84"/>
              </w:numPr>
              <w:rPr>
                <w:ins w:id="10574" w:author="jonathan pritchard" w:date="2024-10-24T07:29:00Z" w16du:dateUtc="2024-10-24T06:29:00Z"/>
                <w:i/>
              </w:rPr>
            </w:pPr>
            <w:ins w:id="10575" w:author="jonathan pritchard" w:date="2024-10-24T15:40:00Z" w16du:dateUtc="2024-10-24T14:40:00Z">
              <w:r>
                <w:rPr>
                  <w:i/>
                </w:rPr>
                <w:t>Coordinate Order</w:t>
              </w:r>
            </w:ins>
            <w:ins w:id="10576" w:author="jonathan pritchard" w:date="2024-10-25T17:11:00Z" w16du:dateUtc="2024-10-25T16:11:00Z">
              <w:r w:rsidR="0035160A">
                <w:rPr>
                  <w:i/>
                </w:rPr>
                <w:t xml:space="preserve"> of GML products</w:t>
              </w:r>
            </w:ins>
          </w:p>
          <w:p w14:paraId="0DA5ABF6" w14:textId="77777777" w:rsidR="00595932" w:rsidRPr="00A81079" w:rsidRDefault="00595932" w:rsidP="00B06D25">
            <w:pPr>
              <w:pStyle w:val="ListParagraph"/>
              <w:rPr>
                <w:ins w:id="10577" w:author="jonathan pritchard" w:date="2024-10-24T07:29:00Z" w16du:dateUtc="2024-10-24T06:29:00Z"/>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10578" w:name="_Toc189491319"/>
      <w:r w:rsidR="000A72CE">
        <w:lastRenderedPageBreak/>
        <w:t>Detection and Notification of Navigational Hazards</w:t>
      </w:r>
      <w:bookmarkEnd w:id="10578"/>
    </w:p>
    <w:p w14:paraId="4E44EC83" w14:textId="15EC1978" w:rsidR="000A72CE" w:rsidRPr="00774B59" w:rsidRDefault="000A72CE" w:rsidP="00E30B8F">
      <w:pPr>
        <w:pStyle w:val="Heading2"/>
      </w:pPr>
      <w:bookmarkStart w:id="10579" w:name="_Toc189491320"/>
      <w:commentRangeStart w:id="10580"/>
      <w:r w:rsidRPr="00774B59">
        <w:t>Detection and Notification of Navigational Hazards - Basic test</w:t>
      </w:r>
      <w:commentRangeEnd w:id="10580"/>
      <w:r w:rsidR="00CA1E74" w:rsidRPr="00774B59">
        <w:rPr>
          <w:rStyle w:val="CommentReference"/>
          <w:b w:val="0"/>
          <w:snapToGrid/>
          <w:color w:val="000000"/>
        </w:rPr>
        <w:commentReference w:id="10580"/>
      </w:r>
      <w:bookmarkEnd w:id="1057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71055B4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13558C"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CC5C5A9" w14:textId="5BC0835B" w:rsidR="001527EA" w:rsidRPr="00C87169" w:rsidRDefault="00674E38" w:rsidP="00541D1A">
            <w:pPr>
              <w:jc w:val="center"/>
              <w:rPr>
                <w:rFonts w:cs="Arial"/>
                <w:bCs/>
              </w:rPr>
            </w:pPr>
            <w:proofErr w:type="spellStart"/>
            <w:r>
              <w:t>NavigationalHazards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A3CAA2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4587821" w14:textId="3B83BDFC" w:rsidR="001527EA" w:rsidRPr="00340B0D" w:rsidRDefault="00674E38" w:rsidP="00541D1A">
            <w:pPr>
              <w:jc w:val="center"/>
              <w:rPr>
                <w:rFonts w:cs="Arial"/>
                <w:sz w:val="18"/>
                <w:szCs w:val="18"/>
              </w:rPr>
            </w:pPr>
            <w:r>
              <w:rPr>
                <w:rFonts w:ascii="Calibri" w:hAnsi="Calibri" w:cs="Calibri"/>
                <w:color w:val="000000"/>
                <w:sz w:val="22"/>
                <w:szCs w:val="22"/>
              </w:rPr>
              <w:t>S-98 12.</w:t>
            </w:r>
            <w:r w:rsidR="00774B59">
              <w:rPr>
                <w:rFonts w:ascii="Calibri" w:hAnsi="Calibri" w:cs="Calibri"/>
                <w:color w:val="000000"/>
                <w:sz w:val="22"/>
                <w:szCs w:val="22"/>
              </w:rPr>
              <w:t>10.6</w:t>
            </w:r>
          </w:p>
        </w:tc>
      </w:tr>
      <w:tr w:rsidR="001527EA" w:rsidRPr="00340B0D" w14:paraId="11944AC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BDC6D"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537DAED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10617B4" w14:textId="77777777" w:rsidR="001527EA" w:rsidRDefault="001527EA" w:rsidP="00541D1A">
            <w:pPr>
              <w:rPr>
                <w:rFonts w:cs="Arial"/>
                <w:i/>
              </w:rPr>
            </w:pPr>
          </w:p>
          <w:p w14:paraId="6290B760" w14:textId="2B9EA0F9" w:rsidR="00674E38" w:rsidRPr="00544135" w:rsidRDefault="00674E38" w:rsidP="00674E38">
            <w:pPr>
              <w:jc w:val="left"/>
              <w:rPr>
                <w:i/>
              </w:rPr>
            </w:pPr>
            <w:r w:rsidRPr="00544135">
              <w:rPr>
                <w:i/>
              </w:rPr>
              <w:t xml:space="preserve">The purpose of this test is to verify by observation that ECDIS provides an appropriate indication when the Mariner plans a route closer than a user-specified distance from any </w:t>
            </w:r>
            <w:r>
              <w:rPr>
                <w:i/>
              </w:rPr>
              <w:t>feature</w:t>
            </w:r>
            <w:r w:rsidRPr="00544135">
              <w:rPr>
                <w:i/>
              </w:rPr>
              <w:t xml:space="preserve">s satisfying the conditions for this test as </w:t>
            </w:r>
            <w:r w:rsidRPr="00674E38">
              <w:rPr>
                <w:i/>
              </w:rPr>
              <w:t xml:space="preserve">listed </w:t>
            </w:r>
            <w:r>
              <w:rPr>
                <w:i/>
              </w:rPr>
              <w:t xml:space="preserve"> in the S101 alert and Indications catalogue </w:t>
            </w:r>
            <w:r w:rsidRPr="00544135">
              <w:rPr>
                <w:i/>
              </w:rPr>
              <w:t xml:space="preserve">and included in the test </w:t>
            </w:r>
            <w:r>
              <w:rPr>
                <w:i/>
              </w:rPr>
              <w:t>dataset</w:t>
            </w:r>
            <w:r w:rsidRPr="00544135">
              <w:rPr>
                <w:i/>
              </w:rPr>
              <w:t xml:space="preserve"> </w:t>
            </w:r>
            <w:r>
              <w:rPr>
                <w:i/>
              </w:rPr>
              <w:t>101AA00N</w:t>
            </w:r>
            <w:r w:rsidRPr="00544135">
              <w:rPr>
                <w:i/>
              </w:rPr>
              <w:t>AVHZ.000.</w:t>
            </w:r>
          </w:p>
          <w:p w14:paraId="64D7D3A9" w14:textId="77777777" w:rsidR="00674E38" w:rsidRPr="00544135" w:rsidRDefault="00674E38" w:rsidP="00674E38">
            <w:pPr>
              <w:rPr>
                <w:i/>
              </w:rPr>
            </w:pPr>
          </w:p>
          <w:p w14:paraId="1CD2EB11" w14:textId="46DFE8EA" w:rsidR="00674E38" w:rsidRPr="009C22F4" w:rsidRDefault="00674E38" w:rsidP="00674E38">
            <w:pPr>
              <w:rPr>
                <w:rFonts w:cs="Arial"/>
                <w:i/>
              </w:rPr>
            </w:pPr>
            <w:r w:rsidRPr="00544135">
              <w:rPr>
                <w:i/>
              </w:rPr>
              <w:t xml:space="preserve">This test is performed by loading the test cell </w:t>
            </w:r>
            <w:r>
              <w:rPr>
                <w:i/>
              </w:rPr>
              <w:t>101AA00N</w:t>
            </w:r>
            <w:r w:rsidRPr="00544135">
              <w:rPr>
                <w:i/>
              </w:rPr>
              <w:t>AVHZ.000, manually creating a route connecting all way points between feature</w:t>
            </w:r>
            <w:r>
              <w:rPr>
                <w:i/>
              </w:rPr>
              <w:t xml:space="preserve">s </w:t>
            </w:r>
            <w:r w:rsidRPr="00544135">
              <w:rPr>
                <w:i/>
              </w:rPr>
              <w:t>marked as WP1 through WP18 and checking display against the corresponding graphical plot</w:t>
            </w:r>
          </w:p>
          <w:p w14:paraId="61C81294" w14:textId="77777777" w:rsidR="001527EA" w:rsidRPr="009C22F4" w:rsidRDefault="001527EA" w:rsidP="00541D1A">
            <w:pPr>
              <w:rPr>
                <w:rFonts w:cs="Arial"/>
                <w:i/>
              </w:rPr>
            </w:pPr>
          </w:p>
        </w:tc>
      </w:tr>
      <w:tr w:rsidR="001527EA" w:rsidRPr="00340B0D" w14:paraId="428D6C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8D203"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73CE3A77"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7AA3FA"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942C" w14:textId="77777777" w:rsidR="001527EA" w:rsidRPr="00340B0D" w:rsidRDefault="001527EA" w:rsidP="00541D1A">
            <w:pPr>
              <w:jc w:val="center"/>
              <w:rPr>
                <w:rFonts w:cs="Arial"/>
                <w:b/>
                <w:bCs/>
                <w:sz w:val="18"/>
                <w:szCs w:val="18"/>
              </w:rPr>
            </w:pPr>
          </w:p>
        </w:tc>
      </w:tr>
      <w:tr w:rsidR="001527EA" w:rsidRPr="00340B0D" w14:paraId="40A58D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9A5E94E"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CF43BC2" w14:textId="77777777" w:rsidR="001527EA" w:rsidRPr="00340B0D" w:rsidRDefault="001527EA" w:rsidP="00541D1A">
            <w:pPr>
              <w:rPr>
                <w:rFonts w:cs="Arial"/>
                <w:sz w:val="18"/>
                <w:szCs w:val="18"/>
              </w:rPr>
            </w:pPr>
          </w:p>
        </w:tc>
      </w:tr>
      <w:tr w:rsidR="001527EA" w:rsidRPr="00340B0D" w14:paraId="4CE4173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A2A4DFD"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FEB149" w14:textId="77777777" w:rsidR="001527EA" w:rsidRPr="00340B0D" w:rsidRDefault="001527EA" w:rsidP="00541D1A">
            <w:pPr>
              <w:rPr>
                <w:rFonts w:cs="Arial"/>
                <w:sz w:val="18"/>
                <w:szCs w:val="18"/>
              </w:rPr>
            </w:pPr>
          </w:p>
        </w:tc>
      </w:tr>
      <w:tr w:rsidR="001527EA" w:rsidRPr="00340B0D" w14:paraId="131CEFF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5B365A"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40FC53"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6654C283" w14:textId="77777777" w:rsidTr="00541D1A">
        <w:sdt>
          <w:sdtPr>
            <w:rPr>
              <w:rFonts w:cs="Arial"/>
              <w:sz w:val="18"/>
              <w:szCs w:val="18"/>
            </w:rPr>
            <w:alias w:val="Diplay Category"/>
            <w:tag w:val="Diplay Categor"/>
            <w:id w:val="1008642854"/>
            <w:placeholder>
              <w:docPart w:val="7CF8762BC1B34393863E5F36602B7B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2FB638"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96E5F1B"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A4363B3" w14:textId="77777777" w:rsidR="001527EA" w:rsidRPr="00340B0D" w:rsidRDefault="001527EA" w:rsidP="00541D1A">
            <w:pPr>
              <w:jc w:val="center"/>
              <w:rPr>
                <w:rFonts w:cs="Arial"/>
                <w:sz w:val="18"/>
                <w:szCs w:val="18"/>
              </w:rPr>
            </w:pPr>
          </w:p>
        </w:tc>
      </w:tr>
      <w:tr w:rsidR="001527EA" w:rsidRPr="00340B0D" w14:paraId="0B147EF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CB6F86D"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654975"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C001DE" w14:textId="77777777" w:rsidR="001527EA" w:rsidRPr="00340B0D" w:rsidRDefault="001527EA" w:rsidP="00541D1A">
            <w:pPr>
              <w:jc w:val="center"/>
              <w:rPr>
                <w:rFonts w:cs="Arial"/>
                <w:sz w:val="18"/>
                <w:szCs w:val="18"/>
              </w:rPr>
            </w:pPr>
          </w:p>
        </w:tc>
      </w:tr>
      <w:tr w:rsidR="001527EA" w:rsidRPr="00340B0D" w14:paraId="58581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567622"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D1F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9CAB65E"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C31DBA" w14:textId="77777777" w:rsidR="001527EA" w:rsidRPr="00340B0D" w:rsidRDefault="001527EA" w:rsidP="00541D1A">
            <w:pPr>
              <w:jc w:val="center"/>
              <w:rPr>
                <w:rFonts w:cs="Arial"/>
                <w:sz w:val="18"/>
                <w:szCs w:val="18"/>
              </w:rPr>
            </w:pPr>
          </w:p>
        </w:tc>
      </w:tr>
      <w:tr w:rsidR="001527EA" w:rsidRPr="00340B0D" w14:paraId="0A4F85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42E8F"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AFF9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1FBFCF4"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B23DFDA" w14:textId="77777777" w:rsidR="001527EA" w:rsidRPr="00340B0D" w:rsidRDefault="001527EA" w:rsidP="00541D1A">
            <w:pPr>
              <w:jc w:val="center"/>
              <w:rPr>
                <w:rFonts w:cs="Arial"/>
                <w:sz w:val="18"/>
                <w:szCs w:val="18"/>
              </w:rPr>
            </w:pPr>
          </w:p>
        </w:tc>
      </w:tr>
      <w:tr w:rsidR="001527EA" w:rsidRPr="00340B0D" w14:paraId="2A065B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BDF778"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CB86C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3FDF4AE"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A08B23" w14:textId="77777777" w:rsidR="001527EA" w:rsidRPr="00340B0D" w:rsidRDefault="001527EA" w:rsidP="00541D1A">
            <w:pPr>
              <w:jc w:val="center"/>
              <w:rPr>
                <w:rFonts w:cs="Arial"/>
                <w:sz w:val="18"/>
                <w:szCs w:val="18"/>
              </w:rPr>
            </w:pPr>
          </w:p>
        </w:tc>
      </w:tr>
      <w:tr w:rsidR="001527EA" w:rsidRPr="00340B0D" w14:paraId="5F1AC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F55BB8"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CC845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3FDBB59"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8091296" w14:textId="77777777" w:rsidR="001527EA" w:rsidRPr="00340B0D" w:rsidRDefault="001527EA" w:rsidP="00541D1A">
            <w:pPr>
              <w:jc w:val="center"/>
              <w:rPr>
                <w:rFonts w:cs="Arial"/>
                <w:sz w:val="18"/>
                <w:szCs w:val="18"/>
              </w:rPr>
            </w:pPr>
          </w:p>
        </w:tc>
      </w:tr>
      <w:tr w:rsidR="001527EA" w:rsidRPr="00340B0D" w14:paraId="5A48B9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A004CB"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E49565"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D441FA2"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97E3875" w14:textId="77777777" w:rsidR="001527EA" w:rsidRPr="00340B0D" w:rsidRDefault="001527EA" w:rsidP="00541D1A">
            <w:pPr>
              <w:jc w:val="center"/>
              <w:rPr>
                <w:rFonts w:cs="Arial"/>
                <w:sz w:val="18"/>
                <w:szCs w:val="18"/>
              </w:rPr>
            </w:pPr>
          </w:p>
        </w:tc>
      </w:tr>
      <w:tr w:rsidR="001527EA" w:rsidRPr="00340B0D" w14:paraId="075A7B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04D4E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69B10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0BA7D4C"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D656EDB" w14:textId="77777777" w:rsidR="001527EA" w:rsidRPr="00340B0D" w:rsidRDefault="001527EA" w:rsidP="00541D1A">
            <w:pPr>
              <w:jc w:val="center"/>
              <w:rPr>
                <w:rFonts w:cs="Arial"/>
                <w:sz w:val="18"/>
                <w:szCs w:val="18"/>
              </w:rPr>
            </w:pPr>
          </w:p>
        </w:tc>
      </w:tr>
      <w:tr w:rsidR="001527EA" w:rsidRPr="00340B0D" w14:paraId="6B08EA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3D44CC"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5198C"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F31BA02"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B9AC04" w14:textId="77777777" w:rsidR="001527EA" w:rsidRPr="00340B0D" w:rsidRDefault="001527EA" w:rsidP="00541D1A">
            <w:pPr>
              <w:jc w:val="center"/>
              <w:rPr>
                <w:rFonts w:cs="Arial"/>
                <w:sz w:val="18"/>
                <w:szCs w:val="18"/>
              </w:rPr>
            </w:pPr>
          </w:p>
        </w:tc>
      </w:tr>
      <w:tr w:rsidR="001527EA" w:rsidRPr="00340B0D" w14:paraId="05D34C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063B09"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3A48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E9AD9B4"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9EBD5D" w14:textId="77777777" w:rsidR="001527EA" w:rsidRPr="00340B0D" w:rsidRDefault="001527EA" w:rsidP="00541D1A">
            <w:pPr>
              <w:jc w:val="center"/>
              <w:rPr>
                <w:rFonts w:cs="Arial"/>
                <w:sz w:val="18"/>
                <w:szCs w:val="18"/>
              </w:rPr>
            </w:pPr>
          </w:p>
        </w:tc>
      </w:tr>
      <w:tr w:rsidR="001527EA" w:rsidRPr="00340B0D" w14:paraId="78EA54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32B73D"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AC5F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9E4F221"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F29929C" w14:textId="77777777" w:rsidR="001527EA" w:rsidRPr="00340B0D" w:rsidRDefault="001527EA" w:rsidP="00541D1A">
            <w:pPr>
              <w:jc w:val="center"/>
              <w:rPr>
                <w:rFonts w:cs="Arial"/>
                <w:sz w:val="18"/>
                <w:szCs w:val="18"/>
              </w:rPr>
            </w:pPr>
          </w:p>
        </w:tc>
      </w:tr>
      <w:tr w:rsidR="001527EA" w:rsidRPr="00340B0D" w14:paraId="6CF991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B76BB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C298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C18539"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5208E23" w14:textId="77777777" w:rsidR="001527EA" w:rsidRPr="00340B0D" w:rsidRDefault="001527EA" w:rsidP="00541D1A">
            <w:pPr>
              <w:jc w:val="center"/>
              <w:rPr>
                <w:rFonts w:cs="Arial"/>
                <w:sz w:val="18"/>
                <w:szCs w:val="18"/>
              </w:rPr>
            </w:pPr>
          </w:p>
        </w:tc>
      </w:tr>
      <w:tr w:rsidR="001527EA" w:rsidRPr="00340B0D" w14:paraId="5FEC01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51E14F"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3D5CC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1C35C7"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F47C8B7" w14:textId="77777777" w:rsidR="001527EA" w:rsidRPr="00340B0D" w:rsidRDefault="001527EA" w:rsidP="00541D1A">
            <w:pPr>
              <w:jc w:val="center"/>
              <w:rPr>
                <w:rFonts w:cs="Arial"/>
                <w:sz w:val="18"/>
                <w:szCs w:val="18"/>
              </w:rPr>
            </w:pPr>
          </w:p>
        </w:tc>
      </w:tr>
      <w:tr w:rsidR="001527EA" w:rsidRPr="00340B0D" w14:paraId="421630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C10CFB4"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BFD2AB9"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A5CB846" w14:textId="77777777" w:rsidR="001527EA" w:rsidRPr="00340B0D" w:rsidRDefault="001527EA" w:rsidP="00541D1A">
            <w:pPr>
              <w:jc w:val="center"/>
              <w:rPr>
                <w:rFonts w:cs="Arial"/>
                <w:sz w:val="18"/>
                <w:szCs w:val="18"/>
              </w:rPr>
            </w:pPr>
          </w:p>
        </w:tc>
      </w:tr>
      <w:tr w:rsidR="001527EA" w:rsidRPr="00340B0D" w14:paraId="0285A50B" w14:textId="77777777" w:rsidTr="00541D1A">
        <w:sdt>
          <w:sdtPr>
            <w:rPr>
              <w:rFonts w:cs="Arial"/>
              <w:sz w:val="18"/>
              <w:szCs w:val="18"/>
            </w:rPr>
            <w:alias w:val="Palette"/>
            <w:tag w:val="Palette"/>
            <w:id w:val="847065003"/>
            <w:placeholder>
              <w:docPart w:val="BA2D5A11004F42A88C6D088D4757101D"/>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56D947"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6DA76F8"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1303CC" w14:textId="77777777" w:rsidR="001527EA" w:rsidRPr="00340B0D" w:rsidRDefault="001527EA" w:rsidP="00541D1A">
            <w:pPr>
              <w:jc w:val="center"/>
              <w:rPr>
                <w:rFonts w:cs="Arial"/>
                <w:sz w:val="18"/>
                <w:szCs w:val="18"/>
              </w:rPr>
            </w:pPr>
          </w:p>
        </w:tc>
      </w:tr>
      <w:tr w:rsidR="001527EA" w:rsidRPr="00340B0D" w14:paraId="52353D4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195B1B"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53C8F8EC"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6002459B" w14:textId="77777777" w:rsidR="001527EA" w:rsidRPr="00340B0D" w:rsidRDefault="001527EA" w:rsidP="00541D1A">
            <w:pPr>
              <w:jc w:val="center"/>
              <w:rPr>
                <w:rFonts w:cs="Arial"/>
                <w:sz w:val="18"/>
                <w:szCs w:val="18"/>
              </w:rPr>
            </w:pPr>
          </w:p>
        </w:tc>
      </w:tr>
      <w:tr w:rsidR="001527EA" w:rsidRPr="00340B0D" w14:paraId="3DB8D18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7C8AD5"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47E6F68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028B86A3" w14:textId="77777777" w:rsidR="001527EA" w:rsidRPr="00340B0D" w:rsidRDefault="001527EA" w:rsidP="00541D1A">
            <w:pPr>
              <w:jc w:val="center"/>
              <w:rPr>
                <w:rFonts w:cs="Arial"/>
                <w:sz w:val="18"/>
                <w:szCs w:val="18"/>
              </w:rPr>
            </w:pPr>
          </w:p>
        </w:tc>
      </w:tr>
      <w:tr w:rsidR="001527EA" w:rsidRPr="00340B0D" w14:paraId="14ECED3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4B690F"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0A51B2"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40AC2B4A" w14:textId="77777777" w:rsidTr="00541D1A">
        <w:trPr>
          <w:trHeight w:val="287"/>
        </w:trPr>
        <w:tc>
          <w:tcPr>
            <w:tcW w:w="1789" w:type="dxa"/>
            <w:tcBorders>
              <w:left w:val="single" w:sz="12" w:space="0" w:color="auto"/>
              <w:bottom w:val="single" w:sz="4" w:space="0" w:color="auto"/>
            </w:tcBorders>
          </w:tcPr>
          <w:p w14:paraId="6054F866"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6CA3B58"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7537417"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7995705" w14:textId="77777777" w:rsidR="001527EA" w:rsidRPr="00C87169" w:rsidRDefault="001527EA" w:rsidP="00541D1A">
            <w:pPr>
              <w:rPr>
                <w:rFonts w:cs="Arial"/>
              </w:rPr>
            </w:pPr>
          </w:p>
        </w:tc>
      </w:tr>
      <w:tr w:rsidR="001527EA" w:rsidRPr="00340B0D" w14:paraId="4BB8491A" w14:textId="77777777" w:rsidTr="00541D1A">
        <w:tc>
          <w:tcPr>
            <w:tcW w:w="1789" w:type="dxa"/>
            <w:tcBorders>
              <w:left w:val="single" w:sz="12" w:space="0" w:color="auto"/>
              <w:bottom w:val="single" w:sz="4" w:space="0" w:color="auto"/>
            </w:tcBorders>
          </w:tcPr>
          <w:p w14:paraId="280592DF"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E03872"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CE25989"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291BACF"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70C3362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D9433B"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4F53800"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E7244B9" w14:textId="77777777" w:rsidR="001527EA" w:rsidRPr="00340B0D" w:rsidRDefault="001527EA" w:rsidP="00541D1A">
            <w:pPr>
              <w:rPr>
                <w:rFonts w:cs="Arial"/>
                <w:sz w:val="18"/>
                <w:szCs w:val="18"/>
              </w:rPr>
            </w:pPr>
          </w:p>
        </w:tc>
      </w:tr>
      <w:tr w:rsidR="001527EA" w:rsidRPr="00340B0D" w14:paraId="5CAC1F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02A622" w14:textId="77777777" w:rsidR="001527EA" w:rsidRPr="00340B0D" w:rsidRDefault="001527EA" w:rsidP="00541D1A">
            <w:pPr>
              <w:rPr>
                <w:rFonts w:cs="Arial"/>
                <w:sz w:val="18"/>
                <w:szCs w:val="18"/>
              </w:rPr>
            </w:pPr>
          </w:p>
        </w:tc>
      </w:tr>
      <w:tr w:rsidR="001527EA" w:rsidRPr="00340B0D" w14:paraId="63C0435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536115"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1E80FC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E50D5E"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3EAD09"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C1381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75A9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90C1B7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877E2C"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005040" w14:textId="77777777" w:rsidR="001527EA" w:rsidRPr="00340B0D" w:rsidRDefault="001527EA" w:rsidP="00541D1A">
            <w:pPr>
              <w:rPr>
                <w:rFonts w:cs="Arial"/>
                <w:sz w:val="18"/>
                <w:szCs w:val="18"/>
              </w:rPr>
            </w:pPr>
          </w:p>
        </w:tc>
      </w:tr>
      <w:tr w:rsidR="001527EA" w:rsidRPr="00340B0D" w14:paraId="5EB1BA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4F00E7"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E24CD4"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AA0941"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231E1D6" w14:textId="77777777" w:rsidR="001527EA" w:rsidRPr="00340B0D" w:rsidRDefault="001527EA" w:rsidP="00541D1A">
            <w:pPr>
              <w:rPr>
                <w:rFonts w:cs="Arial"/>
                <w:sz w:val="18"/>
                <w:szCs w:val="18"/>
              </w:rPr>
            </w:pPr>
          </w:p>
        </w:tc>
      </w:tr>
      <w:tr w:rsidR="001527EA" w:rsidRPr="00340B0D" w14:paraId="49C72C7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4F0EC3"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AF6309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B41F2E"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61CCBE6" w14:textId="77777777" w:rsidR="001527EA" w:rsidRPr="00340B0D" w:rsidRDefault="001527EA" w:rsidP="00541D1A">
            <w:pPr>
              <w:rPr>
                <w:rFonts w:cs="Arial"/>
                <w:sz w:val="18"/>
                <w:szCs w:val="18"/>
              </w:rPr>
            </w:pPr>
          </w:p>
        </w:tc>
      </w:tr>
      <w:tr w:rsidR="001527EA" w:rsidRPr="00340B0D" w14:paraId="2BA84D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902CAF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B30725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F57F0"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7FD4E0E" w14:textId="77777777" w:rsidR="001527EA" w:rsidRPr="00340B0D" w:rsidRDefault="001527EA" w:rsidP="00541D1A">
            <w:pPr>
              <w:rPr>
                <w:rFonts w:cs="Arial"/>
                <w:sz w:val="18"/>
                <w:szCs w:val="18"/>
              </w:rPr>
            </w:pPr>
          </w:p>
        </w:tc>
      </w:tr>
      <w:tr w:rsidR="001527EA" w:rsidRPr="00340B0D" w14:paraId="0E8F07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3151A"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10D7E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BFCDD1"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24790EA" w14:textId="77777777" w:rsidR="001527EA" w:rsidRPr="00340B0D" w:rsidRDefault="001527EA" w:rsidP="00541D1A">
            <w:pPr>
              <w:rPr>
                <w:rFonts w:cs="Arial"/>
                <w:sz w:val="18"/>
                <w:szCs w:val="18"/>
              </w:rPr>
            </w:pPr>
          </w:p>
        </w:tc>
      </w:tr>
      <w:tr w:rsidR="001527EA" w:rsidRPr="00340B0D" w14:paraId="70918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201BE"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DD9A4B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90363A"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47D28C3" w14:textId="77777777" w:rsidR="001527EA" w:rsidRPr="00340B0D" w:rsidRDefault="001527EA" w:rsidP="00541D1A">
            <w:pPr>
              <w:rPr>
                <w:rFonts w:cs="Arial"/>
                <w:sz w:val="18"/>
                <w:szCs w:val="18"/>
              </w:rPr>
            </w:pPr>
          </w:p>
        </w:tc>
      </w:tr>
      <w:tr w:rsidR="001527EA" w:rsidRPr="00340B0D" w14:paraId="677EE6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7DD0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2076FD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A50E"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41DD4F0" w14:textId="77777777" w:rsidR="001527EA" w:rsidRPr="00340B0D" w:rsidRDefault="001527EA" w:rsidP="00541D1A">
            <w:pPr>
              <w:rPr>
                <w:rFonts w:cs="Arial"/>
                <w:sz w:val="18"/>
                <w:szCs w:val="18"/>
              </w:rPr>
            </w:pPr>
          </w:p>
        </w:tc>
      </w:tr>
      <w:tr w:rsidR="001527EA" w:rsidRPr="00340B0D" w14:paraId="59D9BB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62C0D4"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8C2EA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E77C63"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89BBE21" w14:textId="77777777" w:rsidR="001527EA" w:rsidRPr="00340B0D" w:rsidRDefault="001527EA" w:rsidP="00541D1A">
            <w:pPr>
              <w:rPr>
                <w:rFonts w:cs="Arial"/>
                <w:sz w:val="18"/>
                <w:szCs w:val="18"/>
              </w:rPr>
            </w:pPr>
          </w:p>
        </w:tc>
      </w:tr>
      <w:tr w:rsidR="001527EA" w:rsidRPr="00340B0D" w14:paraId="2D2904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FAEA3B"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4F88CE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42985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DA34D0" w14:textId="77777777" w:rsidR="001527EA" w:rsidRPr="00340B0D" w:rsidRDefault="001527EA" w:rsidP="00541D1A">
            <w:pPr>
              <w:rPr>
                <w:rFonts w:cs="Arial"/>
                <w:sz w:val="18"/>
                <w:szCs w:val="18"/>
              </w:rPr>
            </w:pPr>
          </w:p>
        </w:tc>
      </w:tr>
      <w:tr w:rsidR="001527EA" w:rsidRPr="00340B0D" w14:paraId="7943DA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117EC"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4F84B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A31AFF"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4FA398" w14:textId="77777777" w:rsidR="001527EA" w:rsidRPr="00340B0D" w:rsidRDefault="001527EA" w:rsidP="00541D1A">
            <w:pPr>
              <w:rPr>
                <w:rFonts w:cs="Arial"/>
                <w:sz w:val="18"/>
                <w:szCs w:val="18"/>
              </w:rPr>
            </w:pPr>
          </w:p>
        </w:tc>
      </w:tr>
      <w:tr w:rsidR="001527EA" w:rsidRPr="00340B0D" w14:paraId="5C3BAD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1C435"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F40FB7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FD139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E5B41D" w14:textId="77777777" w:rsidR="001527EA" w:rsidRPr="00340B0D" w:rsidRDefault="001527EA" w:rsidP="00541D1A">
            <w:pPr>
              <w:rPr>
                <w:rFonts w:cs="Arial"/>
                <w:sz w:val="18"/>
                <w:szCs w:val="18"/>
              </w:rPr>
            </w:pPr>
          </w:p>
        </w:tc>
      </w:tr>
      <w:tr w:rsidR="001527EA" w:rsidRPr="00340B0D" w14:paraId="7FEA895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6E8B3B"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E03D03"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16932"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7D531E" w14:textId="77777777" w:rsidR="001527EA" w:rsidRPr="00340B0D" w:rsidRDefault="001527EA" w:rsidP="00541D1A">
            <w:pPr>
              <w:rPr>
                <w:rFonts w:cs="Arial"/>
                <w:sz w:val="18"/>
                <w:szCs w:val="18"/>
              </w:rPr>
            </w:pPr>
          </w:p>
        </w:tc>
      </w:tr>
      <w:tr w:rsidR="001527EA" w:rsidRPr="00340B0D" w14:paraId="0873176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A336C7" w14:textId="77777777" w:rsidR="001527EA" w:rsidRPr="00340B0D" w:rsidRDefault="001527EA" w:rsidP="00541D1A">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779536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4823BFC"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3442603" w14:textId="77777777" w:rsidR="001527EA" w:rsidRPr="00340B0D" w:rsidRDefault="001527EA" w:rsidP="00541D1A">
            <w:pPr>
              <w:rPr>
                <w:rFonts w:cs="Arial"/>
                <w:sz w:val="18"/>
                <w:szCs w:val="18"/>
              </w:rPr>
            </w:pPr>
          </w:p>
        </w:tc>
      </w:tr>
      <w:tr w:rsidR="001527EA" w:rsidRPr="00340B0D" w14:paraId="71BAF6E1"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255D436"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11C65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9DF8B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35B82BC"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8B3429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0F2C20" w14:textId="77777777" w:rsidR="001527EA" w:rsidRPr="00340B0D" w:rsidRDefault="001527EA" w:rsidP="00541D1A">
            <w:pPr>
              <w:rPr>
                <w:rFonts w:cs="Arial"/>
                <w:sz w:val="18"/>
                <w:szCs w:val="18"/>
              </w:rPr>
            </w:pPr>
          </w:p>
        </w:tc>
      </w:tr>
      <w:tr w:rsidR="001527EA" w:rsidRPr="00340B0D" w14:paraId="33358C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782AFB"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215911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06BD1C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5BC8DD" w14:textId="77777777" w:rsidR="001527EA" w:rsidRPr="00340B0D" w:rsidRDefault="001527EA" w:rsidP="00541D1A">
            <w:pPr>
              <w:rPr>
                <w:rFonts w:cs="Arial"/>
                <w:sz w:val="18"/>
                <w:szCs w:val="18"/>
              </w:rPr>
            </w:pPr>
          </w:p>
        </w:tc>
      </w:tr>
      <w:tr w:rsidR="001527EA" w:rsidRPr="00340B0D" w14:paraId="3C3B26A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616A63"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32D47FE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44630C7" w14:textId="77777777" w:rsidR="001527EA" w:rsidRDefault="001527EA" w:rsidP="00541D1A">
            <w:pPr>
              <w:rPr>
                <w:rFonts w:cs="Arial"/>
                <w:sz w:val="18"/>
                <w:szCs w:val="18"/>
              </w:rPr>
            </w:pPr>
          </w:p>
          <w:p w14:paraId="7D365E7B" w14:textId="77777777" w:rsidR="00674E38" w:rsidRPr="00544135" w:rsidRDefault="001527EA" w:rsidP="00674E38">
            <w:pPr>
              <w:rPr>
                <w:i/>
              </w:rPr>
            </w:pPr>
            <w:r>
              <w:rPr>
                <w:rFonts w:cs="Arial"/>
                <w:i/>
              </w:rPr>
              <w:t>.</w:t>
            </w:r>
            <w:r w:rsidRPr="00110428">
              <w:rPr>
                <w:rFonts w:cs="Arial"/>
                <w:i/>
              </w:rPr>
              <w:t xml:space="preserve">. </w:t>
            </w:r>
            <w:r w:rsidR="00674E38" w:rsidRPr="00544135">
              <w:rPr>
                <w:i/>
              </w:rPr>
              <w:t xml:space="preserve">Load </w:t>
            </w:r>
            <w:r w:rsidR="00674E38">
              <w:rPr>
                <w:i/>
              </w:rPr>
              <w:t>dataset</w:t>
            </w:r>
            <w:r w:rsidR="00674E38" w:rsidRPr="00544135">
              <w:rPr>
                <w:i/>
              </w:rPr>
              <w:t xml:space="preserve"> </w:t>
            </w:r>
            <w:r w:rsidR="00674E38">
              <w:rPr>
                <w:i/>
              </w:rPr>
              <w:t>101AA00N</w:t>
            </w:r>
            <w:r w:rsidR="00674E38" w:rsidRPr="00544135">
              <w:rPr>
                <w:i/>
              </w:rPr>
              <w:t xml:space="preserve">AVHZ.000 from </w:t>
            </w:r>
            <w:r w:rsidR="00674E38">
              <w:rPr>
                <w:i/>
              </w:rPr>
              <w:t xml:space="preserve">exchange set </w:t>
            </w:r>
            <w:proofErr w:type="spellStart"/>
            <w:r w:rsidR="00674E38" w:rsidRPr="00E012C8">
              <w:rPr>
                <w:b/>
                <w:bCs/>
                <w:i/>
              </w:rPr>
              <w:t>NavigationalHazards</w:t>
            </w:r>
            <w:proofErr w:type="spellEnd"/>
          </w:p>
          <w:p w14:paraId="29D3A047" w14:textId="77777777" w:rsidR="00674E38" w:rsidRPr="00E012C8" w:rsidRDefault="00674E38" w:rsidP="00674E38">
            <w:pPr>
              <w:pStyle w:val="ListParagraph"/>
              <w:numPr>
                <w:ilvl w:val="0"/>
                <w:numId w:val="35"/>
              </w:numPr>
              <w:rPr>
                <w:i/>
              </w:rPr>
            </w:pPr>
            <w:r w:rsidRPr="00E012C8">
              <w:rPr>
                <w:i/>
              </w:rPr>
              <w:t>Select Display Category Other</w:t>
            </w:r>
          </w:p>
          <w:p w14:paraId="36B8868E" w14:textId="77777777" w:rsidR="00674E38" w:rsidRPr="00E012C8" w:rsidRDefault="00674E38" w:rsidP="00674E38">
            <w:pPr>
              <w:pStyle w:val="ListParagraph"/>
              <w:numPr>
                <w:ilvl w:val="0"/>
                <w:numId w:val="35"/>
              </w:numPr>
              <w:rPr>
                <w:i/>
              </w:rPr>
            </w:pPr>
            <w:r w:rsidRPr="00E012C8">
              <w:rPr>
                <w:i/>
              </w:rPr>
              <w:t>Set the Safety Contour value to 0 m</w:t>
            </w:r>
          </w:p>
          <w:p w14:paraId="600EC95B" w14:textId="77777777" w:rsidR="00674E38" w:rsidRPr="00E012C8" w:rsidRDefault="00674E38" w:rsidP="00674E38">
            <w:pPr>
              <w:pStyle w:val="ListParagraph"/>
              <w:numPr>
                <w:ilvl w:val="0"/>
                <w:numId w:val="35"/>
              </w:numPr>
              <w:rPr>
                <w:i/>
              </w:rPr>
            </w:pPr>
            <w:r w:rsidRPr="00E012C8">
              <w:rPr>
                <w:i/>
              </w:rPr>
              <w:t>Set the Safety Depth  value to 30 m</w:t>
            </w:r>
          </w:p>
          <w:p w14:paraId="324F84BF" w14:textId="77777777" w:rsidR="00674E38" w:rsidRPr="00E012C8" w:rsidRDefault="00674E38" w:rsidP="00674E38">
            <w:pPr>
              <w:pStyle w:val="ListParagraph"/>
              <w:numPr>
                <w:ilvl w:val="0"/>
                <w:numId w:val="35"/>
              </w:numPr>
              <w:rPr>
                <w:i/>
              </w:rPr>
            </w:pPr>
            <w:r w:rsidRPr="00E012C8">
              <w:rPr>
                <w:i/>
              </w:rPr>
              <w:t xml:space="preserve">Select Symbolized Boundaries </w:t>
            </w:r>
          </w:p>
          <w:p w14:paraId="2FA46150" w14:textId="77777777" w:rsidR="00674E38" w:rsidRPr="00E012C8" w:rsidRDefault="00674E38" w:rsidP="00674E38">
            <w:pPr>
              <w:pStyle w:val="ListParagraph"/>
              <w:numPr>
                <w:ilvl w:val="0"/>
                <w:numId w:val="35"/>
              </w:numPr>
              <w:rPr>
                <w:i/>
              </w:rPr>
            </w:pPr>
            <w:r w:rsidRPr="00E012C8">
              <w:rPr>
                <w:i/>
              </w:rPr>
              <w:t xml:space="preserve">Select Paper chart symbols </w:t>
            </w:r>
          </w:p>
          <w:p w14:paraId="5036104E" w14:textId="77777777" w:rsidR="00674E38" w:rsidRPr="00E012C8" w:rsidRDefault="00674E38" w:rsidP="00674E38">
            <w:pPr>
              <w:pStyle w:val="ListParagraph"/>
              <w:numPr>
                <w:ilvl w:val="0"/>
                <w:numId w:val="35"/>
              </w:numPr>
              <w:rPr>
                <w:i/>
              </w:rPr>
            </w:pPr>
            <w:r w:rsidRPr="00E012C8">
              <w:rPr>
                <w:i/>
              </w:rPr>
              <w:t>Select all Text groups</w:t>
            </w:r>
          </w:p>
          <w:p w14:paraId="451C5CCC" w14:textId="77777777" w:rsidR="00674E38" w:rsidRPr="00E012C8" w:rsidRDefault="00674E38" w:rsidP="00674E38">
            <w:pPr>
              <w:pStyle w:val="ListParagraph"/>
              <w:numPr>
                <w:ilvl w:val="0"/>
                <w:numId w:val="35"/>
              </w:numPr>
              <w:rPr>
                <w:i/>
              </w:rPr>
            </w:pPr>
            <w:r w:rsidRPr="00E012C8">
              <w:rPr>
                <w:i/>
              </w:rPr>
              <w:t xml:space="preserve">Manually create a route connecting all way points between feature </w:t>
            </w:r>
            <w:r>
              <w:rPr>
                <w:i/>
              </w:rPr>
              <w:t>feature</w:t>
            </w:r>
            <w:r w:rsidRPr="00E012C8">
              <w:rPr>
                <w:i/>
              </w:rPr>
              <w:t>s marked WP1 through WP18</w:t>
            </w:r>
          </w:p>
          <w:p w14:paraId="53CA1BE8" w14:textId="6C20DD7E" w:rsidR="001527EA" w:rsidRPr="00110428" w:rsidRDefault="00674E38" w:rsidP="00674E38">
            <w:pPr>
              <w:rPr>
                <w:rFonts w:cs="Arial"/>
              </w:rPr>
            </w:pPr>
            <w:r w:rsidRPr="00E012C8">
              <w:rPr>
                <w:i/>
              </w:rPr>
              <w:t>Set user-specified distance for indication navigational hazards as 0.1 NM</w:t>
            </w:r>
          </w:p>
          <w:p w14:paraId="0B9D766A" w14:textId="77777777" w:rsidR="001527EA" w:rsidRPr="00340B0D" w:rsidRDefault="001527EA" w:rsidP="00541D1A">
            <w:pPr>
              <w:rPr>
                <w:rFonts w:cs="Arial"/>
                <w:sz w:val="18"/>
                <w:szCs w:val="18"/>
              </w:rPr>
            </w:pPr>
          </w:p>
        </w:tc>
      </w:tr>
      <w:tr w:rsidR="001527EA" w:rsidRPr="00340B0D" w14:paraId="0B046E5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3B67A9"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1527EA" w:rsidRPr="00340B0D" w14:paraId="55D727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094478A" w14:textId="77777777" w:rsidR="001527EA" w:rsidRDefault="001527EA" w:rsidP="00541D1A">
            <w:pPr>
              <w:rPr>
                <w:rFonts w:cs="Arial"/>
                <w:b/>
                <w:bCs/>
              </w:rPr>
            </w:pPr>
          </w:p>
          <w:p w14:paraId="6D9D83DD" w14:textId="77777777" w:rsidR="00674E38" w:rsidRPr="00544135" w:rsidRDefault="00674E38" w:rsidP="00674E38">
            <w:pPr>
              <w:rPr>
                <w:i/>
              </w:rPr>
            </w:pPr>
            <w:r w:rsidRPr="00544135">
              <w:rPr>
                <w:i/>
              </w:rPr>
              <w:t>Check ENC symbols shown in the ECDIS against the corresponding graphical plot.</w:t>
            </w:r>
          </w:p>
          <w:p w14:paraId="4ED8A41B" w14:textId="77777777" w:rsidR="00674E38" w:rsidRPr="00544135" w:rsidRDefault="00674E38" w:rsidP="00674E38">
            <w:pPr>
              <w:rPr>
                <w:i/>
              </w:rPr>
            </w:pPr>
          </w:p>
          <w:p w14:paraId="373B00E1" w14:textId="681C6C29" w:rsidR="00674E38" w:rsidRDefault="00674E38" w:rsidP="00674E38">
            <w:pPr>
              <w:rPr>
                <w:rFonts w:cs="Arial"/>
                <w:b/>
                <w:bCs/>
              </w:rPr>
            </w:pPr>
            <w:r w:rsidRPr="00544135">
              <w:rPr>
                <w:i/>
              </w:rPr>
              <w:t xml:space="preserve">Repeat sequentially with a </w:t>
            </w:r>
            <w:r>
              <w:rPr>
                <w:i/>
              </w:rPr>
              <w:t xml:space="preserve">Safety Contour value </w:t>
            </w:r>
            <w:r w:rsidRPr="00544135">
              <w:rPr>
                <w:i/>
              </w:rPr>
              <w:t>of 0m, 2m, 4m, 5m, 6m, 8m, 9m, 10m, 11m, 16m, 21m, 31m, 42m, 50m, 51m</w:t>
            </w:r>
          </w:p>
          <w:p w14:paraId="440A2FC3" w14:textId="77777777" w:rsidR="00674E38" w:rsidRPr="00110428" w:rsidRDefault="00674E38" w:rsidP="00541D1A">
            <w:pPr>
              <w:rPr>
                <w:rFonts w:cs="Arial"/>
                <w:b/>
                <w:bCs/>
              </w:rPr>
            </w:pPr>
          </w:p>
        </w:tc>
      </w:tr>
      <w:tr w:rsidR="001527EA" w:rsidRPr="00340B0D" w14:paraId="449E74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03F36D"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1A6A358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DE4DBDB" w14:textId="77777777" w:rsidR="001527EA" w:rsidRDefault="001527EA" w:rsidP="00541D1A">
            <w:pPr>
              <w:rPr>
                <w:rFonts w:cs="Arial"/>
                <w:sz w:val="18"/>
                <w:szCs w:val="18"/>
              </w:rPr>
            </w:pPr>
          </w:p>
          <w:p w14:paraId="15FB7087" w14:textId="77777777" w:rsidR="00674E38" w:rsidRDefault="00674E38" w:rsidP="00674E38">
            <w:pPr>
              <w:jc w:val="left"/>
              <w:rPr>
                <w:i/>
              </w:rPr>
            </w:pPr>
            <w:r w:rsidRPr="00544135">
              <w:rPr>
                <w:i/>
              </w:rPr>
              <w:t>The ENC in the ECDIS should match the corresponding graphical plot shown below.</w:t>
            </w:r>
          </w:p>
          <w:p w14:paraId="1FD30FC4" w14:textId="6A18ADA8" w:rsidR="001527EA" w:rsidRDefault="00674E38" w:rsidP="00674E38">
            <w:pPr>
              <w:rPr>
                <w:rFonts w:cs="Arial"/>
                <w:sz w:val="18"/>
                <w:szCs w:val="18"/>
              </w:rPr>
            </w:pPr>
            <w:r w:rsidRPr="00FF43AD">
              <w:rPr>
                <w:i/>
              </w:rPr>
              <w:t xml:space="preserve">Note: To increase the prominence of dangers in unsafe waters it is permitted to highlight </w:t>
            </w:r>
            <w:r>
              <w:rPr>
                <w:i/>
              </w:rPr>
              <w:t>feature</w:t>
            </w:r>
            <w:r w:rsidRPr="00FF43AD">
              <w:rPr>
                <w:i/>
              </w:rPr>
              <w:t>s with an isolated danger mark when they are wholly located in this area</w:t>
            </w:r>
          </w:p>
          <w:p w14:paraId="356E3A83" w14:textId="77777777" w:rsidR="001527EA" w:rsidRDefault="001527EA" w:rsidP="00541D1A">
            <w:pPr>
              <w:rPr>
                <w:rFonts w:cs="Arial"/>
                <w:sz w:val="18"/>
                <w:szCs w:val="18"/>
              </w:rPr>
            </w:pPr>
          </w:p>
          <w:p w14:paraId="4F3DCFCE" w14:textId="77777777" w:rsidR="00674E38" w:rsidRDefault="00674E38" w:rsidP="00674E38">
            <w:pPr>
              <w:jc w:val="center"/>
              <w:rPr>
                <w:rFonts w:cs="Arial"/>
                <w:sz w:val="18"/>
                <w:szCs w:val="18"/>
              </w:rPr>
            </w:pPr>
            <w:r>
              <w:rPr>
                <w:noProof/>
                <w:lang w:eastAsia="en-GB"/>
              </w:rPr>
              <w:drawing>
                <wp:inline distT="0" distB="0" distL="0" distR="0" wp14:anchorId="6D909F95" wp14:editId="003A04A2">
                  <wp:extent cx="4978400" cy="3898900"/>
                  <wp:effectExtent l="0" t="0" r="0" b="6350"/>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978405" cy="3898904"/>
                          </a:xfrm>
                          <a:prstGeom prst="rect">
                            <a:avLst/>
                          </a:prstGeom>
                          <a:noFill/>
                          <a:ln>
                            <a:noFill/>
                            <a:prstDash/>
                          </a:ln>
                        </pic:spPr>
                      </pic:pic>
                    </a:graphicData>
                  </a:graphic>
                </wp:inline>
              </w:drawing>
            </w:r>
          </w:p>
          <w:p w14:paraId="5874F866" w14:textId="1159E47C" w:rsidR="00674E38" w:rsidRPr="00340B0D" w:rsidRDefault="00674E38" w:rsidP="00541D1A">
            <w:pPr>
              <w:rPr>
                <w:rFonts w:cs="Arial"/>
                <w:sz w:val="18"/>
                <w:szCs w:val="18"/>
              </w:rPr>
            </w:pPr>
            <w:r>
              <w:rPr>
                <w:i/>
              </w:rPr>
              <w:t xml:space="preserve">Safety Contour </w:t>
            </w:r>
            <w:r w:rsidRPr="00544135">
              <w:rPr>
                <w:i/>
              </w:rPr>
              <w:t>= 0 m</w:t>
            </w:r>
            <w:r>
              <w:rPr>
                <w:i/>
              </w:rPr>
              <w:t>, Alternative 1</w:t>
            </w:r>
          </w:p>
        </w:tc>
      </w:tr>
    </w:tbl>
    <w:p w14:paraId="3CC6DB82" w14:textId="77777777" w:rsidR="001527EA" w:rsidRDefault="001527EA" w:rsidP="001527EA"/>
    <w:p w14:paraId="489EDF59" w14:textId="77777777" w:rsidR="001527EA" w:rsidRPr="001527EA" w:rsidRDefault="001527EA" w:rsidP="001527EA"/>
    <w:p w14:paraId="36881E4A" w14:textId="77777777" w:rsidR="000A72CE" w:rsidRDefault="000A72CE" w:rsidP="000A72CE">
      <w:pPr>
        <w:rPr>
          <w:ins w:id="10581" w:author="jonathan pritchard" w:date="2024-10-23T10:54:00Z" w16du:dateUtc="2024-10-23T09:54:00Z"/>
        </w:rPr>
      </w:pPr>
    </w:p>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0AA11B34" w:rsidR="0063294C" w:rsidRPr="00544135" w:rsidRDefault="0063294C" w:rsidP="0063294C">
            <w:pPr>
              <w:jc w:val="center"/>
              <w:rPr>
                <w:i/>
              </w:rPr>
            </w:pPr>
          </w:p>
        </w:tc>
      </w:tr>
      <w:tr w:rsidR="0063294C" w14:paraId="136ECA92" w14:textId="77777777" w:rsidTr="0063294C">
        <w:trPr>
          <w:trHeight w:val="407"/>
          <w:tblHeader/>
        </w:trPr>
        <w:tc>
          <w:tcPr>
            <w:tcW w:w="9691" w:type="dxa"/>
            <w:tcBorders>
              <w:top w:val="nil"/>
              <w:bottom w:val="nil"/>
            </w:tcBorders>
            <w:vAlign w:val="center"/>
          </w:tcPr>
          <w:p w14:paraId="22362D26" w14:textId="3FE79BC4" w:rsidR="0063294C" w:rsidRPr="00544135" w:rsidRDefault="0063294C" w:rsidP="00ED668D">
            <w:pPr>
              <w:jc w:val="left"/>
              <w:rPr>
                <w:i/>
              </w:rPr>
            </w:pP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Pr>
        <w:rPr>
          <w:ins w:id="10582" w:author="jonathan pritchard" w:date="2024-10-24T13:04:00Z" w16du:dateUtc="2024-10-24T12:04:00Z"/>
        </w:rPr>
      </w:pPr>
    </w:p>
    <w:p w14:paraId="212EDF4F" w14:textId="32640221" w:rsidR="00FA3013" w:rsidRDefault="00FA3013">
      <w:pPr>
        <w:pStyle w:val="Heading3"/>
        <w:rPr>
          <w:ins w:id="10583" w:author="jonathan pritchard" w:date="2024-10-24T13:04:00Z" w16du:dateUtc="2024-10-24T12:04:00Z"/>
        </w:rPr>
        <w:pPrChange w:id="10584" w:author="jonathan pritchard" w:date="2024-10-24T13:04:00Z" w16du:dateUtc="2024-10-24T12:04:00Z">
          <w:pPr/>
        </w:pPrChange>
      </w:pPr>
      <w:ins w:id="10585" w:author="jonathan pritchard" w:date="2024-10-24T13:04:00Z" w16du:dateUtc="2024-10-24T12:04:00Z">
        <w:r>
          <w:t xml:space="preserve">User selection of </w:t>
        </w:r>
      </w:ins>
      <w:ins w:id="10586" w:author="jonathan pritchard" w:date="2024-10-24T13:05:00Z" w16du:dateUtc="2024-10-24T12:05:00Z">
        <w:r>
          <w:t>prohibited areas</w:t>
        </w:r>
      </w:ins>
    </w:p>
    <w:p w14:paraId="00DAFDDA" w14:textId="77777777" w:rsidR="00FA3013" w:rsidRDefault="00FA3013" w:rsidP="000A72CE">
      <w:pPr>
        <w:rPr>
          <w:ins w:id="10587" w:author="jonathan pritchard" w:date="2024-10-24T13:04:00Z" w16du:dateUtc="2024-10-24T12:04: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ins w:id="10588" w:author="jonathan pritchard" w:date="2024-10-24T13:04:00Z"/>
        </w:trPr>
        <w:tc>
          <w:tcPr>
            <w:tcW w:w="2381" w:type="dxa"/>
            <w:shd w:val="clear" w:color="auto" w:fill="E5B8B7" w:themeFill="accent2" w:themeFillTint="66"/>
            <w:vAlign w:val="center"/>
          </w:tcPr>
          <w:p w14:paraId="37CA4BB0" w14:textId="77777777" w:rsidR="00FA3013" w:rsidRPr="004065B1" w:rsidRDefault="00FA3013" w:rsidP="00B06D25">
            <w:pPr>
              <w:rPr>
                <w:ins w:id="10589" w:author="jonathan pritchard" w:date="2024-10-24T13:04:00Z" w16du:dateUtc="2024-10-24T12:04:00Z"/>
              </w:rPr>
            </w:pPr>
            <w:ins w:id="10590" w:author="jonathan pritchard" w:date="2024-10-24T13:04:00Z" w16du:dateUtc="2024-10-24T12:04:00Z">
              <w:r w:rsidRPr="000A066E">
                <w:rPr>
                  <w:b/>
                </w:rPr>
                <w:t>Test Reference</w:t>
              </w:r>
            </w:ins>
          </w:p>
        </w:tc>
        <w:tc>
          <w:tcPr>
            <w:tcW w:w="2381" w:type="dxa"/>
            <w:shd w:val="clear" w:color="auto" w:fill="E5B8B7" w:themeFill="accent2" w:themeFillTint="66"/>
            <w:vAlign w:val="center"/>
          </w:tcPr>
          <w:p w14:paraId="66C67A46" w14:textId="549A0399" w:rsidR="00FA3013" w:rsidRPr="004065B1" w:rsidRDefault="00FA3013" w:rsidP="00B06D25">
            <w:pPr>
              <w:rPr>
                <w:ins w:id="10591" w:author="jonathan pritchard" w:date="2024-10-24T13:04:00Z" w16du:dateUtc="2024-10-24T12:04:00Z"/>
              </w:rPr>
            </w:pPr>
            <w:proofErr w:type="spellStart"/>
            <w:ins w:id="10592" w:author="jonathan pritchard" w:date="2024-10-24T13:05:00Z" w16du:dateUtc="2024-10-24T12:05:00Z">
              <w:r>
                <w:t>UserSelectionProhibited</w:t>
              </w:r>
              <w:proofErr w:type="spellEnd"/>
              <w:r>
                <w:t xml:space="preserve"> Areas</w:t>
              </w:r>
            </w:ins>
          </w:p>
        </w:tc>
        <w:tc>
          <w:tcPr>
            <w:tcW w:w="2382" w:type="dxa"/>
            <w:shd w:val="clear" w:color="auto" w:fill="E5B8B7" w:themeFill="accent2" w:themeFillTint="66"/>
            <w:vAlign w:val="center"/>
          </w:tcPr>
          <w:p w14:paraId="674DB960" w14:textId="77777777" w:rsidR="00FA3013" w:rsidRPr="004065B1" w:rsidRDefault="00FA3013" w:rsidP="00B06D25">
            <w:pPr>
              <w:rPr>
                <w:ins w:id="10593" w:author="jonathan pritchard" w:date="2024-10-24T13:04:00Z" w16du:dateUtc="2024-10-24T12:04:00Z"/>
              </w:rPr>
            </w:pPr>
            <w:ins w:id="10594" w:author="jonathan pritchard" w:date="2024-10-24T13:04:00Z" w16du:dateUtc="2024-10-24T12:04:00Z">
              <w:r w:rsidRPr="000A066E">
                <w:rPr>
                  <w:b/>
                </w:rPr>
                <w:t>IHO Reference</w:t>
              </w:r>
            </w:ins>
          </w:p>
        </w:tc>
        <w:tc>
          <w:tcPr>
            <w:tcW w:w="2382" w:type="dxa"/>
            <w:shd w:val="clear" w:color="auto" w:fill="E5B8B7" w:themeFill="accent2" w:themeFillTint="66"/>
            <w:vAlign w:val="center"/>
          </w:tcPr>
          <w:p w14:paraId="2BCD91EF" w14:textId="77777777" w:rsidR="00FA3013" w:rsidRPr="004065B1" w:rsidRDefault="00FA3013" w:rsidP="00B06D25">
            <w:pPr>
              <w:jc w:val="left"/>
              <w:rPr>
                <w:ins w:id="10595" w:author="jonathan pritchard" w:date="2024-10-24T13:04:00Z" w16du:dateUtc="2024-10-24T12:04:00Z"/>
              </w:rPr>
            </w:pPr>
          </w:p>
        </w:tc>
      </w:tr>
      <w:tr w:rsidR="00FA3013" w14:paraId="0A0B235E" w14:textId="77777777" w:rsidTr="00B06D25">
        <w:trPr>
          <w:tblHeader/>
          <w:ins w:id="10596" w:author="jonathan pritchard" w:date="2024-10-24T13:04:00Z"/>
        </w:trPr>
        <w:tc>
          <w:tcPr>
            <w:tcW w:w="9526" w:type="dxa"/>
            <w:gridSpan w:val="4"/>
            <w:shd w:val="clear" w:color="auto" w:fill="E5B8B7" w:themeFill="accent2" w:themeFillTint="66"/>
            <w:vAlign w:val="center"/>
          </w:tcPr>
          <w:p w14:paraId="0BE5CD8C" w14:textId="77777777" w:rsidR="00FA3013" w:rsidRDefault="00FA3013" w:rsidP="00B06D25">
            <w:pPr>
              <w:rPr>
                <w:ins w:id="10597" w:author="jonathan pritchard" w:date="2024-10-24T13:04:00Z" w16du:dateUtc="2024-10-24T12:04:00Z"/>
              </w:rPr>
            </w:pPr>
            <w:ins w:id="10598" w:author="jonathan pritchard" w:date="2024-10-24T13:04:00Z" w16du:dateUtc="2024-10-24T12:04:00Z">
              <w:r w:rsidRPr="000A066E">
                <w:rPr>
                  <w:b/>
                </w:rPr>
                <w:t>Test description</w:t>
              </w:r>
            </w:ins>
          </w:p>
        </w:tc>
      </w:tr>
      <w:tr w:rsidR="00FA3013" w:rsidRPr="005D2431" w14:paraId="16B66F5B" w14:textId="77777777" w:rsidTr="00B06D25">
        <w:trPr>
          <w:tblHeader/>
          <w:ins w:id="10599" w:author="jonathan pritchard" w:date="2024-10-24T13:04:00Z"/>
        </w:trPr>
        <w:tc>
          <w:tcPr>
            <w:tcW w:w="9526" w:type="dxa"/>
            <w:gridSpan w:val="4"/>
            <w:vAlign w:val="center"/>
          </w:tcPr>
          <w:p w14:paraId="685886C4" w14:textId="77777777" w:rsidR="00FA3013" w:rsidRDefault="00FA3013" w:rsidP="00B06D25">
            <w:pPr>
              <w:pStyle w:val="ListParagraph"/>
              <w:rPr>
                <w:ins w:id="10600" w:author="jonathan pritchard" w:date="2024-10-24T13:04:00Z" w16du:dateUtc="2024-10-24T12:04:00Z"/>
                <w:i/>
              </w:rPr>
            </w:pPr>
          </w:p>
          <w:p w14:paraId="27370132" w14:textId="2B5F7D95" w:rsidR="00FA3013" w:rsidRDefault="00FA3013" w:rsidP="00B06D25">
            <w:pPr>
              <w:pStyle w:val="ListParagraph"/>
              <w:numPr>
                <w:ilvl w:val="0"/>
                <w:numId w:val="84"/>
              </w:numPr>
              <w:rPr>
                <w:ins w:id="10601" w:author="jonathan pritchard" w:date="2024-10-24T13:05:00Z" w16du:dateUtc="2024-10-24T12:05:00Z"/>
                <w:i/>
              </w:rPr>
            </w:pPr>
            <w:ins w:id="10602" w:author="jonathan pritchard" w:date="2024-10-24T13:05:00Z" w16du:dateUtc="2024-10-24T12:05:00Z">
              <w:r>
                <w:rPr>
                  <w:i/>
                </w:rPr>
                <w:t>From PC (</w:t>
              </w:r>
              <w:proofErr w:type="spellStart"/>
              <w:r>
                <w:rPr>
                  <w:i/>
                </w:rPr>
                <w:t>Github</w:t>
              </w:r>
              <w:proofErr w:type="spellEnd"/>
              <w:r>
                <w:rPr>
                  <w:i/>
                </w:rPr>
                <w:t xml:space="preserve"> Isse 136)</w:t>
              </w:r>
            </w:ins>
          </w:p>
          <w:p w14:paraId="18E16037" w14:textId="4DBBD387" w:rsidR="00FA3013" w:rsidRDefault="00FA3013" w:rsidP="00B06D25">
            <w:pPr>
              <w:pStyle w:val="ListParagraph"/>
              <w:numPr>
                <w:ilvl w:val="0"/>
                <w:numId w:val="84"/>
              </w:numPr>
              <w:rPr>
                <w:ins w:id="10603" w:author="jonathan pritchard" w:date="2024-10-24T13:04:00Z" w16du:dateUtc="2024-10-24T12:04:00Z"/>
                <w:i/>
              </w:rPr>
            </w:pPr>
            <w:ins w:id="10604" w:author="jonathan pritchard" w:date="2024-10-24T13:05:00Z" w16du:dateUtc="2024-10-24T12:05:00Z">
              <w:r>
                <w:rPr>
                  <w:i/>
                </w:rPr>
                <w:t>Need to test selectors exist for each individual type of prohibited area.</w:t>
              </w:r>
            </w:ins>
          </w:p>
          <w:p w14:paraId="0435958A" w14:textId="77777777" w:rsidR="00FA3013" w:rsidRPr="00A81079" w:rsidRDefault="00FA3013" w:rsidP="00B06D25">
            <w:pPr>
              <w:pStyle w:val="ListParagraph"/>
              <w:rPr>
                <w:ins w:id="10605" w:author="jonathan pritchard" w:date="2024-10-24T13:04:00Z" w16du:dateUtc="2024-10-24T12:04:00Z"/>
                <w:i/>
              </w:rPr>
            </w:pPr>
          </w:p>
        </w:tc>
      </w:tr>
    </w:tbl>
    <w:p w14:paraId="7892F475" w14:textId="77777777" w:rsidR="00FA3013" w:rsidRDefault="00FA3013" w:rsidP="000A72CE">
      <w:pPr>
        <w:rPr>
          <w:ins w:id="10606" w:author="jonathan pritchard" w:date="2024-10-24T13:04:00Z" w16du:dateUtc="2024-10-24T12:04:00Z"/>
        </w:rPr>
      </w:pPr>
    </w:p>
    <w:p w14:paraId="5152FD69" w14:textId="77777777" w:rsidR="00FA3013" w:rsidRDefault="00FA3013" w:rsidP="000A72CE"/>
    <w:p w14:paraId="7620E001" w14:textId="77777777" w:rsidR="000A72CE" w:rsidRPr="001570A4" w:rsidRDefault="00667697" w:rsidP="00E30B8F">
      <w:pPr>
        <w:pStyle w:val="Heading2"/>
        <w:rPr>
          <w:highlight w:val="yellow"/>
        </w:rPr>
      </w:pPr>
      <w:r>
        <w:br w:type="page"/>
      </w:r>
      <w:bookmarkStart w:id="10607" w:name="_Toc189491321"/>
      <w:r w:rsidR="000A72CE" w:rsidRPr="001570A4">
        <w:rPr>
          <w:highlight w:val="yellow"/>
        </w:rPr>
        <w:lastRenderedPageBreak/>
        <w:t>Detection and Notification of Navigational Hazards – Use of largest scale available</w:t>
      </w:r>
      <w:bookmarkEnd w:id="10607"/>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0AA576A"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85CC29"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EF5EDB4" w14:textId="3B35DCD4" w:rsidR="001570A4" w:rsidRPr="00C87169" w:rsidRDefault="00674E38" w:rsidP="00541D1A">
            <w:pPr>
              <w:jc w:val="center"/>
              <w:rPr>
                <w:rFonts w:cs="Arial"/>
                <w:bCs/>
              </w:rPr>
            </w:pPr>
            <w:proofErr w:type="spellStart"/>
            <w:r>
              <w:t>NavigationalHazardsLS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ACDDB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1C1BE33" w14:textId="73C13F98" w:rsidR="001570A4" w:rsidRPr="00674E38" w:rsidRDefault="00774B59" w:rsidP="00674E38">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12.10.6</w:t>
            </w:r>
          </w:p>
        </w:tc>
      </w:tr>
      <w:tr w:rsidR="001570A4" w:rsidRPr="00340B0D" w14:paraId="6289C94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8296C"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0CFF6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AFB8690" w14:textId="77777777" w:rsidR="001570A4" w:rsidRDefault="001570A4" w:rsidP="00541D1A">
            <w:pPr>
              <w:rPr>
                <w:rFonts w:cs="Arial"/>
                <w:i/>
              </w:rPr>
            </w:pPr>
          </w:p>
          <w:p w14:paraId="4901F01C" w14:textId="77777777" w:rsidR="00674E38" w:rsidRPr="00A53E84" w:rsidRDefault="00674E38" w:rsidP="00674E38">
            <w:pPr>
              <w:jc w:val="left"/>
              <w:rPr>
                <w:i/>
              </w:rPr>
            </w:pPr>
            <w:r w:rsidRPr="00A53E84">
              <w:rPr>
                <w:i/>
              </w:rPr>
              <w:t>The purpose of this test is to verify by observation that ECDIS uses the largest scale available for detection of navigational hazards.</w:t>
            </w:r>
          </w:p>
          <w:p w14:paraId="6A653950" w14:textId="77777777" w:rsidR="00674E38" w:rsidRPr="00A53E84" w:rsidRDefault="00674E38" w:rsidP="00674E38">
            <w:pPr>
              <w:rPr>
                <w:i/>
              </w:rPr>
            </w:pPr>
          </w:p>
          <w:p w14:paraId="0862952F" w14:textId="4854956B" w:rsidR="00674E38" w:rsidRPr="009C22F4" w:rsidRDefault="00674E38" w:rsidP="00674E38">
            <w:pPr>
              <w:rPr>
                <w:rFonts w:cs="Arial"/>
                <w:i/>
              </w:rPr>
            </w:pPr>
            <w:r w:rsidRPr="00A53E84">
              <w:rPr>
                <w:i/>
              </w:rPr>
              <w:t xml:space="preserve">This test is performed by loading the test </w:t>
            </w:r>
            <w:r>
              <w:rPr>
                <w:i/>
              </w:rPr>
              <w:t>datasets</w:t>
            </w:r>
            <w:r w:rsidRPr="00A53E84">
              <w:rPr>
                <w:i/>
              </w:rPr>
              <w:t xml:space="preserve">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s</w:t>
            </w:r>
            <w:r w:rsidRPr="00A53E84">
              <w:rPr>
                <w:i/>
              </w:rPr>
              <w:t xml:space="preserve"> marked as WP1 through WP8 and checking display against the corresponding graphical plot</w:t>
            </w:r>
          </w:p>
          <w:p w14:paraId="7E663BB1" w14:textId="77777777" w:rsidR="001570A4" w:rsidRPr="009C22F4" w:rsidRDefault="001570A4" w:rsidP="00541D1A">
            <w:pPr>
              <w:rPr>
                <w:rFonts w:cs="Arial"/>
                <w:i/>
              </w:rPr>
            </w:pPr>
          </w:p>
        </w:tc>
      </w:tr>
      <w:tr w:rsidR="001570A4" w:rsidRPr="00340B0D" w14:paraId="08D205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AE968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1EAF507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2D93C6"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B00EC" w14:textId="77777777" w:rsidR="001570A4" w:rsidRPr="00340B0D" w:rsidRDefault="001570A4" w:rsidP="00541D1A">
            <w:pPr>
              <w:jc w:val="center"/>
              <w:rPr>
                <w:rFonts w:cs="Arial"/>
                <w:b/>
                <w:bCs/>
                <w:sz w:val="18"/>
                <w:szCs w:val="18"/>
              </w:rPr>
            </w:pPr>
          </w:p>
        </w:tc>
      </w:tr>
      <w:tr w:rsidR="001570A4" w:rsidRPr="00340B0D" w14:paraId="3A6B96A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6AE29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26FE9DD" w14:textId="77777777" w:rsidR="001570A4" w:rsidRPr="00340B0D" w:rsidRDefault="001570A4" w:rsidP="00541D1A">
            <w:pPr>
              <w:rPr>
                <w:rFonts w:cs="Arial"/>
                <w:sz w:val="18"/>
                <w:szCs w:val="18"/>
              </w:rPr>
            </w:pPr>
          </w:p>
        </w:tc>
      </w:tr>
      <w:tr w:rsidR="001570A4" w:rsidRPr="00340B0D" w14:paraId="72C55BC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C80716B"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68BF866" w14:textId="77777777" w:rsidR="001570A4" w:rsidRPr="00340B0D" w:rsidRDefault="001570A4" w:rsidP="00541D1A">
            <w:pPr>
              <w:rPr>
                <w:rFonts w:cs="Arial"/>
                <w:sz w:val="18"/>
                <w:szCs w:val="18"/>
              </w:rPr>
            </w:pPr>
          </w:p>
        </w:tc>
      </w:tr>
      <w:tr w:rsidR="001570A4" w:rsidRPr="00340B0D" w14:paraId="753686BD"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5F1C3E"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B317F"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582638B" w14:textId="77777777" w:rsidTr="00541D1A">
        <w:sdt>
          <w:sdtPr>
            <w:rPr>
              <w:rFonts w:cs="Arial"/>
              <w:sz w:val="18"/>
              <w:szCs w:val="18"/>
            </w:rPr>
            <w:alias w:val="Diplay Category"/>
            <w:tag w:val="Diplay Categor"/>
            <w:id w:val="3103305"/>
            <w:placeholder>
              <w:docPart w:val="96DE130BE183403C85C3C12D2178512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7DBE3F1"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9C461F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EE9977" w14:textId="77777777" w:rsidR="001570A4" w:rsidRPr="00340B0D" w:rsidRDefault="001570A4" w:rsidP="00541D1A">
            <w:pPr>
              <w:jc w:val="center"/>
              <w:rPr>
                <w:rFonts w:cs="Arial"/>
                <w:sz w:val="18"/>
                <w:szCs w:val="18"/>
              </w:rPr>
            </w:pPr>
          </w:p>
        </w:tc>
      </w:tr>
      <w:tr w:rsidR="001570A4" w:rsidRPr="00340B0D" w14:paraId="443276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63181E6"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4510317"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F0351D" w14:textId="77777777" w:rsidR="001570A4" w:rsidRPr="00340B0D" w:rsidRDefault="001570A4" w:rsidP="00541D1A">
            <w:pPr>
              <w:jc w:val="center"/>
              <w:rPr>
                <w:rFonts w:cs="Arial"/>
                <w:sz w:val="18"/>
                <w:szCs w:val="18"/>
              </w:rPr>
            </w:pPr>
          </w:p>
        </w:tc>
      </w:tr>
      <w:tr w:rsidR="001570A4" w:rsidRPr="00340B0D" w14:paraId="2805B9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F3F65F"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3F8EE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59049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F11C6D5" w14:textId="77777777" w:rsidR="001570A4" w:rsidRPr="00340B0D" w:rsidRDefault="001570A4" w:rsidP="00541D1A">
            <w:pPr>
              <w:jc w:val="center"/>
              <w:rPr>
                <w:rFonts w:cs="Arial"/>
                <w:sz w:val="18"/>
                <w:szCs w:val="18"/>
              </w:rPr>
            </w:pPr>
          </w:p>
        </w:tc>
      </w:tr>
      <w:tr w:rsidR="001570A4" w:rsidRPr="00340B0D" w14:paraId="79DEA5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C52C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21493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023BB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6B99D91" w14:textId="77777777" w:rsidR="001570A4" w:rsidRPr="00340B0D" w:rsidRDefault="001570A4" w:rsidP="00541D1A">
            <w:pPr>
              <w:jc w:val="center"/>
              <w:rPr>
                <w:rFonts w:cs="Arial"/>
                <w:sz w:val="18"/>
                <w:szCs w:val="18"/>
              </w:rPr>
            </w:pPr>
          </w:p>
        </w:tc>
      </w:tr>
      <w:tr w:rsidR="001570A4" w:rsidRPr="00340B0D" w14:paraId="3FDEDC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8414A8"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1959D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A9904E6"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5D930B" w14:textId="77777777" w:rsidR="001570A4" w:rsidRPr="00340B0D" w:rsidRDefault="001570A4" w:rsidP="00541D1A">
            <w:pPr>
              <w:jc w:val="center"/>
              <w:rPr>
                <w:rFonts w:cs="Arial"/>
                <w:sz w:val="18"/>
                <w:szCs w:val="18"/>
              </w:rPr>
            </w:pPr>
          </w:p>
        </w:tc>
      </w:tr>
      <w:tr w:rsidR="001570A4" w:rsidRPr="00340B0D" w14:paraId="0B5DF75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523A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25765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38C131"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3583E62" w14:textId="77777777" w:rsidR="001570A4" w:rsidRPr="00340B0D" w:rsidRDefault="001570A4" w:rsidP="00541D1A">
            <w:pPr>
              <w:jc w:val="center"/>
              <w:rPr>
                <w:rFonts w:cs="Arial"/>
                <w:sz w:val="18"/>
                <w:szCs w:val="18"/>
              </w:rPr>
            </w:pPr>
          </w:p>
        </w:tc>
      </w:tr>
      <w:tr w:rsidR="001570A4" w:rsidRPr="00340B0D" w14:paraId="15F514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59D5E"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2E8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B39EF8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8A67C23" w14:textId="77777777" w:rsidR="001570A4" w:rsidRPr="00340B0D" w:rsidRDefault="001570A4" w:rsidP="00541D1A">
            <w:pPr>
              <w:jc w:val="center"/>
              <w:rPr>
                <w:rFonts w:cs="Arial"/>
                <w:sz w:val="18"/>
                <w:szCs w:val="18"/>
              </w:rPr>
            </w:pPr>
          </w:p>
        </w:tc>
      </w:tr>
      <w:tr w:rsidR="001570A4" w:rsidRPr="00340B0D" w14:paraId="290E9C0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2C886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7A395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CF617D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7FE7D02" w14:textId="77777777" w:rsidR="001570A4" w:rsidRPr="00340B0D" w:rsidRDefault="001570A4" w:rsidP="00541D1A">
            <w:pPr>
              <w:jc w:val="center"/>
              <w:rPr>
                <w:rFonts w:cs="Arial"/>
                <w:sz w:val="18"/>
                <w:szCs w:val="18"/>
              </w:rPr>
            </w:pPr>
          </w:p>
        </w:tc>
      </w:tr>
      <w:tr w:rsidR="001570A4" w:rsidRPr="00340B0D" w14:paraId="6922B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83A9E1"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18FC9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9E5317"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FE68255" w14:textId="77777777" w:rsidR="001570A4" w:rsidRPr="00340B0D" w:rsidRDefault="001570A4" w:rsidP="00541D1A">
            <w:pPr>
              <w:jc w:val="center"/>
              <w:rPr>
                <w:rFonts w:cs="Arial"/>
                <w:sz w:val="18"/>
                <w:szCs w:val="18"/>
              </w:rPr>
            </w:pPr>
          </w:p>
        </w:tc>
      </w:tr>
      <w:tr w:rsidR="001570A4" w:rsidRPr="00340B0D" w14:paraId="32D35B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AE770B"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19D4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DFB6934"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0FFDD23" w14:textId="77777777" w:rsidR="001570A4" w:rsidRPr="00340B0D" w:rsidRDefault="001570A4" w:rsidP="00541D1A">
            <w:pPr>
              <w:jc w:val="center"/>
              <w:rPr>
                <w:rFonts w:cs="Arial"/>
                <w:sz w:val="18"/>
                <w:szCs w:val="18"/>
              </w:rPr>
            </w:pPr>
          </w:p>
        </w:tc>
      </w:tr>
      <w:tr w:rsidR="001570A4" w:rsidRPr="00340B0D" w14:paraId="1F217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5B21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1C68C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EC2202"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9E19BC4" w14:textId="77777777" w:rsidR="001570A4" w:rsidRPr="00340B0D" w:rsidRDefault="001570A4" w:rsidP="00541D1A">
            <w:pPr>
              <w:jc w:val="center"/>
              <w:rPr>
                <w:rFonts w:cs="Arial"/>
                <w:sz w:val="18"/>
                <w:szCs w:val="18"/>
              </w:rPr>
            </w:pPr>
          </w:p>
        </w:tc>
      </w:tr>
      <w:tr w:rsidR="001570A4" w:rsidRPr="00340B0D" w14:paraId="79DC64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DA71C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4B93D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B729F6D"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75B0504" w14:textId="77777777" w:rsidR="001570A4" w:rsidRPr="00340B0D" w:rsidRDefault="001570A4" w:rsidP="00541D1A">
            <w:pPr>
              <w:jc w:val="center"/>
              <w:rPr>
                <w:rFonts w:cs="Arial"/>
                <w:sz w:val="18"/>
                <w:szCs w:val="18"/>
              </w:rPr>
            </w:pPr>
          </w:p>
        </w:tc>
      </w:tr>
      <w:tr w:rsidR="001570A4" w:rsidRPr="00340B0D" w14:paraId="7B5305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030BA5"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AE273E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C85899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9FD0919" w14:textId="77777777" w:rsidR="001570A4" w:rsidRPr="00340B0D" w:rsidRDefault="001570A4" w:rsidP="00541D1A">
            <w:pPr>
              <w:jc w:val="center"/>
              <w:rPr>
                <w:rFonts w:cs="Arial"/>
                <w:sz w:val="18"/>
                <w:szCs w:val="18"/>
              </w:rPr>
            </w:pPr>
          </w:p>
        </w:tc>
      </w:tr>
      <w:tr w:rsidR="001570A4" w:rsidRPr="00340B0D" w14:paraId="2E43339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B0ED3E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2E36AEE"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8A0088" w14:textId="77777777" w:rsidR="001570A4" w:rsidRPr="00340B0D" w:rsidRDefault="001570A4" w:rsidP="00541D1A">
            <w:pPr>
              <w:jc w:val="center"/>
              <w:rPr>
                <w:rFonts w:cs="Arial"/>
                <w:sz w:val="18"/>
                <w:szCs w:val="18"/>
              </w:rPr>
            </w:pPr>
          </w:p>
        </w:tc>
      </w:tr>
      <w:tr w:rsidR="001570A4" w:rsidRPr="00340B0D" w14:paraId="3D58367F" w14:textId="77777777" w:rsidTr="00541D1A">
        <w:sdt>
          <w:sdtPr>
            <w:rPr>
              <w:rFonts w:cs="Arial"/>
              <w:sz w:val="18"/>
              <w:szCs w:val="18"/>
            </w:rPr>
            <w:alias w:val="Palette"/>
            <w:tag w:val="Palette"/>
            <w:id w:val="-276406066"/>
            <w:placeholder>
              <w:docPart w:val="1640664DA542498495C7D4B88B657E5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31F7EB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A4E637E"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C4BA726" w14:textId="77777777" w:rsidR="001570A4" w:rsidRPr="00340B0D" w:rsidRDefault="001570A4" w:rsidP="00541D1A">
            <w:pPr>
              <w:jc w:val="center"/>
              <w:rPr>
                <w:rFonts w:cs="Arial"/>
                <w:sz w:val="18"/>
                <w:szCs w:val="18"/>
              </w:rPr>
            </w:pPr>
          </w:p>
        </w:tc>
      </w:tr>
      <w:tr w:rsidR="001570A4" w:rsidRPr="00340B0D" w14:paraId="45367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C2F6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41FD71A5"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32FD947E" w14:textId="77777777" w:rsidR="001570A4" w:rsidRPr="00340B0D" w:rsidRDefault="001570A4" w:rsidP="00541D1A">
            <w:pPr>
              <w:jc w:val="center"/>
              <w:rPr>
                <w:rFonts w:cs="Arial"/>
                <w:sz w:val="18"/>
                <w:szCs w:val="18"/>
              </w:rPr>
            </w:pPr>
          </w:p>
        </w:tc>
      </w:tr>
      <w:tr w:rsidR="001570A4" w:rsidRPr="00340B0D" w14:paraId="02A9D18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C79BD6"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2B23E4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B0B1177" w14:textId="77777777" w:rsidR="001570A4" w:rsidRPr="00340B0D" w:rsidRDefault="001570A4" w:rsidP="00541D1A">
            <w:pPr>
              <w:jc w:val="center"/>
              <w:rPr>
                <w:rFonts w:cs="Arial"/>
                <w:sz w:val="18"/>
                <w:szCs w:val="18"/>
              </w:rPr>
            </w:pPr>
          </w:p>
        </w:tc>
      </w:tr>
      <w:tr w:rsidR="001570A4" w:rsidRPr="00340B0D" w14:paraId="013A825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D72272"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514E6D"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6C5C4FCC" w14:textId="77777777" w:rsidTr="00541D1A">
        <w:trPr>
          <w:trHeight w:val="287"/>
        </w:trPr>
        <w:tc>
          <w:tcPr>
            <w:tcW w:w="1789" w:type="dxa"/>
            <w:tcBorders>
              <w:left w:val="single" w:sz="12" w:space="0" w:color="auto"/>
              <w:bottom w:val="single" w:sz="4" w:space="0" w:color="auto"/>
            </w:tcBorders>
          </w:tcPr>
          <w:p w14:paraId="3CA810AA"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6940C4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8A889F0"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4C09D39" w14:textId="77777777" w:rsidR="001570A4" w:rsidRPr="00C87169" w:rsidRDefault="001570A4" w:rsidP="00541D1A">
            <w:pPr>
              <w:rPr>
                <w:rFonts w:cs="Arial"/>
              </w:rPr>
            </w:pPr>
          </w:p>
        </w:tc>
      </w:tr>
      <w:tr w:rsidR="001570A4" w:rsidRPr="00340B0D" w14:paraId="4D3EBDF6" w14:textId="77777777" w:rsidTr="00541D1A">
        <w:tc>
          <w:tcPr>
            <w:tcW w:w="1789" w:type="dxa"/>
            <w:tcBorders>
              <w:left w:val="single" w:sz="12" w:space="0" w:color="auto"/>
              <w:bottom w:val="single" w:sz="4" w:space="0" w:color="auto"/>
            </w:tcBorders>
          </w:tcPr>
          <w:p w14:paraId="2C6E38E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B88B54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9F3EB4"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6357E66"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182863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A54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66A765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D4A2BE3" w14:textId="77777777" w:rsidR="001570A4" w:rsidRPr="00340B0D" w:rsidRDefault="001570A4" w:rsidP="00541D1A">
            <w:pPr>
              <w:rPr>
                <w:rFonts w:cs="Arial"/>
                <w:sz w:val="18"/>
                <w:szCs w:val="18"/>
              </w:rPr>
            </w:pPr>
          </w:p>
        </w:tc>
      </w:tr>
      <w:tr w:rsidR="001570A4" w:rsidRPr="00340B0D" w14:paraId="51B8BE1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63FB9D" w14:textId="77777777" w:rsidR="001570A4" w:rsidRPr="00340B0D" w:rsidRDefault="001570A4" w:rsidP="00541D1A">
            <w:pPr>
              <w:rPr>
                <w:rFonts w:cs="Arial"/>
                <w:sz w:val="18"/>
                <w:szCs w:val="18"/>
              </w:rPr>
            </w:pPr>
          </w:p>
        </w:tc>
      </w:tr>
      <w:tr w:rsidR="001570A4" w:rsidRPr="00340B0D" w14:paraId="41CB1A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61E64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798E8A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BC5815"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BF73D"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27231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0223480"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B44C0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8E8373"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155C4F9" w14:textId="77777777" w:rsidR="001570A4" w:rsidRPr="00340B0D" w:rsidRDefault="001570A4" w:rsidP="00541D1A">
            <w:pPr>
              <w:rPr>
                <w:rFonts w:cs="Arial"/>
                <w:sz w:val="18"/>
                <w:szCs w:val="18"/>
              </w:rPr>
            </w:pPr>
          </w:p>
        </w:tc>
      </w:tr>
      <w:tr w:rsidR="001570A4" w:rsidRPr="00340B0D" w14:paraId="50DF3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02966"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D0DC9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AB389D"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FA7BBDF" w14:textId="77777777" w:rsidR="001570A4" w:rsidRPr="00340B0D" w:rsidRDefault="001570A4" w:rsidP="00541D1A">
            <w:pPr>
              <w:rPr>
                <w:rFonts w:cs="Arial"/>
                <w:sz w:val="18"/>
                <w:szCs w:val="18"/>
              </w:rPr>
            </w:pPr>
          </w:p>
        </w:tc>
      </w:tr>
      <w:tr w:rsidR="001570A4" w:rsidRPr="00340B0D" w14:paraId="61081C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2A061"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16F60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C60456"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A110A2" w14:textId="77777777" w:rsidR="001570A4" w:rsidRPr="00340B0D" w:rsidRDefault="001570A4" w:rsidP="00541D1A">
            <w:pPr>
              <w:rPr>
                <w:rFonts w:cs="Arial"/>
                <w:sz w:val="18"/>
                <w:szCs w:val="18"/>
              </w:rPr>
            </w:pPr>
          </w:p>
        </w:tc>
      </w:tr>
      <w:tr w:rsidR="001570A4" w:rsidRPr="00340B0D" w14:paraId="2EE2B7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327CC8"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EE9D1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06F6F6"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53CF729" w14:textId="77777777" w:rsidR="001570A4" w:rsidRPr="00340B0D" w:rsidRDefault="001570A4" w:rsidP="00541D1A">
            <w:pPr>
              <w:rPr>
                <w:rFonts w:cs="Arial"/>
                <w:sz w:val="18"/>
                <w:szCs w:val="18"/>
              </w:rPr>
            </w:pPr>
          </w:p>
        </w:tc>
      </w:tr>
      <w:tr w:rsidR="001570A4" w:rsidRPr="00340B0D" w14:paraId="650D2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1765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5156C5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E996FF"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952B597" w14:textId="77777777" w:rsidR="001570A4" w:rsidRPr="00340B0D" w:rsidRDefault="001570A4" w:rsidP="00541D1A">
            <w:pPr>
              <w:rPr>
                <w:rFonts w:cs="Arial"/>
                <w:sz w:val="18"/>
                <w:szCs w:val="18"/>
              </w:rPr>
            </w:pPr>
          </w:p>
        </w:tc>
      </w:tr>
      <w:tr w:rsidR="001570A4" w:rsidRPr="00340B0D" w14:paraId="46C3E5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734776"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28947B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912D1F"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77CB8A2" w14:textId="77777777" w:rsidR="001570A4" w:rsidRPr="00340B0D" w:rsidRDefault="001570A4" w:rsidP="00541D1A">
            <w:pPr>
              <w:rPr>
                <w:rFonts w:cs="Arial"/>
                <w:sz w:val="18"/>
                <w:szCs w:val="18"/>
              </w:rPr>
            </w:pPr>
          </w:p>
        </w:tc>
      </w:tr>
      <w:tr w:rsidR="001570A4" w:rsidRPr="00340B0D" w14:paraId="161001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45B135"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AC2EF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DAF2"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9585F" w14:textId="77777777" w:rsidR="001570A4" w:rsidRPr="00340B0D" w:rsidRDefault="001570A4" w:rsidP="00541D1A">
            <w:pPr>
              <w:rPr>
                <w:rFonts w:cs="Arial"/>
                <w:sz w:val="18"/>
                <w:szCs w:val="18"/>
              </w:rPr>
            </w:pPr>
          </w:p>
        </w:tc>
      </w:tr>
      <w:tr w:rsidR="001570A4" w:rsidRPr="00340B0D" w14:paraId="2BE93D9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2639D5"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88599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65D1C6"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52D74DE" w14:textId="77777777" w:rsidR="001570A4" w:rsidRPr="00340B0D" w:rsidRDefault="001570A4" w:rsidP="00541D1A">
            <w:pPr>
              <w:rPr>
                <w:rFonts w:cs="Arial"/>
                <w:sz w:val="18"/>
                <w:szCs w:val="18"/>
              </w:rPr>
            </w:pPr>
          </w:p>
        </w:tc>
      </w:tr>
      <w:tr w:rsidR="001570A4" w:rsidRPr="00340B0D" w14:paraId="5D2151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EDAF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272272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53D2DD"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CD32C3" w14:textId="77777777" w:rsidR="001570A4" w:rsidRPr="00340B0D" w:rsidRDefault="001570A4" w:rsidP="00541D1A">
            <w:pPr>
              <w:rPr>
                <w:rFonts w:cs="Arial"/>
                <w:sz w:val="18"/>
                <w:szCs w:val="18"/>
              </w:rPr>
            </w:pPr>
          </w:p>
        </w:tc>
      </w:tr>
      <w:tr w:rsidR="001570A4" w:rsidRPr="00340B0D" w14:paraId="313B75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C4C7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41F2C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FC1E11"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A6904" w14:textId="77777777" w:rsidR="001570A4" w:rsidRPr="00340B0D" w:rsidRDefault="001570A4" w:rsidP="00541D1A">
            <w:pPr>
              <w:rPr>
                <w:rFonts w:cs="Arial"/>
                <w:sz w:val="18"/>
                <w:szCs w:val="18"/>
              </w:rPr>
            </w:pPr>
          </w:p>
        </w:tc>
      </w:tr>
      <w:tr w:rsidR="001570A4" w:rsidRPr="00340B0D" w14:paraId="579A306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0743B3"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BD162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78D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D66980" w14:textId="77777777" w:rsidR="001570A4" w:rsidRPr="00340B0D" w:rsidRDefault="001570A4" w:rsidP="00541D1A">
            <w:pPr>
              <w:rPr>
                <w:rFonts w:cs="Arial"/>
                <w:sz w:val="18"/>
                <w:szCs w:val="18"/>
              </w:rPr>
            </w:pPr>
          </w:p>
        </w:tc>
      </w:tr>
      <w:tr w:rsidR="001570A4" w:rsidRPr="00340B0D" w14:paraId="30E689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400EF9"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18B56B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89EE9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93D1DB" w14:textId="77777777" w:rsidR="001570A4" w:rsidRPr="00340B0D" w:rsidRDefault="001570A4" w:rsidP="00541D1A">
            <w:pPr>
              <w:rPr>
                <w:rFonts w:cs="Arial"/>
                <w:sz w:val="18"/>
                <w:szCs w:val="18"/>
              </w:rPr>
            </w:pPr>
          </w:p>
        </w:tc>
      </w:tr>
      <w:tr w:rsidR="001570A4" w:rsidRPr="00340B0D" w14:paraId="07CAB9C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73DEC1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D9670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627DD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82DFA7" w14:textId="77777777" w:rsidR="001570A4" w:rsidRPr="00340B0D" w:rsidRDefault="001570A4" w:rsidP="00541D1A">
            <w:pPr>
              <w:rPr>
                <w:rFonts w:cs="Arial"/>
                <w:sz w:val="18"/>
                <w:szCs w:val="18"/>
              </w:rPr>
            </w:pPr>
          </w:p>
        </w:tc>
      </w:tr>
      <w:tr w:rsidR="001570A4" w:rsidRPr="00340B0D" w14:paraId="16E1C2D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745ABF0"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383B8A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FCB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3CCC14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20799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689A6" w14:textId="77777777" w:rsidR="001570A4" w:rsidRPr="00340B0D" w:rsidRDefault="001570A4" w:rsidP="00541D1A">
            <w:pPr>
              <w:rPr>
                <w:rFonts w:cs="Arial"/>
                <w:sz w:val="18"/>
                <w:szCs w:val="18"/>
              </w:rPr>
            </w:pPr>
          </w:p>
        </w:tc>
      </w:tr>
      <w:tr w:rsidR="001570A4" w:rsidRPr="00340B0D" w14:paraId="7B7A15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442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6065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12DE8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F08DBA" w14:textId="77777777" w:rsidR="001570A4" w:rsidRPr="00340B0D" w:rsidRDefault="001570A4" w:rsidP="00541D1A">
            <w:pPr>
              <w:rPr>
                <w:rFonts w:cs="Arial"/>
                <w:sz w:val="18"/>
                <w:szCs w:val="18"/>
              </w:rPr>
            </w:pPr>
          </w:p>
        </w:tc>
      </w:tr>
      <w:tr w:rsidR="001570A4" w:rsidRPr="00340B0D" w14:paraId="684276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A7FA8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0A9CD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8C87FC3" w14:textId="77777777" w:rsidR="001570A4" w:rsidRDefault="001570A4" w:rsidP="00541D1A">
            <w:pPr>
              <w:rPr>
                <w:rFonts w:cs="Arial"/>
                <w:sz w:val="18"/>
                <w:szCs w:val="18"/>
              </w:rPr>
            </w:pPr>
          </w:p>
          <w:p w14:paraId="6CBE196F" w14:textId="77777777" w:rsidR="00674E38" w:rsidRPr="00A53E84" w:rsidRDefault="001570A4" w:rsidP="00674E38">
            <w:pPr>
              <w:rPr>
                <w:i/>
              </w:rPr>
            </w:pPr>
            <w:r>
              <w:rPr>
                <w:rFonts w:cs="Arial"/>
                <w:i/>
              </w:rPr>
              <w:t>.</w:t>
            </w:r>
            <w:r w:rsidRPr="00110428">
              <w:rPr>
                <w:rFonts w:cs="Arial"/>
                <w:i/>
              </w:rPr>
              <w:t xml:space="preserve">. </w:t>
            </w:r>
            <w:r w:rsidR="00674E38" w:rsidRPr="00A53E84">
              <w:rPr>
                <w:i/>
              </w:rPr>
              <w:t xml:space="preserve">Load </w:t>
            </w:r>
            <w:r w:rsidR="00674E38">
              <w:rPr>
                <w:i/>
              </w:rPr>
              <w:t xml:space="preserve">the exchange set </w:t>
            </w:r>
            <w:proofErr w:type="spellStart"/>
            <w:r w:rsidR="00674E38" w:rsidRPr="00E012C8">
              <w:rPr>
                <w:b/>
                <w:bCs/>
                <w:i/>
              </w:rPr>
              <w:t>NavigationalHazards</w:t>
            </w:r>
            <w:proofErr w:type="spellEnd"/>
            <w:r w:rsidR="00674E38">
              <w:rPr>
                <w:i/>
              </w:rPr>
              <w:t xml:space="preserve"> and the exchange set </w:t>
            </w:r>
            <w:proofErr w:type="spellStart"/>
            <w:r w:rsidR="00674E38" w:rsidRPr="00E012C8">
              <w:rPr>
                <w:b/>
                <w:bCs/>
                <w:i/>
              </w:rPr>
              <w:t>NavigationalHazardsOverview</w:t>
            </w:r>
            <w:proofErr w:type="spellEnd"/>
          </w:p>
          <w:p w14:paraId="53E2B7E6" w14:textId="77777777" w:rsidR="00674E38" w:rsidRPr="00E012C8" w:rsidRDefault="00674E38" w:rsidP="00674E38">
            <w:pPr>
              <w:pStyle w:val="ListParagraph"/>
              <w:numPr>
                <w:ilvl w:val="0"/>
                <w:numId w:val="36"/>
              </w:numPr>
              <w:rPr>
                <w:i/>
              </w:rPr>
            </w:pPr>
            <w:r w:rsidRPr="00E012C8">
              <w:rPr>
                <w:i/>
              </w:rPr>
              <w:t>Select Display Category Other</w:t>
            </w:r>
          </w:p>
          <w:p w14:paraId="3BB5E712" w14:textId="77777777" w:rsidR="00674E38" w:rsidRPr="00E012C8" w:rsidRDefault="00674E38" w:rsidP="00674E38">
            <w:pPr>
              <w:pStyle w:val="ListParagraph"/>
              <w:numPr>
                <w:ilvl w:val="0"/>
                <w:numId w:val="36"/>
              </w:numPr>
              <w:rPr>
                <w:i/>
              </w:rPr>
            </w:pPr>
            <w:r w:rsidRPr="00E012C8">
              <w:rPr>
                <w:i/>
              </w:rPr>
              <w:t>Set the Safety Contour value to 30 m</w:t>
            </w:r>
          </w:p>
          <w:p w14:paraId="4C6E6253" w14:textId="77777777" w:rsidR="00674E38" w:rsidRPr="00E012C8" w:rsidRDefault="00674E38" w:rsidP="00674E38">
            <w:pPr>
              <w:pStyle w:val="ListParagraph"/>
              <w:numPr>
                <w:ilvl w:val="0"/>
                <w:numId w:val="36"/>
              </w:numPr>
              <w:rPr>
                <w:i/>
              </w:rPr>
            </w:pPr>
            <w:r w:rsidRPr="00E012C8">
              <w:rPr>
                <w:i/>
              </w:rPr>
              <w:t>Set the Safety Depth  value to 30 m</w:t>
            </w:r>
          </w:p>
          <w:p w14:paraId="41BEDA40" w14:textId="77777777" w:rsidR="00674E38" w:rsidRPr="00E012C8" w:rsidRDefault="00674E38" w:rsidP="00674E38">
            <w:pPr>
              <w:pStyle w:val="ListParagraph"/>
              <w:numPr>
                <w:ilvl w:val="0"/>
                <w:numId w:val="36"/>
              </w:numPr>
              <w:rPr>
                <w:i/>
              </w:rPr>
            </w:pPr>
            <w:r w:rsidRPr="00E012C8">
              <w:rPr>
                <w:i/>
              </w:rPr>
              <w:t xml:space="preserve">Select </w:t>
            </w:r>
            <w:r>
              <w:rPr>
                <w:i/>
              </w:rPr>
              <w:t>Plain Boundaries to Off</w:t>
            </w:r>
          </w:p>
          <w:p w14:paraId="51C7A9C2" w14:textId="77777777" w:rsidR="00674E38" w:rsidRPr="00E012C8" w:rsidRDefault="00674E38" w:rsidP="00674E38">
            <w:pPr>
              <w:pStyle w:val="ListParagraph"/>
              <w:numPr>
                <w:ilvl w:val="0"/>
                <w:numId w:val="36"/>
              </w:numPr>
              <w:rPr>
                <w:i/>
              </w:rPr>
            </w:pPr>
            <w:r w:rsidRPr="00E012C8">
              <w:rPr>
                <w:i/>
              </w:rPr>
              <w:t xml:space="preserve">Select </w:t>
            </w:r>
            <w:r>
              <w:rPr>
                <w:i/>
              </w:rPr>
              <w:t>Simplified Symbols to Off</w:t>
            </w:r>
          </w:p>
          <w:p w14:paraId="1EDA3A54" w14:textId="1B3F550F" w:rsidR="001570A4" w:rsidRPr="00110428" w:rsidRDefault="00674E38" w:rsidP="00674E38">
            <w:pPr>
              <w:rPr>
                <w:rFonts w:cs="Arial"/>
              </w:rPr>
            </w:pPr>
            <w:r w:rsidRPr="00E012C8">
              <w:rPr>
                <w:i/>
              </w:rPr>
              <w:t>Select all Text groups</w:t>
            </w:r>
            <w:r>
              <w:rPr>
                <w:i/>
              </w:rPr>
              <w:t xml:space="preserve"> to</w:t>
            </w:r>
            <w:r>
              <w:rPr>
                <w:i/>
              </w:rPr>
              <w:t xml:space="preserve"> On</w:t>
            </w:r>
          </w:p>
          <w:p w14:paraId="34FC5DDE" w14:textId="77777777" w:rsidR="001570A4" w:rsidRPr="00340B0D" w:rsidRDefault="001570A4" w:rsidP="00541D1A">
            <w:pPr>
              <w:rPr>
                <w:rFonts w:cs="Arial"/>
                <w:sz w:val="18"/>
                <w:szCs w:val="18"/>
              </w:rPr>
            </w:pPr>
          </w:p>
        </w:tc>
      </w:tr>
      <w:tr w:rsidR="001570A4" w:rsidRPr="00340B0D" w14:paraId="13C74C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45A493"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52C2FD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998782F" w14:textId="77777777" w:rsidR="001570A4" w:rsidRDefault="001570A4" w:rsidP="00541D1A">
            <w:pPr>
              <w:rPr>
                <w:rFonts w:cs="Arial"/>
                <w:b/>
                <w:bCs/>
              </w:rPr>
            </w:pPr>
          </w:p>
          <w:p w14:paraId="794786A7" w14:textId="77777777" w:rsidR="00674E38" w:rsidRPr="00A53E84" w:rsidRDefault="00674E38" w:rsidP="00674E38">
            <w:pPr>
              <w:jc w:val="left"/>
              <w:rPr>
                <w:i/>
              </w:rPr>
            </w:pPr>
            <w:r w:rsidRPr="00A53E84">
              <w:rPr>
                <w:i/>
              </w:rPr>
              <w:t xml:space="preserve">Select position 39°57.000’N 104°49.000’W at </w:t>
            </w:r>
            <w:r>
              <w:rPr>
                <w:i/>
              </w:rPr>
              <w:t>maximum display</w:t>
            </w:r>
            <w:r w:rsidRPr="00A53E84">
              <w:rPr>
                <w:i/>
              </w:rPr>
              <w:t xml:space="preserve"> scale (</w:t>
            </w:r>
            <w:commentRangeStart w:id="10608"/>
            <w:r w:rsidRPr="00A53E84">
              <w:rPr>
                <w:i/>
              </w:rPr>
              <w:t>1:350 000</w:t>
            </w:r>
            <w:commentRangeEnd w:id="10608"/>
            <w:r>
              <w:rPr>
                <w:rStyle w:val="CommentReference"/>
                <w:snapToGrid/>
                <w:color w:val="000000"/>
              </w:rPr>
              <w:commentReference w:id="10608"/>
            </w:r>
            <w:r w:rsidRPr="00A53E84">
              <w:rPr>
                <w:i/>
              </w:rPr>
              <w:t xml:space="preserve">) of </w:t>
            </w:r>
            <w:r>
              <w:rPr>
                <w:i/>
              </w:rPr>
              <w:t>101</w:t>
            </w:r>
            <w:r w:rsidRPr="00A53E84">
              <w:rPr>
                <w:i/>
              </w:rPr>
              <w:t>AA</w:t>
            </w:r>
            <w:r>
              <w:rPr>
                <w:i/>
              </w:rPr>
              <w:t>00</w:t>
            </w:r>
            <w:r w:rsidRPr="00A53E84">
              <w:rPr>
                <w:i/>
              </w:rPr>
              <w:t>OVRVU.</w:t>
            </w:r>
          </w:p>
          <w:p w14:paraId="48059DDE" w14:textId="77777777" w:rsidR="00674E38" w:rsidRPr="00A53E84" w:rsidRDefault="00674E38" w:rsidP="00674E38">
            <w:pPr>
              <w:jc w:val="left"/>
              <w:rPr>
                <w:i/>
              </w:rPr>
            </w:pPr>
            <w:r w:rsidRPr="00A53E84">
              <w:rPr>
                <w:i/>
              </w:rPr>
              <w:t>1) View chart before route planning</w:t>
            </w:r>
            <w:r>
              <w:rPr>
                <w:i/>
              </w:rPr>
              <w:t>.</w:t>
            </w:r>
          </w:p>
          <w:p w14:paraId="39406B7A" w14:textId="77777777" w:rsidR="00674E38" w:rsidRDefault="00674E38" w:rsidP="00674E38">
            <w:pPr>
              <w:rPr>
                <w:i/>
              </w:rPr>
            </w:pPr>
            <w:r w:rsidRPr="00A53E84">
              <w:rPr>
                <w:i/>
              </w:rPr>
              <w:t>2) Manually create a route connecting all way points between feature</w:t>
            </w:r>
            <w:r>
              <w:rPr>
                <w:i/>
              </w:rPr>
              <w:t>s</w:t>
            </w:r>
            <w:r w:rsidRPr="00A53E84">
              <w:rPr>
                <w:i/>
              </w:rPr>
              <w:t xml:space="preserve"> marked WP1 through WP8. Set user-specified distance for indication navigational hazards as 0.5 NM. Check ENC symbols shown in the ECDIS against the corresponding graphical plot</w:t>
            </w:r>
          </w:p>
          <w:p w14:paraId="5FD3A34A" w14:textId="1A862864" w:rsidR="00674E38" w:rsidRPr="00110428" w:rsidRDefault="00674E38" w:rsidP="00674E38">
            <w:pPr>
              <w:rPr>
                <w:rFonts w:cs="Arial"/>
                <w:b/>
                <w:bCs/>
              </w:rPr>
            </w:pPr>
          </w:p>
        </w:tc>
      </w:tr>
      <w:tr w:rsidR="001570A4" w:rsidRPr="00340B0D" w14:paraId="148EFE5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3327E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1FED0FE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BF601D" w14:textId="77777777" w:rsidR="001570A4" w:rsidRDefault="001570A4" w:rsidP="00541D1A">
            <w:pPr>
              <w:rPr>
                <w:rFonts w:cs="Arial"/>
                <w:sz w:val="18"/>
                <w:szCs w:val="18"/>
              </w:rPr>
            </w:pPr>
          </w:p>
          <w:p w14:paraId="64D70795" w14:textId="3562D87B" w:rsidR="001570A4" w:rsidRDefault="00674E38" w:rsidP="00541D1A">
            <w:pPr>
              <w:rPr>
                <w:rFonts w:cs="Arial"/>
                <w:sz w:val="18"/>
                <w:szCs w:val="18"/>
              </w:rPr>
            </w:pPr>
            <w:r w:rsidRPr="00A53E84">
              <w:rPr>
                <w:i/>
              </w:rPr>
              <w:t>The ENC in the ECDIS should match the corresponding graphical plot shown below</w:t>
            </w:r>
          </w:p>
          <w:p w14:paraId="284AD12C" w14:textId="156E550A" w:rsidR="001570A4" w:rsidRDefault="00674E38" w:rsidP="00541D1A">
            <w:pPr>
              <w:rPr>
                <w:i/>
              </w:rPr>
            </w:pPr>
            <w:r w:rsidRPr="00A53E84">
              <w:rPr>
                <w:i/>
              </w:rPr>
              <w:t xml:space="preserve">1)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129E571" w14:textId="0F1DB901" w:rsidR="00674E38" w:rsidRDefault="00674E38" w:rsidP="00541D1A">
            <w:pPr>
              <w:rPr>
                <w:rFonts w:cs="Arial"/>
                <w:sz w:val="18"/>
                <w:szCs w:val="18"/>
              </w:rPr>
            </w:pPr>
            <w:r w:rsidRPr="007944FC">
              <w:rPr>
                <w:noProof/>
                <w:lang w:eastAsia="en-GB"/>
              </w:rPr>
              <w:drawing>
                <wp:inline distT="0" distB="0" distL="0" distR="0" wp14:anchorId="024F058D" wp14:editId="2C94AFD1">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p>
          <w:p w14:paraId="52E8A67C" w14:textId="77777777" w:rsidR="00674E38" w:rsidRDefault="00674E38" w:rsidP="00541D1A">
            <w:pPr>
              <w:rPr>
                <w:rFonts w:cs="Arial"/>
                <w:sz w:val="18"/>
                <w:szCs w:val="18"/>
              </w:rPr>
            </w:pPr>
          </w:p>
          <w:p w14:paraId="594749FE" w14:textId="17278B56" w:rsidR="001570A4" w:rsidRPr="00340B0D" w:rsidRDefault="00674E38" w:rsidP="00674E38">
            <w:pPr>
              <w:jc w:val="left"/>
              <w:rPr>
                <w:rFonts w:cs="Arial"/>
                <w:sz w:val="18"/>
                <w:szCs w:val="18"/>
              </w:rPr>
            </w:pPr>
            <w:r w:rsidRPr="00A53E84">
              <w:rPr>
                <w:i/>
              </w:rPr>
              <w:t>2) Situation after route planning. Alerts indicated from largest scale available for each location</w:t>
            </w:r>
          </w:p>
          <w:p w14:paraId="1EEE7A47" w14:textId="77777777" w:rsidR="001570A4" w:rsidRDefault="001570A4" w:rsidP="00541D1A">
            <w:pPr>
              <w:tabs>
                <w:tab w:val="left" w:pos="3048"/>
              </w:tabs>
              <w:jc w:val="center"/>
              <w:rPr>
                <w:rFonts w:cs="Arial"/>
                <w:sz w:val="18"/>
                <w:szCs w:val="18"/>
              </w:rPr>
            </w:pPr>
          </w:p>
          <w:p w14:paraId="3DD5C9F0" w14:textId="4FBE7EA6" w:rsidR="001570A4" w:rsidRPr="00340B0D" w:rsidRDefault="00674E38" w:rsidP="00541D1A">
            <w:pPr>
              <w:tabs>
                <w:tab w:val="left" w:pos="3048"/>
              </w:tabs>
              <w:jc w:val="center"/>
              <w:rPr>
                <w:rFonts w:cs="Arial"/>
                <w:sz w:val="18"/>
                <w:szCs w:val="18"/>
              </w:rPr>
            </w:pPr>
            <w:r w:rsidRPr="00AA18DD">
              <w:rPr>
                <w:noProof/>
                <w:lang w:eastAsia="en-GB"/>
              </w:rPr>
              <w:lastRenderedPageBreak/>
              <w:drawing>
                <wp:inline distT="0" distB="0" distL="0" distR="0" wp14:anchorId="5A0D7594" wp14:editId="51648F59">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p>
          <w:p w14:paraId="4DB0D55A" w14:textId="77777777" w:rsidR="001570A4" w:rsidRDefault="001570A4" w:rsidP="00541D1A">
            <w:pPr>
              <w:jc w:val="center"/>
              <w:rPr>
                <w:rFonts w:cs="Arial"/>
                <w:sz w:val="18"/>
                <w:szCs w:val="18"/>
              </w:rPr>
            </w:pPr>
          </w:p>
          <w:p w14:paraId="13F5BD62" w14:textId="77777777" w:rsidR="001570A4" w:rsidRDefault="001570A4" w:rsidP="00541D1A">
            <w:pPr>
              <w:jc w:val="center"/>
              <w:rPr>
                <w:rFonts w:cs="Arial"/>
                <w:sz w:val="18"/>
                <w:szCs w:val="18"/>
              </w:rPr>
            </w:pPr>
          </w:p>
          <w:p w14:paraId="556F0A5A" w14:textId="77777777" w:rsidR="001570A4" w:rsidRPr="00340B0D" w:rsidRDefault="001570A4" w:rsidP="00541D1A">
            <w:pPr>
              <w:rPr>
                <w:rFonts w:cs="Arial"/>
                <w:sz w:val="18"/>
                <w:szCs w:val="18"/>
              </w:rPr>
            </w:pPr>
          </w:p>
        </w:tc>
      </w:tr>
    </w:tbl>
    <w:p w14:paraId="680616E7" w14:textId="77777777" w:rsidR="001570A4" w:rsidRDefault="001570A4" w:rsidP="001570A4"/>
    <w:p w14:paraId="7E13CF36" w14:textId="77777777" w:rsidR="001570A4" w:rsidRPr="001570A4" w:rsidRDefault="001570A4" w:rsidP="001570A4"/>
    <w:p w14:paraId="285F54FA" w14:textId="77777777" w:rsidR="008F108C" w:rsidRDefault="008F108C" w:rsidP="000A72CE"/>
    <w:p w14:paraId="6C4BC2F9" w14:textId="77777777" w:rsidR="000A72CE" w:rsidRPr="00215214" w:rsidRDefault="008F108C" w:rsidP="00E30B8F">
      <w:pPr>
        <w:pStyle w:val="Heading2"/>
      </w:pPr>
      <w:r>
        <w:br w:type="page"/>
      </w:r>
      <w:bookmarkStart w:id="10609" w:name="_Toc189491322"/>
      <w:r w:rsidR="000A72CE" w:rsidRPr="00215214">
        <w:lastRenderedPageBreak/>
        <w:t>Detection and Notification of Navigational Hazards – Basic test Monitoring Mode</w:t>
      </w:r>
      <w:bookmarkEnd w:id="1060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0200A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1DE260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2662813" w14:textId="5E5C1911" w:rsidR="001570A4" w:rsidRPr="00C87169" w:rsidRDefault="00215214" w:rsidP="00541D1A">
            <w:pPr>
              <w:jc w:val="center"/>
              <w:rPr>
                <w:rFonts w:cs="Arial"/>
                <w:bCs/>
              </w:rPr>
            </w:pPr>
            <w:proofErr w:type="spellStart"/>
            <w:r>
              <w:t>NavigationalHazardsMon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41C1D99"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CA14908" w14:textId="072698FB" w:rsidR="00215214" w:rsidRDefault="00215214" w:rsidP="00215214">
            <w:pPr>
              <w:widowControl/>
              <w:spacing w:line="240" w:lineRule="auto"/>
              <w:rPr>
                <w:rFonts w:ascii="Calibri" w:hAnsi="Calibri" w:cs="Calibri"/>
                <w:snapToGrid/>
                <w:color w:val="000000"/>
                <w:sz w:val="22"/>
                <w:szCs w:val="22"/>
              </w:rPr>
            </w:pPr>
          </w:p>
          <w:p w14:paraId="15A82F02" w14:textId="77777777" w:rsidR="001570A4" w:rsidRPr="00340B0D" w:rsidRDefault="001570A4" w:rsidP="00541D1A">
            <w:pPr>
              <w:jc w:val="center"/>
              <w:rPr>
                <w:rFonts w:cs="Arial"/>
                <w:sz w:val="18"/>
                <w:szCs w:val="18"/>
              </w:rPr>
            </w:pPr>
          </w:p>
        </w:tc>
      </w:tr>
      <w:tr w:rsidR="001570A4" w:rsidRPr="00340B0D" w14:paraId="5B5B735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42F270"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77DC2E1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E65142B" w14:textId="77777777" w:rsidR="001570A4" w:rsidRDefault="001570A4" w:rsidP="00541D1A">
            <w:pPr>
              <w:rPr>
                <w:rFonts w:cs="Arial"/>
                <w:i/>
              </w:rPr>
            </w:pPr>
          </w:p>
          <w:p w14:paraId="48B877F4" w14:textId="77777777" w:rsidR="00215214" w:rsidRPr="00A53E84" w:rsidRDefault="00215214" w:rsidP="00215214">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 xml:space="preserve">s satisfying the conditions for this test (as listed in section 10.5.9 of IHO S-52 and included in the test cell </w:t>
            </w:r>
            <w:r>
              <w:rPr>
                <w:i/>
              </w:rPr>
              <w:t>101AA00</w:t>
            </w:r>
            <w:r w:rsidRPr="00A53E84">
              <w:rPr>
                <w:i/>
              </w:rPr>
              <w:t>NAVHZ.000) that is shallower than the Mariner's safety contour.</w:t>
            </w:r>
          </w:p>
          <w:p w14:paraId="67DEB5A9" w14:textId="77777777" w:rsidR="00215214" w:rsidRPr="00A53E84" w:rsidRDefault="00215214" w:rsidP="00215214">
            <w:pPr>
              <w:jc w:val="left"/>
              <w:rPr>
                <w:i/>
              </w:rPr>
            </w:pPr>
          </w:p>
          <w:p w14:paraId="5F793A25" w14:textId="65EC156B" w:rsidR="00215214" w:rsidRPr="009C22F4" w:rsidRDefault="00215214" w:rsidP="00215214">
            <w:pPr>
              <w:rPr>
                <w:rFonts w:cs="Arial"/>
                <w:i/>
              </w:rPr>
            </w:pPr>
            <w:r w:rsidRPr="00A53E84">
              <w:rPr>
                <w:i/>
              </w:rPr>
              <w:t xml:space="preserve">This test is performed by loading the test cell </w:t>
            </w:r>
            <w:r>
              <w:rPr>
                <w:i/>
              </w:rPr>
              <w:t>101AA00</w:t>
            </w:r>
            <w:r w:rsidRPr="00A53E84">
              <w:rPr>
                <w:i/>
              </w:rPr>
              <w:t xml:space="preserve">NAVHZ.000,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Pr>
                <w:i/>
              </w:rPr>
              <w:t xml:space="preserve">Safety Contour </w:t>
            </w:r>
            <w:r w:rsidRPr="00A53E84">
              <w:rPr>
                <w:i/>
              </w:rPr>
              <w:t>settings</w:t>
            </w:r>
          </w:p>
          <w:p w14:paraId="66C3929B" w14:textId="77777777" w:rsidR="001570A4" w:rsidRPr="009C22F4" w:rsidRDefault="001570A4" w:rsidP="00541D1A">
            <w:pPr>
              <w:rPr>
                <w:rFonts w:cs="Arial"/>
                <w:i/>
              </w:rPr>
            </w:pPr>
          </w:p>
        </w:tc>
      </w:tr>
      <w:tr w:rsidR="001570A4" w:rsidRPr="00340B0D" w14:paraId="70DA6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E1ADE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5E83813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DB1D68"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03D15B" w14:textId="77777777" w:rsidR="001570A4" w:rsidRPr="00340B0D" w:rsidRDefault="001570A4" w:rsidP="00541D1A">
            <w:pPr>
              <w:jc w:val="center"/>
              <w:rPr>
                <w:rFonts w:cs="Arial"/>
                <w:b/>
                <w:bCs/>
                <w:sz w:val="18"/>
                <w:szCs w:val="18"/>
              </w:rPr>
            </w:pPr>
          </w:p>
        </w:tc>
      </w:tr>
      <w:tr w:rsidR="001570A4" w:rsidRPr="00340B0D" w14:paraId="6BC16C2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006601"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8562476" w14:textId="77777777" w:rsidR="001570A4" w:rsidRPr="00340B0D" w:rsidRDefault="001570A4" w:rsidP="00541D1A">
            <w:pPr>
              <w:rPr>
                <w:rFonts w:cs="Arial"/>
                <w:sz w:val="18"/>
                <w:szCs w:val="18"/>
              </w:rPr>
            </w:pPr>
          </w:p>
        </w:tc>
      </w:tr>
      <w:tr w:rsidR="001570A4" w:rsidRPr="00340B0D" w14:paraId="7F6C6F8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65EF13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592EFD" w14:textId="77777777" w:rsidR="001570A4" w:rsidRPr="00340B0D" w:rsidRDefault="001570A4" w:rsidP="00541D1A">
            <w:pPr>
              <w:rPr>
                <w:rFonts w:cs="Arial"/>
                <w:sz w:val="18"/>
                <w:szCs w:val="18"/>
              </w:rPr>
            </w:pPr>
          </w:p>
        </w:tc>
      </w:tr>
      <w:tr w:rsidR="001570A4" w:rsidRPr="00340B0D" w14:paraId="2B24C09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009E02"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8BAA3A4"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1CE3A13" w14:textId="77777777" w:rsidTr="00541D1A">
        <w:sdt>
          <w:sdtPr>
            <w:rPr>
              <w:rFonts w:cs="Arial"/>
              <w:sz w:val="18"/>
              <w:szCs w:val="18"/>
            </w:rPr>
            <w:alias w:val="Diplay Category"/>
            <w:tag w:val="Diplay Categor"/>
            <w:id w:val="1154884053"/>
            <w:placeholder>
              <w:docPart w:val="59B0260197764007A97EF174A9875F8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BFD3DFE"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D400AA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E53FD3" w14:textId="77777777" w:rsidR="001570A4" w:rsidRPr="00340B0D" w:rsidRDefault="001570A4" w:rsidP="00541D1A">
            <w:pPr>
              <w:jc w:val="center"/>
              <w:rPr>
                <w:rFonts w:cs="Arial"/>
                <w:sz w:val="18"/>
                <w:szCs w:val="18"/>
              </w:rPr>
            </w:pPr>
          </w:p>
        </w:tc>
      </w:tr>
      <w:tr w:rsidR="001570A4" w:rsidRPr="00340B0D" w14:paraId="33285BD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F96BC1F"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4BBED91"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895BAB4" w14:textId="77777777" w:rsidR="001570A4" w:rsidRPr="00340B0D" w:rsidRDefault="001570A4" w:rsidP="00541D1A">
            <w:pPr>
              <w:jc w:val="center"/>
              <w:rPr>
                <w:rFonts w:cs="Arial"/>
                <w:sz w:val="18"/>
                <w:szCs w:val="18"/>
              </w:rPr>
            </w:pPr>
          </w:p>
        </w:tc>
      </w:tr>
      <w:tr w:rsidR="001570A4" w:rsidRPr="00340B0D" w14:paraId="534455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90A46"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EBE2D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6B2467"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56087BE" w14:textId="77777777" w:rsidR="001570A4" w:rsidRPr="00340B0D" w:rsidRDefault="001570A4" w:rsidP="00541D1A">
            <w:pPr>
              <w:jc w:val="center"/>
              <w:rPr>
                <w:rFonts w:cs="Arial"/>
                <w:sz w:val="18"/>
                <w:szCs w:val="18"/>
              </w:rPr>
            </w:pPr>
          </w:p>
        </w:tc>
      </w:tr>
      <w:tr w:rsidR="001570A4" w:rsidRPr="00340B0D" w14:paraId="53544A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8FC770"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E314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79BA249"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D81AB" w14:textId="77777777" w:rsidR="001570A4" w:rsidRPr="00340B0D" w:rsidRDefault="001570A4" w:rsidP="00541D1A">
            <w:pPr>
              <w:jc w:val="center"/>
              <w:rPr>
                <w:rFonts w:cs="Arial"/>
                <w:sz w:val="18"/>
                <w:szCs w:val="18"/>
              </w:rPr>
            </w:pPr>
          </w:p>
        </w:tc>
      </w:tr>
      <w:tr w:rsidR="001570A4" w:rsidRPr="00340B0D" w14:paraId="43974DC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CD01BB"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C8438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FD2FDF5"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65AC7E" w14:textId="77777777" w:rsidR="001570A4" w:rsidRPr="00340B0D" w:rsidRDefault="001570A4" w:rsidP="00541D1A">
            <w:pPr>
              <w:jc w:val="center"/>
              <w:rPr>
                <w:rFonts w:cs="Arial"/>
                <w:sz w:val="18"/>
                <w:szCs w:val="18"/>
              </w:rPr>
            </w:pPr>
          </w:p>
        </w:tc>
      </w:tr>
      <w:tr w:rsidR="001570A4" w:rsidRPr="00340B0D" w14:paraId="5D251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902D6E"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2B8FC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37B5A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A41E619" w14:textId="77777777" w:rsidR="001570A4" w:rsidRPr="00340B0D" w:rsidRDefault="001570A4" w:rsidP="00541D1A">
            <w:pPr>
              <w:jc w:val="center"/>
              <w:rPr>
                <w:rFonts w:cs="Arial"/>
                <w:sz w:val="18"/>
                <w:szCs w:val="18"/>
              </w:rPr>
            </w:pPr>
          </w:p>
        </w:tc>
      </w:tr>
      <w:tr w:rsidR="001570A4" w:rsidRPr="00340B0D" w14:paraId="330A0B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56344B"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21218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B0FEA53"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C9D210E" w14:textId="77777777" w:rsidR="001570A4" w:rsidRPr="00340B0D" w:rsidRDefault="001570A4" w:rsidP="00541D1A">
            <w:pPr>
              <w:jc w:val="center"/>
              <w:rPr>
                <w:rFonts w:cs="Arial"/>
                <w:sz w:val="18"/>
                <w:szCs w:val="18"/>
              </w:rPr>
            </w:pPr>
          </w:p>
        </w:tc>
      </w:tr>
      <w:tr w:rsidR="001570A4" w:rsidRPr="00340B0D" w14:paraId="111292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56BA0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2B83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56E686"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59D665F7" w14:textId="77777777" w:rsidR="001570A4" w:rsidRPr="00340B0D" w:rsidRDefault="001570A4" w:rsidP="00541D1A">
            <w:pPr>
              <w:jc w:val="center"/>
              <w:rPr>
                <w:rFonts w:cs="Arial"/>
                <w:sz w:val="18"/>
                <w:szCs w:val="18"/>
              </w:rPr>
            </w:pPr>
          </w:p>
        </w:tc>
      </w:tr>
      <w:tr w:rsidR="001570A4" w:rsidRPr="00340B0D" w14:paraId="2CA452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9B013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A452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48C4036"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883D4B" w14:textId="77777777" w:rsidR="001570A4" w:rsidRPr="00340B0D" w:rsidRDefault="001570A4" w:rsidP="00541D1A">
            <w:pPr>
              <w:jc w:val="center"/>
              <w:rPr>
                <w:rFonts w:cs="Arial"/>
                <w:sz w:val="18"/>
                <w:szCs w:val="18"/>
              </w:rPr>
            </w:pPr>
          </w:p>
        </w:tc>
      </w:tr>
      <w:tr w:rsidR="001570A4" w:rsidRPr="00340B0D" w14:paraId="60E685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71D7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021AE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CFAE86"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866F58A" w14:textId="77777777" w:rsidR="001570A4" w:rsidRPr="00340B0D" w:rsidRDefault="001570A4" w:rsidP="00541D1A">
            <w:pPr>
              <w:jc w:val="center"/>
              <w:rPr>
                <w:rFonts w:cs="Arial"/>
                <w:sz w:val="18"/>
                <w:szCs w:val="18"/>
              </w:rPr>
            </w:pPr>
          </w:p>
        </w:tc>
      </w:tr>
      <w:tr w:rsidR="001570A4" w:rsidRPr="00340B0D" w14:paraId="7CD8086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8C10D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F6B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B6B25E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9A91CC" w14:textId="77777777" w:rsidR="001570A4" w:rsidRPr="00340B0D" w:rsidRDefault="001570A4" w:rsidP="00541D1A">
            <w:pPr>
              <w:jc w:val="center"/>
              <w:rPr>
                <w:rFonts w:cs="Arial"/>
                <w:sz w:val="18"/>
                <w:szCs w:val="18"/>
              </w:rPr>
            </w:pPr>
          </w:p>
        </w:tc>
      </w:tr>
      <w:tr w:rsidR="001570A4" w:rsidRPr="00340B0D" w14:paraId="4EEC0FD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C6B08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F20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4E336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16EF6E" w14:textId="77777777" w:rsidR="001570A4" w:rsidRPr="00340B0D" w:rsidRDefault="001570A4" w:rsidP="00541D1A">
            <w:pPr>
              <w:jc w:val="center"/>
              <w:rPr>
                <w:rFonts w:cs="Arial"/>
                <w:sz w:val="18"/>
                <w:szCs w:val="18"/>
              </w:rPr>
            </w:pPr>
          </w:p>
        </w:tc>
      </w:tr>
      <w:tr w:rsidR="001570A4" w:rsidRPr="00340B0D" w14:paraId="77453EF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28DD3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7BB31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5CDC1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73F330" w14:textId="77777777" w:rsidR="001570A4" w:rsidRPr="00340B0D" w:rsidRDefault="001570A4" w:rsidP="00541D1A">
            <w:pPr>
              <w:jc w:val="center"/>
              <w:rPr>
                <w:rFonts w:cs="Arial"/>
                <w:sz w:val="18"/>
                <w:szCs w:val="18"/>
              </w:rPr>
            </w:pPr>
          </w:p>
        </w:tc>
      </w:tr>
      <w:tr w:rsidR="001570A4" w:rsidRPr="00340B0D" w14:paraId="4A4DFE7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68CA0D5"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C02D9D4"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46B7AAD" w14:textId="77777777" w:rsidR="001570A4" w:rsidRPr="00340B0D" w:rsidRDefault="001570A4" w:rsidP="00541D1A">
            <w:pPr>
              <w:jc w:val="center"/>
              <w:rPr>
                <w:rFonts w:cs="Arial"/>
                <w:sz w:val="18"/>
                <w:szCs w:val="18"/>
              </w:rPr>
            </w:pPr>
          </w:p>
        </w:tc>
      </w:tr>
      <w:tr w:rsidR="001570A4" w:rsidRPr="00340B0D" w14:paraId="141ED364" w14:textId="77777777" w:rsidTr="00541D1A">
        <w:sdt>
          <w:sdtPr>
            <w:rPr>
              <w:rFonts w:cs="Arial"/>
              <w:sz w:val="18"/>
              <w:szCs w:val="18"/>
            </w:rPr>
            <w:alias w:val="Palette"/>
            <w:tag w:val="Palette"/>
            <w:id w:val="717632039"/>
            <w:placeholder>
              <w:docPart w:val="5B7770A0F09F4EBAB17FCBB097685BA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27D6E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C6B1954"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B79011" w14:textId="77777777" w:rsidR="001570A4" w:rsidRPr="00340B0D" w:rsidRDefault="001570A4" w:rsidP="00541D1A">
            <w:pPr>
              <w:jc w:val="center"/>
              <w:rPr>
                <w:rFonts w:cs="Arial"/>
                <w:sz w:val="18"/>
                <w:szCs w:val="18"/>
              </w:rPr>
            </w:pPr>
          </w:p>
        </w:tc>
      </w:tr>
      <w:tr w:rsidR="001570A4" w:rsidRPr="00340B0D" w14:paraId="316F2C7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DA0566D"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B208F28"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7B20B93C" w14:textId="77777777" w:rsidR="001570A4" w:rsidRPr="00340B0D" w:rsidRDefault="001570A4" w:rsidP="00541D1A">
            <w:pPr>
              <w:jc w:val="center"/>
              <w:rPr>
                <w:rFonts w:cs="Arial"/>
                <w:sz w:val="18"/>
                <w:szCs w:val="18"/>
              </w:rPr>
            </w:pPr>
          </w:p>
        </w:tc>
      </w:tr>
      <w:tr w:rsidR="001570A4" w:rsidRPr="00340B0D" w14:paraId="58F8C09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10A43ED"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1DC9B6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1741F8F6" w14:textId="77777777" w:rsidR="001570A4" w:rsidRPr="00340B0D" w:rsidRDefault="001570A4" w:rsidP="00541D1A">
            <w:pPr>
              <w:jc w:val="center"/>
              <w:rPr>
                <w:rFonts w:cs="Arial"/>
                <w:sz w:val="18"/>
                <w:szCs w:val="18"/>
              </w:rPr>
            </w:pPr>
          </w:p>
        </w:tc>
      </w:tr>
      <w:tr w:rsidR="001570A4" w:rsidRPr="00340B0D" w14:paraId="3678981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A016F25"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11B5D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3703C22E" w14:textId="77777777" w:rsidTr="00541D1A">
        <w:trPr>
          <w:trHeight w:val="287"/>
        </w:trPr>
        <w:tc>
          <w:tcPr>
            <w:tcW w:w="1789" w:type="dxa"/>
            <w:tcBorders>
              <w:left w:val="single" w:sz="12" w:space="0" w:color="auto"/>
              <w:bottom w:val="single" w:sz="4" w:space="0" w:color="auto"/>
            </w:tcBorders>
          </w:tcPr>
          <w:p w14:paraId="4B6FBF03"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FFBE5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634F64E"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8D9CFBF" w14:textId="77777777" w:rsidR="001570A4" w:rsidRPr="00C87169" w:rsidRDefault="001570A4" w:rsidP="00541D1A">
            <w:pPr>
              <w:rPr>
                <w:rFonts w:cs="Arial"/>
              </w:rPr>
            </w:pPr>
          </w:p>
        </w:tc>
      </w:tr>
      <w:tr w:rsidR="001570A4" w:rsidRPr="00340B0D" w14:paraId="24B3924A" w14:textId="77777777" w:rsidTr="00541D1A">
        <w:tc>
          <w:tcPr>
            <w:tcW w:w="1789" w:type="dxa"/>
            <w:tcBorders>
              <w:left w:val="single" w:sz="12" w:space="0" w:color="auto"/>
              <w:bottom w:val="single" w:sz="4" w:space="0" w:color="auto"/>
            </w:tcBorders>
          </w:tcPr>
          <w:p w14:paraId="263D38DA"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5BACA61"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F2B425"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F5BF2B"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FBAE44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7FFE72B"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F541EA2"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92807AA" w14:textId="77777777" w:rsidR="001570A4" w:rsidRPr="00340B0D" w:rsidRDefault="001570A4" w:rsidP="00541D1A">
            <w:pPr>
              <w:rPr>
                <w:rFonts w:cs="Arial"/>
                <w:sz w:val="18"/>
                <w:szCs w:val="18"/>
              </w:rPr>
            </w:pPr>
          </w:p>
        </w:tc>
      </w:tr>
      <w:tr w:rsidR="001570A4" w:rsidRPr="00340B0D" w14:paraId="23F2B7B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FD4DB6C" w14:textId="77777777" w:rsidR="001570A4" w:rsidRPr="00340B0D" w:rsidRDefault="001570A4" w:rsidP="00541D1A">
            <w:pPr>
              <w:rPr>
                <w:rFonts w:cs="Arial"/>
                <w:sz w:val="18"/>
                <w:szCs w:val="18"/>
              </w:rPr>
            </w:pPr>
          </w:p>
        </w:tc>
      </w:tr>
      <w:tr w:rsidR="001570A4" w:rsidRPr="00340B0D" w14:paraId="46D668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7DEC1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BBDD47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74AB6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1712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44BF8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8D563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53051A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B9EBFB"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C9ED486" w14:textId="77777777" w:rsidR="001570A4" w:rsidRPr="00340B0D" w:rsidRDefault="001570A4" w:rsidP="00541D1A">
            <w:pPr>
              <w:rPr>
                <w:rFonts w:cs="Arial"/>
                <w:sz w:val="18"/>
                <w:szCs w:val="18"/>
              </w:rPr>
            </w:pPr>
          </w:p>
        </w:tc>
      </w:tr>
      <w:tr w:rsidR="001570A4" w:rsidRPr="00340B0D" w14:paraId="10B9CB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86BFC5"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977D5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4CA037"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7AB466E" w14:textId="77777777" w:rsidR="001570A4" w:rsidRPr="00340B0D" w:rsidRDefault="001570A4" w:rsidP="00541D1A">
            <w:pPr>
              <w:rPr>
                <w:rFonts w:cs="Arial"/>
                <w:sz w:val="18"/>
                <w:szCs w:val="18"/>
              </w:rPr>
            </w:pPr>
          </w:p>
        </w:tc>
      </w:tr>
      <w:tr w:rsidR="001570A4" w:rsidRPr="00340B0D" w14:paraId="61CE79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CA13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D587A3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66C19"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7DD12C" w14:textId="77777777" w:rsidR="001570A4" w:rsidRPr="00340B0D" w:rsidRDefault="001570A4" w:rsidP="00541D1A">
            <w:pPr>
              <w:rPr>
                <w:rFonts w:cs="Arial"/>
                <w:sz w:val="18"/>
                <w:szCs w:val="18"/>
              </w:rPr>
            </w:pPr>
          </w:p>
        </w:tc>
      </w:tr>
      <w:tr w:rsidR="001570A4" w:rsidRPr="00340B0D" w14:paraId="15AB0B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2647A3"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C971A1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D006EC"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6A6522A" w14:textId="77777777" w:rsidR="001570A4" w:rsidRPr="00340B0D" w:rsidRDefault="001570A4" w:rsidP="00541D1A">
            <w:pPr>
              <w:rPr>
                <w:rFonts w:cs="Arial"/>
                <w:sz w:val="18"/>
                <w:szCs w:val="18"/>
              </w:rPr>
            </w:pPr>
          </w:p>
        </w:tc>
      </w:tr>
      <w:tr w:rsidR="001570A4" w:rsidRPr="00340B0D" w14:paraId="47FAFB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E7B29C"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CBBEAF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317C23"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5744154" w14:textId="77777777" w:rsidR="001570A4" w:rsidRPr="00340B0D" w:rsidRDefault="001570A4" w:rsidP="00541D1A">
            <w:pPr>
              <w:rPr>
                <w:rFonts w:cs="Arial"/>
                <w:sz w:val="18"/>
                <w:szCs w:val="18"/>
              </w:rPr>
            </w:pPr>
          </w:p>
        </w:tc>
      </w:tr>
      <w:tr w:rsidR="001570A4" w:rsidRPr="00340B0D" w14:paraId="529CF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95CC41"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7C99A2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2AA688"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B435EEA" w14:textId="77777777" w:rsidR="001570A4" w:rsidRPr="00340B0D" w:rsidRDefault="001570A4" w:rsidP="00541D1A">
            <w:pPr>
              <w:rPr>
                <w:rFonts w:cs="Arial"/>
                <w:sz w:val="18"/>
                <w:szCs w:val="18"/>
              </w:rPr>
            </w:pPr>
          </w:p>
        </w:tc>
      </w:tr>
      <w:tr w:rsidR="001570A4" w:rsidRPr="00340B0D" w14:paraId="21DD88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C81E1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D381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1460A6"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CC9E32" w14:textId="77777777" w:rsidR="001570A4" w:rsidRPr="00340B0D" w:rsidRDefault="001570A4" w:rsidP="00541D1A">
            <w:pPr>
              <w:rPr>
                <w:rFonts w:cs="Arial"/>
                <w:sz w:val="18"/>
                <w:szCs w:val="18"/>
              </w:rPr>
            </w:pPr>
          </w:p>
        </w:tc>
      </w:tr>
      <w:tr w:rsidR="001570A4" w:rsidRPr="00340B0D" w14:paraId="1229DC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C3B0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31284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2F021"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722EEA3" w14:textId="77777777" w:rsidR="001570A4" w:rsidRPr="00340B0D" w:rsidRDefault="001570A4" w:rsidP="00541D1A">
            <w:pPr>
              <w:rPr>
                <w:rFonts w:cs="Arial"/>
                <w:sz w:val="18"/>
                <w:szCs w:val="18"/>
              </w:rPr>
            </w:pPr>
          </w:p>
        </w:tc>
      </w:tr>
      <w:tr w:rsidR="001570A4" w:rsidRPr="00340B0D" w14:paraId="4B8847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FAFDB8"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9E46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AEF5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1728E3" w14:textId="77777777" w:rsidR="001570A4" w:rsidRPr="00340B0D" w:rsidRDefault="001570A4" w:rsidP="00541D1A">
            <w:pPr>
              <w:rPr>
                <w:rFonts w:cs="Arial"/>
                <w:sz w:val="18"/>
                <w:szCs w:val="18"/>
              </w:rPr>
            </w:pPr>
          </w:p>
        </w:tc>
      </w:tr>
      <w:tr w:rsidR="001570A4" w:rsidRPr="00340B0D" w14:paraId="3767BF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23858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BC7376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A4772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7CEB9D" w14:textId="77777777" w:rsidR="001570A4" w:rsidRPr="00340B0D" w:rsidRDefault="001570A4" w:rsidP="00541D1A">
            <w:pPr>
              <w:rPr>
                <w:rFonts w:cs="Arial"/>
                <w:sz w:val="18"/>
                <w:szCs w:val="18"/>
              </w:rPr>
            </w:pPr>
          </w:p>
        </w:tc>
      </w:tr>
      <w:tr w:rsidR="001570A4" w:rsidRPr="00340B0D" w14:paraId="6BF75A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3BA5EB"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558FDA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74B2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DBEBF2" w14:textId="77777777" w:rsidR="001570A4" w:rsidRPr="00340B0D" w:rsidRDefault="001570A4" w:rsidP="00541D1A">
            <w:pPr>
              <w:rPr>
                <w:rFonts w:cs="Arial"/>
                <w:sz w:val="18"/>
                <w:szCs w:val="18"/>
              </w:rPr>
            </w:pPr>
          </w:p>
        </w:tc>
      </w:tr>
      <w:tr w:rsidR="001570A4" w:rsidRPr="00340B0D" w14:paraId="4C1E97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4F8547"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4B8B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7215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BCA54E" w14:textId="77777777" w:rsidR="001570A4" w:rsidRPr="00340B0D" w:rsidRDefault="001570A4" w:rsidP="00541D1A">
            <w:pPr>
              <w:rPr>
                <w:rFonts w:cs="Arial"/>
                <w:sz w:val="18"/>
                <w:szCs w:val="18"/>
              </w:rPr>
            </w:pPr>
          </w:p>
        </w:tc>
      </w:tr>
      <w:tr w:rsidR="001570A4" w:rsidRPr="00340B0D" w14:paraId="5A9E85C4"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C986EC8"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EDEC56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348A71D"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53FC612" w14:textId="77777777" w:rsidR="001570A4" w:rsidRPr="00340B0D" w:rsidRDefault="001570A4" w:rsidP="00541D1A">
            <w:pPr>
              <w:rPr>
                <w:rFonts w:cs="Arial"/>
                <w:sz w:val="18"/>
                <w:szCs w:val="18"/>
              </w:rPr>
            </w:pPr>
          </w:p>
        </w:tc>
      </w:tr>
      <w:tr w:rsidR="001570A4" w:rsidRPr="00340B0D" w14:paraId="29CA1F6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7E9942"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B82D2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24065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3131EF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98369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72E332" w14:textId="77777777" w:rsidR="001570A4" w:rsidRPr="00340B0D" w:rsidRDefault="001570A4" w:rsidP="00541D1A">
            <w:pPr>
              <w:rPr>
                <w:rFonts w:cs="Arial"/>
                <w:sz w:val="18"/>
                <w:szCs w:val="18"/>
              </w:rPr>
            </w:pPr>
          </w:p>
        </w:tc>
      </w:tr>
      <w:tr w:rsidR="001570A4" w:rsidRPr="00340B0D" w14:paraId="5D2166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DBE49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DC803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2EB8C2"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B72C5F6" w14:textId="77777777" w:rsidR="001570A4" w:rsidRPr="00340B0D" w:rsidRDefault="001570A4" w:rsidP="00541D1A">
            <w:pPr>
              <w:rPr>
                <w:rFonts w:cs="Arial"/>
                <w:sz w:val="18"/>
                <w:szCs w:val="18"/>
              </w:rPr>
            </w:pPr>
          </w:p>
        </w:tc>
      </w:tr>
      <w:tr w:rsidR="001570A4" w:rsidRPr="00340B0D" w14:paraId="2C1C3DA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55C971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9C8235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275ADF2" w14:textId="77777777" w:rsidR="001570A4" w:rsidRDefault="001570A4" w:rsidP="00541D1A">
            <w:pPr>
              <w:rPr>
                <w:rFonts w:cs="Arial"/>
                <w:sz w:val="18"/>
                <w:szCs w:val="18"/>
              </w:rPr>
            </w:pPr>
          </w:p>
          <w:p w14:paraId="17D5831D" w14:textId="77777777" w:rsidR="00215214" w:rsidRDefault="00215214" w:rsidP="00215214">
            <w:r w:rsidRPr="00A53E84">
              <w:rPr>
                <w:i/>
              </w:rPr>
              <w:t>As for test 5.1</w:t>
            </w:r>
            <w:r>
              <w:t xml:space="preserve"> </w:t>
            </w:r>
          </w:p>
          <w:p w14:paraId="59FE9CE2" w14:textId="7513B06C" w:rsidR="00215214" w:rsidRDefault="00215214" w:rsidP="00215214">
            <w:pPr>
              <w:rPr>
                <w:rFonts w:cs="Arial"/>
                <w:sz w:val="18"/>
                <w:szCs w:val="18"/>
              </w:rPr>
            </w:pPr>
            <w:r w:rsidRPr="00C70072">
              <w:rPr>
                <w:i/>
              </w:rPr>
              <w:t>Select all Text groups</w:t>
            </w:r>
          </w:p>
          <w:p w14:paraId="079EEFF0" w14:textId="77777777" w:rsidR="001570A4" w:rsidRPr="00110428" w:rsidRDefault="001570A4" w:rsidP="00541D1A">
            <w:pPr>
              <w:rPr>
                <w:rFonts w:cs="Arial"/>
              </w:rPr>
            </w:pPr>
            <w:r>
              <w:rPr>
                <w:rFonts w:cs="Arial"/>
                <w:i/>
              </w:rPr>
              <w:t>.</w:t>
            </w:r>
            <w:r w:rsidRPr="00110428">
              <w:rPr>
                <w:rFonts w:cs="Arial"/>
                <w:i/>
              </w:rPr>
              <w:t xml:space="preserve">. </w:t>
            </w:r>
          </w:p>
          <w:p w14:paraId="7767878D" w14:textId="77777777" w:rsidR="001570A4" w:rsidRPr="00340B0D" w:rsidRDefault="001570A4" w:rsidP="00541D1A">
            <w:pPr>
              <w:rPr>
                <w:rFonts w:cs="Arial"/>
                <w:sz w:val="18"/>
                <w:szCs w:val="18"/>
              </w:rPr>
            </w:pPr>
          </w:p>
        </w:tc>
      </w:tr>
      <w:tr w:rsidR="001570A4" w:rsidRPr="00340B0D" w14:paraId="43DC9A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E01531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759032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E172B3C" w14:textId="77777777" w:rsidR="001570A4" w:rsidRDefault="001570A4" w:rsidP="00541D1A">
            <w:pPr>
              <w:rPr>
                <w:rFonts w:cs="Arial"/>
                <w:b/>
                <w:bCs/>
              </w:rPr>
            </w:pPr>
          </w:p>
          <w:p w14:paraId="44B6A5CB" w14:textId="2E033F47" w:rsidR="00215214" w:rsidRDefault="00215214" w:rsidP="00541D1A">
            <w:pPr>
              <w:rPr>
                <w:rFonts w:cs="Arial"/>
                <w:b/>
                <w:bCs/>
              </w:rPr>
            </w:pPr>
            <w:r w:rsidRPr="00A53E84">
              <w:rPr>
                <w:i/>
              </w:rPr>
              <w:t xml:space="preserve">Check ENC symbols shown in the ECDIS for each </w:t>
            </w:r>
            <w:r>
              <w:rPr>
                <w:i/>
              </w:rPr>
              <w:t xml:space="preserve">Safety Contour </w:t>
            </w:r>
            <w:r w:rsidRPr="00A53E84">
              <w:rPr>
                <w:i/>
              </w:rPr>
              <w:t>setting against the corresponding graphical plot.</w:t>
            </w:r>
          </w:p>
          <w:p w14:paraId="011D2D21" w14:textId="77777777" w:rsidR="00215214" w:rsidRPr="00110428" w:rsidRDefault="00215214" w:rsidP="00541D1A">
            <w:pPr>
              <w:rPr>
                <w:rFonts w:cs="Arial"/>
                <w:b/>
                <w:bCs/>
              </w:rPr>
            </w:pPr>
          </w:p>
        </w:tc>
      </w:tr>
      <w:tr w:rsidR="001570A4" w:rsidRPr="00340B0D" w14:paraId="6FAF4DE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CDC04C2"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4459A44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34BB4EA" w14:textId="77777777" w:rsidR="001570A4" w:rsidRDefault="001570A4" w:rsidP="00541D1A">
            <w:pPr>
              <w:rPr>
                <w:rFonts w:cs="Arial"/>
                <w:sz w:val="18"/>
                <w:szCs w:val="18"/>
              </w:rPr>
            </w:pPr>
          </w:p>
          <w:p w14:paraId="7A68385D" w14:textId="2A8BCFF7" w:rsidR="001570A4" w:rsidRDefault="00215214" w:rsidP="00541D1A">
            <w:pPr>
              <w:rPr>
                <w:i/>
              </w:rPr>
            </w:pPr>
            <w:r w:rsidRPr="00A53E84">
              <w:rPr>
                <w:i/>
              </w:rPr>
              <w:t>The ENC in the ECDIS should match the corresponding graphical plot of test 5.1.</w:t>
            </w:r>
          </w:p>
          <w:p w14:paraId="6FD24ECF" w14:textId="77777777" w:rsidR="00215214" w:rsidRDefault="00215214" w:rsidP="00541D1A">
            <w:pPr>
              <w:rPr>
                <w:rFonts w:cs="Arial"/>
                <w:sz w:val="18"/>
                <w:szCs w:val="18"/>
              </w:rPr>
            </w:pPr>
          </w:p>
          <w:p w14:paraId="0B47534E" w14:textId="5FB89E9E" w:rsidR="001570A4" w:rsidRDefault="00215214" w:rsidP="00541D1A">
            <w:pPr>
              <w:rPr>
                <w:rFonts w:cs="Arial"/>
                <w:sz w:val="18"/>
                <w:szCs w:val="18"/>
              </w:rPr>
            </w:pPr>
            <w:r w:rsidRPr="007944FC">
              <w:rPr>
                <w:noProof/>
                <w:lang w:eastAsia="en-GB"/>
              </w:rPr>
              <w:drawing>
                <wp:inline distT="0" distB="0" distL="0" distR="0" wp14:anchorId="48A9FCE6" wp14:editId="3C57D3CE">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A539334" w14:textId="44D801EC" w:rsidR="001570A4" w:rsidRPr="00340B0D" w:rsidRDefault="00215214" w:rsidP="00215214">
            <w:pPr>
              <w:jc w:val="left"/>
              <w:rPr>
                <w:rFonts w:cs="Arial"/>
                <w:sz w:val="18"/>
                <w:szCs w:val="18"/>
              </w:rPr>
            </w:pPr>
            <w:r w:rsidRPr="00A53E84">
              <w:rPr>
                <w:i/>
              </w:rPr>
              <w:t xml:space="preserve">An example with </w:t>
            </w:r>
            <w:r>
              <w:rPr>
                <w:i/>
              </w:rPr>
              <w:t xml:space="preserve">Safety Contour </w:t>
            </w:r>
            <w:r w:rsidRPr="00A53E84">
              <w:rPr>
                <w:i/>
              </w:rPr>
              <w:t>= 10 m.</w:t>
            </w:r>
          </w:p>
          <w:p w14:paraId="034310C1" w14:textId="77777777" w:rsidR="001570A4" w:rsidRDefault="001570A4" w:rsidP="00541D1A">
            <w:pPr>
              <w:tabs>
                <w:tab w:val="left" w:pos="3048"/>
              </w:tabs>
              <w:jc w:val="center"/>
              <w:rPr>
                <w:rFonts w:cs="Arial"/>
                <w:sz w:val="18"/>
                <w:szCs w:val="18"/>
              </w:rPr>
            </w:pPr>
          </w:p>
          <w:p w14:paraId="3EE66DF1" w14:textId="77777777" w:rsidR="001570A4" w:rsidRPr="00340B0D" w:rsidRDefault="001570A4" w:rsidP="00541D1A">
            <w:pPr>
              <w:tabs>
                <w:tab w:val="left" w:pos="3048"/>
              </w:tabs>
              <w:jc w:val="center"/>
              <w:rPr>
                <w:rFonts w:cs="Arial"/>
                <w:sz w:val="18"/>
                <w:szCs w:val="18"/>
              </w:rPr>
            </w:pPr>
          </w:p>
          <w:p w14:paraId="29148860" w14:textId="77777777" w:rsidR="001570A4" w:rsidRDefault="001570A4" w:rsidP="00541D1A">
            <w:pPr>
              <w:jc w:val="center"/>
              <w:rPr>
                <w:rFonts w:cs="Arial"/>
                <w:sz w:val="18"/>
                <w:szCs w:val="18"/>
              </w:rPr>
            </w:pPr>
          </w:p>
          <w:p w14:paraId="13C0A2D8" w14:textId="77777777" w:rsidR="001570A4" w:rsidRDefault="001570A4" w:rsidP="00541D1A">
            <w:pPr>
              <w:jc w:val="center"/>
              <w:rPr>
                <w:rFonts w:cs="Arial"/>
                <w:sz w:val="18"/>
                <w:szCs w:val="18"/>
              </w:rPr>
            </w:pPr>
          </w:p>
          <w:p w14:paraId="6033F562" w14:textId="77777777" w:rsidR="001570A4" w:rsidRPr="00340B0D" w:rsidRDefault="001570A4" w:rsidP="00541D1A">
            <w:pPr>
              <w:rPr>
                <w:rFonts w:cs="Arial"/>
                <w:sz w:val="18"/>
                <w:szCs w:val="18"/>
              </w:rPr>
            </w:pPr>
          </w:p>
        </w:tc>
      </w:tr>
    </w:tbl>
    <w:p w14:paraId="40F3D0CD" w14:textId="77777777" w:rsidR="001570A4" w:rsidRDefault="001570A4" w:rsidP="001570A4"/>
    <w:p w14:paraId="4752FA1F" w14:textId="77777777" w:rsidR="001570A4" w:rsidRPr="001570A4" w:rsidRDefault="001570A4" w:rsidP="001570A4"/>
    <w:p w14:paraId="0C02272E" w14:textId="77777777" w:rsidR="000A72CE" w:rsidRDefault="000A72CE" w:rsidP="000A72CE"/>
    <w:p w14:paraId="49A5C25D" w14:textId="77777777" w:rsidR="000A72CE" w:rsidRPr="00215214" w:rsidRDefault="00F7151D" w:rsidP="00E30B8F">
      <w:pPr>
        <w:pStyle w:val="Heading2"/>
        <w:rPr>
          <w:sz w:val="18"/>
          <w:szCs w:val="18"/>
        </w:rPr>
      </w:pPr>
      <w:r w:rsidRPr="005E38EB">
        <w:rPr>
          <w:sz w:val="18"/>
          <w:szCs w:val="18"/>
        </w:rPr>
        <w:br w:type="page"/>
      </w:r>
      <w:bookmarkStart w:id="10610" w:name="_Toc189491323"/>
      <w:r w:rsidR="000A72CE" w:rsidRPr="00215214">
        <w:rPr>
          <w:sz w:val="18"/>
          <w:szCs w:val="18"/>
        </w:rPr>
        <w:lastRenderedPageBreak/>
        <w:t>Detection and Notification of Navigational Hazards – Use of largest scale available – Monitoring Mode</w:t>
      </w:r>
      <w:bookmarkEnd w:id="10610"/>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1570A4" w:rsidRPr="00340B0D" w14:paraId="01BA8CBF" w14:textId="77777777" w:rsidTr="00774B59">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7CD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940869E" w14:textId="63B8D8C7" w:rsidR="001570A4" w:rsidRPr="00C87169" w:rsidRDefault="00774B59" w:rsidP="00541D1A">
            <w:pPr>
              <w:jc w:val="center"/>
              <w:rPr>
                <w:rFonts w:cs="Arial"/>
                <w:bCs/>
              </w:rPr>
            </w:pPr>
            <w:proofErr w:type="spellStart"/>
            <w:r>
              <w:t>NavigationalHazardsMonLS</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B7949EA"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159324" w14:textId="77777777" w:rsidR="001570A4" w:rsidRPr="00340B0D" w:rsidRDefault="001570A4" w:rsidP="00541D1A">
            <w:pPr>
              <w:jc w:val="center"/>
              <w:rPr>
                <w:rFonts w:cs="Arial"/>
                <w:sz w:val="18"/>
                <w:szCs w:val="18"/>
              </w:rPr>
            </w:pPr>
          </w:p>
        </w:tc>
      </w:tr>
      <w:tr w:rsidR="001570A4" w:rsidRPr="00340B0D" w14:paraId="22C9562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B6257E"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774B59" w:rsidRPr="00340B0D" w14:paraId="31F34F6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74DC010" w14:textId="77777777" w:rsidR="00774B59" w:rsidRDefault="00774B59" w:rsidP="00774B59">
            <w:pPr>
              <w:rPr>
                <w:i/>
              </w:rPr>
            </w:pPr>
          </w:p>
          <w:p w14:paraId="64B32866" w14:textId="77777777" w:rsidR="00774B59" w:rsidRDefault="00774B59" w:rsidP="00774B59">
            <w:pPr>
              <w:rPr>
                <w:i/>
              </w:rPr>
            </w:pPr>
            <w:r w:rsidRPr="00A53E84">
              <w:rPr>
                <w:i/>
              </w:rPr>
              <w:t>The purpose of this test is to verify by observation that ECDIS uses the largest scale available for detection of navigational hazards.</w:t>
            </w:r>
            <w:r>
              <w:rPr>
                <w:i/>
              </w:rPr>
              <w:t xml:space="preserve"> </w:t>
            </w: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 xml:space="preserve">s </w:t>
            </w:r>
            <w:r w:rsidRPr="00A53E84">
              <w:rPr>
                <w:i/>
              </w:rPr>
              <w:t>marked as WP1 through WP8 and checking display against the corresponding graphical plot.</w:t>
            </w:r>
          </w:p>
          <w:p w14:paraId="2DAF1CDF" w14:textId="1D441105" w:rsidR="00774B59" w:rsidRPr="009C22F4" w:rsidRDefault="00774B59" w:rsidP="00774B59">
            <w:pPr>
              <w:rPr>
                <w:rFonts w:cs="Arial"/>
                <w:i/>
              </w:rPr>
            </w:pPr>
          </w:p>
        </w:tc>
      </w:tr>
      <w:tr w:rsidR="00774B59" w:rsidRPr="00340B0D" w14:paraId="1E429E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B268C" w14:textId="77777777" w:rsidR="00774B59" w:rsidRPr="00340B0D" w:rsidRDefault="00774B59" w:rsidP="00774B59">
            <w:pPr>
              <w:jc w:val="center"/>
              <w:rPr>
                <w:rFonts w:cs="Arial"/>
                <w:b/>
                <w:bCs/>
                <w:sz w:val="18"/>
                <w:szCs w:val="18"/>
              </w:rPr>
            </w:pPr>
            <w:r w:rsidRPr="00340B0D">
              <w:rPr>
                <w:rFonts w:cs="Arial"/>
                <w:b/>
                <w:bCs/>
                <w:sz w:val="18"/>
                <w:szCs w:val="18"/>
              </w:rPr>
              <w:t>Loaded Data</w:t>
            </w:r>
          </w:p>
        </w:tc>
      </w:tr>
      <w:tr w:rsidR="00774B59" w:rsidRPr="00340B0D" w14:paraId="4E9EF6A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D3056C" w14:textId="77777777" w:rsidR="00774B59" w:rsidRPr="00340B0D" w:rsidRDefault="00774B59" w:rsidP="00774B59">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83F01A" w14:textId="77777777" w:rsidR="00774B59" w:rsidRPr="00340B0D" w:rsidRDefault="00774B59" w:rsidP="00774B59">
            <w:pPr>
              <w:jc w:val="center"/>
              <w:rPr>
                <w:rFonts w:cs="Arial"/>
                <w:b/>
                <w:bCs/>
                <w:sz w:val="18"/>
                <w:szCs w:val="18"/>
              </w:rPr>
            </w:pPr>
          </w:p>
        </w:tc>
      </w:tr>
      <w:tr w:rsidR="00774B59" w:rsidRPr="00340B0D" w14:paraId="729AA3E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684884"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2B2DB7A" w14:textId="77777777" w:rsidR="00774B59" w:rsidRPr="00340B0D" w:rsidRDefault="00774B59" w:rsidP="00774B59">
            <w:pPr>
              <w:rPr>
                <w:rFonts w:cs="Arial"/>
                <w:sz w:val="18"/>
                <w:szCs w:val="18"/>
              </w:rPr>
            </w:pPr>
          </w:p>
        </w:tc>
      </w:tr>
      <w:tr w:rsidR="00774B59" w:rsidRPr="00340B0D" w14:paraId="16A5256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18E7A75"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1FCB47E" w14:textId="77777777" w:rsidR="00774B59" w:rsidRPr="00340B0D" w:rsidRDefault="00774B59" w:rsidP="00774B59">
            <w:pPr>
              <w:rPr>
                <w:rFonts w:cs="Arial"/>
                <w:sz w:val="18"/>
                <w:szCs w:val="18"/>
              </w:rPr>
            </w:pPr>
          </w:p>
        </w:tc>
      </w:tr>
      <w:tr w:rsidR="00774B59" w:rsidRPr="00340B0D" w14:paraId="3074A14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97F1BF" w14:textId="77777777" w:rsidR="00774B59" w:rsidRPr="00340B0D" w:rsidRDefault="00774B59" w:rsidP="00774B59">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2221B9" w14:textId="77777777" w:rsidR="00774B59" w:rsidRPr="00340B0D" w:rsidRDefault="00774B59" w:rsidP="00774B59">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74B59" w:rsidRPr="00340B0D" w14:paraId="31743B5D" w14:textId="77777777" w:rsidTr="00541D1A">
        <w:sdt>
          <w:sdtPr>
            <w:rPr>
              <w:rFonts w:cs="Arial"/>
              <w:sz w:val="18"/>
              <w:szCs w:val="18"/>
            </w:rPr>
            <w:alias w:val="Diplay Category"/>
            <w:tag w:val="Diplay Categor"/>
            <w:id w:val="1705136676"/>
            <w:placeholder>
              <w:docPart w:val="8B7A9AF531FB43DBA83E95B1823B66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55C104A" w14:textId="77777777" w:rsidR="00774B59" w:rsidRPr="00340B0D" w:rsidRDefault="00774B59" w:rsidP="00774B59">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E9A526" w14:textId="77777777" w:rsidR="00774B59" w:rsidRPr="00340B0D" w:rsidRDefault="00774B59" w:rsidP="00774B59">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9717A79" w14:textId="77777777" w:rsidR="00774B59" w:rsidRPr="00340B0D" w:rsidRDefault="00774B59" w:rsidP="00774B59">
            <w:pPr>
              <w:jc w:val="center"/>
              <w:rPr>
                <w:rFonts w:cs="Arial"/>
                <w:sz w:val="18"/>
                <w:szCs w:val="18"/>
              </w:rPr>
            </w:pPr>
          </w:p>
        </w:tc>
      </w:tr>
      <w:tr w:rsidR="00774B59" w:rsidRPr="00340B0D" w14:paraId="2C85F179"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3163C98" w14:textId="77777777" w:rsidR="00774B59" w:rsidRPr="00340B0D" w:rsidRDefault="00774B59" w:rsidP="00774B59">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71F7CF2" w14:textId="77777777" w:rsidR="00774B59" w:rsidRPr="00340B0D" w:rsidRDefault="00774B59" w:rsidP="00774B59">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090EB5" w14:textId="77777777" w:rsidR="00774B59" w:rsidRPr="00340B0D" w:rsidRDefault="00774B59" w:rsidP="00774B59">
            <w:pPr>
              <w:jc w:val="center"/>
              <w:rPr>
                <w:rFonts w:cs="Arial"/>
                <w:sz w:val="18"/>
                <w:szCs w:val="18"/>
              </w:rPr>
            </w:pPr>
          </w:p>
        </w:tc>
      </w:tr>
      <w:tr w:rsidR="00774B59" w:rsidRPr="00340B0D" w14:paraId="09A6F4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8D7FE2" w14:textId="77777777" w:rsidR="00774B59" w:rsidRPr="00340B0D" w:rsidRDefault="00774B59" w:rsidP="00774B59">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6FBB2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D6C580F" w14:textId="77777777" w:rsidR="00774B59" w:rsidRPr="00340B0D" w:rsidRDefault="00774B59" w:rsidP="00774B59">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7AFF76" w14:textId="77777777" w:rsidR="00774B59" w:rsidRPr="00340B0D" w:rsidRDefault="00774B59" w:rsidP="00774B59">
            <w:pPr>
              <w:jc w:val="center"/>
              <w:rPr>
                <w:rFonts w:cs="Arial"/>
                <w:sz w:val="18"/>
                <w:szCs w:val="18"/>
              </w:rPr>
            </w:pPr>
          </w:p>
        </w:tc>
      </w:tr>
      <w:tr w:rsidR="00774B59" w:rsidRPr="00340B0D" w14:paraId="3F2A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F84FFF" w14:textId="77777777" w:rsidR="00774B59" w:rsidRPr="00340B0D" w:rsidRDefault="00774B59" w:rsidP="00774B59">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21DD4A"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F333467" w14:textId="77777777" w:rsidR="00774B59" w:rsidRPr="00340B0D" w:rsidRDefault="00774B59" w:rsidP="00774B59">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6E2911" w14:textId="77777777" w:rsidR="00774B59" w:rsidRPr="00340B0D" w:rsidRDefault="00774B59" w:rsidP="00774B59">
            <w:pPr>
              <w:jc w:val="center"/>
              <w:rPr>
                <w:rFonts w:cs="Arial"/>
                <w:sz w:val="18"/>
                <w:szCs w:val="18"/>
              </w:rPr>
            </w:pPr>
          </w:p>
        </w:tc>
      </w:tr>
      <w:tr w:rsidR="00774B59" w:rsidRPr="00340B0D" w14:paraId="641B0B3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96A5D1" w14:textId="77777777" w:rsidR="00774B59" w:rsidRPr="00340B0D" w:rsidRDefault="00774B59" w:rsidP="00774B59">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4228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E8DB2EA" w14:textId="77777777" w:rsidR="00774B59" w:rsidRPr="00340B0D" w:rsidRDefault="00774B59" w:rsidP="00774B59">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D15B059" w14:textId="77777777" w:rsidR="00774B59" w:rsidRPr="00340B0D" w:rsidRDefault="00774B59" w:rsidP="00774B59">
            <w:pPr>
              <w:jc w:val="center"/>
              <w:rPr>
                <w:rFonts w:cs="Arial"/>
                <w:sz w:val="18"/>
                <w:szCs w:val="18"/>
              </w:rPr>
            </w:pPr>
          </w:p>
        </w:tc>
      </w:tr>
      <w:tr w:rsidR="00774B59" w:rsidRPr="00340B0D" w14:paraId="3E6E49D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892DDD" w14:textId="77777777" w:rsidR="00774B59" w:rsidRPr="00340B0D" w:rsidRDefault="00774B59" w:rsidP="00774B59">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B17A0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4A383C2" w14:textId="77777777" w:rsidR="00774B59" w:rsidRPr="00340B0D" w:rsidRDefault="00774B59" w:rsidP="00774B59">
            <w:pPr>
              <w:rPr>
                <w:rFonts w:cs="Arial"/>
                <w:sz w:val="18"/>
                <w:szCs w:val="18"/>
              </w:rPr>
            </w:pPr>
            <w:r w:rsidRPr="00340B0D">
              <w:rPr>
                <w:rFonts w:cs="Arial"/>
                <w:sz w:val="18"/>
                <w:szCs w:val="18"/>
              </w:rPr>
              <w:t>Shallow Pattern</w:t>
            </w:r>
          </w:p>
        </w:tc>
        <w:tc>
          <w:tcPr>
            <w:tcW w:w="672" w:type="dxa"/>
            <w:tcBorders>
              <w:right w:val="single" w:sz="12" w:space="0" w:color="auto"/>
            </w:tcBorders>
          </w:tcPr>
          <w:p w14:paraId="4002972C" w14:textId="77777777" w:rsidR="00774B59" w:rsidRPr="00340B0D" w:rsidRDefault="00774B59" w:rsidP="00774B59">
            <w:pPr>
              <w:jc w:val="center"/>
              <w:rPr>
                <w:rFonts w:cs="Arial"/>
                <w:sz w:val="18"/>
                <w:szCs w:val="18"/>
              </w:rPr>
            </w:pPr>
          </w:p>
        </w:tc>
      </w:tr>
      <w:tr w:rsidR="00774B59" w:rsidRPr="00340B0D" w14:paraId="245394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131180" w14:textId="77777777" w:rsidR="00774B59" w:rsidRPr="00340B0D" w:rsidRDefault="00774B59" w:rsidP="00774B59">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9319E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C560B9C" w14:textId="77777777" w:rsidR="00774B59" w:rsidRPr="00340B0D" w:rsidRDefault="00774B59" w:rsidP="00774B59">
            <w:pPr>
              <w:rPr>
                <w:rFonts w:cs="Arial"/>
                <w:sz w:val="18"/>
                <w:szCs w:val="18"/>
              </w:rPr>
            </w:pPr>
            <w:r w:rsidRPr="00340B0D">
              <w:rPr>
                <w:rFonts w:cs="Arial"/>
                <w:sz w:val="18"/>
                <w:szCs w:val="18"/>
              </w:rPr>
              <w:t>Unknown</w:t>
            </w:r>
          </w:p>
        </w:tc>
        <w:tc>
          <w:tcPr>
            <w:tcW w:w="672" w:type="dxa"/>
            <w:tcBorders>
              <w:right w:val="single" w:sz="12" w:space="0" w:color="auto"/>
            </w:tcBorders>
          </w:tcPr>
          <w:p w14:paraId="3C084533" w14:textId="77777777" w:rsidR="00774B59" w:rsidRPr="00340B0D" w:rsidRDefault="00774B59" w:rsidP="00774B59">
            <w:pPr>
              <w:jc w:val="center"/>
              <w:rPr>
                <w:rFonts w:cs="Arial"/>
                <w:sz w:val="18"/>
                <w:szCs w:val="18"/>
              </w:rPr>
            </w:pPr>
          </w:p>
        </w:tc>
      </w:tr>
      <w:tr w:rsidR="00774B59" w:rsidRPr="00340B0D" w14:paraId="457571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67D28B" w14:textId="77777777" w:rsidR="00774B59" w:rsidRPr="00340B0D" w:rsidRDefault="00774B59" w:rsidP="00774B59">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04FCAE"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95E856A" w14:textId="77777777" w:rsidR="00774B59" w:rsidRPr="00340B0D" w:rsidRDefault="00774B59" w:rsidP="00774B59">
            <w:pPr>
              <w:rPr>
                <w:rFonts w:cs="Arial"/>
                <w:sz w:val="18"/>
                <w:szCs w:val="18"/>
              </w:rPr>
            </w:pPr>
            <w:r w:rsidRPr="00340B0D">
              <w:rPr>
                <w:rFonts w:cs="Arial"/>
                <w:sz w:val="18"/>
                <w:szCs w:val="18"/>
              </w:rPr>
              <w:t>Update Review</w:t>
            </w:r>
          </w:p>
        </w:tc>
        <w:tc>
          <w:tcPr>
            <w:tcW w:w="672" w:type="dxa"/>
            <w:tcBorders>
              <w:right w:val="single" w:sz="12" w:space="0" w:color="auto"/>
            </w:tcBorders>
          </w:tcPr>
          <w:p w14:paraId="7A31040D" w14:textId="77777777" w:rsidR="00774B59" w:rsidRPr="00340B0D" w:rsidRDefault="00774B59" w:rsidP="00774B59">
            <w:pPr>
              <w:jc w:val="center"/>
              <w:rPr>
                <w:rFonts w:cs="Arial"/>
                <w:sz w:val="18"/>
                <w:szCs w:val="18"/>
              </w:rPr>
            </w:pPr>
          </w:p>
        </w:tc>
      </w:tr>
      <w:tr w:rsidR="00774B59" w:rsidRPr="00340B0D" w14:paraId="3FE741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7E7276" w14:textId="77777777" w:rsidR="00774B59" w:rsidRPr="00340B0D" w:rsidRDefault="00774B59" w:rsidP="00774B59">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F9ECF0"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5038562" w14:textId="77777777" w:rsidR="00774B59" w:rsidRPr="00340B0D" w:rsidRDefault="00774B59" w:rsidP="00774B59">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320E468" w14:textId="77777777" w:rsidR="00774B59" w:rsidRPr="00340B0D" w:rsidRDefault="00774B59" w:rsidP="00774B59">
            <w:pPr>
              <w:jc w:val="center"/>
              <w:rPr>
                <w:rFonts w:cs="Arial"/>
                <w:sz w:val="18"/>
                <w:szCs w:val="18"/>
              </w:rPr>
            </w:pPr>
          </w:p>
        </w:tc>
      </w:tr>
      <w:tr w:rsidR="00774B59" w:rsidRPr="00340B0D" w14:paraId="460101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C9800E" w14:textId="77777777" w:rsidR="00774B59" w:rsidRPr="00340B0D" w:rsidRDefault="00774B59" w:rsidP="00774B59">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272C7"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3A0008" w14:textId="77777777" w:rsidR="00774B59" w:rsidRPr="00340B0D" w:rsidRDefault="00774B59" w:rsidP="00774B59">
            <w:pPr>
              <w:rPr>
                <w:rFonts w:cs="Arial"/>
                <w:sz w:val="18"/>
                <w:szCs w:val="18"/>
              </w:rPr>
            </w:pPr>
            <w:r w:rsidRPr="00340B0D">
              <w:rPr>
                <w:rFonts w:cs="Arial"/>
                <w:sz w:val="18"/>
                <w:szCs w:val="18"/>
              </w:rPr>
              <w:t>Chart Text</w:t>
            </w:r>
          </w:p>
        </w:tc>
        <w:tc>
          <w:tcPr>
            <w:tcW w:w="672" w:type="dxa"/>
            <w:tcBorders>
              <w:right w:val="single" w:sz="12" w:space="0" w:color="auto"/>
            </w:tcBorders>
          </w:tcPr>
          <w:p w14:paraId="4A1FEE2D" w14:textId="77777777" w:rsidR="00774B59" w:rsidRPr="00340B0D" w:rsidRDefault="00774B59" w:rsidP="00774B59">
            <w:pPr>
              <w:jc w:val="center"/>
              <w:rPr>
                <w:rFonts w:cs="Arial"/>
                <w:sz w:val="18"/>
                <w:szCs w:val="18"/>
              </w:rPr>
            </w:pPr>
          </w:p>
        </w:tc>
      </w:tr>
      <w:tr w:rsidR="00774B59" w:rsidRPr="00340B0D" w14:paraId="1D7837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FCE73" w14:textId="77777777" w:rsidR="00774B59" w:rsidRPr="00340B0D" w:rsidRDefault="00774B59" w:rsidP="00774B59">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8FE09B"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58A85114" w14:textId="77777777" w:rsidR="00774B59" w:rsidRPr="00340B0D" w:rsidRDefault="00774B59" w:rsidP="00774B59">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C3B6400" w14:textId="77777777" w:rsidR="00774B59" w:rsidRPr="00340B0D" w:rsidRDefault="00774B59" w:rsidP="00774B59">
            <w:pPr>
              <w:jc w:val="center"/>
              <w:rPr>
                <w:rFonts w:cs="Arial"/>
                <w:sz w:val="18"/>
                <w:szCs w:val="18"/>
              </w:rPr>
            </w:pPr>
          </w:p>
        </w:tc>
      </w:tr>
      <w:tr w:rsidR="00774B59" w:rsidRPr="00340B0D" w14:paraId="0BF14E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049173" w14:textId="77777777" w:rsidR="00774B59" w:rsidRPr="00340B0D" w:rsidRDefault="00774B59" w:rsidP="00774B59">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CB308"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37D13F8" w14:textId="77777777" w:rsidR="00774B59" w:rsidRPr="00340B0D" w:rsidRDefault="00774B59" w:rsidP="00774B59">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073F7AB" w14:textId="77777777" w:rsidR="00774B59" w:rsidRPr="00340B0D" w:rsidRDefault="00774B59" w:rsidP="00774B59">
            <w:pPr>
              <w:jc w:val="center"/>
              <w:rPr>
                <w:rFonts w:cs="Arial"/>
                <w:sz w:val="18"/>
                <w:szCs w:val="18"/>
              </w:rPr>
            </w:pPr>
          </w:p>
        </w:tc>
      </w:tr>
      <w:tr w:rsidR="00774B59" w:rsidRPr="00340B0D" w14:paraId="73FCA3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5DC6F0" w14:textId="77777777" w:rsidR="00774B59" w:rsidRPr="00340B0D" w:rsidRDefault="00774B59" w:rsidP="00774B59">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FA5CCB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AC498D" w14:textId="77777777" w:rsidR="00774B59" w:rsidRPr="00340B0D" w:rsidRDefault="00774B59" w:rsidP="00774B59">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8E666F" w14:textId="77777777" w:rsidR="00774B59" w:rsidRPr="00340B0D" w:rsidRDefault="00774B59" w:rsidP="00774B59">
            <w:pPr>
              <w:jc w:val="center"/>
              <w:rPr>
                <w:rFonts w:cs="Arial"/>
                <w:sz w:val="18"/>
                <w:szCs w:val="18"/>
              </w:rPr>
            </w:pPr>
          </w:p>
        </w:tc>
      </w:tr>
      <w:tr w:rsidR="00774B59" w:rsidRPr="00340B0D" w14:paraId="79DD4BB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2172D4" w14:textId="77777777" w:rsidR="00774B59" w:rsidRPr="00340B0D" w:rsidRDefault="00774B59" w:rsidP="00774B59">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43F16A5" w14:textId="77777777" w:rsidR="00774B59" w:rsidRPr="00340B0D" w:rsidRDefault="00774B59" w:rsidP="00774B59">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3547370" w14:textId="77777777" w:rsidR="00774B59" w:rsidRPr="00340B0D" w:rsidRDefault="00774B59" w:rsidP="00774B59">
            <w:pPr>
              <w:jc w:val="center"/>
              <w:rPr>
                <w:rFonts w:cs="Arial"/>
                <w:sz w:val="18"/>
                <w:szCs w:val="18"/>
              </w:rPr>
            </w:pPr>
          </w:p>
        </w:tc>
      </w:tr>
      <w:tr w:rsidR="00774B59" w:rsidRPr="00340B0D" w14:paraId="01DDF20E" w14:textId="77777777" w:rsidTr="00541D1A">
        <w:sdt>
          <w:sdtPr>
            <w:rPr>
              <w:rFonts w:cs="Arial"/>
              <w:sz w:val="18"/>
              <w:szCs w:val="18"/>
            </w:rPr>
            <w:alias w:val="Palette"/>
            <w:tag w:val="Palette"/>
            <w:id w:val="-1895649706"/>
            <w:placeholder>
              <w:docPart w:val="49170113B9E647BB82259E4387BBA92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9AE2530" w14:textId="77777777" w:rsidR="00774B59" w:rsidRPr="00340B0D" w:rsidRDefault="00774B59" w:rsidP="00774B59">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8D57262" w14:textId="77777777" w:rsidR="00774B59" w:rsidRPr="00340B0D" w:rsidRDefault="00774B59" w:rsidP="00774B59">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F921289" w14:textId="77777777" w:rsidR="00774B59" w:rsidRPr="00340B0D" w:rsidRDefault="00774B59" w:rsidP="00774B59">
            <w:pPr>
              <w:jc w:val="center"/>
              <w:rPr>
                <w:rFonts w:cs="Arial"/>
                <w:sz w:val="18"/>
                <w:szCs w:val="18"/>
              </w:rPr>
            </w:pPr>
          </w:p>
        </w:tc>
      </w:tr>
      <w:tr w:rsidR="00774B59" w:rsidRPr="00340B0D" w14:paraId="0F483F1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A9BC639" w14:textId="77777777" w:rsidR="00774B59" w:rsidRPr="00340B0D" w:rsidRDefault="00774B59" w:rsidP="00774B59">
            <w:pPr>
              <w:jc w:val="center"/>
              <w:rPr>
                <w:rFonts w:cs="Arial"/>
                <w:b/>
                <w:bCs/>
                <w:sz w:val="18"/>
                <w:szCs w:val="18"/>
              </w:rPr>
            </w:pPr>
          </w:p>
        </w:tc>
        <w:tc>
          <w:tcPr>
            <w:tcW w:w="3871" w:type="dxa"/>
            <w:gridSpan w:val="5"/>
            <w:tcBorders>
              <w:left w:val="single" w:sz="12" w:space="0" w:color="auto"/>
            </w:tcBorders>
          </w:tcPr>
          <w:p w14:paraId="051048F6" w14:textId="77777777" w:rsidR="00774B59" w:rsidRPr="00340B0D" w:rsidRDefault="00774B59" w:rsidP="00774B59">
            <w:pPr>
              <w:rPr>
                <w:rFonts w:cs="Arial"/>
                <w:sz w:val="18"/>
                <w:szCs w:val="18"/>
              </w:rPr>
            </w:pPr>
          </w:p>
        </w:tc>
        <w:tc>
          <w:tcPr>
            <w:tcW w:w="672" w:type="dxa"/>
            <w:tcBorders>
              <w:right w:val="single" w:sz="12" w:space="0" w:color="auto"/>
            </w:tcBorders>
            <w:vAlign w:val="center"/>
          </w:tcPr>
          <w:p w14:paraId="5CCBBE16" w14:textId="77777777" w:rsidR="00774B59" w:rsidRPr="00340B0D" w:rsidRDefault="00774B59" w:rsidP="00774B59">
            <w:pPr>
              <w:jc w:val="center"/>
              <w:rPr>
                <w:rFonts w:cs="Arial"/>
                <w:sz w:val="18"/>
                <w:szCs w:val="18"/>
              </w:rPr>
            </w:pPr>
          </w:p>
        </w:tc>
      </w:tr>
      <w:tr w:rsidR="00774B59" w:rsidRPr="00340B0D" w14:paraId="287B006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1A91AD0" w14:textId="77777777" w:rsidR="00774B59" w:rsidRPr="00340B0D" w:rsidRDefault="00774B59" w:rsidP="00774B59">
            <w:pPr>
              <w:rPr>
                <w:rFonts w:cs="Arial"/>
                <w:sz w:val="18"/>
                <w:szCs w:val="18"/>
              </w:rPr>
            </w:pPr>
          </w:p>
        </w:tc>
        <w:tc>
          <w:tcPr>
            <w:tcW w:w="3871" w:type="dxa"/>
            <w:gridSpan w:val="5"/>
            <w:tcBorders>
              <w:left w:val="single" w:sz="12" w:space="0" w:color="auto"/>
              <w:bottom w:val="single" w:sz="12" w:space="0" w:color="auto"/>
            </w:tcBorders>
          </w:tcPr>
          <w:p w14:paraId="2F768604" w14:textId="77777777" w:rsidR="00774B59" w:rsidRPr="00340B0D" w:rsidRDefault="00774B59" w:rsidP="00774B59">
            <w:pPr>
              <w:jc w:val="center"/>
              <w:rPr>
                <w:rFonts w:cs="Arial"/>
                <w:sz w:val="18"/>
                <w:szCs w:val="18"/>
              </w:rPr>
            </w:pPr>
          </w:p>
        </w:tc>
        <w:tc>
          <w:tcPr>
            <w:tcW w:w="672" w:type="dxa"/>
            <w:tcBorders>
              <w:bottom w:val="single" w:sz="12" w:space="0" w:color="auto"/>
              <w:right w:val="single" w:sz="12" w:space="0" w:color="auto"/>
            </w:tcBorders>
            <w:vAlign w:val="center"/>
          </w:tcPr>
          <w:p w14:paraId="710002DE" w14:textId="77777777" w:rsidR="00774B59" w:rsidRPr="00340B0D" w:rsidRDefault="00774B59" w:rsidP="00774B59">
            <w:pPr>
              <w:jc w:val="center"/>
              <w:rPr>
                <w:rFonts w:cs="Arial"/>
                <w:sz w:val="18"/>
                <w:szCs w:val="18"/>
              </w:rPr>
            </w:pPr>
          </w:p>
        </w:tc>
      </w:tr>
      <w:tr w:rsidR="00774B59" w:rsidRPr="00340B0D" w14:paraId="429F1A1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1CC2028" w14:textId="77777777" w:rsidR="00774B59" w:rsidRPr="00340B0D" w:rsidRDefault="00774B59" w:rsidP="00774B59">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FA47BE" w14:textId="77777777" w:rsidR="00774B59" w:rsidRPr="00340B0D" w:rsidRDefault="00774B59" w:rsidP="00774B59">
            <w:pPr>
              <w:jc w:val="center"/>
              <w:rPr>
                <w:rFonts w:cs="Arial"/>
                <w:sz w:val="18"/>
                <w:szCs w:val="18"/>
              </w:rPr>
            </w:pPr>
            <w:r w:rsidRPr="00340B0D">
              <w:rPr>
                <w:rFonts w:cs="Arial"/>
                <w:b/>
                <w:bCs/>
                <w:sz w:val="18"/>
                <w:szCs w:val="18"/>
              </w:rPr>
              <w:t>Display</w:t>
            </w:r>
          </w:p>
        </w:tc>
      </w:tr>
      <w:tr w:rsidR="00774B59" w:rsidRPr="00340B0D" w14:paraId="181C3F2C" w14:textId="77777777" w:rsidTr="00541D1A">
        <w:trPr>
          <w:trHeight w:val="287"/>
        </w:trPr>
        <w:tc>
          <w:tcPr>
            <w:tcW w:w="1789" w:type="dxa"/>
            <w:tcBorders>
              <w:left w:val="single" w:sz="12" w:space="0" w:color="auto"/>
              <w:bottom w:val="single" w:sz="4" w:space="0" w:color="auto"/>
            </w:tcBorders>
          </w:tcPr>
          <w:p w14:paraId="6CB9BF6C" w14:textId="77777777" w:rsidR="00774B59" w:rsidRPr="00340B0D" w:rsidRDefault="00774B59" w:rsidP="00774B59">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CF179DD" w14:textId="77777777" w:rsidR="00774B59" w:rsidRPr="00340B0D" w:rsidRDefault="00774B59" w:rsidP="00774B59">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DCCEDA" w14:textId="77777777" w:rsidR="00774B59" w:rsidRPr="00340B0D" w:rsidRDefault="00774B59" w:rsidP="00774B59">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FF86A8C" w14:textId="77777777" w:rsidR="00774B59" w:rsidRPr="00C87169" w:rsidRDefault="00774B59" w:rsidP="00774B59">
            <w:pPr>
              <w:rPr>
                <w:rFonts w:cs="Arial"/>
              </w:rPr>
            </w:pPr>
          </w:p>
        </w:tc>
      </w:tr>
      <w:tr w:rsidR="00774B59" w:rsidRPr="00340B0D" w14:paraId="127F9C1A" w14:textId="77777777" w:rsidTr="00541D1A">
        <w:tc>
          <w:tcPr>
            <w:tcW w:w="1789" w:type="dxa"/>
            <w:tcBorders>
              <w:left w:val="single" w:sz="12" w:space="0" w:color="auto"/>
              <w:bottom w:val="single" w:sz="4" w:space="0" w:color="auto"/>
            </w:tcBorders>
          </w:tcPr>
          <w:p w14:paraId="0EB04B50" w14:textId="77777777" w:rsidR="00774B59" w:rsidRPr="00340B0D" w:rsidRDefault="00774B59" w:rsidP="00774B59">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C45E4C0" w14:textId="77777777" w:rsidR="00774B59" w:rsidRPr="00340B0D" w:rsidRDefault="00774B59" w:rsidP="00774B59">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65656E" w14:textId="77777777" w:rsidR="00774B59" w:rsidRPr="00340B0D" w:rsidRDefault="00774B59" w:rsidP="00774B59">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0F1F9" w14:textId="77777777" w:rsidR="00774B59" w:rsidRPr="00340B0D" w:rsidRDefault="00774B59" w:rsidP="00774B59">
            <w:pPr>
              <w:rPr>
                <w:rFonts w:cs="Arial"/>
                <w:sz w:val="18"/>
                <w:szCs w:val="18"/>
              </w:rPr>
            </w:pPr>
            <w:r w:rsidRPr="00340B0D">
              <w:rPr>
                <w:rFonts w:cs="Arial"/>
                <w:sz w:val="18"/>
                <w:szCs w:val="18"/>
              </w:rPr>
              <w:t>1:</w:t>
            </w:r>
            <w:r>
              <w:rPr>
                <w:rFonts w:cs="Arial"/>
                <w:sz w:val="18"/>
                <w:szCs w:val="18"/>
              </w:rPr>
              <w:t>60000</w:t>
            </w:r>
          </w:p>
        </w:tc>
      </w:tr>
      <w:tr w:rsidR="00774B59" w:rsidRPr="00340B0D" w14:paraId="66C724C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4943F3A" w14:textId="77777777" w:rsidR="00774B59" w:rsidRPr="00340B0D" w:rsidRDefault="00774B59" w:rsidP="00774B59">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64A6D3D" w14:textId="77777777" w:rsidR="00774B59" w:rsidRPr="00340B0D" w:rsidRDefault="00774B59" w:rsidP="00774B59">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4D767A" w14:textId="77777777" w:rsidR="00774B59" w:rsidRPr="00340B0D" w:rsidRDefault="00774B59" w:rsidP="00774B59">
            <w:pPr>
              <w:rPr>
                <w:rFonts w:cs="Arial"/>
                <w:sz w:val="18"/>
                <w:szCs w:val="18"/>
              </w:rPr>
            </w:pPr>
          </w:p>
        </w:tc>
      </w:tr>
      <w:tr w:rsidR="00774B59" w:rsidRPr="00340B0D" w14:paraId="0349369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0DB9755" w14:textId="77777777" w:rsidR="00774B59" w:rsidRPr="00340B0D" w:rsidRDefault="00774B59" w:rsidP="00774B59">
            <w:pPr>
              <w:rPr>
                <w:rFonts w:cs="Arial"/>
                <w:sz w:val="18"/>
                <w:szCs w:val="18"/>
              </w:rPr>
            </w:pPr>
          </w:p>
        </w:tc>
      </w:tr>
      <w:tr w:rsidR="00774B59" w:rsidRPr="00340B0D" w14:paraId="34B75E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C0778E" w14:textId="77777777" w:rsidR="00774B59" w:rsidRPr="00340B0D" w:rsidRDefault="00774B59" w:rsidP="00774B59">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74B59" w:rsidRPr="00340B0D" w14:paraId="339241F9" w14:textId="77777777" w:rsidTr="00774B59">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A2295A" w14:textId="77777777" w:rsidR="00774B59" w:rsidRPr="00340B0D" w:rsidRDefault="00774B59" w:rsidP="00774B59">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196DB3" w14:textId="77777777" w:rsidR="00774B59" w:rsidRPr="00340B0D" w:rsidRDefault="00774B59" w:rsidP="00774B59">
            <w:pPr>
              <w:jc w:val="center"/>
              <w:rPr>
                <w:rFonts w:cs="Arial"/>
                <w:b/>
                <w:bCs/>
                <w:sz w:val="18"/>
                <w:szCs w:val="18"/>
              </w:rPr>
            </w:pPr>
            <w:r w:rsidRPr="00340B0D">
              <w:rPr>
                <w:rFonts w:cs="Arial"/>
                <w:b/>
                <w:bCs/>
                <w:sz w:val="18"/>
                <w:szCs w:val="18"/>
              </w:rPr>
              <w:t>Other</w:t>
            </w:r>
          </w:p>
        </w:tc>
      </w:tr>
      <w:tr w:rsidR="00774B59" w:rsidRPr="00340B0D" w14:paraId="2D34147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0CF9AE0C" w14:textId="77777777" w:rsidR="00774B59" w:rsidRPr="00340B0D" w:rsidRDefault="00774B59" w:rsidP="00774B59">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6196CBD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117BE64" w14:textId="77777777" w:rsidR="00774B59" w:rsidRPr="00340B0D" w:rsidRDefault="00774B59" w:rsidP="00774B59">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6EFEBC1" w14:textId="77777777" w:rsidR="00774B59" w:rsidRPr="00340B0D" w:rsidRDefault="00774B59" w:rsidP="00774B59">
            <w:pPr>
              <w:rPr>
                <w:rFonts w:cs="Arial"/>
                <w:sz w:val="18"/>
                <w:szCs w:val="18"/>
              </w:rPr>
            </w:pPr>
          </w:p>
        </w:tc>
      </w:tr>
      <w:tr w:rsidR="00774B59" w:rsidRPr="00340B0D" w14:paraId="5BBBDB7A"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20212C4" w14:textId="77777777" w:rsidR="00774B59" w:rsidRPr="00340B0D" w:rsidRDefault="00774B59" w:rsidP="00774B59">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6496B481"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497A7C3" w14:textId="77777777" w:rsidR="00774B59" w:rsidRPr="00340B0D" w:rsidRDefault="00774B59" w:rsidP="00774B59">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90B90B9" w14:textId="77777777" w:rsidR="00774B59" w:rsidRPr="00340B0D" w:rsidRDefault="00774B59" w:rsidP="00774B59">
            <w:pPr>
              <w:rPr>
                <w:rFonts w:cs="Arial"/>
                <w:sz w:val="18"/>
                <w:szCs w:val="18"/>
              </w:rPr>
            </w:pPr>
          </w:p>
        </w:tc>
      </w:tr>
      <w:tr w:rsidR="00774B59" w:rsidRPr="00340B0D" w14:paraId="12D99191"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0DFC218" w14:textId="77777777" w:rsidR="00774B59" w:rsidRPr="00340B0D" w:rsidRDefault="00774B59" w:rsidP="00774B59">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25E65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002665B" w14:textId="77777777" w:rsidR="00774B59" w:rsidRPr="00340B0D" w:rsidRDefault="00774B59" w:rsidP="00774B59">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71D873B" w14:textId="77777777" w:rsidR="00774B59" w:rsidRPr="00340B0D" w:rsidRDefault="00774B59" w:rsidP="00774B59">
            <w:pPr>
              <w:rPr>
                <w:rFonts w:cs="Arial"/>
                <w:sz w:val="18"/>
                <w:szCs w:val="18"/>
              </w:rPr>
            </w:pPr>
          </w:p>
        </w:tc>
      </w:tr>
      <w:tr w:rsidR="00774B59" w:rsidRPr="00340B0D" w14:paraId="4115B137"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3FB224D1" w14:textId="77777777" w:rsidR="00774B59" w:rsidRPr="00340B0D" w:rsidRDefault="00774B59" w:rsidP="00774B59">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303B4828"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D4C0563" w14:textId="77777777" w:rsidR="00774B59" w:rsidRPr="00340B0D" w:rsidRDefault="00774B59" w:rsidP="00774B59">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77A585" w14:textId="77777777" w:rsidR="00774B59" w:rsidRPr="00340B0D" w:rsidRDefault="00774B59" w:rsidP="00774B59">
            <w:pPr>
              <w:rPr>
                <w:rFonts w:cs="Arial"/>
                <w:sz w:val="18"/>
                <w:szCs w:val="18"/>
              </w:rPr>
            </w:pPr>
          </w:p>
        </w:tc>
      </w:tr>
      <w:tr w:rsidR="00774B59" w:rsidRPr="00340B0D" w14:paraId="079074D9"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83C52E9" w14:textId="77777777" w:rsidR="00774B59" w:rsidRPr="00340B0D" w:rsidRDefault="00774B59" w:rsidP="00774B59">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3D459CD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329FE3F7" w14:textId="77777777" w:rsidR="00774B59" w:rsidRPr="00340B0D" w:rsidRDefault="00774B59" w:rsidP="00774B59">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AF9431D" w14:textId="77777777" w:rsidR="00774B59" w:rsidRPr="00340B0D" w:rsidRDefault="00774B59" w:rsidP="00774B59">
            <w:pPr>
              <w:rPr>
                <w:rFonts w:cs="Arial"/>
                <w:sz w:val="18"/>
                <w:szCs w:val="18"/>
              </w:rPr>
            </w:pPr>
          </w:p>
        </w:tc>
      </w:tr>
      <w:tr w:rsidR="00774B59" w:rsidRPr="00340B0D" w14:paraId="44DA0684"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BDF5CFB" w14:textId="77777777" w:rsidR="00774B59" w:rsidRPr="00340B0D" w:rsidRDefault="00774B59" w:rsidP="00774B59">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52FEF335"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9C512EB" w14:textId="77777777" w:rsidR="00774B59" w:rsidRPr="00340B0D" w:rsidRDefault="00774B59" w:rsidP="00774B59">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7392F8" w14:textId="77777777" w:rsidR="00774B59" w:rsidRPr="00340B0D" w:rsidRDefault="00774B59" w:rsidP="00774B59">
            <w:pPr>
              <w:rPr>
                <w:rFonts w:cs="Arial"/>
                <w:sz w:val="18"/>
                <w:szCs w:val="18"/>
              </w:rPr>
            </w:pPr>
          </w:p>
        </w:tc>
      </w:tr>
      <w:tr w:rsidR="00774B59" w:rsidRPr="00340B0D" w14:paraId="41E9537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B38C84C" w14:textId="77777777" w:rsidR="00774B59" w:rsidRPr="00340B0D" w:rsidRDefault="00774B59" w:rsidP="00774B59">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4C68FD5A"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CC3557" w14:textId="77777777" w:rsidR="00774B59" w:rsidRPr="00340B0D" w:rsidRDefault="00774B59" w:rsidP="00774B59">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F274E08" w14:textId="77777777" w:rsidR="00774B59" w:rsidRPr="00340B0D" w:rsidRDefault="00774B59" w:rsidP="00774B59">
            <w:pPr>
              <w:rPr>
                <w:rFonts w:cs="Arial"/>
                <w:sz w:val="18"/>
                <w:szCs w:val="18"/>
              </w:rPr>
            </w:pPr>
          </w:p>
        </w:tc>
      </w:tr>
      <w:tr w:rsidR="00774B59" w:rsidRPr="00340B0D" w14:paraId="324552E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F33A571" w14:textId="77777777" w:rsidR="00774B59" w:rsidRPr="00340B0D" w:rsidRDefault="00774B59" w:rsidP="00774B59">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6B5EB624"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7E77F8" w14:textId="77777777" w:rsidR="00774B59" w:rsidRPr="00340B0D" w:rsidRDefault="00774B59" w:rsidP="00774B59">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DCD265C" w14:textId="77777777" w:rsidR="00774B59" w:rsidRPr="00340B0D" w:rsidRDefault="00774B59" w:rsidP="00774B59">
            <w:pPr>
              <w:rPr>
                <w:rFonts w:cs="Arial"/>
                <w:sz w:val="18"/>
                <w:szCs w:val="18"/>
              </w:rPr>
            </w:pPr>
          </w:p>
        </w:tc>
      </w:tr>
      <w:tr w:rsidR="00774B59" w:rsidRPr="00340B0D" w14:paraId="5B980AC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88ABD64" w14:textId="77777777" w:rsidR="00774B59" w:rsidRPr="00340B0D" w:rsidRDefault="00774B59" w:rsidP="00774B59">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6D906BC2"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882E7C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1030308" w14:textId="77777777" w:rsidR="00774B59" w:rsidRPr="00340B0D" w:rsidRDefault="00774B59" w:rsidP="00774B59">
            <w:pPr>
              <w:rPr>
                <w:rFonts w:cs="Arial"/>
                <w:sz w:val="18"/>
                <w:szCs w:val="18"/>
              </w:rPr>
            </w:pPr>
          </w:p>
        </w:tc>
      </w:tr>
      <w:tr w:rsidR="00774B59" w:rsidRPr="00340B0D" w14:paraId="014248F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2E2F31F" w14:textId="77777777" w:rsidR="00774B59" w:rsidRPr="00340B0D" w:rsidRDefault="00774B59" w:rsidP="00774B59">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795E3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C3BD2D0"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1330C2" w14:textId="77777777" w:rsidR="00774B59" w:rsidRPr="00340B0D" w:rsidRDefault="00774B59" w:rsidP="00774B59">
            <w:pPr>
              <w:rPr>
                <w:rFonts w:cs="Arial"/>
                <w:sz w:val="18"/>
                <w:szCs w:val="18"/>
              </w:rPr>
            </w:pPr>
          </w:p>
        </w:tc>
      </w:tr>
      <w:tr w:rsidR="00774B59" w:rsidRPr="00340B0D" w14:paraId="04AAC36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6F6C276" w14:textId="77777777" w:rsidR="00774B59" w:rsidRPr="00340B0D" w:rsidRDefault="00774B59" w:rsidP="00774B59">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38F1DA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4728855"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502D6" w14:textId="77777777" w:rsidR="00774B59" w:rsidRPr="00340B0D" w:rsidRDefault="00774B59" w:rsidP="00774B59">
            <w:pPr>
              <w:rPr>
                <w:rFonts w:cs="Arial"/>
                <w:sz w:val="18"/>
                <w:szCs w:val="18"/>
              </w:rPr>
            </w:pPr>
          </w:p>
        </w:tc>
      </w:tr>
      <w:tr w:rsidR="00774B59" w:rsidRPr="00340B0D" w14:paraId="76D38813"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6172368" w14:textId="77777777" w:rsidR="00774B59" w:rsidRPr="00340B0D" w:rsidRDefault="00774B59" w:rsidP="00774B59">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60B6103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398FA1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EBF9567" w14:textId="77777777" w:rsidR="00774B59" w:rsidRPr="00340B0D" w:rsidRDefault="00774B59" w:rsidP="00774B59">
            <w:pPr>
              <w:rPr>
                <w:rFonts w:cs="Arial"/>
                <w:sz w:val="18"/>
                <w:szCs w:val="18"/>
              </w:rPr>
            </w:pPr>
          </w:p>
        </w:tc>
      </w:tr>
      <w:tr w:rsidR="00774B59" w:rsidRPr="00340B0D" w14:paraId="2AF5D0DF" w14:textId="77777777" w:rsidTr="00774B59">
        <w:tc>
          <w:tcPr>
            <w:tcW w:w="4375" w:type="dxa"/>
            <w:gridSpan w:val="4"/>
            <w:tcBorders>
              <w:top w:val="single" w:sz="4" w:space="0" w:color="auto"/>
              <w:left w:val="single" w:sz="12" w:space="0" w:color="auto"/>
              <w:bottom w:val="single" w:sz="12" w:space="0" w:color="auto"/>
              <w:right w:val="single" w:sz="4" w:space="0" w:color="auto"/>
            </w:tcBorders>
          </w:tcPr>
          <w:p w14:paraId="2C18442E" w14:textId="77777777" w:rsidR="00774B59" w:rsidRPr="00340B0D" w:rsidRDefault="00774B59" w:rsidP="00774B59">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9FC552E"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205C8F98" w14:textId="77777777" w:rsidR="00774B59" w:rsidRPr="00340B0D" w:rsidRDefault="00774B59" w:rsidP="00774B59">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9FD7172" w14:textId="77777777" w:rsidR="00774B59" w:rsidRPr="00340B0D" w:rsidRDefault="00774B59" w:rsidP="00774B59">
            <w:pPr>
              <w:rPr>
                <w:rFonts w:cs="Arial"/>
                <w:sz w:val="18"/>
                <w:szCs w:val="18"/>
              </w:rPr>
            </w:pPr>
          </w:p>
        </w:tc>
      </w:tr>
      <w:tr w:rsidR="00774B59" w:rsidRPr="00340B0D" w14:paraId="3C711A3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35AC62A" w14:textId="77777777" w:rsidR="00774B59" w:rsidRPr="00EF63B4" w:rsidRDefault="00774B59" w:rsidP="00774B59">
            <w:pPr>
              <w:jc w:val="center"/>
              <w:rPr>
                <w:rFonts w:cs="Arial"/>
                <w:sz w:val="18"/>
                <w:szCs w:val="18"/>
              </w:rPr>
            </w:pPr>
            <w:r>
              <w:rPr>
                <w:rFonts w:cs="Arial"/>
                <w:b/>
                <w:bCs/>
                <w:sz w:val="18"/>
                <w:szCs w:val="18"/>
              </w:rPr>
              <w:t>Additional</w:t>
            </w:r>
          </w:p>
        </w:tc>
      </w:tr>
      <w:tr w:rsidR="00774B59" w:rsidRPr="00340B0D" w14:paraId="0E04B33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A078B77"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6E7E4C1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E3AE659"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A3E13D" w14:textId="77777777" w:rsidR="00774B59" w:rsidRPr="00340B0D" w:rsidRDefault="00774B59" w:rsidP="00774B59">
            <w:pPr>
              <w:rPr>
                <w:rFonts w:cs="Arial"/>
                <w:sz w:val="18"/>
                <w:szCs w:val="18"/>
              </w:rPr>
            </w:pPr>
          </w:p>
        </w:tc>
      </w:tr>
      <w:tr w:rsidR="00774B59" w:rsidRPr="00340B0D" w14:paraId="0185E5B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55BCE1F"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0DFF5B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185C4D84"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67B53" w14:textId="77777777" w:rsidR="00774B59" w:rsidRPr="00340B0D" w:rsidRDefault="00774B59" w:rsidP="00774B59">
            <w:pPr>
              <w:rPr>
                <w:rFonts w:cs="Arial"/>
                <w:sz w:val="18"/>
                <w:szCs w:val="18"/>
              </w:rPr>
            </w:pPr>
          </w:p>
        </w:tc>
      </w:tr>
      <w:tr w:rsidR="00774B59" w:rsidRPr="00340B0D" w14:paraId="77AA446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CB3B30" w14:textId="77777777" w:rsidR="00774B59" w:rsidRPr="00340B0D" w:rsidRDefault="00774B59" w:rsidP="00774B59">
            <w:pPr>
              <w:jc w:val="center"/>
              <w:rPr>
                <w:rFonts w:cs="Arial"/>
                <w:b/>
                <w:bCs/>
                <w:sz w:val="18"/>
                <w:szCs w:val="18"/>
              </w:rPr>
            </w:pPr>
            <w:r w:rsidRPr="00340B0D">
              <w:rPr>
                <w:rFonts w:cs="Arial"/>
                <w:b/>
                <w:bCs/>
                <w:sz w:val="18"/>
                <w:szCs w:val="18"/>
              </w:rPr>
              <w:t>Setup</w:t>
            </w:r>
          </w:p>
        </w:tc>
      </w:tr>
      <w:tr w:rsidR="00774B59" w:rsidRPr="00340B0D" w14:paraId="4003875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D862089" w14:textId="77777777" w:rsidR="00774B59" w:rsidRPr="00A53E84" w:rsidRDefault="00774B59" w:rsidP="00774B59">
            <w:pPr>
              <w:rPr>
                <w:i/>
              </w:rPr>
            </w:pPr>
            <w:r w:rsidRPr="00A53E84">
              <w:rPr>
                <w:i/>
              </w:rPr>
              <w:t xml:space="preserve">Load </w:t>
            </w:r>
            <w:r>
              <w:rPr>
                <w:i/>
              </w:rPr>
              <w:t xml:space="preserve">the exchange set </w:t>
            </w:r>
            <w:proofErr w:type="spellStart"/>
            <w:r w:rsidRPr="00E012C8">
              <w:rPr>
                <w:b/>
                <w:bCs/>
                <w:i/>
              </w:rPr>
              <w:t>NavigationalHazards</w:t>
            </w:r>
            <w:proofErr w:type="spellEnd"/>
          </w:p>
          <w:p w14:paraId="4D9B10F8" w14:textId="77777777" w:rsidR="00774B59" w:rsidRPr="00A53E84" w:rsidRDefault="00774B59" w:rsidP="00774B59">
            <w:pPr>
              <w:rPr>
                <w:i/>
              </w:rPr>
            </w:pPr>
            <w:r w:rsidRPr="00A53E84">
              <w:rPr>
                <w:i/>
              </w:rPr>
              <w:lastRenderedPageBreak/>
              <w:t xml:space="preserve">Load </w:t>
            </w:r>
            <w:r>
              <w:rPr>
                <w:i/>
              </w:rPr>
              <w:t xml:space="preserve">the exchange set </w:t>
            </w:r>
            <w:proofErr w:type="spellStart"/>
            <w:r w:rsidRPr="00E012C8">
              <w:rPr>
                <w:b/>
                <w:bCs/>
                <w:i/>
              </w:rPr>
              <w:t>NavigationalHazardsOverview</w:t>
            </w:r>
            <w:proofErr w:type="spellEnd"/>
          </w:p>
          <w:p w14:paraId="50E6D4D5" w14:textId="77777777" w:rsidR="00774B59" w:rsidRPr="00E012C8" w:rsidRDefault="00774B59" w:rsidP="00774B59">
            <w:pPr>
              <w:pStyle w:val="ListParagraph"/>
              <w:numPr>
                <w:ilvl w:val="0"/>
                <w:numId w:val="37"/>
              </w:numPr>
              <w:rPr>
                <w:i/>
              </w:rPr>
            </w:pPr>
            <w:r w:rsidRPr="00E012C8">
              <w:rPr>
                <w:i/>
              </w:rPr>
              <w:t>Select Display Category Other</w:t>
            </w:r>
          </w:p>
          <w:p w14:paraId="427FC7F2" w14:textId="77777777" w:rsidR="00774B59" w:rsidRPr="00E012C8" w:rsidRDefault="00774B59" w:rsidP="00774B59">
            <w:pPr>
              <w:pStyle w:val="ListParagraph"/>
              <w:numPr>
                <w:ilvl w:val="0"/>
                <w:numId w:val="37"/>
              </w:numPr>
              <w:rPr>
                <w:i/>
              </w:rPr>
            </w:pPr>
            <w:r w:rsidRPr="00E012C8">
              <w:rPr>
                <w:i/>
              </w:rPr>
              <w:t>Set the Safety Contour value to 30 m</w:t>
            </w:r>
          </w:p>
          <w:p w14:paraId="3B265D37" w14:textId="77777777" w:rsidR="00774B59" w:rsidRPr="00E012C8" w:rsidRDefault="00774B59" w:rsidP="00774B59">
            <w:pPr>
              <w:pStyle w:val="ListParagraph"/>
              <w:numPr>
                <w:ilvl w:val="0"/>
                <w:numId w:val="37"/>
              </w:numPr>
              <w:rPr>
                <w:i/>
              </w:rPr>
            </w:pPr>
            <w:r w:rsidRPr="00E012C8">
              <w:rPr>
                <w:i/>
              </w:rPr>
              <w:t>Set the Safety Depth  value to 30 m</w:t>
            </w:r>
          </w:p>
          <w:p w14:paraId="49D2D9B3" w14:textId="77777777" w:rsidR="00774B59" w:rsidRPr="00E012C8" w:rsidRDefault="00774B59" w:rsidP="00774B59">
            <w:pPr>
              <w:pStyle w:val="ListParagraph"/>
              <w:numPr>
                <w:ilvl w:val="0"/>
                <w:numId w:val="37"/>
              </w:numPr>
              <w:rPr>
                <w:i/>
              </w:rPr>
            </w:pPr>
            <w:r w:rsidRPr="00E012C8">
              <w:rPr>
                <w:i/>
              </w:rPr>
              <w:t xml:space="preserve">Select Symbolized Boundaries </w:t>
            </w:r>
          </w:p>
          <w:p w14:paraId="38F6963F" w14:textId="77777777" w:rsidR="00774B59" w:rsidRPr="00E012C8" w:rsidRDefault="00774B59" w:rsidP="00774B59">
            <w:pPr>
              <w:pStyle w:val="ListParagraph"/>
              <w:numPr>
                <w:ilvl w:val="0"/>
                <w:numId w:val="37"/>
              </w:numPr>
              <w:rPr>
                <w:i/>
              </w:rPr>
            </w:pPr>
            <w:r w:rsidRPr="00E012C8">
              <w:rPr>
                <w:i/>
              </w:rPr>
              <w:t>Select Paper chart symbols</w:t>
            </w:r>
          </w:p>
          <w:p w14:paraId="5A0F0FF3" w14:textId="66EED024" w:rsidR="00774B59" w:rsidRDefault="00774B59" w:rsidP="00774B59">
            <w:pPr>
              <w:rPr>
                <w:rFonts w:cs="Arial"/>
                <w:sz w:val="18"/>
                <w:szCs w:val="18"/>
              </w:rPr>
            </w:pPr>
            <w:r w:rsidRPr="00E012C8">
              <w:rPr>
                <w:i/>
              </w:rPr>
              <w:t>Select all Text groups</w:t>
            </w:r>
          </w:p>
          <w:p w14:paraId="0EE3CE7F" w14:textId="77777777" w:rsidR="00774B59" w:rsidRPr="00110428" w:rsidRDefault="00774B59" w:rsidP="00774B59">
            <w:pPr>
              <w:rPr>
                <w:rFonts w:cs="Arial"/>
              </w:rPr>
            </w:pPr>
            <w:r>
              <w:rPr>
                <w:rFonts w:cs="Arial"/>
                <w:i/>
              </w:rPr>
              <w:t>.</w:t>
            </w:r>
            <w:r w:rsidRPr="00110428">
              <w:rPr>
                <w:rFonts w:cs="Arial"/>
                <w:i/>
              </w:rPr>
              <w:t xml:space="preserve">. </w:t>
            </w:r>
          </w:p>
          <w:p w14:paraId="5475A338" w14:textId="77777777" w:rsidR="00774B59" w:rsidRPr="00340B0D" w:rsidRDefault="00774B59" w:rsidP="00774B59">
            <w:pPr>
              <w:rPr>
                <w:rFonts w:cs="Arial"/>
                <w:sz w:val="18"/>
                <w:szCs w:val="18"/>
              </w:rPr>
            </w:pPr>
          </w:p>
        </w:tc>
      </w:tr>
      <w:tr w:rsidR="00774B59" w:rsidRPr="00340B0D" w14:paraId="3DB05B5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6AFE73" w14:textId="77777777" w:rsidR="00774B59" w:rsidRPr="00340B0D" w:rsidRDefault="00774B59" w:rsidP="00774B59">
            <w:pPr>
              <w:jc w:val="center"/>
              <w:rPr>
                <w:rFonts w:cs="Arial"/>
                <w:b/>
                <w:bCs/>
                <w:sz w:val="18"/>
                <w:szCs w:val="18"/>
              </w:rPr>
            </w:pPr>
            <w:r w:rsidRPr="00340B0D">
              <w:rPr>
                <w:rFonts w:cs="Arial"/>
                <w:b/>
                <w:bCs/>
                <w:sz w:val="18"/>
                <w:szCs w:val="18"/>
              </w:rPr>
              <w:lastRenderedPageBreak/>
              <w:t>Action</w:t>
            </w:r>
          </w:p>
        </w:tc>
      </w:tr>
      <w:tr w:rsidR="00774B59" w:rsidRPr="00340B0D" w14:paraId="30B87A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CD43A41" w14:textId="77777777" w:rsidR="00774B59" w:rsidRDefault="00774B59" w:rsidP="00774B59">
            <w:pPr>
              <w:rPr>
                <w:rFonts w:cs="Arial"/>
                <w:b/>
                <w:bCs/>
              </w:rPr>
            </w:pPr>
          </w:p>
          <w:p w14:paraId="057C58E4" w14:textId="77777777" w:rsidR="00774B59" w:rsidRPr="007A7590" w:rsidRDefault="00774B59" w:rsidP="00774B59">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sidRPr="007A7590">
              <w:rPr>
                <w:i/>
              </w:rPr>
              <w:t>.</w:t>
            </w:r>
          </w:p>
          <w:p w14:paraId="0E6AE3A5" w14:textId="77777777" w:rsidR="00774B59" w:rsidRDefault="00774B59" w:rsidP="00774B59">
            <w:pPr>
              <w:jc w:val="left"/>
              <w:rPr>
                <w:i/>
              </w:rPr>
            </w:pPr>
            <w:r w:rsidRPr="007A7590">
              <w:rPr>
                <w:i/>
              </w:rPr>
              <w:t xml:space="preserve">Set simulated own ship for 39°49.587’N 104°54.930’W with heading set for 10.0°  </w:t>
            </w:r>
          </w:p>
          <w:p w14:paraId="73C91D77" w14:textId="35ABE8FD" w:rsidR="00774B59" w:rsidRDefault="00774B59" w:rsidP="00774B59">
            <w:pPr>
              <w:rPr>
                <w:rFonts w:cs="Arial"/>
                <w:b/>
                <w:bCs/>
              </w:rPr>
            </w:pPr>
            <w:r w:rsidRPr="007A7590">
              <w:rPr>
                <w:i/>
              </w:rPr>
              <w:t>Select size of own ship check area as 1.0 NM width and 8.0 NM length.</w:t>
            </w:r>
          </w:p>
          <w:p w14:paraId="31AC0E97" w14:textId="77777777" w:rsidR="00774B59" w:rsidRPr="00110428" w:rsidRDefault="00774B59" w:rsidP="00774B59">
            <w:pPr>
              <w:rPr>
                <w:rFonts w:cs="Arial"/>
                <w:b/>
                <w:bCs/>
              </w:rPr>
            </w:pPr>
          </w:p>
        </w:tc>
      </w:tr>
      <w:tr w:rsidR="00774B59" w:rsidRPr="00340B0D" w14:paraId="6A684F3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3B34E0" w14:textId="77777777" w:rsidR="00774B59" w:rsidRPr="00340B0D" w:rsidRDefault="00774B59" w:rsidP="00774B59">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A72CE" w14:paraId="24FD618D" w14:textId="77777777" w:rsidTr="00F20C92">
        <w:trPr>
          <w:cantSplit/>
        </w:trPr>
        <w:tc>
          <w:tcPr>
            <w:tcW w:w="9526" w:type="dxa"/>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tcBorders>
              <w:top w:val="nil"/>
              <w:bottom w:val="nil"/>
            </w:tcBorders>
            <w:vAlign w:val="center"/>
          </w:tcPr>
          <w:p w14:paraId="63DC46EA" w14:textId="77777777" w:rsidR="007944FC" w:rsidRDefault="00B47E63" w:rsidP="008A1BCC">
            <w:pPr>
              <w:jc w:val="left"/>
              <w:rPr>
                <w:i/>
              </w:rPr>
            </w:pPr>
            <w:r w:rsidRPr="00B47E63">
              <w:rPr>
                <w:i/>
                <w:noProof/>
                <w:lang w:eastAsia="en-GB"/>
              </w:rPr>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lastRenderedPageBreak/>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Pr>
        <w:rPr>
          <w:ins w:id="10611" w:author="jonathan pritchard" w:date="2024-10-23T10:55:00Z" w16du:dateUtc="2024-10-23T09:55:00Z"/>
        </w:rPr>
      </w:pPr>
    </w:p>
    <w:p w14:paraId="570AD8FC" w14:textId="515B90FF" w:rsidR="00610740" w:rsidRDefault="00610740" w:rsidP="00610740">
      <w:pPr>
        <w:pStyle w:val="Heading2"/>
        <w:rPr>
          <w:ins w:id="10612" w:author="jonathan pritchard" w:date="2024-10-23T10:55:00Z" w16du:dateUtc="2024-10-23T09:55:00Z"/>
        </w:rPr>
      </w:pPr>
      <w:bookmarkStart w:id="10613" w:name="_Toc189491324"/>
      <w:ins w:id="10614" w:author="jonathan pritchard" w:date="2024-10-23T10:55:00Z" w16du:dateUtc="2024-10-23T09:55:00Z">
        <w:r>
          <w:t>Use of Data Quality Information.</w:t>
        </w:r>
        <w:bookmarkEnd w:id="10613"/>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111DC7">
        <w:trPr>
          <w:trHeight w:val="454"/>
          <w:tblHeader/>
          <w:ins w:id="10615" w:author="jonathan pritchard" w:date="2024-10-23T10:55:00Z"/>
        </w:trPr>
        <w:tc>
          <w:tcPr>
            <w:tcW w:w="2381" w:type="dxa"/>
            <w:shd w:val="clear" w:color="auto" w:fill="E5B8B7" w:themeFill="accent2" w:themeFillTint="66"/>
            <w:vAlign w:val="center"/>
          </w:tcPr>
          <w:p w14:paraId="548AD0B2" w14:textId="77777777" w:rsidR="00610740" w:rsidRPr="004065B1" w:rsidRDefault="00610740" w:rsidP="00A81079">
            <w:pPr>
              <w:rPr>
                <w:ins w:id="10616" w:author="jonathan pritchard" w:date="2024-10-23T10:55:00Z" w16du:dateUtc="2024-10-23T09:55:00Z"/>
              </w:rPr>
            </w:pPr>
            <w:ins w:id="10617" w:author="jonathan pritchard" w:date="2024-10-23T10:55:00Z" w16du:dateUtc="2024-10-23T09:55:00Z">
              <w:r w:rsidRPr="000A066E">
                <w:rPr>
                  <w:b/>
                </w:rPr>
                <w:t>Test Reference</w:t>
              </w:r>
            </w:ins>
          </w:p>
        </w:tc>
        <w:tc>
          <w:tcPr>
            <w:tcW w:w="2381" w:type="dxa"/>
            <w:shd w:val="clear" w:color="auto" w:fill="FFFFFF" w:themeFill="background1"/>
            <w:vAlign w:val="center"/>
          </w:tcPr>
          <w:p w14:paraId="6C7513F4" w14:textId="3B5CD657" w:rsidR="00610740" w:rsidRPr="004065B1" w:rsidRDefault="00610740" w:rsidP="00A81079">
            <w:pPr>
              <w:rPr>
                <w:ins w:id="10618" w:author="jonathan pritchard" w:date="2024-10-23T10:55:00Z" w16du:dateUtc="2024-10-23T09:55:00Z"/>
              </w:rPr>
            </w:pPr>
            <w:proofErr w:type="spellStart"/>
            <w:ins w:id="10619" w:author="jonathan pritchard" w:date="2024-10-23T10:55:00Z" w16du:dateUtc="2024-10-23T09:55:00Z">
              <w:r>
                <w:t>DataQuality</w:t>
              </w:r>
              <w:proofErr w:type="spellEnd"/>
            </w:ins>
          </w:p>
        </w:tc>
        <w:tc>
          <w:tcPr>
            <w:tcW w:w="2382" w:type="dxa"/>
            <w:shd w:val="clear" w:color="auto" w:fill="E5B8B7" w:themeFill="accent2" w:themeFillTint="66"/>
            <w:vAlign w:val="center"/>
          </w:tcPr>
          <w:p w14:paraId="628B68EE" w14:textId="77777777" w:rsidR="00610740" w:rsidRPr="004065B1" w:rsidRDefault="00610740" w:rsidP="00A81079">
            <w:pPr>
              <w:rPr>
                <w:ins w:id="10620" w:author="jonathan pritchard" w:date="2024-10-23T10:55:00Z" w16du:dateUtc="2024-10-23T09:55:00Z"/>
              </w:rPr>
            </w:pPr>
            <w:ins w:id="10621" w:author="jonathan pritchard" w:date="2024-10-23T10:55:00Z" w16du:dateUtc="2024-10-23T09:55:00Z">
              <w:r w:rsidRPr="000A066E">
                <w:rPr>
                  <w:b/>
                </w:rPr>
                <w:t>IHO Reference</w:t>
              </w:r>
            </w:ins>
          </w:p>
        </w:tc>
        <w:tc>
          <w:tcPr>
            <w:tcW w:w="2382" w:type="dxa"/>
            <w:shd w:val="clear" w:color="auto" w:fill="FFFFFF" w:themeFill="background1"/>
            <w:vAlign w:val="center"/>
          </w:tcPr>
          <w:p w14:paraId="194564E1" w14:textId="77777777" w:rsidR="00610740" w:rsidRPr="004065B1" w:rsidRDefault="00610740" w:rsidP="00A81079">
            <w:pPr>
              <w:jc w:val="left"/>
              <w:rPr>
                <w:ins w:id="10622" w:author="jonathan pritchard" w:date="2024-10-23T10:55:00Z" w16du:dateUtc="2024-10-23T09:55:00Z"/>
              </w:rPr>
            </w:pPr>
          </w:p>
        </w:tc>
      </w:tr>
      <w:tr w:rsidR="00610740" w14:paraId="3161A39D" w14:textId="77777777" w:rsidTr="00A81079">
        <w:trPr>
          <w:tblHeader/>
          <w:ins w:id="10623" w:author="jonathan pritchard" w:date="2024-10-23T10:55:00Z"/>
        </w:trPr>
        <w:tc>
          <w:tcPr>
            <w:tcW w:w="9526" w:type="dxa"/>
            <w:gridSpan w:val="4"/>
            <w:shd w:val="clear" w:color="auto" w:fill="E5B8B7" w:themeFill="accent2" w:themeFillTint="66"/>
            <w:vAlign w:val="center"/>
          </w:tcPr>
          <w:p w14:paraId="0F3CFA79" w14:textId="77777777" w:rsidR="00610740" w:rsidRDefault="00610740" w:rsidP="00A81079">
            <w:pPr>
              <w:rPr>
                <w:ins w:id="10624" w:author="jonathan pritchard" w:date="2024-10-23T10:55:00Z" w16du:dateUtc="2024-10-23T09:55:00Z"/>
              </w:rPr>
            </w:pPr>
            <w:ins w:id="10625" w:author="jonathan pritchard" w:date="2024-10-23T10:55:00Z" w16du:dateUtc="2024-10-23T09:55:00Z">
              <w:r w:rsidRPr="000A066E">
                <w:rPr>
                  <w:b/>
                </w:rPr>
                <w:t>Test description</w:t>
              </w:r>
            </w:ins>
          </w:p>
        </w:tc>
      </w:tr>
      <w:tr w:rsidR="00610740" w:rsidRPr="005D2431" w14:paraId="5BCC2689" w14:textId="77777777" w:rsidTr="00A81079">
        <w:trPr>
          <w:tblHeader/>
          <w:ins w:id="10626" w:author="jonathan pritchard" w:date="2024-10-23T10:55:00Z"/>
        </w:trPr>
        <w:tc>
          <w:tcPr>
            <w:tcW w:w="9526" w:type="dxa"/>
            <w:gridSpan w:val="4"/>
            <w:vAlign w:val="center"/>
          </w:tcPr>
          <w:p w14:paraId="6298FB3F" w14:textId="55E4712A" w:rsidR="00774B59" w:rsidRDefault="00774B59" w:rsidP="00774B59">
            <w:pPr>
              <w:rPr>
                <w:b/>
                <w:bCs/>
                <w:i/>
              </w:rPr>
            </w:pPr>
          </w:p>
          <w:p w14:paraId="2FAB967D" w14:textId="60E35770" w:rsidR="00774B59" w:rsidRDefault="00774B59" w:rsidP="00774B59">
            <w:pPr>
              <w:rPr>
                <w:b/>
                <w:bCs/>
                <w:i/>
              </w:rPr>
            </w:pPr>
            <w:r>
              <w:rPr>
                <w:b/>
                <w:bCs/>
                <w:i/>
              </w:rPr>
              <w:t>This new test could be located in the Data Quality section or left here.</w:t>
            </w:r>
          </w:p>
          <w:p w14:paraId="302C38E0" w14:textId="77777777" w:rsidR="00774B59" w:rsidRPr="00774B59" w:rsidRDefault="00774B59" w:rsidP="00774B59">
            <w:pPr>
              <w:rPr>
                <w:ins w:id="10627" w:author="jonathan pritchard" w:date="2024-10-23T10:55:00Z" w16du:dateUtc="2024-10-23T09:55:00Z"/>
                <w:b/>
                <w:bCs/>
                <w:i/>
              </w:rPr>
            </w:pPr>
          </w:p>
          <w:p w14:paraId="242D3E6E" w14:textId="4AB01225" w:rsidR="00610740" w:rsidRDefault="00610740" w:rsidP="00A81079">
            <w:pPr>
              <w:pStyle w:val="ListParagraph"/>
              <w:numPr>
                <w:ilvl w:val="0"/>
                <w:numId w:val="84"/>
              </w:numPr>
              <w:rPr>
                <w:ins w:id="10628" w:author="jonathan pritchard" w:date="2024-10-23T10:56:00Z" w16du:dateUtc="2024-10-23T09:56:00Z"/>
                <w:i/>
              </w:rPr>
            </w:pPr>
            <w:ins w:id="10629" w:author="jonathan pritchard" w:date="2024-10-23T10:55:00Z" w16du:dateUtc="2024-10-23T09:55:00Z">
              <w:r>
                <w:rPr>
                  <w:i/>
                </w:rPr>
                <w:t xml:space="preserve">Test use of </w:t>
              </w:r>
            </w:ins>
            <w:ins w:id="10630" w:author="jonathan pritchard" w:date="2024-10-23T10:56:00Z" w16du:dateUtc="2024-10-23T09:56:00Z">
              <w:r>
                <w:rPr>
                  <w:i/>
                </w:rPr>
                <w:t>data quality mode.</w:t>
              </w:r>
            </w:ins>
          </w:p>
          <w:p w14:paraId="5C039696" w14:textId="3D3D5DED" w:rsidR="00610740" w:rsidRDefault="00610740" w:rsidP="00A81079">
            <w:pPr>
              <w:pStyle w:val="ListParagraph"/>
              <w:numPr>
                <w:ilvl w:val="0"/>
                <w:numId w:val="84"/>
              </w:numPr>
              <w:rPr>
                <w:ins w:id="10631" w:author="jonathan pritchard" w:date="2024-10-23T10:56:00Z" w16du:dateUtc="2024-10-23T09:56:00Z"/>
                <w:i/>
              </w:rPr>
            </w:pPr>
            <w:ins w:id="10632" w:author="jonathan pritchard" w:date="2024-10-23T10:56:00Z" w16du:dateUtc="2024-10-23T09:56:00Z">
              <w:r>
                <w:rPr>
                  <w:i/>
                </w:rPr>
                <w:t>Test for offset of lookahead for alerts and indications.</w:t>
              </w:r>
            </w:ins>
          </w:p>
          <w:p w14:paraId="084C79EC" w14:textId="27481AD2" w:rsidR="00610740" w:rsidRDefault="00610740" w:rsidP="00A81079">
            <w:pPr>
              <w:pStyle w:val="ListParagraph"/>
              <w:numPr>
                <w:ilvl w:val="0"/>
                <w:numId w:val="84"/>
              </w:numPr>
              <w:rPr>
                <w:ins w:id="10633" w:author="jonathan pritchard" w:date="2024-10-23T10:55:00Z" w16du:dateUtc="2024-10-23T09:55:00Z"/>
                <w:i/>
              </w:rPr>
            </w:pPr>
            <w:ins w:id="10634" w:author="jonathan pritchard" w:date="2024-10-23T10:56:00Z" w16du:dateUtc="2024-10-23T09:56:00Z">
              <w:r>
                <w:rPr>
                  <w:i/>
                </w:rPr>
                <w:t>Also test for different CATZOC zones.</w:t>
              </w:r>
            </w:ins>
          </w:p>
          <w:p w14:paraId="76C0C17F" w14:textId="77777777" w:rsidR="00610740" w:rsidRPr="00A81079" w:rsidRDefault="00610740" w:rsidP="00A81079">
            <w:pPr>
              <w:pStyle w:val="ListParagraph"/>
              <w:rPr>
                <w:ins w:id="10635" w:author="jonathan pritchard" w:date="2024-10-23T10:55:00Z" w16du:dateUtc="2024-10-23T09:55:00Z"/>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10636" w:name="_Toc189491325"/>
      <w:r>
        <w:lastRenderedPageBreak/>
        <w:t>Detection of Areas for which Special Conditions Exist</w:t>
      </w:r>
      <w:bookmarkEnd w:id="10636"/>
    </w:p>
    <w:p w14:paraId="37AC1A25" w14:textId="5E614B1F" w:rsidR="000A72CE" w:rsidRPr="00774B59" w:rsidRDefault="000A72CE" w:rsidP="00E30B8F">
      <w:pPr>
        <w:pStyle w:val="Heading2"/>
      </w:pPr>
      <w:bookmarkStart w:id="10637" w:name="_Toc189491326"/>
      <w:r w:rsidRPr="00774B59">
        <w:t>Detection of Areas for which Special Conditions Exist - Basic test</w:t>
      </w:r>
      <w:bookmarkEnd w:id="10637"/>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26AD021" w14:textId="77777777" w:rsidTr="00C6052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8782E1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8D0BA2" w14:textId="3B4D56BB" w:rsidR="001570A4" w:rsidRPr="00C87169" w:rsidRDefault="00CB4C8F" w:rsidP="00541D1A">
            <w:pPr>
              <w:jc w:val="center"/>
              <w:rPr>
                <w:rFonts w:cs="Arial"/>
                <w:bCs/>
              </w:rPr>
            </w:pPr>
            <w:proofErr w:type="spellStart"/>
            <w:r>
              <w:t>SpecialConditions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F04398B"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0204E5C" w14:textId="19ADB7B7" w:rsidR="001570A4" w:rsidRPr="00774B59" w:rsidRDefault="00CB4C8F" w:rsidP="00774B5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774B59">
              <w:rPr>
                <w:rFonts w:ascii="Calibri" w:hAnsi="Calibri" w:cs="Calibri"/>
                <w:color w:val="000000"/>
                <w:sz w:val="22"/>
                <w:szCs w:val="22"/>
              </w:rPr>
              <w:t>12.10.7</w:t>
            </w:r>
          </w:p>
        </w:tc>
      </w:tr>
      <w:tr w:rsidR="001570A4" w:rsidRPr="00340B0D" w14:paraId="10D4A382"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BF3803"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24AE70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8917297" w14:textId="77777777" w:rsidR="001570A4" w:rsidRDefault="001570A4" w:rsidP="00541D1A">
            <w:pPr>
              <w:rPr>
                <w:rFonts w:cs="Arial"/>
                <w:i/>
              </w:rPr>
            </w:pPr>
          </w:p>
          <w:p w14:paraId="397F2415" w14:textId="77777777" w:rsidR="00CB4C8F" w:rsidRPr="00774B59" w:rsidRDefault="00CB4C8F" w:rsidP="00CB4C8F">
            <w:pPr>
              <w:jc w:val="left"/>
              <w:rPr>
                <w:i/>
              </w:rPr>
            </w:pPr>
            <w:r w:rsidRPr="00A53E84">
              <w:rPr>
                <w:i/>
              </w:rPr>
              <w:t xml:space="preserve">The purpose of this test is to verify by observation that ECDIS provides an appropriate indication when the Mariner plans </w:t>
            </w:r>
            <w:r w:rsidRPr="00774B59">
              <w:rPr>
                <w:i/>
              </w:rPr>
              <w:t xml:space="preserve">a route closer than a user-specified distance from the boundary of a prohibited area or a geographic area for which special conditions exist. The features satisfying the conditions for this test are listed in </w:t>
            </w:r>
            <w:commentRangeStart w:id="10638"/>
            <w:r w:rsidRPr="00774B59">
              <w:rPr>
                <w:i/>
              </w:rPr>
              <w:t xml:space="preserve">section S-98 XXX-XXX </w:t>
            </w:r>
            <w:commentRangeEnd w:id="10638"/>
            <w:r w:rsidRPr="00774B59">
              <w:rPr>
                <w:rStyle w:val="CommentReference"/>
                <w:snapToGrid/>
                <w:color w:val="000000"/>
              </w:rPr>
              <w:commentReference w:id="10638"/>
            </w:r>
            <w:r w:rsidRPr="00774B59">
              <w:rPr>
                <w:i/>
              </w:rPr>
              <w:t>and are included in the test cell 101AA00ARSPC.000.</w:t>
            </w:r>
          </w:p>
          <w:p w14:paraId="5D981185" w14:textId="77777777" w:rsidR="00CB4C8F" w:rsidRPr="00774B59" w:rsidRDefault="00CB4C8F" w:rsidP="00CB4C8F">
            <w:pPr>
              <w:jc w:val="left"/>
              <w:rPr>
                <w:i/>
              </w:rPr>
            </w:pPr>
          </w:p>
          <w:p w14:paraId="6B65BFE2" w14:textId="2DE4F7A1" w:rsidR="00CB4C8F" w:rsidRPr="009C22F4" w:rsidRDefault="00CB4C8F" w:rsidP="00CB4C8F">
            <w:pPr>
              <w:rPr>
                <w:rFonts w:cs="Arial"/>
                <w:i/>
              </w:rPr>
            </w:pPr>
            <w:r w:rsidRPr="00774B59">
              <w:rPr>
                <w:i/>
              </w:rPr>
              <w:t>This test is performed by loading the test cell 101AA00ARSPC.000, manually creating a route connecting all way points between features marked as WP1 through WP4</w:t>
            </w:r>
            <w:r w:rsidRPr="00A53E84">
              <w:rPr>
                <w:i/>
              </w:rPr>
              <w:t xml:space="preserve"> and checking display against the corresponding graphical plot</w:t>
            </w:r>
          </w:p>
          <w:p w14:paraId="0EE5E5D2" w14:textId="77777777" w:rsidR="001570A4" w:rsidRPr="009C22F4" w:rsidRDefault="001570A4" w:rsidP="00541D1A">
            <w:pPr>
              <w:rPr>
                <w:rFonts w:cs="Arial"/>
                <w:i/>
              </w:rPr>
            </w:pPr>
          </w:p>
        </w:tc>
      </w:tr>
      <w:tr w:rsidR="001570A4" w:rsidRPr="00340B0D" w14:paraId="438476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ABAF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8C83FF2"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B4408D"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1D5164" w14:textId="77777777" w:rsidR="001570A4" w:rsidRPr="00340B0D" w:rsidRDefault="001570A4" w:rsidP="00541D1A">
            <w:pPr>
              <w:jc w:val="center"/>
              <w:rPr>
                <w:rFonts w:cs="Arial"/>
                <w:b/>
                <w:bCs/>
                <w:sz w:val="18"/>
                <w:szCs w:val="18"/>
              </w:rPr>
            </w:pPr>
          </w:p>
        </w:tc>
      </w:tr>
      <w:tr w:rsidR="001570A4" w:rsidRPr="00340B0D" w14:paraId="092FAABA"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549FFDB"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2E93F56" w14:textId="77777777" w:rsidR="001570A4" w:rsidRPr="00340B0D" w:rsidRDefault="001570A4" w:rsidP="00541D1A">
            <w:pPr>
              <w:rPr>
                <w:rFonts w:cs="Arial"/>
                <w:sz w:val="18"/>
                <w:szCs w:val="18"/>
              </w:rPr>
            </w:pPr>
          </w:p>
        </w:tc>
      </w:tr>
      <w:tr w:rsidR="001570A4" w:rsidRPr="00340B0D" w14:paraId="7ACF40CD" w14:textId="77777777" w:rsidTr="00C6052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4B544F1"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9227AD6" w14:textId="77777777" w:rsidR="001570A4" w:rsidRPr="00340B0D" w:rsidRDefault="001570A4" w:rsidP="00541D1A">
            <w:pPr>
              <w:rPr>
                <w:rFonts w:cs="Arial"/>
                <w:sz w:val="18"/>
                <w:szCs w:val="18"/>
              </w:rPr>
            </w:pPr>
          </w:p>
        </w:tc>
      </w:tr>
      <w:tr w:rsidR="001570A4" w:rsidRPr="00340B0D" w14:paraId="6FF9302C" w14:textId="77777777" w:rsidTr="00C6052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F5E93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401B13D"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731A5B98" w14:textId="77777777" w:rsidTr="00C6052F">
        <w:sdt>
          <w:sdtPr>
            <w:rPr>
              <w:rFonts w:cs="Arial"/>
              <w:sz w:val="18"/>
              <w:szCs w:val="18"/>
            </w:rPr>
            <w:alias w:val="Diplay Category"/>
            <w:tag w:val="Diplay Categor"/>
            <w:id w:val="5724176"/>
            <w:placeholder>
              <w:docPart w:val="B5C5B5FFA845437ABF9128EA8E8A4A1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5B9FEF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B775B05"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7CEB8A02" w14:textId="77777777" w:rsidR="001570A4" w:rsidRPr="00340B0D" w:rsidRDefault="001570A4" w:rsidP="00541D1A">
            <w:pPr>
              <w:jc w:val="center"/>
              <w:rPr>
                <w:rFonts w:cs="Arial"/>
                <w:sz w:val="18"/>
                <w:szCs w:val="18"/>
              </w:rPr>
            </w:pPr>
          </w:p>
        </w:tc>
      </w:tr>
      <w:tr w:rsidR="001570A4" w:rsidRPr="00340B0D" w14:paraId="23C44DE6" w14:textId="77777777" w:rsidTr="00C6052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38D393"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01983E6"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6DE5CBB2" w14:textId="77777777" w:rsidR="001570A4" w:rsidRPr="00340B0D" w:rsidRDefault="001570A4" w:rsidP="00541D1A">
            <w:pPr>
              <w:jc w:val="center"/>
              <w:rPr>
                <w:rFonts w:cs="Arial"/>
                <w:sz w:val="18"/>
                <w:szCs w:val="18"/>
              </w:rPr>
            </w:pPr>
          </w:p>
        </w:tc>
      </w:tr>
      <w:tr w:rsidR="001570A4" w:rsidRPr="00340B0D" w14:paraId="0583236D"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ED36C3"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5AB8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A5B27D1"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16138287" w14:textId="77777777" w:rsidR="001570A4" w:rsidRPr="00340B0D" w:rsidRDefault="001570A4" w:rsidP="00541D1A">
            <w:pPr>
              <w:jc w:val="center"/>
              <w:rPr>
                <w:rFonts w:cs="Arial"/>
                <w:sz w:val="18"/>
                <w:szCs w:val="18"/>
              </w:rPr>
            </w:pPr>
          </w:p>
        </w:tc>
      </w:tr>
      <w:tr w:rsidR="001570A4" w:rsidRPr="00340B0D" w14:paraId="5DC65E7E"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F2D0C9"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406DB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ABEA069"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E1CB130" w14:textId="77777777" w:rsidR="001570A4" w:rsidRPr="00340B0D" w:rsidRDefault="001570A4" w:rsidP="00541D1A">
            <w:pPr>
              <w:jc w:val="center"/>
              <w:rPr>
                <w:rFonts w:cs="Arial"/>
                <w:sz w:val="18"/>
                <w:szCs w:val="18"/>
              </w:rPr>
            </w:pPr>
          </w:p>
        </w:tc>
      </w:tr>
      <w:tr w:rsidR="001570A4" w:rsidRPr="00340B0D" w14:paraId="647B32B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402E2"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8F5C4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4D4419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7DE565B1" w14:textId="77777777" w:rsidR="001570A4" w:rsidRPr="00340B0D" w:rsidRDefault="001570A4" w:rsidP="00541D1A">
            <w:pPr>
              <w:jc w:val="center"/>
              <w:rPr>
                <w:rFonts w:cs="Arial"/>
                <w:sz w:val="18"/>
                <w:szCs w:val="18"/>
              </w:rPr>
            </w:pPr>
          </w:p>
        </w:tc>
      </w:tr>
      <w:tr w:rsidR="001570A4" w:rsidRPr="00340B0D" w14:paraId="47EF30C9"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529E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4C5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6777608"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5FF7FE9A" w14:textId="77777777" w:rsidR="001570A4" w:rsidRPr="00340B0D" w:rsidRDefault="001570A4" w:rsidP="00541D1A">
            <w:pPr>
              <w:jc w:val="center"/>
              <w:rPr>
                <w:rFonts w:cs="Arial"/>
                <w:sz w:val="18"/>
                <w:szCs w:val="18"/>
              </w:rPr>
            </w:pPr>
          </w:p>
        </w:tc>
      </w:tr>
      <w:tr w:rsidR="001570A4" w:rsidRPr="00340B0D" w14:paraId="0B7A0DD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2F7CD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D60F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0CBE6B"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44F1CE09" w14:textId="77777777" w:rsidR="001570A4" w:rsidRPr="00340B0D" w:rsidRDefault="001570A4" w:rsidP="00541D1A">
            <w:pPr>
              <w:jc w:val="center"/>
              <w:rPr>
                <w:rFonts w:cs="Arial"/>
                <w:sz w:val="18"/>
                <w:szCs w:val="18"/>
              </w:rPr>
            </w:pPr>
          </w:p>
        </w:tc>
      </w:tr>
      <w:tr w:rsidR="001570A4" w:rsidRPr="00340B0D" w14:paraId="3A3C4AE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7160B2"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76EF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8905ED"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0BB502E2" w14:textId="77777777" w:rsidR="001570A4" w:rsidRPr="00340B0D" w:rsidRDefault="001570A4" w:rsidP="00541D1A">
            <w:pPr>
              <w:jc w:val="center"/>
              <w:rPr>
                <w:rFonts w:cs="Arial"/>
                <w:sz w:val="18"/>
                <w:szCs w:val="18"/>
              </w:rPr>
            </w:pPr>
          </w:p>
        </w:tc>
      </w:tr>
      <w:tr w:rsidR="001570A4" w:rsidRPr="00340B0D" w14:paraId="75B122BB"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125F9A"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EA6F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B383AB"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ECEFC48" w14:textId="77777777" w:rsidR="001570A4" w:rsidRPr="00340B0D" w:rsidRDefault="001570A4" w:rsidP="00541D1A">
            <w:pPr>
              <w:jc w:val="center"/>
              <w:rPr>
                <w:rFonts w:cs="Arial"/>
                <w:sz w:val="18"/>
                <w:szCs w:val="18"/>
              </w:rPr>
            </w:pPr>
          </w:p>
        </w:tc>
      </w:tr>
      <w:tr w:rsidR="001570A4" w:rsidRPr="00340B0D" w14:paraId="448EB5D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8E52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F4488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B8ECF90"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0BD9876" w14:textId="77777777" w:rsidR="001570A4" w:rsidRPr="00340B0D" w:rsidRDefault="001570A4" w:rsidP="00541D1A">
            <w:pPr>
              <w:jc w:val="center"/>
              <w:rPr>
                <w:rFonts w:cs="Arial"/>
                <w:sz w:val="18"/>
                <w:szCs w:val="18"/>
              </w:rPr>
            </w:pPr>
          </w:p>
        </w:tc>
      </w:tr>
      <w:tr w:rsidR="001570A4" w:rsidRPr="00340B0D" w14:paraId="1923632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E2E42E"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5881D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679F9B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06E78F7" w14:textId="77777777" w:rsidR="001570A4" w:rsidRPr="00340B0D" w:rsidRDefault="001570A4" w:rsidP="00541D1A">
            <w:pPr>
              <w:jc w:val="center"/>
              <w:rPr>
                <w:rFonts w:cs="Arial"/>
                <w:sz w:val="18"/>
                <w:szCs w:val="18"/>
              </w:rPr>
            </w:pPr>
          </w:p>
        </w:tc>
      </w:tr>
      <w:tr w:rsidR="001570A4" w:rsidRPr="00340B0D" w14:paraId="04C5241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9F138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CE56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B985A6"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3748F3FE" w14:textId="77777777" w:rsidR="001570A4" w:rsidRPr="00340B0D" w:rsidRDefault="001570A4" w:rsidP="00541D1A">
            <w:pPr>
              <w:jc w:val="center"/>
              <w:rPr>
                <w:rFonts w:cs="Arial"/>
                <w:sz w:val="18"/>
                <w:szCs w:val="18"/>
              </w:rPr>
            </w:pPr>
          </w:p>
        </w:tc>
      </w:tr>
      <w:tr w:rsidR="001570A4" w:rsidRPr="00340B0D" w14:paraId="2135FEE0"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05CDB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BB18CA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56E55E3"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44E1B051" w14:textId="77777777" w:rsidR="001570A4" w:rsidRPr="00340B0D" w:rsidRDefault="001570A4" w:rsidP="00541D1A">
            <w:pPr>
              <w:jc w:val="center"/>
              <w:rPr>
                <w:rFonts w:cs="Arial"/>
                <w:sz w:val="18"/>
                <w:szCs w:val="18"/>
              </w:rPr>
            </w:pPr>
          </w:p>
        </w:tc>
      </w:tr>
      <w:tr w:rsidR="001570A4" w:rsidRPr="00340B0D" w14:paraId="2FF712EE" w14:textId="77777777" w:rsidTr="00C6052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F7F9CF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DB63F92"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3B19D94" w14:textId="77777777" w:rsidR="001570A4" w:rsidRPr="00340B0D" w:rsidRDefault="001570A4" w:rsidP="00541D1A">
            <w:pPr>
              <w:jc w:val="center"/>
              <w:rPr>
                <w:rFonts w:cs="Arial"/>
                <w:sz w:val="18"/>
                <w:szCs w:val="18"/>
              </w:rPr>
            </w:pPr>
          </w:p>
        </w:tc>
      </w:tr>
      <w:tr w:rsidR="001570A4" w:rsidRPr="00340B0D" w14:paraId="67114EAD" w14:textId="77777777" w:rsidTr="00C6052F">
        <w:sdt>
          <w:sdtPr>
            <w:rPr>
              <w:rFonts w:cs="Arial"/>
              <w:sz w:val="18"/>
              <w:szCs w:val="18"/>
            </w:rPr>
            <w:alias w:val="Palette"/>
            <w:tag w:val="Palette"/>
            <w:id w:val="-1146894747"/>
            <w:placeholder>
              <w:docPart w:val="2EC8D681BD724E52B3C06CC5C0106BB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49DF7F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B3ED82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24F85CEA" w14:textId="77777777" w:rsidR="001570A4" w:rsidRPr="00340B0D" w:rsidRDefault="001570A4" w:rsidP="00541D1A">
            <w:pPr>
              <w:jc w:val="center"/>
              <w:rPr>
                <w:rFonts w:cs="Arial"/>
                <w:sz w:val="18"/>
                <w:szCs w:val="18"/>
              </w:rPr>
            </w:pPr>
          </w:p>
        </w:tc>
      </w:tr>
      <w:tr w:rsidR="001570A4" w:rsidRPr="00340B0D" w14:paraId="0C91D1A4" w14:textId="77777777" w:rsidTr="00C6052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04429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247BDC2C"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3EBA4FBD" w14:textId="77777777" w:rsidR="001570A4" w:rsidRPr="00340B0D" w:rsidRDefault="001570A4" w:rsidP="00541D1A">
            <w:pPr>
              <w:jc w:val="center"/>
              <w:rPr>
                <w:rFonts w:cs="Arial"/>
                <w:sz w:val="18"/>
                <w:szCs w:val="18"/>
              </w:rPr>
            </w:pPr>
          </w:p>
        </w:tc>
      </w:tr>
      <w:tr w:rsidR="001570A4" w:rsidRPr="00340B0D" w14:paraId="7A1CA301" w14:textId="77777777" w:rsidTr="00C6052F">
        <w:tc>
          <w:tcPr>
            <w:tcW w:w="4656" w:type="dxa"/>
            <w:gridSpan w:val="5"/>
            <w:tcBorders>
              <w:left w:val="single" w:sz="12" w:space="0" w:color="auto"/>
              <w:bottom w:val="single" w:sz="12" w:space="0" w:color="auto"/>
              <w:right w:val="single" w:sz="12" w:space="0" w:color="auto"/>
            </w:tcBorders>
            <w:shd w:val="clear" w:color="auto" w:fill="FFFFFF" w:themeFill="background1"/>
          </w:tcPr>
          <w:p w14:paraId="51243B1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75FC0299"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5FFCA396" w14:textId="77777777" w:rsidR="001570A4" w:rsidRPr="00340B0D" w:rsidRDefault="001570A4" w:rsidP="00541D1A">
            <w:pPr>
              <w:jc w:val="center"/>
              <w:rPr>
                <w:rFonts w:cs="Arial"/>
                <w:sz w:val="18"/>
                <w:szCs w:val="18"/>
              </w:rPr>
            </w:pPr>
          </w:p>
        </w:tc>
      </w:tr>
      <w:tr w:rsidR="001570A4" w:rsidRPr="00340B0D" w14:paraId="6ADE1C13" w14:textId="77777777" w:rsidTr="00C6052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664AF"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5716937"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73C9582" w14:textId="77777777" w:rsidTr="00C6052F">
        <w:trPr>
          <w:trHeight w:val="287"/>
        </w:trPr>
        <w:tc>
          <w:tcPr>
            <w:tcW w:w="1789" w:type="dxa"/>
            <w:tcBorders>
              <w:left w:val="single" w:sz="12" w:space="0" w:color="auto"/>
              <w:bottom w:val="single" w:sz="4" w:space="0" w:color="auto"/>
            </w:tcBorders>
          </w:tcPr>
          <w:p w14:paraId="65E7EE7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DB4959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DC72F6"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1B3339C9" w14:textId="77777777" w:rsidR="001570A4" w:rsidRPr="00C87169" w:rsidRDefault="001570A4" w:rsidP="00541D1A">
            <w:pPr>
              <w:rPr>
                <w:rFonts w:cs="Arial"/>
              </w:rPr>
            </w:pPr>
          </w:p>
        </w:tc>
      </w:tr>
      <w:tr w:rsidR="001570A4" w:rsidRPr="00340B0D" w14:paraId="0DEB8916" w14:textId="77777777" w:rsidTr="00C6052F">
        <w:tc>
          <w:tcPr>
            <w:tcW w:w="1789" w:type="dxa"/>
            <w:tcBorders>
              <w:left w:val="single" w:sz="12" w:space="0" w:color="auto"/>
              <w:bottom w:val="single" w:sz="4" w:space="0" w:color="auto"/>
            </w:tcBorders>
          </w:tcPr>
          <w:p w14:paraId="0A406CA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4940C24"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EA2AF00"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205862"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1634296" w14:textId="77777777" w:rsidTr="00C6052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FF6D089"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AACC7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571FF7D" w14:textId="77777777" w:rsidR="001570A4" w:rsidRPr="00340B0D" w:rsidRDefault="001570A4" w:rsidP="00541D1A">
            <w:pPr>
              <w:rPr>
                <w:rFonts w:cs="Arial"/>
                <w:sz w:val="18"/>
                <w:szCs w:val="18"/>
              </w:rPr>
            </w:pPr>
          </w:p>
        </w:tc>
      </w:tr>
      <w:tr w:rsidR="001570A4" w:rsidRPr="00340B0D" w14:paraId="36F80C09"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37FE6F13" w14:textId="77777777" w:rsidR="001570A4" w:rsidRPr="00340B0D" w:rsidRDefault="001570A4" w:rsidP="00541D1A">
            <w:pPr>
              <w:rPr>
                <w:rFonts w:cs="Arial"/>
                <w:sz w:val="18"/>
                <w:szCs w:val="18"/>
              </w:rPr>
            </w:pPr>
          </w:p>
        </w:tc>
      </w:tr>
      <w:tr w:rsidR="001570A4" w:rsidRPr="00340B0D" w14:paraId="48AB13D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F290D4"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4BE2C20B" w14:textId="77777777" w:rsidTr="00C6052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261957"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A71BCF"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6D7A3448"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3B04C6"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43305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6817E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686B0A62" w14:textId="77777777" w:rsidR="001570A4" w:rsidRPr="00340B0D" w:rsidRDefault="001570A4" w:rsidP="00541D1A">
            <w:pPr>
              <w:rPr>
                <w:rFonts w:cs="Arial"/>
                <w:sz w:val="18"/>
                <w:szCs w:val="18"/>
              </w:rPr>
            </w:pPr>
          </w:p>
        </w:tc>
      </w:tr>
      <w:tr w:rsidR="001570A4" w:rsidRPr="00340B0D" w14:paraId="0653BF5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434907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96E4B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D054BD"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754F82A4" w14:textId="77777777" w:rsidR="001570A4" w:rsidRPr="00340B0D" w:rsidRDefault="001570A4" w:rsidP="00541D1A">
            <w:pPr>
              <w:rPr>
                <w:rFonts w:cs="Arial"/>
                <w:sz w:val="18"/>
                <w:szCs w:val="18"/>
              </w:rPr>
            </w:pPr>
          </w:p>
        </w:tc>
      </w:tr>
      <w:tr w:rsidR="001570A4" w:rsidRPr="00340B0D" w14:paraId="622C74D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DF7C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9B5B1B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0DD27"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66E1093E" w14:textId="77777777" w:rsidR="001570A4" w:rsidRPr="00340B0D" w:rsidRDefault="001570A4" w:rsidP="00541D1A">
            <w:pPr>
              <w:rPr>
                <w:rFonts w:cs="Arial"/>
                <w:sz w:val="18"/>
                <w:szCs w:val="18"/>
              </w:rPr>
            </w:pPr>
          </w:p>
        </w:tc>
      </w:tr>
      <w:tr w:rsidR="001570A4" w:rsidRPr="00340B0D" w14:paraId="5D2DC8C9"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E8AB2AB"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F5392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9EE171"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2D3B7615" w14:textId="77777777" w:rsidR="001570A4" w:rsidRPr="00340B0D" w:rsidRDefault="001570A4" w:rsidP="00541D1A">
            <w:pPr>
              <w:rPr>
                <w:rFonts w:cs="Arial"/>
                <w:sz w:val="18"/>
                <w:szCs w:val="18"/>
              </w:rPr>
            </w:pPr>
          </w:p>
        </w:tc>
      </w:tr>
      <w:tr w:rsidR="001570A4" w:rsidRPr="00340B0D" w14:paraId="40C5FAEC"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07CB9F6"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BF6DE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B9D6FC"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C7933D3" w14:textId="77777777" w:rsidR="001570A4" w:rsidRPr="00340B0D" w:rsidRDefault="001570A4" w:rsidP="00541D1A">
            <w:pPr>
              <w:rPr>
                <w:rFonts w:cs="Arial"/>
                <w:sz w:val="18"/>
                <w:szCs w:val="18"/>
              </w:rPr>
            </w:pPr>
          </w:p>
        </w:tc>
      </w:tr>
      <w:tr w:rsidR="001570A4" w:rsidRPr="00340B0D" w14:paraId="2190138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637FE57"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D24F17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508CB0"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1632450F" w14:textId="77777777" w:rsidR="001570A4" w:rsidRPr="00340B0D" w:rsidRDefault="001570A4" w:rsidP="00541D1A">
            <w:pPr>
              <w:rPr>
                <w:rFonts w:cs="Arial"/>
                <w:sz w:val="18"/>
                <w:szCs w:val="18"/>
              </w:rPr>
            </w:pPr>
          </w:p>
        </w:tc>
      </w:tr>
      <w:tr w:rsidR="001570A4" w:rsidRPr="00340B0D" w14:paraId="5DBDFFF4"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2F4951DF"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AD6A4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66A169"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074ADAF1" w14:textId="77777777" w:rsidR="001570A4" w:rsidRPr="00340B0D" w:rsidRDefault="001570A4" w:rsidP="00541D1A">
            <w:pPr>
              <w:rPr>
                <w:rFonts w:cs="Arial"/>
                <w:sz w:val="18"/>
                <w:szCs w:val="18"/>
              </w:rPr>
            </w:pPr>
          </w:p>
        </w:tc>
      </w:tr>
      <w:tr w:rsidR="001570A4" w:rsidRPr="00340B0D" w14:paraId="6DE20F3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D111A84"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43322D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CCEA6C"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84A1A5D" w14:textId="77777777" w:rsidR="001570A4" w:rsidRPr="00340B0D" w:rsidRDefault="001570A4" w:rsidP="00541D1A">
            <w:pPr>
              <w:rPr>
                <w:rFonts w:cs="Arial"/>
                <w:sz w:val="18"/>
                <w:szCs w:val="18"/>
              </w:rPr>
            </w:pPr>
          </w:p>
        </w:tc>
      </w:tr>
      <w:tr w:rsidR="001570A4" w:rsidRPr="00340B0D" w14:paraId="30C1FCD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46DA7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BF34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4A7D5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3B7E466" w14:textId="77777777" w:rsidR="001570A4" w:rsidRPr="00340B0D" w:rsidRDefault="001570A4" w:rsidP="00541D1A">
            <w:pPr>
              <w:rPr>
                <w:rFonts w:cs="Arial"/>
                <w:sz w:val="18"/>
                <w:szCs w:val="18"/>
              </w:rPr>
            </w:pPr>
          </w:p>
        </w:tc>
      </w:tr>
      <w:tr w:rsidR="001570A4" w:rsidRPr="00340B0D" w14:paraId="3E72589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D0C96A6"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6FC250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25B61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BC778CE" w14:textId="77777777" w:rsidR="001570A4" w:rsidRPr="00340B0D" w:rsidRDefault="001570A4" w:rsidP="00541D1A">
            <w:pPr>
              <w:rPr>
                <w:rFonts w:cs="Arial"/>
                <w:sz w:val="18"/>
                <w:szCs w:val="18"/>
              </w:rPr>
            </w:pPr>
          </w:p>
        </w:tc>
      </w:tr>
      <w:tr w:rsidR="001570A4" w:rsidRPr="00340B0D" w14:paraId="5D6324FD"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3BE80D0"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E6076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02C7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CD6F432" w14:textId="77777777" w:rsidR="001570A4" w:rsidRPr="00340B0D" w:rsidRDefault="001570A4" w:rsidP="00541D1A">
            <w:pPr>
              <w:rPr>
                <w:rFonts w:cs="Arial"/>
                <w:sz w:val="18"/>
                <w:szCs w:val="18"/>
              </w:rPr>
            </w:pPr>
          </w:p>
        </w:tc>
      </w:tr>
      <w:tr w:rsidR="001570A4" w:rsidRPr="00340B0D" w14:paraId="4C80A27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3F8EDD72"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6D2289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6C2251"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A6D41C2" w14:textId="77777777" w:rsidR="001570A4" w:rsidRPr="00340B0D" w:rsidRDefault="001570A4" w:rsidP="00541D1A">
            <w:pPr>
              <w:rPr>
                <w:rFonts w:cs="Arial"/>
                <w:sz w:val="18"/>
                <w:szCs w:val="18"/>
              </w:rPr>
            </w:pPr>
          </w:p>
        </w:tc>
      </w:tr>
      <w:tr w:rsidR="001570A4" w:rsidRPr="00340B0D" w14:paraId="64A60CDB" w14:textId="77777777" w:rsidTr="00C6052F">
        <w:tc>
          <w:tcPr>
            <w:tcW w:w="4375" w:type="dxa"/>
            <w:gridSpan w:val="4"/>
            <w:tcBorders>
              <w:top w:val="single" w:sz="4" w:space="0" w:color="auto"/>
              <w:left w:val="single" w:sz="12" w:space="0" w:color="auto"/>
              <w:bottom w:val="single" w:sz="12" w:space="0" w:color="auto"/>
              <w:right w:val="single" w:sz="4" w:space="0" w:color="auto"/>
            </w:tcBorders>
          </w:tcPr>
          <w:p w14:paraId="7DE68EB7" w14:textId="77777777" w:rsidR="001570A4" w:rsidRPr="00340B0D" w:rsidRDefault="001570A4" w:rsidP="00541D1A">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0FE059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C29E059"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6D90BCC0" w14:textId="77777777" w:rsidR="001570A4" w:rsidRPr="00340B0D" w:rsidRDefault="001570A4" w:rsidP="00541D1A">
            <w:pPr>
              <w:rPr>
                <w:rFonts w:cs="Arial"/>
                <w:sz w:val="18"/>
                <w:szCs w:val="18"/>
              </w:rPr>
            </w:pPr>
          </w:p>
        </w:tc>
      </w:tr>
      <w:tr w:rsidR="001570A4" w:rsidRPr="00340B0D" w14:paraId="55D488C2" w14:textId="77777777" w:rsidTr="00C6052F">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148182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407A3BF"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8F517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6353E0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398D5A0"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948418D" w14:textId="77777777" w:rsidR="001570A4" w:rsidRPr="00340B0D" w:rsidRDefault="001570A4" w:rsidP="00541D1A">
            <w:pPr>
              <w:rPr>
                <w:rFonts w:cs="Arial"/>
                <w:sz w:val="18"/>
                <w:szCs w:val="18"/>
              </w:rPr>
            </w:pPr>
          </w:p>
        </w:tc>
      </w:tr>
      <w:tr w:rsidR="001570A4" w:rsidRPr="00340B0D" w14:paraId="6BD8F8A1"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6421DB4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E748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D6534A"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945F51B" w14:textId="77777777" w:rsidR="001570A4" w:rsidRPr="00340B0D" w:rsidRDefault="001570A4" w:rsidP="00541D1A">
            <w:pPr>
              <w:rPr>
                <w:rFonts w:cs="Arial"/>
                <w:sz w:val="18"/>
                <w:szCs w:val="18"/>
              </w:rPr>
            </w:pPr>
          </w:p>
        </w:tc>
      </w:tr>
      <w:tr w:rsidR="001570A4" w:rsidRPr="00340B0D" w14:paraId="5B4779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C720E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7FA89277"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5FFE5D52" w14:textId="77777777" w:rsidR="001570A4" w:rsidRDefault="001570A4" w:rsidP="00541D1A">
            <w:pPr>
              <w:rPr>
                <w:rFonts w:cs="Arial"/>
                <w:sz w:val="18"/>
                <w:szCs w:val="18"/>
              </w:rPr>
            </w:pPr>
          </w:p>
          <w:p w14:paraId="5C5BD435" w14:textId="77777777" w:rsidR="00C6052F" w:rsidRPr="00A53E84" w:rsidRDefault="001570A4" w:rsidP="00C6052F">
            <w:pPr>
              <w:rPr>
                <w:i/>
              </w:rPr>
            </w:pPr>
            <w:r>
              <w:rPr>
                <w:rFonts w:cs="Arial"/>
                <w:i/>
              </w:rPr>
              <w:t>.</w:t>
            </w:r>
            <w:r w:rsidRPr="00110428">
              <w:rPr>
                <w:rFonts w:cs="Arial"/>
                <w:i/>
              </w:rPr>
              <w:t xml:space="preserve">. </w:t>
            </w:r>
            <w:r w:rsidR="00C6052F" w:rsidRPr="00A53E84">
              <w:rPr>
                <w:i/>
              </w:rPr>
              <w:t xml:space="preserve">Load </w:t>
            </w:r>
            <w:r w:rsidR="00C6052F">
              <w:rPr>
                <w:i/>
              </w:rPr>
              <w:t xml:space="preserve">the exchange set </w:t>
            </w:r>
            <w:proofErr w:type="spellStart"/>
            <w:r w:rsidR="00C6052F" w:rsidRPr="00E012C8">
              <w:rPr>
                <w:b/>
                <w:bCs/>
                <w:i/>
              </w:rPr>
              <w:t>SpecialConditions</w:t>
            </w:r>
            <w:proofErr w:type="spellEnd"/>
          </w:p>
          <w:p w14:paraId="49E8E1F9" w14:textId="77777777" w:rsidR="00C6052F" w:rsidRPr="00E012C8" w:rsidRDefault="00C6052F" w:rsidP="00C6052F">
            <w:pPr>
              <w:pStyle w:val="ListParagraph"/>
              <w:numPr>
                <w:ilvl w:val="0"/>
                <w:numId w:val="38"/>
              </w:numPr>
              <w:rPr>
                <w:i/>
              </w:rPr>
            </w:pPr>
            <w:r w:rsidRPr="00E012C8">
              <w:rPr>
                <w:i/>
              </w:rPr>
              <w:t>Select Display Category Other</w:t>
            </w:r>
          </w:p>
          <w:p w14:paraId="0631FCCE" w14:textId="77777777" w:rsidR="00C6052F" w:rsidRPr="00E012C8" w:rsidRDefault="00C6052F" w:rsidP="00C6052F">
            <w:pPr>
              <w:pStyle w:val="ListParagraph"/>
              <w:numPr>
                <w:ilvl w:val="0"/>
                <w:numId w:val="38"/>
              </w:numPr>
              <w:rPr>
                <w:i/>
              </w:rPr>
            </w:pPr>
            <w:r w:rsidRPr="00E012C8">
              <w:rPr>
                <w:i/>
              </w:rPr>
              <w:t>Set the Safety Contour value to 0 m</w:t>
            </w:r>
          </w:p>
          <w:p w14:paraId="46BC1B2A" w14:textId="77777777" w:rsidR="00C6052F" w:rsidRPr="00E012C8" w:rsidRDefault="00C6052F" w:rsidP="00C6052F">
            <w:pPr>
              <w:pStyle w:val="ListParagraph"/>
              <w:numPr>
                <w:ilvl w:val="0"/>
                <w:numId w:val="38"/>
              </w:numPr>
              <w:rPr>
                <w:i/>
              </w:rPr>
            </w:pPr>
            <w:r w:rsidRPr="00E012C8">
              <w:rPr>
                <w:i/>
              </w:rPr>
              <w:t>Set the Safety Depth  value to 30 m</w:t>
            </w:r>
          </w:p>
          <w:p w14:paraId="396AFA2B" w14:textId="77777777" w:rsidR="00C6052F" w:rsidRPr="00E012C8" w:rsidRDefault="00C6052F" w:rsidP="00C6052F">
            <w:pPr>
              <w:pStyle w:val="ListParagraph"/>
              <w:numPr>
                <w:ilvl w:val="0"/>
                <w:numId w:val="38"/>
              </w:numPr>
              <w:rPr>
                <w:i/>
              </w:rPr>
            </w:pPr>
            <w:r w:rsidRPr="00E012C8">
              <w:rPr>
                <w:i/>
              </w:rPr>
              <w:t xml:space="preserve">Select Symbolized Boundaries </w:t>
            </w:r>
          </w:p>
          <w:p w14:paraId="580C0A47" w14:textId="77777777" w:rsidR="00C6052F" w:rsidRPr="00E012C8" w:rsidRDefault="00C6052F" w:rsidP="00C6052F">
            <w:pPr>
              <w:pStyle w:val="ListParagraph"/>
              <w:numPr>
                <w:ilvl w:val="0"/>
                <w:numId w:val="38"/>
              </w:numPr>
              <w:rPr>
                <w:i/>
              </w:rPr>
            </w:pPr>
            <w:r w:rsidRPr="00E012C8">
              <w:rPr>
                <w:i/>
              </w:rPr>
              <w:t xml:space="preserve">Select Paper chart symbols </w:t>
            </w:r>
          </w:p>
          <w:p w14:paraId="60F32AA5" w14:textId="77777777" w:rsidR="00C6052F" w:rsidRPr="00E012C8" w:rsidRDefault="00C6052F" w:rsidP="00C6052F">
            <w:pPr>
              <w:pStyle w:val="ListParagraph"/>
              <w:numPr>
                <w:ilvl w:val="0"/>
                <w:numId w:val="38"/>
              </w:numPr>
              <w:rPr>
                <w:i/>
              </w:rPr>
            </w:pPr>
            <w:r w:rsidRPr="00E012C8">
              <w:rPr>
                <w:i/>
              </w:rPr>
              <w:t>Manually create a route connecting all way points between feature</w:t>
            </w:r>
            <w:r>
              <w:rPr>
                <w:i/>
              </w:rPr>
              <w:t xml:space="preserve">s </w:t>
            </w:r>
            <w:r w:rsidRPr="00E012C8">
              <w:rPr>
                <w:i/>
              </w:rPr>
              <w:t>marked WP1 through WP4</w:t>
            </w:r>
          </w:p>
          <w:p w14:paraId="3C4F026F" w14:textId="6BB7E883" w:rsidR="001570A4" w:rsidRPr="00110428" w:rsidRDefault="00C6052F" w:rsidP="00C6052F">
            <w:pPr>
              <w:rPr>
                <w:rFonts w:cs="Arial"/>
              </w:rPr>
            </w:pPr>
            <w:r w:rsidRPr="00E012C8">
              <w:rPr>
                <w:i/>
              </w:rPr>
              <w:t>Set user-specified distance for indication of areas with special condition as 0.1 NM</w:t>
            </w:r>
          </w:p>
          <w:p w14:paraId="3E1D2887" w14:textId="77777777" w:rsidR="001570A4" w:rsidRPr="00340B0D" w:rsidRDefault="001570A4" w:rsidP="00541D1A">
            <w:pPr>
              <w:rPr>
                <w:rFonts w:cs="Arial"/>
                <w:sz w:val="18"/>
                <w:szCs w:val="18"/>
              </w:rPr>
            </w:pPr>
          </w:p>
        </w:tc>
      </w:tr>
      <w:tr w:rsidR="001570A4" w:rsidRPr="00340B0D" w14:paraId="236D1598"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107CDC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24CD64F"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E4960AA" w14:textId="77777777" w:rsidR="001570A4" w:rsidRDefault="001570A4" w:rsidP="00541D1A">
            <w:pPr>
              <w:rPr>
                <w:rFonts w:cs="Arial"/>
                <w:b/>
                <w:bCs/>
              </w:rPr>
            </w:pPr>
          </w:p>
          <w:p w14:paraId="39DBBD67" w14:textId="3DFDFA93" w:rsidR="00C6052F" w:rsidRDefault="00C6052F" w:rsidP="00541D1A">
            <w:pPr>
              <w:rPr>
                <w:rFonts w:cs="Arial"/>
                <w:b/>
                <w:bCs/>
              </w:rPr>
            </w:pPr>
            <w:commentRangeStart w:id="10639"/>
            <w:commentRangeStart w:id="10640"/>
            <w:r w:rsidRPr="00774B59">
              <w:rPr>
                <w:i/>
              </w:rPr>
              <w:t>Check</w:t>
            </w:r>
            <w:commentRangeEnd w:id="10639"/>
            <w:r w:rsidRPr="00774B59">
              <w:rPr>
                <w:rStyle w:val="CommentReference"/>
                <w:snapToGrid/>
                <w:color w:val="000000"/>
              </w:rPr>
              <w:commentReference w:id="10639"/>
            </w:r>
            <w:commentRangeEnd w:id="10640"/>
            <w:r w:rsidRPr="00774B59">
              <w:rPr>
                <w:rStyle w:val="CommentReference"/>
                <w:snapToGrid/>
                <w:color w:val="000000"/>
              </w:rPr>
              <w:commentReference w:id="10640"/>
            </w:r>
            <w:r w:rsidRPr="00774B59">
              <w:rPr>
                <w:i/>
              </w:rPr>
              <w:t xml:space="preserve"> ENC symbols shown in the ECDIS against the corresponding graphical plot. selecting one by one each special condition for the test</w:t>
            </w:r>
          </w:p>
          <w:p w14:paraId="2AE22FB4" w14:textId="77777777" w:rsidR="00C6052F" w:rsidRPr="00110428" w:rsidRDefault="00C6052F" w:rsidP="00541D1A">
            <w:pPr>
              <w:rPr>
                <w:rFonts w:cs="Arial"/>
                <w:b/>
                <w:bCs/>
              </w:rPr>
            </w:pPr>
          </w:p>
        </w:tc>
      </w:tr>
      <w:tr w:rsidR="001570A4" w:rsidRPr="00340B0D" w14:paraId="0DC0FA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8C66297"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8"/>
      </w:tblGrid>
      <w:tr w:rsidR="000A72CE" w14:paraId="75018CB8" w14:textId="77777777" w:rsidTr="00C6052F">
        <w:trPr>
          <w:tblHeader/>
        </w:trPr>
        <w:tc>
          <w:tcPr>
            <w:tcW w:w="9688" w:type="dxa"/>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C6052F">
        <w:trPr>
          <w:tblHeader/>
        </w:trPr>
        <w:tc>
          <w:tcPr>
            <w:tcW w:w="9688" w:type="dxa"/>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C6052F">
        <w:trPr>
          <w:tblHeader/>
        </w:trPr>
        <w:tc>
          <w:tcPr>
            <w:tcW w:w="9688" w:type="dxa"/>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C6052F">
        <w:trPr>
          <w:tblHeader/>
        </w:trPr>
        <w:tc>
          <w:tcPr>
            <w:tcW w:w="9688" w:type="dxa"/>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C6052F">
        <w:trPr>
          <w:tblHeader/>
        </w:trPr>
        <w:tc>
          <w:tcPr>
            <w:tcW w:w="9688" w:type="dxa"/>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rPr>
          <w:ins w:id="10641" w:author="jonathan pritchard" w:date="2024-10-24T13:06:00Z" w16du:dateUtc="2024-10-24T12:06:00Z"/>
        </w:rPr>
      </w:pPr>
      <w:ins w:id="10642" w:author="jonathan pritchard" w:date="2024-10-24T13:06:00Z" w16du:dateUtc="2024-10-24T12:06:00Z">
        <w:r>
          <w:t>User selection of Areas with Special Conditions</w:t>
        </w:r>
      </w:ins>
    </w:p>
    <w:p w14:paraId="6D1AEF30" w14:textId="77777777" w:rsidR="00FA3013" w:rsidRDefault="00FA3013" w:rsidP="00FA3013">
      <w:pPr>
        <w:rPr>
          <w:ins w:id="10643" w:author="jonathan pritchard" w:date="2024-10-24T13:06:00Z" w16du:dateUtc="2024-10-24T12: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3143"/>
        <w:gridCol w:w="1984"/>
        <w:gridCol w:w="2018"/>
      </w:tblGrid>
      <w:tr w:rsidR="00FA3013" w:rsidRPr="004065B1" w14:paraId="55D4135B" w14:textId="77777777" w:rsidTr="00111DC7">
        <w:trPr>
          <w:trHeight w:val="454"/>
          <w:tblHeader/>
          <w:ins w:id="10644" w:author="jonathan pritchard" w:date="2024-10-24T13:06:00Z"/>
        </w:trPr>
        <w:tc>
          <w:tcPr>
            <w:tcW w:w="2381" w:type="dxa"/>
            <w:shd w:val="clear" w:color="auto" w:fill="E5B8B7" w:themeFill="accent2" w:themeFillTint="66"/>
            <w:vAlign w:val="center"/>
          </w:tcPr>
          <w:p w14:paraId="3D56ED0A" w14:textId="77777777" w:rsidR="00FA3013" w:rsidRPr="004065B1" w:rsidRDefault="00FA3013" w:rsidP="00B06D25">
            <w:pPr>
              <w:rPr>
                <w:ins w:id="10645" w:author="jonathan pritchard" w:date="2024-10-24T13:06:00Z" w16du:dateUtc="2024-10-24T12:06:00Z"/>
              </w:rPr>
            </w:pPr>
            <w:ins w:id="10646" w:author="jonathan pritchard" w:date="2024-10-24T13:06:00Z" w16du:dateUtc="2024-10-24T12:06:00Z">
              <w:r w:rsidRPr="000A066E">
                <w:rPr>
                  <w:b/>
                </w:rPr>
                <w:t>Test Reference</w:t>
              </w:r>
            </w:ins>
          </w:p>
        </w:tc>
        <w:tc>
          <w:tcPr>
            <w:tcW w:w="3143" w:type="dxa"/>
            <w:shd w:val="clear" w:color="auto" w:fill="FFFFFF" w:themeFill="background1"/>
            <w:vAlign w:val="center"/>
          </w:tcPr>
          <w:p w14:paraId="4AD061FD" w14:textId="77777777" w:rsidR="00FA3013" w:rsidRPr="004065B1" w:rsidRDefault="00FA3013" w:rsidP="00B06D25">
            <w:pPr>
              <w:rPr>
                <w:ins w:id="10647" w:author="jonathan pritchard" w:date="2024-10-24T13:06:00Z" w16du:dateUtc="2024-10-24T12:06:00Z"/>
              </w:rPr>
            </w:pPr>
            <w:proofErr w:type="spellStart"/>
            <w:ins w:id="10648" w:author="jonathan pritchard" w:date="2024-10-24T13:06:00Z" w16du:dateUtc="2024-10-24T12:06:00Z">
              <w:r>
                <w:t>UserSelectionProhibited</w:t>
              </w:r>
              <w:proofErr w:type="spellEnd"/>
              <w:r>
                <w:t xml:space="preserve"> Areas</w:t>
              </w:r>
            </w:ins>
          </w:p>
        </w:tc>
        <w:tc>
          <w:tcPr>
            <w:tcW w:w="1984" w:type="dxa"/>
            <w:shd w:val="clear" w:color="auto" w:fill="E5B8B7" w:themeFill="accent2" w:themeFillTint="66"/>
            <w:vAlign w:val="center"/>
          </w:tcPr>
          <w:p w14:paraId="374BFA15" w14:textId="77777777" w:rsidR="00FA3013" w:rsidRPr="004065B1" w:rsidRDefault="00FA3013" w:rsidP="00B06D25">
            <w:pPr>
              <w:rPr>
                <w:ins w:id="10649" w:author="jonathan pritchard" w:date="2024-10-24T13:06:00Z" w16du:dateUtc="2024-10-24T12:06:00Z"/>
              </w:rPr>
            </w:pPr>
            <w:ins w:id="10650" w:author="jonathan pritchard" w:date="2024-10-24T13:06:00Z" w16du:dateUtc="2024-10-24T12:06:00Z">
              <w:r w:rsidRPr="000A066E">
                <w:rPr>
                  <w:b/>
                </w:rPr>
                <w:t>IHO Reference</w:t>
              </w:r>
            </w:ins>
          </w:p>
        </w:tc>
        <w:tc>
          <w:tcPr>
            <w:tcW w:w="2018" w:type="dxa"/>
            <w:shd w:val="clear" w:color="auto" w:fill="FFFFFF" w:themeFill="background1"/>
            <w:vAlign w:val="center"/>
          </w:tcPr>
          <w:p w14:paraId="78C5C2EE" w14:textId="77777777" w:rsidR="00FA3013" w:rsidRPr="004065B1" w:rsidRDefault="00FA3013" w:rsidP="00B06D25">
            <w:pPr>
              <w:jc w:val="left"/>
              <w:rPr>
                <w:ins w:id="10651" w:author="jonathan pritchard" w:date="2024-10-24T13:06:00Z" w16du:dateUtc="2024-10-24T12:06:00Z"/>
              </w:rPr>
            </w:pPr>
          </w:p>
        </w:tc>
      </w:tr>
      <w:tr w:rsidR="00FA3013" w14:paraId="03C34B9C" w14:textId="77777777" w:rsidTr="00B06D25">
        <w:trPr>
          <w:tblHeader/>
          <w:ins w:id="10652" w:author="jonathan pritchard" w:date="2024-10-24T13:06:00Z"/>
        </w:trPr>
        <w:tc>
          <w:tcPr>
            <w:tcW w:w="9526" w:type="dxa"/>
            <w:gridSpan w:val="4"/>
            <w:shd w:val="clear" w:color="auto" w:fill="E5B8B7" w:themeFill="accent2" w:themeFillTint="66"/>
            <w:vAlign w:val="center"/>
          </w:tcPr>
          <w:p w14:paraId="43F75D4E" w14:textId="77777777" w:rsidR="00FA3013" w:rsidRDefault="00FA3013" w:rsidP="00B06D25">
            <w:pPr>
              <w:rPr>
                <w:ins w:id="10653" w:author="jonathan pritchard" w:date="2024-10-24T13:06:00Z" w16du:dateUtc="2024-10-24T12:06:00Z"/>
              </w:rPr>
            </w:pPr>
            <w:ins w:id="10654" w:author="jonathan pritchard" w:date="2024-10-24T13:06:00Z" w16du:dateUtc="2024-10-24T12:06:00Z">
              <w:r w:rsidRPr="000A066E">
                <w:rPr>
                  <w:b/>
                </w:rPr>
                <w:t>Test description</w:t>
              </w:r>
            </w:ins>
          </w:p>
        </w:tc>
      </w:tr>
      <w:tr w:rsidR="00FA3013" w:rsidRPr="005D2431" w14:paraId="2F857BFC" w14:textId="77777777" w:rsidTr="00B06D25">
        <w:trPr>
          <w:tblHeader/>
          <w:ins w:id="10655" w:author="jonathan pritchard" w:date="2024-10-24T13:06:00Z"/>
        </w:trPr>
        <w:tc>
          <w:tcPr>
            <w:tcW w:w="9526" w:type="dxa"/>
            <w:gridSpan w:val="4"/>
            <w:vAlign w:val="center"/>
          </w:tcPr>
          <w:p w14:paraId="76386414" w14:textId="77777777" w:rsidR="00FA3013" w:rsidRDefault="00FA3013" w:rsidP="00B06D25">
            <w:pPr>
              <w:pStyle w:val="ListParagraph"/>
              <w:rPr>
                <w:i/>
              </w:rPr>
            </w:pPr>
          </w:p>
          <w:p w14:paraId="5140A963" w14:textId="77777777" w:rsidR="00111DC7" w:rsidRPr="00111DC7" w:rsidRDefault="00111DC7" w:rsidP="00111DC7">
            <w:pPr>
              <w:rPr>
                <w:ins w:id="10656" w:author="jonathan pritchard" w:date="2024-10-24T13:06:00Z" w16du:dateUtc="2024-10-24T12:06:00Z"/>
                <w:iCs/>
              </w:rPr>
            </w:pPr>
          </w:p>
          <w:p w14:paraId="6C644D3F" w14:textId="77777777" w:rsidR="00FA3013" w:rsidRDefault="00FA3013" w:rsidP="00B06D25">
            <w:pPr>
              <w:pStyle w:val="ListParagraph"/>
              <w:numPr>
                <w:ilvl w:val="0"/>
                <w:numId w:val="84"/>
              </w:numPr>
              <w:rPr>
                <w:ins w:id="10657" w:author="jonathan pritchard" w:date="2024-10-24T13:06:00Z" w16du:dateUtc="2024-10-24T12:06:00Z"/>
                <w:i/>
              </w:rPr>
            </w:pPr>
            <w:ins w:id="10658" w:author="jonathan pritchard" w:date="2024-10-24T13:06:00Z" w16du:dateUtc="2024-10-24T12:06:00Z">
              <w:r>
                <w:rPr>
                  <w:i/>
                </w:rPr>
                <w:t>From PC (</w:t>
              </w:r>
              <w:proofErr w:type="spellStart"/>
              <w:r>
                <w:rPr>
                  <w:i/>
                </w:rPr>
                <w:t>Github</w:t>
              </w:r>
              <w:proofErr w:type="spellEnd"/>
              <w:r>
                <w:rPr>
                  <w:i/>
                </w:rPr>
                <w:t xml:space="preserve"> Isse 136)</w:t>
              </w:r>
            </w:ins>
          </w:p>
          <w:p w14:paraId="5EF45F00" w14:textId="707D8A2B" w:rsidR="00FA3013" w:rsidRDefault="00FA3013" w:rsidP="00B06D25">
            <w:pPr>
              <w:pStyle w:val="ListParagraph"/>
              <w:numPr>
                <w:ilvl w:val="0"/>
                <w:numId w:val="84"/>
              </w:numPr>
              <w:rPr>
                <w:ins w:id="10659" w:author="jonathan pritchard" w:date="2024-10-24T13:06:00Z" w16du:dateUtc="2024-10-24T12:06:00Z"/>
                <w:i/>
              </w:rPr>
            </w:pPr>
            <w:ins w:id="10660" w:author="jonathan pritchard" w:date="2024-10-24T13:06:00Z" w16du:dateUtc="2024-10-24T12:06:00Z">
              <w:r>
                <w:rPr>
                  <w:i/>
                </w:rPr>
                <w:t>Need to test selectors exist for each individual type areas with special conditions..</w:t>
              </w:r>
            </w:ins>
          </w:p>
          <w:p w14:paraId="709307E4" w14:textId="77777777" w:rsidR="00FA3013" w:rsidRDefault="00FA3013" w:rsidP="00111DC7">
            <w:pPr>
              <w:rPr>
                <w:i/>
              </w:rPr>
            </w:pPr>
          </w:p>
          <w:p w14:paraId="0B932DFD" w14:textId="77777777" w:rsidR="00111DC7" w:rsidRDefault="00111DC7" w:rsidP="00111DC7">
            <w:pPr>
              <w:rPr>
                <w:b/>
                <w:bCs/>
                <w:i/>
              </w:rPr>
            </w:pPr>
          </w:p>
          <w:p w14:paraId="7F23B48F" w14:textId="17D2C318" w:rsidR="00111DC7" w:rsidRDefault="00111DC7" w:rsidP="00111DC7">
            <w:pPr>
              <w:rPr>
                <w:b/>
                <w:bCs/>
                <w:i/>
              </w:rPr>
            </w:pPr>
            <w:r>
              <w:rPr>
                <w:b/>
                <w:bCs/>
                <w:i/>
              </w:rPr>
              <w:t>[check that an S-98 requirement exists? Or is this all in the S-101PC?]</w:t>
            </w:r>
          </w:p>
          <w:p w14:paraId="5FED593E" w14:textId="74FC96F0" w:rsidR="00111DC7" w:rsidRPr="00111DC7" w:rsidRDefault="00111DC7" w:rsidP="00111DC7">
            <w:pPr>
              <w:rPr>
                <w:ins w:id="10661" w:author="jonathan pritchard" w:date="2024-10-24T13:06:00Z" w16du:dateUtc="2024-10-24T12:06:00Z"/>
                <w:b/>
                <w:bCs/>
                <w:i/>
              </w:rPr>
            </w:pPr>
          </w:p>
        </w:tc>
      </w:tr>
    </w:tbl>
    <w:p w14:paraId="1AE905D0" w14:textId="77777777" w:rsidR="0079068D" w:rsidRDefault="0079068D" w:rsidP="0079068D"/>
    <w:p w14:paraId="7890B7E7" w14:textId="0C0B6603" w:rsidR="00C6052F" w:rsidRDefault="00C6052F">
      <w:pPr>
        <w:widowControl/>
        <w:spacing w:line="240" w:lineRule="auto"/>
        <w:jc w:val="left"/>
      </w:pPr>
      <w:r>
        <w:br w:type="page"/>
      </w:r>
    </w:p>
    <w:p w14:paraId="3D96C8C9" w14:textId="0D917762" w:rsidR="00C6052F" w:rsidRDefault="000A72CE" w:rsidP="00C6052F">
      <w:pPr>
        <w:pStyle w:val="Heading2"/>
      </w:pPr>
      <w:bookmarkStart w:id="10662" w:name="_Toc189491327"/>
      <w:r>
        <w:lastRenderedPageBreak/>
        <w:t xml:space="preserve">Detection of Areas for </w:t>
      </w:r>
      <w:r w:rsidR="008D1CB3">
        <w:t xml:space="preserve">which Special Conditions Exist </w:t>
      </w:r>
      <w:r>
        <w:t>- Use of largest scale available</w:t>
      </w:r>
      <w:bookmarkEnd w:id="1066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6052F" w:rsidRPr="00340B0D" w14:paraId="5422A643"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5191855" w14:textId="77777777" w:rsidR="00C6052F" w:rsidRPr="00340B0D" w:rsidRDefault="00C6052F"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EC75B01" w14:textId="1669BDB5" w:rsidR="00C6052F" w:rsidRPr="00C87169" w:rsidRDefault="00C6052F" w:rsidP="00087740">
            <w:pPr>
              <w:jc w:val="center"/>
              <w:rPr>
                <w:rFonts w:cs="Arial"/>
                <w:bCs/>
              </w:rPr>
            </w:pPr>
            <w:proofErr w:type="spellStart"/>
            <w:r>
              <w:t>SpecialConditionsLS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0FB254E" w14:textId="77777777" w:rsidR="00C6052F" w:rsidRPr="00340B0D" w:rsidRDefault="00C6052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D3098F" w14:textId="62376570" w:rsidR="00C6052F" w:rsidRPr="00C6052F" w:rsidRDefault="00111DC7" w:rsidP="00C6052F">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C6052F" w:rsidRPr="00340B0D" w14:paraId="5923BC2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14728" w14:textId="77777777" w:rsidR="00C6052F" w:rsidRPr="00340B0D" w:rsidRDefault="00C6052F" w:rsidP="00087740">
            <w:pPr>
              <w:rPr>
                <w:rFonts w:cs="Arial"/>
                <w:b/>
                <w:bCs/>
                <w:sz w:val="18"/>
                <w:szCs w:val="18"/>
              </w:rPr>
            </w:pPr>
            <w:r w:rsidRPr="00340B0D">
              <w:rPr>
                <w:rFonts w:cs="Arial"/>
                <w:b/>
                <w:bCs/>
                <w:sz w:val="18"/>
                <w:szCs w:val="18"/>
              </w:rPr>
              <w:t>Test Description</w:t>
            </w:r>
          </w:p>
        </w:tc>
      </w:tr>
      <w:tr w:rsidR="00C6052F" w:rsidRPr="00340B0D" w14:paraId="4A7A5792"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AF6BA60" w14:textId="77777777" w:rsidR="00C6052F" w:rsidRPr="009C22F4" w:rsidRDefault="00C6052F" w:rsidP="00087740">
            <w:pPr>
              <w:rPr>
                <w:rFonts w:cs="Arial"/>
                <w:i/>
              </w:rPr>
            </w:pPr>
          </w:p>
          <w:p w14:paraId="464D2A21" w14:textId="77777777" w:rsidR="00C6052F" w:rsidRPr="00A53E84" w:rsidRDefault="00C6052F" w:rsidP="00C6052F">
            <w:pPr>
              <w:jc w:val="left"/>
              <w:rPr>
                <w:i/>
              </w:rPr>
            </w:pPr>
            <w:r w:rsidRPr="00A53E84">
              <w:rPr>
                <w:i/>
              </w:rPr>
              <w:t>The purpose of this test is to verify by observation that ECDIS uses the largest scale available for detection of areas with special condition.</w:t>
            </w:r>
          </w:p>
          <w:p w14:paraId="1955FDDF" w14:textId="77777777" w:rsidR="00C6052F" w:rsidRPr="00A53E84" w:rsidRDefault="00C6052F" w:rsidP="00C6052F">
            <w:pPr>
              <w:jc w:val="left"/>
              <w:rPr>
                <w:i/>
              </w:rPr>
            </w:pPr>
          </w:p>
          <w:p w14:paraId="2FDCD7BD" w14:textId="12F90B3D" w:rsidR="00C6052F" w:rsidRDefault="00C6052F" w:rsidP="00C6052F">
            <w:pPr>
              <w:rPr>
                <w:rFonts w:cs="Arial"/>
                <w:i/>
              </w:rPr>
            </w:pP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ARSPC.000, manually creating a route connecting way points between feature</w:t>
            </w:r>
            <w:r>
              <w:rPr>
                <w:i/>
              </w:rPr>
              <w:t>s</w:t>
            </w:r>
            <w:r w:rsidRPr="00A53E84">
              <w:rPr>
                <w:i/>
              </w:rPr>
              <w:t xml:space="preserve"> marked as WP20 and WP22 and checking display against the corresponding graphical plot</w:t>
            </w:r>
          </w:p>
          <w:p w14:paraId="7658DF45" w14:textId="77777777" w:rsidR="00C6052F" w:rsidRPr="009C22F4" w:rsidRDefault="00C6052F" w:rsidP="00087740">
            <w:pPr>
              <w:rPr>
                <w:rFonts w:cs="Arial"/>
                <w:i/>
              </w:rPr>
            </w:pPr>
          </w:p>
        </w:tc>
      </w:tr>
      <w:tr w:rsidR="00C6052F" w:rsidRPr="00340B0D" w14:paraId="552159D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E5F78" w14:textId="77777777" w:rsidR="00C6052F" w:rsidRPr="00340B0D" w:rsidRDefault="00C6052F" w:rsidP="00087740">
            <w:pPr>
              <w:jc w:val="center"/>
              <w:rPr>
                <w:rFonts w:cs="Arial"/>
                <w:b/>
                <w:bCs/>
                <w:sz w:val="18"/>
                <w:szCs w:val="18"/>
              </w:rPr>
            </w:pPr>
            <w:r w:rsidRPr="00340B0D">
              <w:rPr>
                <w:rFonts w:cs="Arial"/>
                <w:b/>
                <w:bCs/>
                <w:sz w:val="18"/>
                <w:szCs w:val="18"/>
              </w:rPr>
              <w:t>Loaded Data</w:t>
            </w:r>
          </w:p>
        </w:tc>
      </w:tr>
      <w:tr w:rsidR="00C6052F" w:rsidRPr="00340B0D" w14:paraId="6311A19E"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10989" w14:textId="77777777" w:rsidR="00C6052F" w:rsidRPr="00340B0D" w:rsidRDefault="00C6052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57CAF3" w14:textId="77777777" w:rsidR="00C6052F" w:rsidRPr="00340B0D" w:rsidRDefault="00C6052F" w:rsidP="00087740">
            <w:pPr>
              <w:jc w:val="center"/>
              <w:rPr>
                <w:rFonts w:cs="Arial"/>
                <w:b/>
                <w:bCs/>
                <w:sz w:val="18"/>
                <w:szCs w:val="18"/>
              </w:rPr>
            </w:pPr>
          </w:p>
        </w:tc>
      </w:tr>
      <w:tr w:rsidR="00C6052F" w:rsidRPr="00340B0D" w14:paraId="1C241E06"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6722655"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4354EFD" w14:textId="77777777" w:rsidR="00C6052F" w:rsidRPr="00340B0D" w:rsidRDefault="00C6052F" w:rsidP="00087740">
            <w:pPr>
              <w:rPr>
                <w:rFonts w:cs="Arial"/>
                <w:sz w:val="18"/>
                <w:szCs w:val="18"/>
              </w:rPr>
            </w:pPr>
          </w:p>
        </w:tc>
      </w:tr>
      <w:tr w:rsidR="00C6052F" w:rsidRPr="00340B0D" w14:paraId="0C3D97E9"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0A0850D"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91D1865" w14:textId="77777777" w:rsidR="00C6052F" w:rsidRPr="00340B0D" w:rsidRDefault="00C6052F" w:rsidP="00087740">
            <w:pPr>
              <w:rPr>
                <w:rFonts w:cs="Arial"/>
                <w:sz w:val="18"/>
                <w:szCs w:val="18"/>
              </w:rPr>
            </w:pPr>
          </w:p>
        </w:tc>
      </w:tr>
      <w:tr w:rsidR="00C6052F" w:rsidRPr="00340B0D" w14:paraId="08A454CE"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F9887B" w14:textId="77777777" w:rsidR="00C6052F" w:rsidRPr="00340B0D" w:rsidRDefault="00C6052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F5B16C" w14:textId="77777777" w:rsidR="00C6052F" w:rsidRPr="00340B0D" w:rsidRDefault="00C6052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6052F" w:rsidRPr="00340B0D" w14:paraId="7051EBEF" w14:textId="77777777" w:rsidTr="00087740">
        <w:sdt>
          <w:sdtPr>
            <w:rPr>
              <w:rFonts w:cs="Arial"/>
              <w:sz w:val="18"/>
              <w:szCs w:val="18"/>
            </w:rPr>
            <w:alias w:val="Diplay Category"/>
            <w:tag w:val="Diplay Categor"/>
            <w:id w:val="-1776705103"/>
            <w:placeholder>
              <w:docPart w:val="BAEEFAA7B441432B84CD27BFE208FA2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3560AC6" w14:textId="77777777" w:rsidR="00C6052F" w:rsidRPr="00340B0D" w:rsidRDefault="00C6052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6E820A7" w14:textId="77777777" w:rsidR="00C6052F" w:rsidRPr="00340B0D" w:rsidRDefault="00C6052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2396E87" w14:textId="77777777" w:rsidR="00C6052F" w:rsidRPr="00340B0D" w:rsidRDefault="00C6052F" w:rsidP="00087740">
            <w:pPr>
              <w:jc w:val="center"/>
              <w:rPr>
                <w:rFonts w:cs="Arial"/>
                <w:sz w:val="18"/>
                <w:szCs w:val="18"/>
              </w:rPr>
            </w:pPr>
          </w:p>
        </w:tc>
      </w:tr>
      <w:tr w:rsidR="00C6052F" w:rsidRPr="00340B0D" w14:paraId="5FE5A83E"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D52731" w14:textId="77777777" w:rsidR="00C6052F" w:rsidRPr="00340B0D" w:rsidRDefault="00C6052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94D347B" w14:textId="77777777" w:rsidR="00C6052F" w:rsidRPr="00340B0D" w:rsidRDefault="00C6052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1E31691" w14:textId="77777777" w:rsidR="00C6052F" w:rsidRPr="00340B0D" w:rsidRDefault="00C6052F" w:rsidP="00087740">
            <w:pPr>
              <w:jc w:val="center"/>
              <w:rPr>
                <w:rFonts w:cs="Arial"/>
                <w:sz w:val="18"/>
                <w:szCs w:val="18"/>
              </w:rPr>
            </w:pPr>
          </w:p>
        </w:tc>
      </w:tr>
      <w:tr w:rsidR="00C6052F" w:rsidRPr="00340B0D" w14:paraId="5A1313D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43E20" w14:textId="77777777" w:rsidR="00C6052F" w:rsidRPr="00340B0D" w:rsidRDefault="00C6052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7FFEC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3F5F12FB" w14:textId="77777777" w:rsidR="00C6052F" w:rsidRPr="00340B0D" w:rsidRDefault="00C6052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D68019F" w14:textId="77777777" w:rsidR="00C6052F" w:rsidRPr="00340B0D" w:rsidRDefault="00C6052F" w:rsidP="00087740">
            <w:pPr>
              <w:jc w:val="center"/>
              <w:rPr>
                <w:rFonts w:cs="Arial"/>
                <w:sz w:val="18"/>
                <w:szCs w:val="18"/>
              </w:rPr>
            </w:pPr>
          </w:p>
        </w:tc>
      </w:tr>
      <w:tr w:rsidR="00C6052F" w:rsidRPr="00340B0D" w14:paraId="5494031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C17B6" w14:textId="77777777" w:rsidR="00C6052F" w:rsidRPr="00340B0D" w:rsidRDefault="00C6052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567258"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36D498D" w14:textId="77777777" w:rsidR="00C6052F" w:rsidRPr="00340B0D" w:rsidRDefault="00C6052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2AB66D0" w14:textId="77777777" w:rsidR="00C6052F" w:rsidRPr="00340B0D" w:rsidRDefault="00C6052F" w:rsidP="00087740">
            <w:pPr>
              <w:jc w:val="center"/>
              <w:rPr>
                <w:rFonts w:cs="Arial"/>
                <w:sz w:val="18"/>
                <w:szCs w:val="18"/>
              </w:rPr>
            </w:pPr>
          </w:p>
        </w:tc>
      </w:tr>
      <w:tr w:rsidR="00C6052F" w:rsidRPr="00340B0D" w14:paraId="189E95C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468448" w14:textId="77777777" w:rsidR="00C6052F" w:rsidRPr="00340B0D" w:rsidRDefault="00C6052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4DA79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22C869" w14:textId="77777777" w:rsidR="00C6052F" w:rsidRPr="00340B0D" w:rsidRDefault="00C6052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46F3058" w14:textId="77777777" w:rsidR="00C6052F" w:rsidRPr="00340B0D" w:rsidRDefault="00C6052F" w:rsidP="00087740">
            <w:pPr>
              <w:jc w:val="center"/>
              <w:rPr>
                <w:rFonts w:cs="Arial"/>
                <w:sz w:val="18"/>
                <w:szCs w:val="18"/>
              </w:rPr>
            </w:pPr>
          </w:p>
        </w:tc>
      </w:tr>
      <w:tr w:rsidR="00C6052F" w:rsidRPr="00340B0D" w14:paraId="603839BE"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E3FBA3" w14:textId="77777777" w:rsidR="00C6052F" w:rsidRPr="00340B0D" w:rsidRDefault="00C6052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394C9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83D3047" w14:textId="77777777" w:rsidR="00C6052F" w:rsidRPr="00340B0D" w:rsidRDefault="00C6052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2E71D655" w14:textId="77777777" w:rsidR="00C6052F" w:rsidRPr="00340B0D" w:rsidRDefault="00C6052F" w:rsidP="00087740">
            <w:pPr>
              <w:jc w:val="center"/>
              <w:rPr>
                <w:rFonts w:cs="Arial"/>
                <w:sz w:val="18"/>
                <w:szCs w:val="18"/>
              </w:rPr>
            </w:pPr>
          </w:p>
        </w:tc>
      </w:tr>
      <w:tr w:rsidR="00C6052F" w:rsidRPr="00340B0D" w14:paraId="4CFB6D0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0C1712" w14:textId="77777777" w:rsidR="00C6052F" w:rsidRPr="00340B0D" w:rsidRDefault="00C6052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E00B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9CDDA34" w14:textId="77777777" w:rsidR="00C6052F" w:rsidRPr="00340B0D" w:rsidRDefault="00C6052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3938A414" w14:textId="77777777" w:rsidR="00C6052F" w:rsidRPr="00340B0D" w:rsidRDefault="00C6052F" w:rsidP="00087740">
            <w:pPr>
              <w:jc w:val="center"/>
              <w:rPr>
                <w:rFonts w:cs="Arial"/>
                <w:sz w:val="18"/>
                <w:szCs w:val="18"/>
              </w:rPr>
            </w:pPr>
          </w:p>
        </w:tc>
      </w:tr>
      <w:tr w:rsidR="00C6052F" w:rsidRPr="00340B0D" w14:paraId="0133884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92969C" w14:textId="77777777" w:rsidR="00C6052F" w:rsidRPr="00340B0D" w:rsidRDefault="00C6052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8BC2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24824EC" w14:textId="77777777" w:rsidR="00C6052F" w:rsidRPr="00340B0D" w:rsidRDefault="00C6052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4BD675F" w14:textId="77777777" w:rsidR="00C6052F" w:rsidRPr="00340B0D" w:rsidRDefault="00C6052F" w:rsidP="00087740">
            <w:pPr>
              <w:jc w:val="center"/>
              <w:rPr>
                <w:rFonts w:cs="Arial"/>
                <w:sz w:val="18"/>
                <w:szCs w:val="18"/>
              </w:rPr>
            </w:pPr>
          </w:p>
        </w:tc>
      </w:tr>
      <w:tr w:rsidR="00C6052F" w:rsidRPr="00340B0D" w14:paraId="362D56E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FE9F78" w14:textId="77777777" w:rsidR="00C6052F" w:rsidRPr="00340B0D" w:rsidRDefault="00C6052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89C7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1DD7F084" w14:textId="77777777" w:rsidR="00C6052F" w:rsidRPr="00340B0D" w:rsidRDefault="00C6052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032C146" w14:textId="77777777" w:rsidR="00C6052F" w:rsidRPr="00340B0D" w:rsidRDefault="00C6052F" w:rsidP="00087740">
            <w:pPr>
              <w:jc w:val="center"/>
              <w:rPr>
                <w:rFonts w:cs="Arial"/>
                <w:sz w:val="18"/>
                <w:szCs w:val="18"/>
              </w:rPr>
            </w:pPr>
          </w:p>
        </w:tc>
      </w:tr>
      <w:tr w:rsidR="00C6052F" w:rsidRPr="00340B0D" w14:paraId="71EBF1D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6CEF60" w14:textId="77777777" w:rsidR="00C6052F" w:rsidRPr="00340B0D" w:rsidRDefault="00C6052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27E63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B738CD" w14:textId="77777777" w:rsidR="00C6052F" w:rsidRPr="00340B0D" w:rsidRDefault="00C6052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30AD722" w14:textId="77777777" w:rsidR="00C6052F" w:rsidRPr="00340B0D" w:rsidRDefault="00C6052F" w:rsidP="00087740">
            <w:pPr>
              <w:jc w:val="center"/>
              <w:rPr>
                <w:rFonts w:cs="Arial"/>
                <w:sz w:val="18"/>
                <w:szCs w:val="18"/>
              </w:rPr>
            </w:pPr>
          </w:p>
        </w:tc>
      </w:tr>
      <w:tr w:rsidR="00C6052F" w:rsidRPr="00340B0D" w14:paraId="606112C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A9B1AE" w14:textId="77777777" w:rsidR="00C6052F" w:rsidRPr="00340B0D" w:rsidRDefault="00C6052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121B5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1AF4B6A" w14:textId="77777777" w:rsidR="00C6052F" w:rsidRPr="00340B0D" w:rsidRDefault="00C6052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D22E8" w14:textId="77777777" w:rsidR="00C6052F" w:rsidRPr="00340B0D" w:rsidRDefault="00C6052F" w:rsidP="00087740">
            <w:pPr>
              <w:jc w:val="center"/>
              <w:rPr>
                <w:rFonts w:cs="Arial"/>
                <w:sz w:val="18"/>
                <w:szCs w:val="18"/>
              </w:rPr>
            </w:pPr>
          </w:p>
        </w:tc>
      </w:tr>
      <w:tr w:rsidR="00C6052F" w:rsidRPr="00340B0D" w14:paraId="06404F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1AE0F9" w14:textId="77777777" w:rsidR="00C6052F" w:rsidRPr="00340B0D" w:rsidRDefault="00C6052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356129"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3DD3E47" w14:textId="77777777" w:rsidR="00C6052F" w:rsidRPr="00340B0D" w:rsidRDefault="00C6052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9AB2893" w14:textId="77777777" w:rsidR="00C6052F" w:rsidRPr="00340B0D" w:rsidRDefault="00C6052F" w:rsidP="00087740">
            <w:pPr>
              <w:jc w:val="center"/>
              <w:rPr>
                <w:rFonts w:cs="Arial"/>
                <w:sz w:val="18"/>
                <w:szCs w:val="18"/>
              </w:rPr>
            </w:pPr>
          </w:p>
        </w:tc>
      </w:tr>
      <w:tr w:rsidR="00C6052F" w:rsidRPr="00340B0D" w14:paraId="00E0791C"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40ED2A" w14:textId="77777777" w:rsidR="00C6052F" w:rsidRPr="00340B0D" w:rsidRDefault="00C6052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1D751B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C6734F3" w14:textId="77777777" w:rsidR="00C6052F" w:rsidRPr="00340B0D" w:rsidRDefault="00C6052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E6702BA" w14:textId="77777777" w:rsidR="00C6052F" w:rsidRPr="00340B0D" w:rsidRDefault="00C6052F" w:rsidP="00087740">
            <w:pPr>
              <w:jc w:val="center"/>
              <w:rPr>
                <w:rFonts w:cs="Arial"/>
                <w:sz w:val="18"/>
                <w:szCs w:val="18"/>
              </w:rPr>
            </w:pPr>
          </w:p>
        </w:tc>
      </w:tr>
      <w:tr w:rsidR="00C6052F" w:rsidRPr="00340B0D" w14:paraId="1C65D2E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92CB10" w14:textId="77777777" w:rsidR="00C6052F" w:rsidRPr="00340B0D" w:rsidRDefault="00C6052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084FEE1" w14:textId="77777777" w:rsidR="00C6052F" w:rsidRPr="00340B0D" w:rsidRDefault="00C6052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32C96B" w14:textId="77777777" w:rsidR="00C6052F" w:rsidRPr="00340B0D" w:rsidRDefault="00C6052F" w:rsidP="00087740">
            <w:pPr>
              <w:jc w:val="center"/>
              <w:rPr>
                <w:rFonts w:cs="Arial"/>
                <w:sz w:val="18"/>
                <w:szCs w:val="18"/>
              </w:rPr>
            </w:pPr>
          </w:p>
        </w:tc>
      </w:tr>
      <w:tr w:rsidR="00C6052F" w:rsidRPr="00340B0D" w14:paraId="7ED6D3B3" w14:textId="77777777" w:rsidTr="00087740">
        <w:sdt>
          <w:sdtPr>
            <w:rPr>
              <w:rFonts w:cs="Arial"/>
              <w:sz w:val="18"/>
              <w:szCs w:val="18"/>
            </w:rPr>
            <w:alias w:val="Palette"/>
            <w:tag w:val="Palette"/>
            <w:id w:val="1627579888"/>
            <w:placeholder>
              <w:docPart w:val="FA61F09BC89B4E53A8457BB951B367A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957E6BF" w14:textId="77777777" w:rsidR="00C6052F" w:rsidRPr="00340B0D" w:rsidRDefault="00C6052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3BDB2C" w14:textId="77777777" w:rsidR="00C6052F" w:rsidRPr="00340B0D" w:rsidRDefault="00C6052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F53D9C8" w14:textId="77777777" w:rsidR="00C6052F" w:rsidRPr="00340B0D" w:rsidRDefault="00C6052F" w:rsidP="00087740">
            <w:pPr>
              <w:jc w:val="center"/>
              <w:rPr>
                <w:rFonts w:cs="Arial"/>
                <w:sz w:val="18"/>
                <w:szCs w:val="18"/>
              </w:rPr>
            </w:pPr>
          </w:p>
        </w:tc>
      </w:tr>
      <w:tr w:rsidR="00C6052F" w:rsidRPr="00340B0D" w14:paraId="5A9A3C2E"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2847896" w14:textId="77777777" w:rsidR="00C6052F" w:rsidRPr="00340B0D" w:rsidRDefault="00C6052F" w:rsidP="00087740">
            <w:pPr>
              <w:jc w:val="center"/>
              <w:rPr>
                <w:rFonts w:cs="Arial"/>
                <w:b/>
                <w:bCs/>
                <w:sz w:val="18"/>
                <w:szCs w:val="18"/>
              </w:rPr>
            </w:pPr>
          </w:p>
        </w:tc>
        <w:tc>
          <w:tcPr>
            <w:tcW w:w="3871" w:type="dxa"/>
            <w:gridSpan w:val="5"/>
            <w:tcBorders>
              <w:left w:val="single" w:sz="12" w:space="0" w:color="auto"/>
            </w:tcBorders>
          </w:tcPr>
          <w:p w14:paraId="7F12BE06" w14:textId="77777777" w:rsidR="00C6052F" w:rsidRPr="00340B0D" w:rsidRDefault="00C6052F" w:rsidP="00087740">
            <w:pPr>
              <w:rPr>
                <w:rFonts w:cs="Arial"/>
                <w:sz w:val="18"/>
                <w:szCs w:val="18"/>
              </w:rPr>
            </w:pPr>
          </w:p>
        </w:tc>
        <w:tc>
          <w:tcPr>
            <w:tcW w:w="672" w:type="dxa"/>
            <w:tcBorders>
              <w:right w:val="single" w:sz="12" w:space="0" w:color="auto"/>
            </w:tcBorders>
            <w:vAlign w:val="center"/>
          </w:tcPr>
          <w:p w14:paraId="0D10DA7A" w14:textId="77777777" w:rsidR="00C6052F" w:rsidRPr="00340B0D" w:rsidRDefault="00C6052F" w:rsidP="00087740">
            <w:pPr>
              <w:jc w:val="center"/>
              <w:rPr>
                <w:rFonts w:cs="Arial"/>
                <w:sz w:val="18"/>
                <w:szCs w:val="18"/>
              </w:rPr>
            </w:pPr>
          </w:p>
        </w:tc>
      </w:tr>
      <w:tr w:rsidR="00C6052F" w:rsidRPr="00340B0D" w14:paraId="58C24D17"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6A03A3F3" w14:textId="77777777" w:rsidR="00C6052F" w:rsidRPr="00340B0D" w:rsidRDefault="00C6052F" w:rsidP="00087740">
            <w:pPr>
              <w:rPr>
                <w:rFonts w:cs="Arial"/>
                <w:sz w:val="18"/>
                <w:szCs w:val="18"/>
              </w:rPr>
            </w:pPr>
          </w:p>
        </w:tc>
        <w:tc>
          <w:tcPr>
            <w:tcW w:w="3871" w:type="dxa"/>
            <w:gridSpan w:val="5"/>
            <w:tcBorders>
              <w:left w:val="single" w:sz="12" w:space="0" w:color="auto"/>
              <w:bottom w:val="single" w:sz="12" w:space="0" w:color="auto"/>
            </w:tcBorders>
          </w:tcPr>
          <w:p w14:paraId="28B5890E" w14:textId="77777777" w:rsidR="00C6052F" w:rsidRPr="00340B0D" w:rsidRDefault="00C6052F" w:rsidP="00087740">
            <w:pPr>
              <w:jc w:val="center"/>
              <w:rPr>
                <w:rFonts w:cs="Arial"/>
                <w:sz w:val="18"/>
                <w:szCs w:val="18"/>
              </w:rPr>
            </w:pPr>
          </w:p>
        </w:tc>
        <w:tc>
          <w:tcPr>
            <w:tcW w:w="672" w:type="dxa"/>
            <w:tcBorders>
              <w:bottom w:val="single" w:sz="12" w:space="0" w:color="auto"/>
              <w:right w:val="single" w:sz="12" w:space="0" w:color="auto"/>
            </w:tcBorders>
            <w:vAlign w:val="center"/>
          </w:tcPr>
          <w:p w14:paraId="5757A784" w14:textId="77777777" w:rsidR="00C6052F" w:rsidRPr="00340B0D" w:rsidRDefault="00C6052F" w:rsidP="00087740">
            <w:pPr>
              <w:jc w:val="center"/>
              <w:rPr>
                <w:rFonts w:cs="Arial"/>
                <w:sz w:val="18"/>
                <w:szCs w:val="18"/>
              </w:rPr>
            </w:pPr>
          </w:p>
        </w:tc>
      </w:tr>
      <w:tr w:rsidR="00C6052F" w:rsidRPr="00340B0D" w14:paraId="3A799460"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11458E7" w14:textId="77777777" w:rsidR="00C6052F" w:rsidRPr="00340B0D" w:rsidRDefault="00C6052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A35ED2" w14:textId="77777777" w:rsidR="00C6052F" w:rsidRPr="00340B0D" w:rsidRDefault="00C6052F" w:rsidP="00087740">
            <w:pPr>
              <w:jc w:val="center"/>
              <w:rPr>
                <w:rFonts w:cs="Arial"/>
                <w:sz w:val="18"/>
                <w:szCs w:val="18"/>
              </w:rPr>
            </w:pPr>
            <w:r w:rsidRPr="00340B0D">
              <w:rPr>
                <w:rFonts w:cs="Arial"/>
                <w:b/>
                <w:bCs/>
                <w:sz w:val="18"/>
                <w:szCs w:val="18"/>
              </w:rPr>
              <w:t>Display</w:t>
            </w:r>
          </w:p>
        </w:tc>
      </w:tr>
      <w:tr w:rsidR="00C6052F" w:rsidRPr="00340B0D" w14:paraId="5A0EEF48" w14:textId="77777777" w:rsidTr="00087740">
        <w:trPr>
          <w:trHeight w:val="287"/>
        </w:trPr>
        <w:tc>
          <w:tcPr>
            <w:tcW w:w="1789" w:type="dxa"/>
            <w:tcBorders>
              <w:left w:val="single" w:sz="12" w:space="0" w:color="auto"/>
              <w:bottom w:val="single" w:sz="4" w:space="0" w:color="auto"/>
            </w:tcBorders>
          </w:tcPr>
          <w:p w14:paraId="653E0AE7" w14:textId="77777777" w:rsidR="00C6052F" w:rsidRPr="00340B0D" w:rsidRDefault="00C6052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352C91" w14:textId="77777777" w:rsidR="00C6052F" w:rsidRPr="00340B0D" w:rsidRDefault="00C6052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FB78B0" w14:textId="77777777" w:rsidR="00C6052F" w:rsidRPr="00340B0D" w:rsidRDefault="00C6052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C51D2C1" w14:textId="77777777" w:rsidR="00C6052F" w:rsidRPr="00C87169" w:rsidRDefault="00C6052F" w:rsidP="00087740">
            <w:pPr>
              <w:rPr>
                <w:rFonts w:cs="Arial"/>
              </w:rPr>
            </w:pPr>
          </w:p>
        </w:tc>
      </w:tr>
      <w:tr w:rsidR="00C6052F" w:rsidRPr="00340B0D" w14:paraId="4AB2F6B0" w14:textId="77777777" w:rsidTr="00087740">
        <w:tc>
          <w:tcPr>
            <w:tcW w:w="1789" w:type="dxa"/>
            <w:tcBorders>
              <w:left w:val="single" w:sz="12" w:space="0" w:color="auto"/>
              <w:bottom w:val="single" w:sz="4" w:space="0" w:color="auto"/>
            </w:tcBorders>
          </w:tcPr>
          <w:p w14:paraId="09FE8DB4" w14:textId="77777777" w:rsidR="00C6052F" w:rsidRPr="00340B0D" w:rsidRDefault="00C6052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58EDF20" w14:textId="77777777" w:rsidR="00C6052F" w:rsidRPr="00340B0D" w:rsidRDefault="00C6052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1292F5" w14:textId="77777777" w:rsidR="00C6052F" w:rsidRPr="00340B0D" w:rsidRDefault="00C6052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49CB405" w14:textId="77777777" w:rsidR="00C6052F" w:rsidRPr="00340B0D" w:rsidRDefault="00C6052F" w:rsidP="00087740">
            <w:pPr>
              <w:rPr>
                <w:rFonts w:cs="Arial"/>
                <w:sz w:val="18"/>
                <w:szCs w:val="18"/>
              </w:rPr>
            </w:pPr>
            <w:r w:rsidRPr="00340B0D">
              <w:rPr>
                <w:rFonts w:cs="Arial"/>
                <w:sz w:val="18"/>
                <w:szCs w:val="18"/>
              </w:rPr>
              <w:t>1:</w:t>
            </w:r>
            <w:r>
              <w:rPr>
                <w:rFonts w:cs="Arial"/>
                <w:sz w:val="18"/>
                <w:szCs w:val="18"/>
              </w:rPr>
              <w:t>60000</w:t>
            </w:r>
          </w:p>
        </w:tc>
      </w:tr>
      <w:tr w:rsidR="00C6052F" w:rsidRPr="00340B0D" w14:paraId="0115BF8B"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EAE93BB" w14:textId="77777777" w:rsidR="00C6052F" w:rsidRPr="00340B0D" w:rsidRDefault="00C6052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A6645F3" w14:textId="77777777" w:rsidR="00C6052F" w:rsidRPr="00340B0D" w:rsidRDefault="00C6052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0964D06" w14:textId="77777777" w:rsidR="00C6052F" w:rsidRPr="00340B0D" w:rsidRDefault="00C6052F" w:rsidP="00087740">
            <w:pPr>
              <w:rPr>
                <w:rFonts w:cs="Arial"/>
                <w:sz w:val="18"/>
                <w:szCs w:val="18"/>
              </w:rPr>
            </w:pPr>
          </w:p>
        </w:tc>
      </w:tr>
      <w:tr w:rsidR="00C6052F" w:rsidRPr="00340B0D" w14:paraId="57247F4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3A61DB3D" w14:textId="77777777" w:rsidR="00C6052F" w:rsidRPr="00340B0D" w:rsidRDefault="00C6052F" w:rsidP="00087740">
            <w:pPr>
              <w:rPr>
                <w:rFonts w:cs="Arial"/>
                <w:sz w:val="18"/>
                <w:szCs w:val="18"/>
              </w:rPr>
            </w:pPr>
          </w:p>
        </w:tc>
      </w:tr>
      <w:tr w:rsidR="00C6052F" w:rsidRPr="00340B0D" w14:paraId="1E025C1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340DCE" w14:textId="77777777" w:rsidR="00C6052F" w:rsidRPr="00340B0D" w:rsidRDefault="00C6052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6052F" w:rsidRPr="00340B0D" w14:paraId="6CC56194"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93F0C4" w14:textId="77777777" w:rsidR="00C6052F" w:rsidRPr="00340B0D" w:rsidRDefault="00C6052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886632" w14:textId="77777777" w:rsidR="00C6052F" w:rsidRPr="00340B0D" w:rsidRDefault="00C6052F" w:rsidP="00087740">
            <w:pPr>
              <w:jc w:val="center"/>
              <w:rPr>
                <w:rFonts w:cs="Arial"/>
                <w:b/>
                <w:bCs/>
                <w:sz w:val="18"/>
                <w:szCs w:val="18"/>
              </w:rPr>
            </w:pPr>
            <w:r w:rsidRPr="00340B0D">
              <w:rPr>
                <w:rFonts w:cs="Arial"/>
                <w:b/>
                <w:bCs/>
                <w:sz w:val="18"/>
                <w:szCs w:val="18"/>
              </w:rPr>
              <w:t>Other</w:t>
            </w:r>
          </w:p>
        </w:tc>
      </w:tr>
      <w:tr w:rsidR="00C6052F" w:rsidRPr="00340B0D" w14:paraId="5EB36E8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B3D6DAA" w14:textId="77777777" w:rsidR="00C6052F" w:rsidRPr="00340B0D" w:rsidRDefault="00C6052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EA4F930"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F8659B" w14:textId="77777777" w:rsidR="00C6052F" w:rsidRPr="00340B0D" w:rsidRDefault="00C6052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95EA382" w14:textId="77777777" w:rsidR="00C6052F" w:rsidRPr="00340B0D" w:rsidRDefault="00C6052F" w:rsidP="00087740">
            <w:pPr>
              <w:rPr>
                <w:rFonts w:cs="Arial"/>
                <w:sz w:val="18"/>
                <w:szCs w:val="18"/>
              </w:rPr>
            </w:pPr>
          </w:p>
        </w:tc>
      </w:tr>
      <w:tr w:rsidR="00C6052F" w:rsidRPr="00340B0D" w14:paraId="7B9C23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4A4ACCE" w14:textId="77777777" w:rsidR="00C6052F" w:rsidRPr="00340B0D" w:rsidRDefault="00C6052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C861A4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ABD00B" w14:textId="77777777" w:rsidR="00C6052F" w:rsidRPr="00340B0D" w:rsidRDefault="00C6052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D590832" w14:textId="77777777" w:rsidR="00C6052F" w:rsidRPr="00340B0D" w:rsidRDefault="00C6052F" w:rsidP="00087740">
            <w:pPr>
              <w:rPr>
                <w:rFonts w:cs="Arial"/>
                <w:sz w:val="18"/>
                <w:szCs w:val="18"/>
              </w:rPr>
            </w:pPr>
          </w:p>
        </w:tc>
      </w:tr>
      <w:tr w:rsidR="00C6052F" w:rsidRPr="00340B0D" w14:paraId="2199349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0EC90D" w14:textId="77777777" w:rsidR="00C6052F" w:rsidRPr="00340B0D" w:rsidRDefault="00C6052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243C62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1666A4" w14:textId="77777777" w:rsidR="00C6052F" w:rsidRPr="00340B0D" w:rsidRDefault="00C6052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F6C878F" w14:textId="77777777" w:rsidR="00C6052F" w:rsidRPr="00340B0D" w:rsidRDefault="00C6052F" w:rsidP="00087740">
            <w:pPr>
              <w:rPr>
                <w:rFonts w:cs="Arial"/>
                <w:sz w:val="18"/>
                <w:szCs w:val="18"/>
              </w:rPr>
            </w:pPr>
          </w:p>
        </w:tc>
      </w:tr>
      <w:tr w:rsidR="00C6052F" w:rsidRPr="00340B0D" w14:paraId="276A9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D83752D" w14:textId="77777777" w:rsidR="00C6052F" w:rsidRPr="00340B0D" w:rsidRDefault="00C6052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32FD8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3567D5" w14:textId="77777777" w:rsidR="00C6052F" w:rsidRPr="00340B0D" w:rsidRDefault="00C6052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DDD21E7" w14:textId="77777777" w:rsidR="00C6052F" w:rsidRPr="00340B0D" w:rsidRDefault="00C6052F" w:rsidP="00087740">
            <w:pPr>
              <w:rPr>
                <w:rFonts w:cs="Arial"/>
                <w:sz w:val="18"/>
                <w:szCs w:val="18"/>
              </w:rPr>
            </w:pPr>
          </w:p>
        </w:tc>
      </w:tr>
      <w:tr w:rsidR="00C6052F" w:rsidRPr="00340B0D" w14:paraId="0CD7C30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057BFCD" w14:textId="77777777" w:rsidR="00C6052F" w:rsidRPr="00340B0D" w:rsidRDefault="00C6052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65F5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94EED4" w14:textId="77777777" w:rsidR="00C6052F" w:rsidRPr="00340B0D" w:rsidRDefault="00C6052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F9B1DEC" w14:textId="77777777" w:rsidR="00C6052F" w:rsidRPr="00340B0D" w:rsidRDefault="00C6052F" w:rsidP="00087740">
            <w:pPr>
              <w:rPr>
                <w:rFonts w:cs="Arial"/>
                <w:sz w:val="18"/>
                <w:szCs w:val="18"/>
              </w:rPr>
            </w:pPr>
          </w:p>
        </w:tc>
      </w:tr>
      <w:tr w:rsidR="00C6052F" w:rsidRPr="00340B0D" w14:paraId="3EA0B0E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6274CE" w14:textId="77777777" w:rsidR="00C6052F" w:rsidRPr="00340B0D" w:rsidRDefault="00C6052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827EDA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D62D2A" w14:textId="77777777" w:rsidR="00C6052F" w:rsidRPr="00340B0D" w:rsidRDefault="00C6052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98F6EF6" w14:textId="77777777" w:rsidR="00C6052F" w:rsidRPr="00340B0D" w:rsidRDefault="00C6052F" w:rsidP="00087740">
            <w:pPr>
              <w:rPr>
                <w:rFonts w:cs="Arial"/>
                <w:sz w:val="18"/>
                <w:szCs w:val="18"/>
              </w:rPr>
            </w:pPr>
          </w:p>
        </w:tc>
      </w:tr>
      <w:tr w:rsidR="00C6052F" w:rsidRPr="00340B0D" w14:paraId="61E81506"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5AE7597" w14:textId="77777777" w:rsidR="00C6052F" w:rsidRPr="00340B0D" w:rsidRDefault="00C6052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0E1F1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EC5F91" w14:textId="77777777" w:rsidR="00C6052F" w:rsidRPr="00340B0D" w:rsidRDefault="00C6052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51B430C" w14:textId="77777777" w:rsidR="00C6052F" w:rsidRPr="00340B0D" w:rsidRDefault="00C6052F" w:rsidP="00087740">
            <w:pPr>
              <w:rPr>
                <w:rFonts w:cs="Arial"/>
                <w:sz w:val="18"/>
                <w:szCs w:val="18"/>
              </w:rPr>
            </w:pPr>
          </w:p>
        </w:tc>
      </w:tr>
      <w:tr w:rsidR="00C6052F" w:rsidRPr="00340B0D" w14:paraId="59C3ED7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F7B7613" w14:textId="77777777" w:rsidR="00C6052F" w:rsidRPr="00340B0D" w:rsidRDefault="00C6052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6D8A25"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59A614" w14:textId="77777777" w:rsidR="00C6052F" w:rsidRPr="00340B0D" w:rsidRDefault="00C6052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4511AD" w14:textId="77777777" w:rsidR="00C6052F" w:rsidRPr="00340B0D" w:rsidRDefault="00C6052F" w:rsidP="00087740">
            <w:pPr>
              <w:rPr>
                <w:rFonts w:cs="Arial"/>
                <w:sz w:val="18"/>
                <w:szCs w:val="18"/>
              </w:rPr>
            </w:pPr>
          </w:p>
        </w:tc>
      </w:tr>
      <w:tr w:rsidR="00C6052F" w:rsidRPr="00340B0D" w14:paraId="3734FD9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79E358" w14:textId="77777777" w:rsidR="00C6052F" w:rsidRPr="00340B0D" w:rsidRDefault="00C6052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B137D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B47D36"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343DD5" w14:textId="77777777" w:rsidR="00C6052F" w:rsidRPr="00340B0D" w:rsidRDefault="00C6052F" w:rsidP="00087740">
            <w:pPr>
              <w:rPr>
                <w:rFonts w:cs="Arial"/>
                <w:sz w:val="18"/>
                <w:szCs w:val="18"/>
              </w:rPr>
            </w:pPr>
          </w:p>
        </w:tc>
      </w:tr>
      <w:tr w:rsidR="00C6052F" w:rsidRPr="00340B0D" w14:paraId="744132A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6F0F182" w14:textId="77777777" w:rsidR="00C6052F" w:rsidRPr="00340B0D" w:rsidRDefault="00C6052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6DBA6D"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95DC42"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02FC90F" w14:textId="77777777" w:rsidR="00C6052F" w:rsidRPr="00340B0D" w:rsidRDefault="00C6052F" w:rsidP="00087740">
            <w:pPr>
              <w:rPr>
                <w:rFonts w:cs="Arial"/>
                <w:sz w:val="18"/>
                <w:szCs w:val="18"/>
              </w:rPr>
            </w:pPr>
          </w:p>
        </w:tc>
      </w:tr>
      <w:tr w:rsidR="00C6052F" w:rsidRPr="00340B0D" w14:paraId="26C395A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441AB75" w14:textId="77777777" w:rsidR="00C6052F" w:rsidRPr="00340B0D" w:rsidRDefault="00C6052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65B592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7923F5"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655D93" w14:textId="77777777" w:rsidR="00C6052F" w:rsidRPr="00340B0D" w:rsidRDefault="00C6052F" w:rsidP="00087740">
            <w:pPr>
              <w:rPr>
                <w:rFonts w:cs="Arial"/>
                <w:sz w:val="18"/>
                <w:szCs w:val="18"/>
              </w:rPr>
            </w:pPr>
          </w:p>
        </w:tc>
      </w:tr>
      <w:tr w:rsidR="00C6052F" w:rsidRPr="00340B0D" w14:paraId="1FD3190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85061C3" w14:textId="77777777" w:rsidR="00C6052F" w:rsidRPr="00340B0D" w:rsidRDefault="00C6052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EC33D9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1FD70D"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89E2EB" w14:textId="77777777" w:rsidR="00C6052F" w:rsidRPr="00340B0D" w:rsidRDefault="00C6052F" w:rsidP="00087740">
            <w:pPr>
              <w:rPr>
                <w:rFonts w:cs="Arial"/>
                <w:sz w:val="18"/>
                <w:szCs w:val="18"/>
              </w:rPr>
            </w:pPr>
          </w:p>
        </w:tc>
      </w:tr>
      <w:tr w:rsidR="00C6052F" w:rsidRPr="00340B0D" w14:paraId="44F0E805"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007307B8" w14:textId="77777777" w:rsidR="00C6052F" w:rsidRPr="00340B0D" w:rsidRDefault="00C6052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FBD4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3212262" w14:textId="77777777" w:rsidR="00C6052F" w:rsidRPr="00340B0D" w:rsidRDefault="00C6052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930EC95" w14:textId="77777777" w:rsidR="00C6052F" w:rsidRPr="00340B0D" w:rsidRDefault="00C6052F" w:rsidP="00087740">
            <w:pPr>
              <w:rPr>
                <w:rFonts w:cs="Arial"/>
                <w:sz w:val="18"/>
                <w:szCs w:val="18"/>
              </w:rPr>
            </w:pPr>
          </w:p>
        </w:tc>
      </w:tr>
      <w:tr w:rsidR="00C6052F" w:rsidRPr="00340B0D" w14:paraId="08999770"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1E420" w14:textId="77777777" w:rsidR="00C6052F" w:rsidRPr="00EF63B4" w:rsidRDefault="00C6052F" w:rsidP="00087740">
            <w:pPr>
              <w:jc w:val="center"/>
              <w:rPr>
                <w:rFonts w:cs="Arial"/>
                <w:sz w:val="18"/>
                <w:szCs w:val="18"/>
              </w:rPr>
            </w:pPr>
            <w:r>
              <w:rPr>
                <w:rFonts w:cs="Arial"/>
                <w:b/>
                <w:bCs/>
                <w:sz w:val="18"/>
                <w:szCs w:val="18"/>
              </w:rPr>
              <w:t>Additional</w:t>
            </w:r>
          </w:p>
        </w:tc>
      </w:tr>
      <w:tr w:rsidR="00C6052F" w:rsidRPr="00340B0D" w14:paraId="6E4F56B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753682D"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D03A93"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63E40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2FDD73" w14:textId="77777777" w:rsidR="00C6052F" w:rsidRPr="00340B0D" w:rsidRDefault="00C6052F" w:rsidP="00087740">
            <w:pPr>
              <w:rPr>
                <w:rFonts w:cs="Arial"/>
                <w:sz w:val="18"/>
                <w:szCs w:val="18"/>
              </w:rPr>
            </w:pPr>
          </w:p>
        </w:tc>
      </w:tr>
      <w:tr w:rsidR="00C6052F" w:rsidRPr="00340B0D" w14:paraId="735ABE1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4BFD2A6"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E010E7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9957F5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4313C8" w14:textId="77777777" w:rsidR="00C6052F" w:rsidRPr="00340B0D" w:rsidRDefault="00C6052F" w:rsidP="00087740">
            <w:pPr>
              <w:rPr>
                <w:rFonts w:cs="Arial"/>
                <w:sz w:val="18"/>
                <w:szCs w:val="18"/>
              </w:rPr>
            </w:pPr>
          </w:p>
        </w:tc>
      </w:tr>
      <w:tr w:rsidR="00C6052F" w:rsidRPr="00340B0D" w14:paraId="0A8B2FFF"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3A66EB" w14:textId="77777777" w:rsidR="00C6052F" w:rsidRPr="00340B0D" w:rsidRDefault="00C6052F" w:rsidP="00087740">
            <w:pPr>
              <w:jc w:val="center"/>
              <w:rPr>
                <w:rFonts w:cs="Arial"/>
                <w:b/>
                <w:bCs/>
                <w:sz w:val="18"/>
                <w:szCs w:val="18"/>
              </w:rPr>
            </w:pPr>
            <w:r w:rsidRPr="00340B0D">
              <w:rPr>
                <w:rFonts w:cs="Arial"/>
                <w:b/>
                <w:bCs/>
                <w:sz w:val="18"/>
                <w:szCs w:val="18"/>
              </w:rPr>
              <w:lastRenderedPageBreak/>
              <w:t>Setup</w:t>
            </w:r>
          </w:p>
        </w:tc>
      </w:tr>
      <w:tr w:rsidR="00C6052F" w:rsidRPr="00340B0D" w14:paraId="174046A5"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EB81414" w14:textId="77777777" w:rsidR="00C6052F" w:rsidRDefault="00C6052F" w:rsidP="00087740">
            <w:pPr>
              <w:rPr>
                <w:rFonts w:cs="Arial"/>
                <w:sz w:val="18"/>
                <w:szCs w:val="18"/>
              </w:rPr>
            </w:pPr>
          </w:p>
          <w:p w14:paraId="512EEE94" w14:textId="77777777" w:rsidR="00C6052F" w:rsidRDefault="00C6052F" w:rsidP="00C6052F">
            <w:pPr>
              <w:jc w:val="left"/>
              <w:rPr>
                <w:i/>
              </w:rPr>
            </w:pPr>
            <w:r w:rsidRPr="00A53E84">
              <w:rPr>
                <w:i/>
              </w:rPr>
              <w:t xml:space="preserve">As for test </w:t>
            </w:r>
            <w:proofErr w:type="spellStart"/>
            <w:r>
              <w:rPr>
                <w:i/>
              </w:rPr>
              <w:t>SpecialConditions</w:t>
            </w:r>
            <w:proofErr w:type="spellEnd"/>
            <w:r w:rsidRPr="00A53E84">
              <w:rPr>
                <w:i/>
              </w:rPr>
              <w:t xml:space="preserve"> and in addition </w:t>
            </w:r>
            <w:r>
              <w:rPr>
                <w:i/>
              </w:rPr>
              <w:t xml:space="preserve">load the exchange set </w:t>
            </w:r>
            <w:proofErr w:type="spellStart"/>
            <w:r w:rsidRPr="00E012C8">
              <w:rPr>
                <w:b/>
                <w:bCs/>
                <w:i/>
              </w:rPr>
              <w:t>NavigationalHazardsOverview</w:t>
            </w:r>
            <w:proofErr w:type="spellEnd"/>
          </w:p>
          <w:p w14:paraId="10837C8F" w14:textId="77777777" w:rsidR="00C6052F" w:rsidRPr="00A53E84" w:rsidRDefault="00C6052F" w:rsidP="00C6052F">
            <w:pPr>
              <w:jc w:val="left"/>
              <w:rPr>
                <w:i/>
              </w:rPr>
            </w:pPr>
          </w:p>
          <w:p w14:paraId="1F4E36CB" w14:textId="77777777" w:rsidR="00C6052F" w:rsidRPr="00E012C8" w:rsidRDefault="00C6052F" w:rsidP="00C6052F">
            <w:pPr>
              <w:pStyle w:val="ListParagraph"/>
              <w:numPr>
                <w:ilvl w:val="0"/>
                <w:numId w:val="39"/>
              </w:numPr>
              <w:jc w:val="left"/>
              <w:rPr>
                <w:i/>
              </w:rPr>
            </w:pPr>
            <w:r w:rsidRPr="00E012C8">
              <w:rPr>
                <w:i/>
              </w:rPr>
              <w:t>Select Display Category Other</w:t>
            </w:r>
          </w:p>
          <w:p w14:paraId="1698D01B" w14:textId="77777777" w:rsidR="00C6052F" w:rsidRPr="00E012C8" w:rsidRDefault="00C6052F" w:rsidP="00C6052F">
            <w:pPr>
              <w:pStyle w:val="ListParagraph"/>
              <w:numPr>
                <w:ilvl w:val="0"/>
                <w:numId w:val="39"/>
              </w:numPr>
              <w:jc w:val="left"/>
              <w:rPr>
                <w:i/>
              </w:rPr>
            </w:pPr>
            <w:r w:rsidRPr="00E012C8">
              <w:rPr>
                <w:i/>
              </w:rPr>
              <w:t xml:space="preserve">Set the Safety Contour value to 0 m </w:t>
            </w:r>
          </w:p>
          <w:p w14:paraId="7F7464C9" w14:textId="77777777" w:rsidR="00C6052F" w:rsidRPr="00E012C8" w:rsidRDefault="00C6052F" w:rsidP="00C6052F">
            <w:pPr>
              <w:pStyle w:val="ListParagraph"/>
              <w:numPr>
                <w:ilvl w:val="0"/>
                <w:numId w:val="39"/>
              </w:numPr>
              <w:jc w:val="left"/>
              <w:rPr>
                <w:i/>
              </w:rPr>
            </w:pPr>
            <w:r w:rsidRPr="00E012C8">
              <w:rPr>
                <w:i/>
              </w:rPr>
              <w:t>Set the Safety Depth  value to 30 m</w:t>
            </w:r>
          </w:p>
          <w:p w14:paraId="2F4B7014" w14:textId="77777777" w:rsidR="00C6052F" w:rsidRPr="00E012C8" w:rsidRDefault="00C6052F" w:rsidP="00C6052F">
            <w:pPr>
              <w:pStyle w:val="ListParagraph"/>
              <w:numPr>
                <w:ilvl w:val="0"/>
                <w:numId w:val="39"/>
              </w:numPr>
              <w:jc w:val="left"/>
              <w:rPr>
                <w:i/>
              </w:rPr>
            </w:pPr>
            <w:r w:rsidRPr="00E012C8">
              <w:rPr>
                <w:i/>
              </w:rPr>
              <w:t>Select Symbolized Boundaries</w:t>
            </w:r>
          </w:p>
          <w:p w14:paraId="7C1768E2" w14:textId="77777777" w:rsidR="00C6052F" w:rsidRPr="00E012C8" w:rsidRDefault="00C6052F" w:rsidP="00C6052F">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48326A90" w14:textId="291F9A18" w:rsidR="00C6052F" w:rsidRDefault="00C6052F" w:rsidP="00C6052F">
            <w:pPr>
              <w:rPr>
                <w:rFonts w:cs="Arial"/>
                <w:sz w:val="18"/>
                <w:szCs w:val="18"/>
              </w:rPr>
            </w:pPr>
            <w:r w:rsidRPr="00E012C8">
              <w:rPr>
                <w:i/>
              </w:rPr>
              <w:t>Select all Text groups</w:t>
            </w:r>
          </w:p>
          <w:p w14:paraId="4DD59EF7" w14:textId="1B3E524F" w:rsidR="00C6052F" w:rsidRPr="00C6052F" w:rsidRDefault="00C6052F" w:rsidP="00087740">
            <w:pPr>
              <w:rPr>
                <w:rFonts w:cs="Arial"/>
              </w:rPr>
            </w:pPr>
          </w:p>
        </w:tc>
      </w:tr>
      <w:tr w:rsidR="00C6052F" w:rsidRPr="00340B0D" w14:paraId="76615A0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2E469" w14:textId="77777777" w:rsidR="00C6052F" w:rsidRPr="00340B0D" w:rsidRDefault="00C6052F" w:rsidP="00087740">
            <w:pPr>
              <w:jc w:val="center"/>
              <w:rPr>
                <w:rFonts w:cs="Arial"/>
                <w:b/>
                <w:bCs/>
                <w:sz w:val="18"/>
                <w:szCs w:val="18"/>
              </w:rPr>
            </w:pPr>
            <w:r w:rsidRPr="00340B0D">
              <w:rPr>
                <w:rFonts w:cs="Arial"/>
                <w:b/>
                <w:bCs/>
                <w:sz w:val="18"/>
                <w:szCs w:val="18"/>
              </w:rPr>
              <w:t>Action</w:t>
            </w:r>
          </w:p>
        </w:tc>
      </w:tr>
      <w:tr w:rsidR="00C6052F" w:rsidRPr="00340B0D" w14:paraId="71FDB518"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E2A948" w14:textId="77777777" w:rsidR="00C6052F" w:rsidRDefault="00C6052F" w:rsidP="00087740">
            <w:pPr>
              <w:rPr>
                <w:rFonts w:cs="Arial"/>
                <w:b/>
                <w:bCs/>
              </w:rPr>
            </w:pPr>
          </w:p>
          <w:p w14:paraId="5A060666" w14:textId="77777777" w:rsidR="00C6052F" w:rsidRPr="00A53E84" w:rsidRDefault="00C6052F" w:rsidP="00C6052F">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p>
          <w:p w14:paraId="34305A30" w14:textId="77777777" w:rsidR="00C6052F" w:rsidRPr="00A53E84" w:rsidRDefault="00C6052F" w:rsidP="00C6052F">
            <w:pPr>
              <w:jc w:val="left"/>
              <w:rPr>
                <w:i/>
              </w:rPr>
            </w:pPr>
            <w:r w:rsidRPr="00A53E84">
              <w:rPr>
                <w:i/>
              </w:rPr>
              <w:t>1) View chart before route planning</w:t>
            </w:r>
            <w:r>
              <w:rPr>
                <w:i/>
              </w:rPr>
              <w:t>.</w:t>
            </w:r>
          </w:p>
          <w:p w14:paraId="67CA615C" w14:textId="3E00A2D4" w:rsidR="00C6052F" w:rsidRDefault="00C6052F" w:rsidP="00C6052F">
            <w:pPr>
              <w:rPr>
                <w:rFonts w:cs="Arial"/>
                <w:b/>
                <w:bCs/>
              </w:rPr>
            </w:pPr>
            <w:r w:rsidRPr="00A53E84">
              <w:rPr>
                <w:i/>
              </w:rPr>
              <w:t>2) Manually create a route connecting two way points between feature</w:t>
            </w:r>
            <w:r>
              <w:rPr>
                <w:i/>
              </w:rPr>
              <w:t xml:space="preserve">s </w:t>
            </w:r>
            <w:r w:rsidRPr="00A53E84">
              <w:rPr>
                <w:i/>
              </w:rPr>
              <w:t>marked WP20 and WP22. Set user-specified distance for indication of areas with special conditions as 0.5 NM. Check ENC symbols shown in the ECDIS against the corresponding graphical plot</w:t>
            </w:r>
          </w:p>
          <w:p w14:paraId="0FC775C5" w14:textId="77777777" w:rsidR="00C6052F" w:rsidRPr="00110428" w:rsidRDefault="00C6052F" w:rsidP="00087740">
            <w:pPr>
              <w:rPr>
                <w:rFonts w:cs="Arial"/>
                <w:b/>
                <w:bCs/>
              </w:rPr>
            </w:pPr>
          </w:p>
        </w:tc>
      </w:tr>
      <w:tr w:rsidR="00C6052F" w:rsidRPr="00340B0D" w14:paraId="3F7371B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D195234" w14:textId="77777777" w:rsidR="00C6052F" w:rsidRPr="00340B0D" w:rsidRDefault="00C6052F" w:rsidP="00087740">
            <w:pPr>
              <w:jc w:val="center"/>
              <w:rPr>
                <w:rFonts w:cs="Arial"/>
                <w:sz w:val="18"/>
                <w:szCs w:val="18"/>
              </w:rPr>
            </w:pPr>
            <w:r w:rsidRPr="00340B0D">
              <w:rPr>
                <w:rFonts w:cs="Arial"/>
                <w:b/>
                <w:bCs/>
                <w:sz w:val="18"/>
                <w:szCs w:val="18"/>
              </w:rPr>
              <w:t>Results</w:t>
            </w:r>
          </w:p>
        </w:tc>
      </w:tr>
      <w:tr w:rsidR="00C6052F" w:rsidRPr="00340B0D" w14:paraId="72B7D8DF"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ADEC86F" w14:textId="77777777" w:rsidR="00C6052F" w:rsidRDefault="00C6052F" w:rsidP="00087740">
            <w:pPr>
              <w:rPr>
                <w:rFonts w:cs="Arial"/>
                <w:sz w:val="18"/>
                <w:szCs w:val="18"/>
              </w:rPr>
            </w:pPr>
          </w:p>
          <w:p w14:paraId="5FBC1853" w14:textId="05F53DA9" w:rsidR="00C6052F" w:rsidRDefault="00C6052F" w:rsidP="00087740">
            <w:pPr>
              <w:rPr>
                <w:i/>
              </w:rPr>
            </w:pPr>
            <w:r w:rsidRPr="00A53E84">
              <w:rPr>
                <w:i/>
              </w:rPr>
              <w:t>The ENC in the ECDIS should match the corresponding graphical plot shown below</w:t>
            </w:r>
          </w:p>
          <w:p w14:paraId="5ACBD771" w14:textId="77777777" w:rsidR="00C6052F" w:rsidRDefault="00C6052F" w:rsidP="00087740">
            <w:pPr>
              <w:rPr>
                <w:i/>
              </w:rPr>
            </w:pPr>
          </w:p>
          <w:p w14:paraId="0B49BDF0" w14:textId="27084C8C" w:rsidR="00C6052F" w:rsidRDefault="00C6052F" w:rsidP="00087740">
            <w:pPr>
              <w:rPr>
                <w:i/>
              </w:rPr>
            </w:pPr>
            <w:r w:rsidRPr="00AD1DA9">
              <w:rPr>
                <w:noProof/>
                <w:lang w:eastAsia="en-GB"/>
              </w:rPr>
              <w:drawing>
                <wp:inline distT="0" distB="0" distL="0" distR="0" wp14:anchorId="046D5EB8" wp14:editId="72D773BC">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13F596CB" w14:textId="77777777" w:rsidR="00C6052F" w:rsidRDefault="00C6052F" w:rsidP="00087740">
            <w:pPr>
              <w:rPr>
                <w:rFonts w:cs="Arial"/>
                <w:sz w:val="18"/>
                <w:szCs w:val="18"/>
              </w:rPr>
            </w:pPr>
          </w:p>
          <w:p w14:paraId="471E4D25" w14:textId="77777777" w:rsidR="00C6052F" w:rsidRPr="00A53E84" w:rsidRDefault="00C6052F" w:rsidP="00C6052F">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4DFE055D" w14:textId="77777777" w:rsidR="00C6052F" w:rsidRDefault="00C6052F" w:rsidP="00087740">
            <w:pPr>
              <w:rPr>
                <w:rFonts w:cs="Arial"/>
                <w:sz w:val="18"/>
                <w:szCs w:val="18"/>
              </w:rPr>
            </w:pPr>
          </w:p>
          <w:p w14:paraId="56EBA4DC" w14:textId="2FFA8E9D" w:rsidR="00C6052F" w:rsidRDefault="00C6052F" w:rsidP="00087740">
            <w:pPr>
              <w:rPr>
                <w:rFonts w:cs="Arial"/>
                <w:sz w:val="18"/>
                <w:szCs w:val="18"/>
              </w:rPr>
            </w:pPr>
            <w:r w:rsidRPr="00AD1DA9">
              <w:rPr>
                <w:noProof/>
                <w:lang w:eastAsia="en-GB"/>
              </w:rPr>
              <w:drawing>
                <wp:inline distT="0" distB="0" distL="0" distR="0" wp14:anchorId="3A3DF5E7" wp14:editId="760F711D">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p w14:paraId="66D16658" w14:textId="77777777" w:rsidR="00C6052F" w:rsidRDefault="00C6052F" w:rsidP="00087740">
            <w:pPr>
              <w:rPr>
                <w:rFonts w:cs="Arial"/>
                <w:sz w:val="18"/>
                <w:szCs w:val="18"/>
              </w:rPr>
            </w:pPr>
          </w:p>
          <w:p w14:paraId="2DA202E9" w14:textId="77777777" w:rsidR="00C6052F" w:rsidRPr="00A53E84" w:rsidRDefault="00C6052F" w:rsidP="00C6052F">
            <w:pPr>
              <w:jc w:val="left"/>
              <w:rPr>
                <w:i/>
              </w:rPr>
            </w:pPr>
            <w:r w:rsidRPr="00A53E84">
              <w:rPr>
                <w:i/>
              </w:rPr>
              <w:t>2) Situation after route planning. Alerts indicated from largest scale available for each location. An example with Seaplane landing area and Marine farm/culture area as selected.</w:t>
            </w:r>
          </w:p>
          <w:p w14:paraId="2D9AF7E4" w14:textId="6F3FF6FD" w:rsidR="00C6052F" w:rsidRPr="00C6052F" w:rsidRDefault="00C6052F" w:rsidP="00C6052F">
            <w:pPr>
              <w:rPr>
                <w:b/>
                <w:noProof/>
                <w:lang w:eastAsia="en-GB"/>
              </w:rPr>
            </w:pPr>
            <w:r>
              <w:rPr>
                <w:b/>
                <w:noProof/>
                <w:lang w:eastAsia="en-GB"/>
              </w:rPr>
              <w:t>T</w:t>
            </w:r>
            <w:r>
              <w:rPr>
                <w:b/>
                <w:noProof/>
                <w:lang w:eastAsia="en-GB"/>
              </w:rPr>
              <w:t>bd</w:t>
            </w:r>
          </w:p>
          <w:p w14:paraId="2D24AAC3" w14:textId="77777777" w:rsidR="00C6052F" w:rsidRPr="00340B0D" w:rsidRDefault="00C6052F" w:rsidP="00087740">
            <w:pPr>
              <w:rPr>
                <w:rFonts w:cs="Arial"/>
                <w:sz w:val="18"/>
                <w:szCs w:val="18"/>
              </w:rPr>
            </w:pPr>
          </w:p>
        </w:tc>
      </w:tr>
    </w:tbl>
    <w:p w14:paraId="3D0CE778" w14:textId="77777777" w:rsidR="00C6052F" w:rsidRDefault="00C6052F" w:rsidP="00C6052F"/>
    <w:p w14:paraId="5678E10F" w14:textId="77777777" w:rsidR="00C6052F" w:rsidRPr="00C6052F" w:rsidRDefault="00C6052F" w:rsidP="00C6052F"/>
    <w:p w14:paraId="182CDFA0" w14:textId="77777777" w:rsidR="0012511C" w:rsidRDefault="0012511C" w:rsidP="000A72CE"/>
    <w:p w14:paraId="0C8BAF68" w14:textId="42E3C2E0" w:rsidR="000A72CE" w:rsidRPr="00111DC7" w:rsidRDefault="0012511C" w:rsidP="00E30B8F">
      <w:pPr>
        <w:pStyle w:val="Heading2"/>
      </w:pPr>
      <w:r>
        <w:br w:type="page"/>
      </w:r>
      <w:bookmarkStart w:id="10663" w:name="_Toc189491328"/>
      <w:r w:rsidR="000A72CE" w:rsidRPr="00111DC7">
        <w:lastRenderedPageBreak/>
        <w:t>Detection of Areas for which Special Conditions Exist - Monitoring Mode</w:t>
      </w:r>
      <w:bookmarkEnd w:id="1066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1EDE3D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1A7FF05"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EF0FC6" w14:textId="7E025EA1" w:rsidR="001570A4" w:rsidRPr="00C87169" w:rsidRDefault="00C6052F" w:rsidP="00541D1A">
            <w:pPr>
              <w:jc w:val="center"/>
              <w:rPr>
                <w:rFonts w:cs="Arial"/>
                <w:bCs/>
              </w:rPr>
            </w:pPr>
            <w:proofErr w:type="spellStart"/>
            <w:r>
              <w:t>SpecialConditionsMon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23CF82D"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8097BC5" w14:textId="3C786BC1" w:rsidR="001570A4" w:rsidRPr="00340B0D" w:rsidRDefault="00111DC7" w:rsidP="00541D1A">
            <w:pPr>
              <w:jc w:val="center"/>
              <w:rPr>
                <w:rFonts w:cs="Arial"/>
                <w:sz w:val="18"/>
                <w:szCs w:val="18"/>
              </w:rPr>
            </w:pPr>
            <w:r>
              <w:rPr>
                <w:rFonts w:ascii="Calibri" w:hAnsi="Calibri" w:cs="Calibri"/>
                <w:color w:val="000000"/>
                <w:sz w:val="22"/>
                <w:szCs w:val="22"/>
              </w:rPr>
              <w:t>S-98 12.10.7</w:t>
            </w:r>
          </w:p>
        </w:tc>
      </w:tr>
      <w:tr w:rsidR="001570A4" w:rsidRPr="00340B0D" w14:paraId="7801EE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D131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DEC2C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D382CA6" w14:textId="77777777" w:rsidR="001570A4" w:rsidRPr="009C22F4" w:rsidRDefault="001570A4" w:rsidP="00541D1A">
            <w:pPr>
              <w:rPr>
                <w:rFonts w:cs="Arial"/>
                <w:i/>
              </w:rPr>
            </w:pPr>
          </w:p>
          <w:p w14:paraId="6F15D6CF" w14:textId="77777777" w:rsidR="001570A4" w:rsidRPr="009C22F4" w:rsidRDefault="001570A4" w:rsidP="00541D1A">
            <w:pPr>
              <w:rPr>
                <w:rFonts w:cs="Arial"/>
                <w:i/>
              </w:rPr>
            </w:pPr>
          </w:p>
        </w:tc>
      </w:tr>
      <w:tr w:rsidR="001570A4" w:rsidRPr="00340B0D" w14:paraId="60A794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E4193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4873F7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F86CE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75DC0A" w14:textId="77777777" w:rsidR="001570A4" w:rsidRPr="00340B0D" w:rsidRDefault="001570A4" w:rsidP="00541D1A">
            <w:pPr>
              <w:jc w:val="center"/>
              <w:rPr>
                <w:rFonts w:cs="Arial"/>
                <w:b/>
                <w:bCs/>
                <w:sz w:val="18"/>
                <w:szCs w:val="18"/>
              </w:rPr>
            </w:pPr>
          </w:p>
        </w:tc>
      </w:tr>
      <w:tr w:rsidR="001570A4" w:rsidRPr="00340B0D" w14:paraId="71FA0E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9B0EF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E9A56A0" w14:textId="77777777" w:rsidR="001570A4" w:rsidRPr="00340B0D" w:rsidRDefault="001570A4" w:rsidP="00541D1A">
            <w:pPr>
              <w:rPr>
                <w:rFonts w:cs="Arial"/>
                <w:sz w:val="18"/>
                <w:szCs w:val="18"/>
              </w:rPr>
            </w:pPr>
          </w:p>
        </w:tc>
      </w:tr>
      <w:tr w:rsidR="001570A4" w:rsidRPr="00340B0D" w14:paraId="42DEF49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11467F7"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E53996" w14:textId="77777777" w:rsidR="001570A4" w:rsidRPr="00340B0D" w:rsidRDefault="001570A4" w:rsidP="00541D1A">
            <w:pPr>
              <w:rPr>
                <w:rFonts w:cs="Arial"/>
                <w:sz w:val="18"/>
                <w:szCs w:val="18"/>
              </w:rPr>
            </w:pPr>
          </w:p>
        </w:tc>
      </w:tr>
      <w:tr w:rsidR="001570A4" w:rsidRPr="00340B0D" w14:paraId="7F4F0A1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59975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10DE6"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633E477" w14:textId="77777777" w:rsidTr="00541D1A">
        <w:sdt>
          <w:sdtPr>
            <w:rPr>
              <w:rFonts w:cs="Arial"/>
              <w:sz w:val="18"/>
              <w:szCs w:val="18"/>
            </w:rPr>
            <w:alias w:val="Diplay Category"/>
            <w:tag w:val="Diplay Categor"/>
            <w:id w:val="233138064"/>
            <w:placeholder>
              <w:docPart w:val="C5E5DB2B259B484DB49DE75A6066526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64316E2"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6D19FC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2EAD681" w14:textId="77777777" w:rsidR="001570A4" w:rsidRPr="00340B0D" w:rsidRDefault="001570A4" w:rsidP="00541D1A">
            <w:pPr>
              <w:jc w:val="center"/>
              <w:rPr>
                <w:rFonts w:cs="Arial"/>
                <w:sz w:val="18"/>
                <w:szCs w:val="18"/>
              </w:rPr>
            </w:pPr>
          </w:p>
        </w:tc>
      </w:tr>
      <w:tr w:rsidR="001570A4" w:rsidRPr="00340B0D" w14:paraId="1C586F1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FD0554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664CA3A"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AF04CF" w14:textId="77777777" w:rsidR="001570A4" w:rsidRPr="00340B0D" w:rsidRDefault="001570A4" w:rsidP="00541D1A">
            <w:pPr>
              <w:jc w:val="center"/>
              <w:rPr>
                <w:rFonts w:cs="Arial"/>
                <w:sz w:val="18"/>
                <w:szCs w:val="18"/>
              </w:rPr>
            </w:pPr>
          </w:p>
        </w:tc>
      </w:tr>
      <w:tr w:rsidR="001570A4" w:rsidRPr="00340B0D" w14:paraId="3EEEC3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A98804"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D3B4B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C8408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411" w14:textId="77777777" w:rsidR="001570A4" w:rsidRPr="00340B0D" w:rsidRDefault="001570A4" w:rsidP="00541D1A">
            <w:pPr>
              <w:jc w:val="center"/>
              <w:rPr>
                <w:rFonts w:cs="Arial"/>
                <w:sz w:val="18"/>
                <w:szCs w:val="18"/>
              </w:rPr>
            </w:pPr>
          </w:p>
        </w:tc>
      </w:tr>
      <w:tr w:rsidR="001570A4" w:rsidRPr="00340B0D" w14:paraId="307FA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D440E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A74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EE8D30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4F4702A" w14:textId="77777777" w:rsidR="001570A4" w:rsidRPr="00340B0D" w:rsidRDefault="001570A4" w:rsidP="00541D1A">
            <w:pPr>
              <w:jc w:val="center"/>
              <w:rPr>
                <w:rFonts w:cs="Arial"/>
                <w:sz w:val="18"/>
                <w:szCs w:val="18"/>
              </w:rPr>
            </w:pPr>
          </w:p>
        </w:tc>
      </w:tr>
      <w:tr w:rsidR="001570A4" w:rsidRPr="00340B0D" w14:paraId="64E1BA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119776"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EC5F7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5160FCD"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A68E338" w14:textId="77777777" w:rsidR="001570A4" w:rsidRPr="00340B0D" w:rsidRDefault="001570A4" w:rsidP="00541D1A">
            <w:pPr>
              <w:jc w:val="center"/>
              <w:rPr>
                <w:rFonts w:cs="Arial"/>
                <w:sz w:val="18"/>
                <w:szCs w:val="18"/>
              </w:rPr>
            </w:pPr>
          </w:p>
        </w:tc>
      </w:tr>
      <w:tr w:rsidR="001570A4" w:rsidRPr="00340B0D" w14:paraId="75140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F946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AE49E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560C1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F1BB5A3" w14:textId="77777777" w:rsidR="001570A4" w:rsidRPr="00340B0D" w:rsidRDefault="001570A4" w:rsidP="00541D1A">
            <w:pPr>
              <w:jc w:val="center"/>
              <w:rPr>
                <w:rFonts w:cs="Arial"/>
                <w:sz w:val="18"/>
                <w:szCs w:val="18"/>
              </w:rPr>
            </w:pPr>
          </w:p>
        </w:tc>
      </w:tr>
      <w:tr w:rsidR="001570A4" w:rsidRPr="00340B0D" w14:paraId="32D7A7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4F4F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462D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57E04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B44A0C0" w14:textId="77777777" w:rsidR="001570A4" w:rsidRPr="00340B0D" w:rsidRDefault="001570A4" w:rsidP="00541D1A">
            <w:pPr>
              <w:jc w:val="center"/>
              <w:rPr>
                <w:rFonts w:cs="Arial"/>
                <w:sz w:val="18"/>
                <w:szCs w:val="18"/>
              </w:rPr>
            </w:pPr>
          </w:p>
        </w:tc>
      </w:tr>
      <w:tr w:rsidR="001570A4" w:rsidRPr="00340B0D" w14:paraId="006BD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4BBEA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DDE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6BB5112"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B21F2C9" w14:textId="77777777" w:rsidR="001570A4" w:rsidRPr="00340B0D" w:rsidRDefault="001570A4" w:rsidP="00541D1A">
            <w:pPr>
              <w:jc w:val="center"/>
              <w:rPr>
                <w:rFonts w:cs="Arial"/>
                <w:sz w:val="18"/>
                <w:szCs w:val="18"/>
              </w:rPr>
            </w:pPr>
          </w:p>
        </w:tc>
      </w:tr>
      <w:tr w:rsidR="001570A4" w:rsidRPr="00340B0D" w14:paraId="611B6E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C890A8"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250A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BCF0E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E71DC41" w14:textId="77777777" w:rsidR="001570A4" w:rsidRPr="00340B0D" w:rsidRDefault="001570A4" w:rsidP="00541D1A">
            <w:pPr>
              <w:jc w:val="center"/>
              <w:rPr>
                <w:rFonts w:cs="Arial"/>
                <w:sz w:val="18"/>
                <w:szCs w:val="18"/>
              </w:rPr>
            </w:pPr>
          </w:p>
        </w:tc>
      </w:tr>
      <w:tr w:rsidR="001570A4" w:rsidRPr="00340B0D" w14:paraId="4CF666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670F2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D2B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44163E3"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BA1E5B7" w14:textId="77777777" w:rsidR="001570A4" w:rsidRPr="00340B0D" w:rsidRDefault="001570A4" w:rsidP="00541D1A">
            <w:pPr>
              <w:jc w:val="center"/>
              <w:rPr>
                <w:rFonts w:cs="Arial"/>
                <w:sz w:val="18"/>
                <w:szCs w:val="18"/>
              </w:rPr>
            </w:pPr>
          </w:p>
        </w:tc>
      </w:tr>
      <w:tr w:rsidR="001570A4" w:rsidRPr="00340B0D" w14:paraId="40369E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CE332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8DF28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9E1330"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52F2BA" w14:textId="77777777" w:rsidR="001570A4" w:rsidRPr="00340B0D" w:rsidRDefault="001570A4" w:rsidP="00541D1A">
            <w:pPr>
              <w:jc w:val="center"/>
              <w:rPr>
                <w:rFonts w:cs="Arial"/>
                <w:sz w:val="18"/>
                <w:szCs w:val="18"/>
              </w:rPr>
            </w:pPr>
          </w:p>
        </w:tc>
      </w:tr>
      <w:tr w:rsidR="001570A4" w:rsidRPr="00340B0D" w14:paraId="5928C1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72ACF8"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6250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2ABB7E1"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0B9F63F" w14:textId="77777777" w:rsidR="001570A4" w:rsidRPr="00340B0D" w:rsidRDefault="001570A4" w:rsidP="00541D1A">
            <w:pPr>
              <w:jc w:val="center"/>
              <w:rPr>
                <w:rFonts w:cs="Arial"/>
                <w:sz w:val="18"/>
                <w:szCs w:val="18"/>
              </w:rPr>
            </w:pPr>
          </w:p>
        </w:tc>
      </w:tr>
      <w:tr w:rsidR="001570A4" w:rsidRPr="00340B0D" w14:paraId="7AF2D4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A66DAA"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C9BE1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88D6B90"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46467E6" w14:textId="77777777" w:rsidR="001570A4" w:rsidRPr="00340B0D" w:rsidRDefault="001570A4" w:rsidP="00541D1A">
            <w:pPr>
              <w:jc w:val="center"/>
              <w:rPr>
                <w:rFonts w:cs="Arial"/>
                <w:sz w:val="18"/>
                <w:szCs w:val="18"/>
              </w:rPr>
            </w:pPr>
          </w:p>
        </w:tc>
      </w:tr>
      <w:tr w:rsidR="001570A4" w:rsidRPr="00340B0D" w14:paraId="218A27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0D5967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CFA0DE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F41304" w14:textId="77777777" w:rsidR="001570A4" w:rsidRPr="00340B0D" w:rsidRDefault="001570A4" w:rsidP="00541D1A">
            <w:pPr>
              <w:jc w:val="center"/>
              <w:rPr>
                <w:rFonts w:cs="Arial"/>
                <w:sz w:val="18"/>
                <w:szCs w:val="18"/>
              </w:rPr>
            </w:pPr>
          </w:p>
        </w:tc>
      </w:tr>
      <w:tr w:rsidR="001570A4" w:rsidRPr="00340B0D" w14:paraId="1581CEC1" w14:textId="77777777" w:rsidTr="00541D1A">
        <w:sdt>
          <w:sdtPr>
            <w:rPr>
              <w:rFonts w:cs="Arial"/>
              <w:sz w:val="18"/>
              <w:szCs w:val="18"/>
            </w:rPr>
            <w:alias w:val="Palette"/>
            <w:tag w:val="Palette"/>
            <w:id w:val="1686623603"/>
            <w:placeholder>
              <w:docPart w:val="96231B505DB646D6B11EB734BBA19B6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C19D89A"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6975EE5"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202D97" w14:textId="77777777" w:rsidR="001570A4" w:rsidRPr="00340B0D" w:rsidRDefault="001570A4" w:rsidP="00541D1A">
            <w:pPr>
              <w:jc w:val="center"/>
              <w:rPr>
                <w:rFonts w:cs="Arial"/>
                <w:sz w:val="18"/>
                <w:szCs w:val="18"/>
              </w:rPr>
            </w:pPr>
          </w:p>
        </w:tc>
      </w:tr>
      <w:tr w:rsidR="001570A4" w:rsidRPr="00340B0D" w14:paraId="35473AA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FE56DDF"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FB4E0DA"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922C0B2" w14:textId="77777777" w:rsidR="001570A4" w:rsidRPr="00340B0D" w:rsidRDefault="001570A4" w:rsidP="00541D1A">
            <w:pPr>
              <w:jc w:val="center"/>
              <w:rPr>
                <w:rFonts w:cs="Arial"/>
                <w:sz w:val="18"/>
                <w:szCs w:val="18"/>
              </w:rPr>
            </w:pPr>
          </w:p>
        </w:tc>
      </w:tr>
      <w:tr w:rsidR="001570A4" w:rsidRPr="00340B0D" w14:paraId="5E3DD8B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8A268F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9A1CA6F"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2EDFE415" w14:textId="77777777" w:rsidR="001570A4" w:rsidRPr="00340B0D" w:rsidRDefault="001570A4" w:rsidP="00541D1A">
            <w:pPr>
              <w:jc w:val="center"/>
              <w:rPr>
                <w:rFonts w:cs="Arial"/>
                <w:sz w:val="18"/>
                <w:szCs w:val="18"/>
              </w:rPr>
            </w:pPr>
          </w:p>
        </w:tc>
      </w:tr>
      <w:tr w:rsidR="001570A4" w:rsidRPr="00340B0D" w14:paraId="4D5E0B23"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5AFAB37"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48227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378D8BE" w14:textId="77777777" w:rsidTr="00541D1A">
        <w:trPr>
          <w:trHeight w:val="287"/>
        </w:trPr>
        <w:tc>
          <w:tcPr>
            <w:tcW w:w="1789" w:type="dxa"/>
            <w:tcBorders>
              <w:left w:val="single" w:sz="12" w:space="0" w:color="auto"/>
              <w:bottom w:val="single" w:sz="4" w:space="0" w:color="auto"/>
            </w:tcBorders>
          </w:tcPr>
          <w:p w14:paraId="2BDE1F7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36B268E"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B2B9C7"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38DD6DE" w14:textId="77777777" w:rsidR="001570A4" w:rsidRPr="00C87169" w:rsidRDefault="001570A4" w:rsidP="00541D1A">
            <w:pPr>
              <w:rPr>
                <w:rFonts w:cs="Arial"/>
              </w:rPr>
            </w:pPr>
          </w:p>
        </w:tc>
      </w:tr>
      <w:tr w:rsidR="001570A4" w:rsidRPr="00340B0D" w14:paraId="1C28CF68" w14:textId="77777777" w:rsidTr="00541D1A">
        <w:tc>
          <w:tcPr>
            <w:tcW w:w="1789" w:type="dxa"/>
            <w:tcBorders>
              <w:left w:val="single" w:sz="12" w:space="0" w:color="auto"/>
              <w:bottom w:val="single" w:sz="4" w:space="0" w:color="auto"/>
            </w:tcBorders>
          </w:tcPr>
          <w:p w14:paraId="1E1FBF8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04457C"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5EA87E8"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16C8B4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3D45F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A998B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955108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F670526" w14:textId="77777777" w:rsidR="001570A4" w:rsidRPr="00340B0D" w:rsidRDefault="001570A4" w:rsidP="00541D1A">
            <w:pPr>
              <w:rPr>
                <w:rFonts w:cs="Arial"/>
                <w:sz w:val="18"/>
                <w:szCs w:val="18"/>
              </w:rPr>
            </w:pPr>
          </w:p>
        </w:tc>
      </w:tr>
      <w:tr w:rsidR="001570A4" w:rsidRPr="00340B0D" w14:paraId="342BC6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B0FECD" w14:textId="77777777" w:rsidR="001570A4" w:rsidRPr="00340B0D" w:rsidRDefault="001570A4" w:rsidP="00541D1A">
            <w:pPr>
              <w:rPr>
                <w:rFonts w:cs="Arial"/>
                <w:sz w:val="18"/>
                <w:szCs w:val="18"/>
              </w:rPr>
            </w:pPr>
          </w:p>
        </w:tc>
      </w:tr>
      <w:tr w:rsidR="001570A4" w:rsidRPr="00340B0D" w14:paraId="07746B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6D056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2C82063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50B51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40B58E"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3C8A64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3364388"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9651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36FA8C"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8367745" w14:textId="77777777" w:rsidR="001570A4" w:rsidRPr="00340B0D" w:rsidRDefault="001570A4" w:rsidP="00541D1A">
            <w:pPr>
              <w:rPr>
                <w:rFonts w:cs="Arial"/>
                <w:sz w:val="18"/>
                <w:szCs w:val="18"/>
              </w:rPr>
            </w:pPr>
          </w:p>
        </w:tc>
      </w:tr>
      <w:tr w:rsidR="001570A4" w:rsidRPr="00340B0D" w14:paraId="11EC24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40D00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578EBE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FF4E44"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F6A73DF" w14:textId="77777777" w:rsidR="001570A4" w:rsidRPr="00340B0D" w:rsidRDefault="001570A4" w:rsidP="00541D1A">
            <w:pPr>
              <w:rPr>
                <w:rFonts w:cs="Arial"/>
                <w:sz w:val="18"/>
                <w:szCs w:val="18"/>
              </w:rPr>
            </w:pPr>
          </w:p>
        </w:tc>
      </w:tr>
      <w:tr w:rsidR="001570A4" w:rsidRPr="00340B0D" w14:paraId="2B2E50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4F90AD"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6DF48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A6A95"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8E7AEEB" w14:textId="77777777" w:rsidR="001570A4" w:rsidRPr="00340B0D" w:rsidRDefault="001570A4" w:rsidP="00541D1A">
            <w:pPr>
              <w:rPr>
                <w:rFonts w:cs="Arial"/>
                <w:sz w:val="18"/>
                <w:szCs w:val="18"/>
              </w:rPr>
            </w:pPr>
          </w:p>
        </w:tc>
      </w:tr>
      <w:tr w:rsidR="001570A4" w:rsidRPr="00340B0D" w14:paraId="4A25152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D60420"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6F6908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BF901"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E0C54FC" w14:textId="77777777" w:rsidR="001570A4" w:rsidRPr="00340B0D" w:rsidRDefault="001570A4" w:rsidP="00541D1A">
            <w:pPr>
              <w:rPr>
                <w:rFonts w:cs="Arial"/>
                <w:sz w:val="18"/>
                <w:szCs w:val="18"/>
              </w:rPr>
            </w:pPr>
          </w:p>
        </w:tc>
      </w:tr>
      <w:tr w:rsidR="001570A4" w:rsidRPr="00340B0D" w14:paraId="016DF7E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A19B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7A96E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FE297B"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68A4461" w14:textId="77777777" w:rsidR="001570A4" w:rsidRPr="00340B0D" w:rsidRDefault="001570A4" w:rsidP="00541D1A">
            <w:pPr>
              <w:rPr>
                <w:rFonts w:cs="Arial"/>
                <w:sz w:val="18"/>
                <w:szCs w:val="18"/>
              </w:rPr>
            </w:pPr>
          </w:p>
        </w:tc>
      </w:tr>
      <w:tr w:rsidR="001570A4" w:rsidRPr="00340B0D" w14:paraId="6B476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C61BC"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CE5D1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D50640"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F5DC47B" w14:textId="77777777" w:rsidR="001570A4" w:rsidRPr="00340B0D" w:rsidRDefault="001570A4" w:rsidP="00541D1A">
            <w:pPr>
              <w:rPr>
                <w:rFonts w:cs="Arial"/>
                <w:sz w:val="18"/>
                <w:szCs w:val="18"/>
              </w:rPr>
            </w:pPr>
          </w:p>
        </w:tc>
      </w:tr>
      <w:tr w:rsidR="001570A4" w:rsidRPr="00340B0D" w14:paraId="4904F4D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9981E"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8D78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479EC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9A20E22" w14:textId="77777777" w:rsidR="001570A4" w:rsidRPr="00340B0D" w:rsidRDefault="001570A4" w:rsidP="00541D1A">
            <w:pPr>
              <w:rPr>
                <w:rFonts w:cs="Arial"/>
                <w:sz w:val="18"/>
                <w:szCs w:val="18"/>
              </w:rPr>
            </w:pPr>
          </w:p>
        </w:tc>
      </w:tr>
      <w:tr w:rsidR="001570A4" w:rsidRPr="00340B0D" w14:paraId="344718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3272D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06C70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D83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C42A880" w14:textId="77777777" w:rsidR="001570A4" w:rsidRPr="00340B0D" w:rsidRDefault="001570A4" w:rsidP="00541D1A">
            <w:pPr>
              <w:rPr>
                <w:rFonts w:cs="Arial"/>
                <w:sz w:val="18"/>
                <w:szCs w:val="18"/>
              </w:rPr>
            </w:pPr>
          </w:p>
        </w:tc>
      </w:tr>
      <w:tr w:rsidR="001570A4" w:rsidRPr="00340B0D" w14:paraId="4138B9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86DD0E"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DB1C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D3FB9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D683151" w14:textId="77777777" w:rsidR="001570A4" w:rsidRPr="00340B0D" w:rsidRDefault="001570A4" w:rsidP="00541D1A">
            <w:pPr>
              <w:rPr>
                <w:rFonts w:cs="Arial"/>
                <w:sz w:val="18"/>
                <w:szCs w:val="18"/>
              </w:rPr>
            </w:pPr>
          </w:p>
        </w:tc>
      </w:tr>
      <w:tr w:rsidR="001570A4" w:rsidRPr="00340B0D" w14:paraId="7F06B2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27E1B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D0BAB1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F30E6"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F3D387" w14:textId="77777777" w:rsidR="001570A4" w:rsidRPr="00340B0D" w:rsidRDefault="001570A4" w:rsidP="00541D1A">
            <w:pPr>
              <w:rPr>
                <w:rFonts w:cs="Arial"/>
                <w:sz w:val="18"/>
                <w:szCs w:val="18"/>
              </w:rPr>
            </w:pPr>
          </w:p>
        </w:tc>
      </w:tr>
      <w:tr w:rsidR="001570A4" w:rsidRPr="00340B0D" w14:paraId="3A3FE36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ECEF9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B025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9CBCA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9FE423C" w14:textId="77777777" w:rsidR="001570A4" w:rsidRPr="00340B0D" w:rsidRDefault="001570A4" w:rsidP="00541D1A">
            <w:pPr>
              <w:rPr>
                <w:rFonts w:cs="Arial"/>
                <w:sz w:val="18"/>
                <w:szCs w:val="18"/>
              </w:rPr>
            </w:pPr>
          </w:p>
        </w:tc>
      </w:tr>
      <w:tr w:rsidR="001570A4" w:rsidRPr="00340B0D" w14:paraId="0EDAAD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36D3D"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8284F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32EB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8E6C39" w14:textId="77777777" w:rsidR="001570A4" w:rsidRPr="00340B0D" w:rsidRDefault="001570A4" w:rsidP="00541D1A">
            <w:pPr>
              <w:rPr>
                <w:rFonts w:cs="Arial"/>
                <w:sz w:val="18"/>
                <w:szCs w:val="18"/>
              </w:rPr>
            </w:pPr>
          </w:p>
        </w:tc>
      </w:tr>
      <w:tr w:rsidR="001570A4" w:rsidRPr="00340B0D" w14:paraId="0B65D00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647D5C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E0C3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5BAE21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80A5CF" w14:textId="77777777" w:rsidR="001570A4" w:rsidRPr="00340B0D" w:rsidRDefault="001570A4" w:rsidP="00541D1A">
            <w:pPr>
              <w:rPr>
                <w:rFonts w:cs="Arial"/>
                <w:sz w:val="18"/>
                <w:szCs w:val="18"/>
              </w:rPr>
            </w:pPr>
          </w:p>
        </w:tc>
      </w:tr>
      <w:tr w:rsidR="001570A4" w:rsidRPr="00340B0D" w14:paraId="5CD246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BEAE14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37D5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F01B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B672C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30E6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FE793A" w14:textId="77777777" w:rsidR="001570A4" w:rsidRPr="00340B0D" w:rsidRDefault="001570A4" w:rsidP="00541D1A">
            <w:pPr>
              <w:rPr>
                <w:rFonts w:cs="Arial"/>
                <w:sz w:val="18"/>
                <w:szCs w:val="18"/>
              </w:rPr>
            </w:pPr>
          </w:p>
        </w:tc>
      </w:tr>
      <w:tr w:rsidR="001570A4" w:rsidRPr="00340B0D" w14:paraId="0AF61D4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50AB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448D98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CF1CF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9602CB" w14:textId="77777777" w:rsidR="001570A4" w:rsidRPr="00340B0D" w:rsidRDefault="001570A4" w:rsidP="00541D1A">
            <w:pPr>
              <w:rPr>
                <w:rFonts w:cs="Arial"/>
                <w:sz w:val="18"/>
                <w:szCs w:val="18"/>
              </w:rPr>
            </w:pPr>
          </w:p>
        </w:tc>
      </w:tr>
      <w:tr w:rsidR="001570A4" w:rsidRPr="00340B0D" w14:paraId="4284A43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3C07"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1AF05D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59CE3B7" w14:textId="77777777" w:rsidR="001570A4" w:rsidRDefault="001570A4" w:rsidP="00541D1A">
            <w:pPr>
              <w:rPr>
                <w:rFonts w:cs="Arial"/>
                <w:sz w:val="18"/>
                <w:szCs w:val="18"/>
              </w:rPr>
            </w:pPr>
          </w:p>
          <w:p w14:paraId="28178834" w14:textId="77777777" w:rsidR="00C6052F" w:rsidRPr="00A53E84" w:rsidRDefault="001570A4" w:rsidP="00C6052F">
            <w:pPr>
              <w:jc w:val="left"/>
              <w:rPr>
                <w:i/>
              </w:rPr>
            </w:pPr>
            <w:r>
              <w:rPr>
                <w:rFonts w:cs="Arial"/>
                <w:i/>
              </w:rPr>
              <w:t>.</w:t>
            </w:r>
            <w:r w:rsidRPr="00110428">
              <w:rPr>
                <w:rFonts w:cs="Arial"/>
                <w:i/>
              </w:rPr>
              <w:t xml:space="preserve">. </w:t>
            </w:r>
            <w:r w:rsidR="00C6052F"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C6052F">
              <w:rPr>
                <w:i/>
              </w:rPr>
              <w:t>feature</w:t>
            </w:r>
            <w:r w:rsidR="00C6052F" w:rsidRPr="00A53E84">
              <w:rPr>
                <w:i/>
              </w:rPr>
              <w:t xml:space="preserve">s satisfying the conditions for this test are listed in </w:t>
            </w:r>
            <w:r w:rsidR="00C6052F">
              <w:rPr>
                <w:i/>
              </w:rPr>
              <w:t xml:space="preserve">the Alerts and Indications section of the portrayal </w:t>
            </w:r>
            <w:r w:rsidR="00C6052F">
              <w:rPr>
                <w:i/>
              </w:rPr>
              <w:lastRenderedPageBreak/>
              <w:t xml:space="preserve">catalogue </w:t>
            </w:r>
            <w:r w:rsidR="00C6052F" w:rsidRPr="00A53E84">
              <w:rPr>
                <w:i/>
              </w:rPr>
              <w:t xml:space="preserve">and are included in the test cell </w:t>
            </w:r>
            <w:r w:rsidR="00C6052F">
              <w:rPr>
                <w:i/>
              </w:rPr>
              <w:t>101AA00</w:t>
            </w:r>
            <w:r w:rsidR="00C6052F" w:rsidRPr="00A53E84">
              <w:rPr>
                <w:i/>
              </w:rPr>
              <w:t>ARSPC.000.</w:t>
            </w:r>
          </w:p>
          <w:p w14:paraId="29D10B28" w14:textId="77777777" w:rsidR="00C6052F" w:rsidRPr="00A53E84" w:rsidRDefault="00C6052F" w:rsidP="00C6052F">
            <w:pPr>
              <w:jc w:val="left"/>
              <w:rPr>
                <w:i/>
              </w:rPr>
            </w:pPr>
          </w:p>
          <w:p w14:paraId="1ED8C87C" w14:textId="53A5D652" w:rsidR="001570A4" w:rsidRPr="00110428" w:rsidRDefault="00C6052F" w:rsidP="00C6052F">
            <w:pPr>
              <w:rPr>
                <w:rFonts w:cs="Arial"/>
              </w:rPr>
            </w:pPr>
            <w:r w:rsidRPr="00A53E84">
              <w:rPr>
                <w:i/>
              </w:rPr>
              <w:t xml:space="preserve">This test is performed by loading the test cell </w:t>
            </w:r>
            <w:r>
              <w:rPr>
                <w:i/>
              </w:rPr>
              <w:t>101AA00</w:t>
            </w:r>
            <w:r w:rsidRPr="00A53E84">
              <w:rPr>
                <w:i/>
              </w:rPr>
              <w:t xml:space="preserve">ARSPC.000, sailing with a simulated ship over the test area, selecting one by one each special condition for the test and checking display against the graphical plots of test 6.1 (Route plan) corresponding to each set of </w:t>
            </w:r>
            <w:r>
              <w:rPr>
                <w:i/>
              </w:rPr>
              <w:t xml:space="preserve">Safety Contour </w:t>
            </w:r>
            <w:r w:rsidRPr="00A53E84">
              <w:rPr>
                <w:i/>
              </w:rPr>
              <w:t>settings</w:t>
            </w:r>
          </w:p>
          <w:p w14:paraId="7D901130" w14:textId="77777777" w:rsidR="001570A4" w:rsidRPr="00340B0D" w:rsidRDefault="001570A4" w:rsidP="00541D1A">
            <w:pPr>
              <w:rPr>
                <w:rFonts w:cs="Arial"/>
                <w:sz w:val="18"/>
                <w:szCs w:val="18"/>
              </w:rPr>
            </w:pPr>
          </w:p>
        </w:tc>
      </w:tr>
      <w:tr w:rsidR="001570A4" w:rsidRPr="00340B0D" w14:paraId="6255F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51AC9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169C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40E3302" w14:textId="77777777" w:rsidR="001570A4" w:rsidRDefault="001570A4" w:rsidP="00541D1A">
            <w:pPr>
              <w:rPr>
                <w:rFonts w:cs="Arial"/>
                <w:b/>
                <w:bCs/>
              </w:rPr>
            </w:pPr>
          </w:p>
          <w:p w14:paraId="363E54AF" w14:textId="10437CBE" w:rsidR="00C6052F" w:rsidRDefault="00C6052F" w:rsidP="00541D1A">
            <w:pPr>
              <w:rPr>
                <w:rFonts w:cs="Arial"/>
                <w:b/>
                <w:bCs/>
              </w:rPr>
            </w:pPr>
            <w:r w:rsidRPr="00A53E84">
              <w:rPr>
                <w:i/>
              </w:rPr>
              <w:t>Check ENC symbols shown in the ECDIS for each special condition against the corresponding graphical plot</w:t>
            </w:r>
          </w:p>
          <w:p w14:paraId="16D936C3" w14:textId="77777777" w:rsidR="00C6052F" w:rsidRPr="00110428" w:rsidRDefault="00C6052F" w:rsidP="00541D1A">
            <w:pPr>
              <w:rPr>
                <w:rFonts w:cs="Arial"/>
                <w:b/>
                <w:bCs/>
              </w:rPr>
            </w:pPr>
          </w:p>
        </w:tc>
      </w:tr>
      <w:tr w:rsidR="001570A4" w:rsidRPr="00340B0D" w14:paraId="32774AA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C85576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271D76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578F8DD" w14:textId="77777777" w:rsidR="001570A4" w:rsidRDefault="001570A4" w:rsidP="00541D1A">
            <w:pPr>
              <w:rPr>
                <w:rFonts w:cs="Arial"/>
                <w:sz w:val="18"/>
                <w:szCs w:val="18"/>
              </w:rPr>
            </w:pPr>
          </w:p>
          <w:p w14:paraId="34F7EF72" w14:textId="77777777" w:rsidR="00C6052F" w:rsidRPr="00A53E84" w:rsidRDefault="00C6052F" w:rsidP="00C6052F">
            <w:pPr>
              <w:jc w:val="left"/>
              <w:rPr>
                <w:i/>
              </w:rPr>
            </w:pPr>
            <w:r w:rsidRPr="00A53E84">
              <w:rPr>
                <w:i/>
              </w:rPr>
              <w:t>The ENC in the ECDIS should match the corresponding graphical plot of test 6.1.</w:t>
            </w:r>
          </w:p>
          <w:p w14:paraId="2CEFEF3B" w14:textId="77777777" w:rsidR="001570A4" w:rsidRDefault="001570A4" w:rsidP="00541D1A">
            <w:pPr>
              <w:rPr>
                <w:rFonts w:cs="Arial"/>
                <w:sz w:val="18"/>
                <w:szCs w:val="18"/>
              </w:rPr>
            </w:pPr>
          </w:p>
          <w:p w14:paraId="586E9637" w14:textId="03E5C127" w:rsidR="00C6052F" w:rsidRDefault="00C6052F" w:rsidP="00541D1A">
            <w:pPr>
              <w:rPr>
                <w:rFonts w:cs="Arial"/>
                <w:sz w:val="18"/>
                <w:szCs w:val="18"/>
              </w:rPr>
            </w:pPr>
            <w:r w:rsidRPr="00AD1DA9">
              <w:rPr>
                <w:noProof/>
                <w:lang w:eastAsia="en-GB"/>
              </w:rPr>
              <w:drawing>
                <wp:inline distT="0" distB="0" distL="0" distR="0" wp14:anchorId="202F9F6E" wp14:editId="5E040385">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0BB98613" w14:textId="77777777" w:rsidR="001570A4" w:rsidRDefault="001570A4" w:rsidP="00541D1A">
            <w:pPr>
              <w:rPr>
                <w:rFonts w:cs="Arial"/>
                <w:sz w:val="18"/>
                <w:szCs w:val="18"/>
              </w:rPr>
            </w:pPr>
          </w:p>
          <w:p w14:paraId="4A09A310" w14:textId="77777777" w:rsidR="00C6052F" w:rsidRDefault="00C6052F" w:rsidP="00C6052F">
            <w:pPr>
              <w:jc w:val="left"/>
              <w:rPr>
                <w:i/>
              </w:rPr>
            </w:pPr>
            <w:r w:rsidRPr="00A53E84">
              <w:rPr>
                <w:i/>
              </w:rPr>
              <w:t>An example with PSSA and Military practice area as selected.</w:t>
            </w:r>
          </w:p>
          <w:p w14:paraId="61DBD866" w14:textId="6EC17527" w:rsidR="00C6052F" w:rsidRDefault="00C6052F" w:rsidP="00C6052F">
            <w:pPr>
              <w:rPr>
                <w:rFonts w:cs="Arial"/>
                <w:sz w:val="18"/>
                <w:szCs w:val="18"/>
              </w:rPr>
            </w:pPr>
            <w:r>
              <w:rPr>
                <w:b/>
                <w:noProof/>
                <w:lang w:eastAsia="en-GB"/>
              </w:rPr>
              <w:t>tbd</w:t>
            </w:r>
          </w:p>
          <w:p w14:paraId="67593FFF" w14:textId="77777777" w:rsidR="001570A4" w:rsidRPr="00340B0D" w:rsidRDefault="001570A4" w:rsidP="00541D1A">
            <w:pPr>
              <w:jc w:val="center"/>
              <w:rPr>
                <w:rFonts w:cs="Arial"/>
                <w:sz w:val="18"/>
                <w:szCs w:val="18"/>
              </w:rPr>
            </w:pPr>
          </w:p>
          <w:p w14:paraId="65F90335" w14:textId="77777777" w:rsidR="001570A4" w:rsidRDefault="001570A4" w:rsidP="00541D1A">
            <w:pPr>
              <w:tabs>
                <w:tab w:val="left" w:pos="3048"/>
              </w:tabs>
              <w:jc w:val="center"/>
              <w:rPr>
                <w:rFonts w:cs="Arial"/>
                <w:sz w:val="18"/>
                <w:szCs w:val="18"/>
              </w:rPr>
            </w:pPr>
          </w:p>
          <w:p w14:paraId="1CFD05D6" w14:textId="77777777" w:rsidR="001570A4" w:rsidRPr="00340B0D" w:rsidRDefault="001570A4" w:rsidP="00541D1A">
            <w:pPr>
              <w:tabs>
                <w:tab w:val="left" w:pos="3048"/>
              </w:tabs>
              <w:jc w:val="center"/>
              <w:rPr>
                <w:rFonts w:cs="Arial"/>
                <w:sz w:val="18"/>
                <w:szCs w:val="18"/>
              </w:rPr>
            </w:pPr>
          </w:p>
          <w:p w14:paraId="31D5A6B4" w14:textId="77777777" w:rsidR="001570A4" w:rsidRDefault="001570A4" w:rsidP="00541D1A">
            <w:pPr>
              <w:jc w:val="center"/>
              <w:rPr>
                <w:rFonts w:cs="Arial"/>
                <w:sz w:val="18"/>
                <w:szCs w:val="18"/>
              </w:rPr>
            </w:pPr>
          </w:p>
          <w:p w14:paraId="6C691790" w14:textId="77777777" w:rsidR="001570A4" w:rsidRDefault="001570A4" w:rsidP="00541D1A">
            <w:pPr>
              <w:jc w:val="center"/>
              <w:rPr>
                <w:rFonts w:cs="Arial"/>
                <w:sz w:val="18"/>
                <w:szCs w:val="18"/>
              </w:rPr>
            </w:pPr>
          </w:p>
          <w:p w14:paraId="16B9D6CB" w14:textId="77777777" w:rsidR="001570A4" w:rsidRPr="00340B0D" w:rsidRDefault="001570A4" w:rsidP="00541D1A">
            <w:pPr>
              <w:rPr>
                <w:rFonts w:cs="Arial"/>
                <w:sz w:val="18"/>
                <w:szCs w:val="18"/>
              </w:rPr>
            </w:pPr>
          </w:p>
        </w:tc>
      </w:tr>
    </w:tbl>
    <w:p w14:paraId="47064765" w14:textId="77777777" w:rsidR="000A72CE" w:rsidRDefault="000A72CE" w:rsidP="000A72CE"/>
    <w:p w14:paraId="56EDC714" w14:textId="57611295" w:rsidR="000A72CE" w:rsidRDefault="00C84493" w:rsidP="00E30B8F">
      <w:pPr>
        <w:pStyle w:val="Heading2"/>
      </w:pPr>
      <w:r>
        <w:br w:type="page"/>
      </w:r>
      <w:bookmarkStart w:id="10664" w:name="_Toc189491329"/>
      <w:r w:rsidR="000A72CE">
        <w:lastRenderedPageBreak/>
        <w:t>Detection of Areas for which Special Conditions Exist - Use of largest scale available – Monitoring Mode</w:t>
      </w:r>
      <w:bookmarkEnd w:id="1066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0"/>
        <w:gridCol w:w="2355"/>
      </w:tblGrid>
      <w:tr w:rsidR="000A72CE" w14:paraId="5856665D" w14:textId="77777777" w:rsidTr="00111DC7">
        <w:trPr>
          <w:trHeight w:val="454"/>
          <w:tblHeader/>
        </w:trPr>
        <w:tc>
          <w:tcPr>
            <w:tcW w:w="2381" w:type="dxa"/>
            <w:shd w:val="clear" w:color="auto" w:fill="BFBFBF" w:themeFill="background1" w:themeFillShade="BF"/>
            <w:vAlign w:val="center"/>
          </w:tcPr>
          <w:p w14:paraId="7AFB3EDA" w14:textId="77777777" w:rsidR="000A72CE" w:rsidRPr="004065B1" w:rsidRDefault="000A72CE" w:rsidP="008A1BCC">
            <w:r w:rsidRPr="000A066E">
              <w:rPr>
                <w:b/>
              </w:rPr>
              <w:t>Test Reference</w:t>
            </w:r>
          </w:p>
        </w:tc>
        <w:tc>
          <w:tcPr>
            <w:tcW w:w="2381" w:type="dxa"/>
            <w:shd w:val="clear" w:color="auto" w:fill="FFFFFF" w:themeFill="background1"/>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BFBFBF" w:themeFill="background1" w:themeFillShade="BF"/>
            <w:vAlign w:val="center"/>
          </w:tcPr>
          <w:p w14:paraId="0E02801E" w14:textId="77777777" w:rsidR="000A72CE" w:rsidRPr="004065B1" w:rsidRDefault="000A72CE" w:rsidP="008A1BCC">
            <w:r w:rsidRPr="000A066E">
              <w:rPr>
                <w:b/>
              </w:rPr>
              <w:t>IHO Reference</w:t>
            </w:r>
          </w:p>
        </w:tc>
        <w:tc>
          <w:tcPr>
            <w:tcW w:w="2382" w:type="dxa"/>
            <w:shd w:val="clear" w:color="auto" w:fill="FFFFFF" w:themeFill="background1"/>
            <w:vAlign w:val="center"/>
          </w:tcPr>
          <w:p w14:paraId="10F9C064" w14:textId="46E2B000" w:rsidR="000A72CE" w:rsidRPr="00111DC7" w:rsidRDefault="00111DC7" w:rsidP="00111DC7">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0A72CE" w14:paraId="2C474D65" w14:textId="77777777" w:rsidTr="001570A4">
        <w:trPr>
          <w:tblHeader/>
        </w:trPr>
        <w:tc>
          <w:tcPr>
            <w:tcW w:w="9526" w:type="dxa"/>
            <w:gridSpan w:val="4"/>
            <w:shd w:val="clear" w:color="auto" w:fill="BFBFBF" w:themeFill="background1" w:themeFillShade="BF"/>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1570A4">
        <w:trPr>
          <w:tblHeader/>
        </w:trPr>
        <w:tc>
          <w:tcPr>
            <w:tcW w:w="9526" w:type="dxa"/>
            <w:gridSpan w:val="4"/>
            <w:shd w:val="clear" w:color="auto" w:fill="BFBFBF" w:themeFill="background1" w:themeFillShade="BF"/>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1570A4">
        <w:trPr>
          <w:tblHeader/>
        </w:trPr>
        <w:tc>
          <w:tcPr>
            <w:tcW w:w="9526" w:type="dxa"/>
            <w:gridSpan w:val="4"/>
            <w:shd w:val="clear" w:color="auto" w:fill="BFBFBF" w:themeFill="background1" w:themeFillShade="BF"/>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1570A4">
        <w:trPr>
          <w:tblHeader/>
        </w:trPr>
        <w:tc>
          <w:tcPr>
            <w:tcW w:w="9526" w:type="dxa"/>
            <w:gridSpan w:val="4"/>
            <w:tcBorders>
              <w:bottom w:val="single" w:sz="4" w:space="0" w:color="auto"/>
            </w:tcBorders>
            <w:shd w:val="clear" w:color="auto" w:fill="BFBFBF" w:themeFill="background1" w:themeFillShade="BF"/>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0665" w:name="_Toc189491330"/>
      <w:r>
        <w:lastRenderedPageBreak/>
        <w:t>Detection and Notification of the Safety Contour</w:t>
      </w:r>
      <w:bookmarkEnd w:id="10665"/>
    </w:p>
    <w:p w14:paraId="30EC8AA9" w14:textId="4AD6B429" w:rsidR="000A72CE" w:rsidRPr="00111DC7" w:rsidRDefault="000A72CE" w:rsidP="00E30B8F">
      <w:pPr>
        <w:pStyle w:val="Heading2"/>
      </w:pPr>
      <w:bookmarkStart w:id="10666" w:name="_Toc189491331"/>
      <w:r w:rsidRPr="00111DC7">
        <w:t xml:space="preserve">Detection and Notification of the </w:t>
      </w:r>
      <w:r w:rsidR="0069033B" w:rsidRPr="00111DC7">
        <w:t xml:space="preserve">Safety Contour </w:t>
      </w:r>
      <w:r w:rsidRPr="00111DC7">
        <w:t>- Basic test</w:t>
      </w:r>
      <w:bookmarkEnd w:id="10666"/>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5B091F90"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46871C0"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E0BD38" w14:textId="3178D62D" w:rsidR="001570A4" w:rsidRPr="00C87169" w:rsidRDefault="00C87366" w:rsidP="00541D1A">
            <w:pPr>
              <w:jc w:val="center"/>
              <w:rPr>
                <w:rFonts w:cs="Arial"/>
                <w:bCs/>
              </w:rPr>
            </w:pPr>
            <w:proofErr w:type="spellStart"/>
            <w:r>
              <w:t>SafetyContour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C811D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B605E2A" w14:textId="23BF9258" w:rsidR="001570A4" w:rsidRP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111DC7">
              <w:rPr>
                <w:rFonts w:ascii="Calibri" w:hAnsi="Calibri" w:cs="Calibri"/>
                <w:color w:val="000000"/>
                <w:sz w:val="22"/>
                <w:szCs w:val="22"/>
              </w:rPr>
              <w:t>10</w:t>
            </w:r>
            <w:r>
              <w:rPr>
                <w:rFonts w:ascii="Calibri" w:hAnsi="Calibri" w:cs="Calibri"/>
                <w:color w:val="000000"/>
                <w:sz w:val="22"/>
                <w:szCs w:val="22"/>
              </w:rPr>
              <w:t>.</w:t>
            </w:r>
            <w:r w:rsidR="00111DC7">
              <w:rPr>
                <w:rFonts w:ascii="Calibri" w:hAnsi="Calibri" w:cs="Calibri"/>
                <w:color w:val="000000"/>
                <w:sz w:val="22"/>
                <w:szCs w:val="22"/>
              </w:rPr>
              <w:t>9</w:t>
            </w:r>
          </w:p>
        </w:tc>
      </w:tr>
      <w:tr w:rsidR="001570A4" w:rsidRPr="00340B0D" w14:paraId="6B6AA606"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0CBAE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0C07DE7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5703547" w14:textId="77777777" w:rsidR="001570A4" w:rsidRPr="009C22F4" w:rsidRDefault="001570A4" w:rsidP="00541D1A">
            <w:pPr>
              <w:rPr>
                <w:rFonts w:cs="Arial"/>
                <w:i/>
              </w:rPr>
            </w:pPr>
          </w:p>
          <w:p w14:paraId="73C8ED4A" w14:textId="180A534A" w:rsidR="003361B3" w:rsidRPr="00A53E84" w:rsidRDefault="003361B3" w:rsidP="003361B3">
            <w:pPr>
              <w:jc w:val="left"/>
              <w:rPr>
                <w:i/>
              </w:rPr>
            </w:pPr>
            <w:r w:rsidRPr="00A53E84">
              <w:rPr>
                <w:i/>
              </w:rPr>
              <w:t xml:space="preserve">The purpose of this test is to verify by observation that ECDIS provides an appropriate indication when the Mariner plans a route across an own ship's safety contour. The </w:t>
            </w:r>
            <w:r>
              <w:rPr>
                <w:i/>
              </w:rPr>
              <w:t>features</w:t>
            </w:r>
            <w:r w:rsidRPr="00A53E84">
              <w:rPr>
                <w:i/>
              </w:rPr>
              <w:t xml:space="preserve"> satisfying the conditions for this test are listed in </w:t>
            </w:r>
            <w:r>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Pr>
                <w:i/>
              </w:rPr>
              <w:t>dataset</w:t>
            </w:r>
            <w:r w:rsidRPr="00A53E84">
              <w:rPr>
                <w:i/>
              </w:rPr>
              <w:t xml:space="preserve"> </w:t>
            </w:r>
            <w:r>
              <w:rPr>
                <w:i/>
              </w:rPr>
              <w:t>101AA00</w:t>
            </w:r>
            <w:r w:rsidRPr="00A53E84">
              <w:rPr>
                <w:i/>
              </w:rPr>
              <w:t>SAFCO.000.</w:t>
            </w:r>
          </w:p>
          <w:p w14:paraId="6CB8E3CB" w14:textId="77777777" w:rsidR="001570A4" w:rsidRPr="009C22F4" w:rsidRDefault="001570A4" w:rsidP="00541D1A">
            <w:pPr>
              <w:rPr>
                <w:rFonts w:cs="Arial"/>
                <w:i/>
              </w:rPr>
            </w:pPr>
          </w:p>
        </w:tc>
      </w:tr>
      <w:tr w:rsidR="001570A4" w:rsidRPr="00340B0D" w14:paraId="5462331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DDDC9"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26ACF4"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64F201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8E3226" w14:textId="77777777" w:rsidR="001570A4" w:rsidRPr="00340B0D" w:rsidRDefault="001570A4" w:rsidP="00541D1A">
            <w:pPr>
              <w:jc w:val="center"/>
              <w:rPr>
                <w:rFonts w:cs="Arial"/>
                <w:b/>
                <w:bCs/>
                <w:sz w:val="18"/>
                <w:szCs w:val="18"/>
              </w:rPr>
            </w:pPr>
          </w:p>
        </w:tc>
      </w:tr>
      <w:tr w:rsidR="001570A4" w:rsidRPr="00340B0D" w14:paraId="0F42584E"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CC5DB9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0D87011C" w14:textId="77777777" w:rsidR="001570A4" w:rsidRPr="00340B0D" w:rsidRDefault="001570A4" w:rsidP="00541D1A">
            <w:pPr>
              <w:rPr>
                <w:rFonts w:cs="Arial"/>
                <w:sz w:val="18"/>
                <w:szCs w:val="18"/>
              </w:rPr>
            </w:pPr>
          </w:p>
        </w:tc>
      </w:tr>
      <w:tr w:rsidR="001570A4" w:rsidRPr="00340B0D" w14:paraId="5682C39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F426699"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166F99D" w14:textId="77777777" w:rsidR="001570A4" w:rsidRPr="00340B0D" w:rsidRDefault="001570A4" w:rsidP="00541D1A">
            <w:pPr>
              <w:rPr>
                <w:rFonts w:cs="Arial"/>
                <w:sz w:val="18"/>
                <w:szCs w:val="18"/>
              </w:rPr>
            </w:pPr>
          </w:p>
        </w:tc>
      </w:tr>
      <w:tr w:rsidR="001570A4" w:rsidRPr="00340B0D" w14:paraId="60B5F793"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96639A"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77EC6E"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E5BDEEA" w14:textId="77777777" w:rsidTr="00C87366">
        <w:sdt>
          <w:sdtPr>
            <w:rPr>
              <w:rFonts w:cs="Arial"/>
              <w:sz w:val="18"/>
              <w:szCs w:val="18"/>
            </w:rPr>
            <w:alias w:val="Diplay Category"/>
            <w:tag w:val="Diplay Categor"/>
            <w:id w:val="2060280779"/>
            <w:placeholder>
              <w:docPart w:val="1E696AB5AC4E4521903EF1FDCB436D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FE7A469"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49B1A1A"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3D4515A3" w14:textId="77777777" w:rsidR="001570A4" w:rsidRPr="00340B0D" w:rsidRDefault="001570A4" w:rsidP="00541D1A">
            <w:pPr>
              <w:jc w:val="center"/>
              <w:rPr>
                <w:rFonts w:cs="Arial"/>
                <w:sz w:val="18"/>
                <w:szCs w:val="18"/>
              </w:rPr>
            </w:pPr>
          </w:p>
        </w:tc>
      </w:tr>
      <w:tr w:rsidR="001570A4" w:rsidRPr="00340B0D" w14:paraId="13D3C11D"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583828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1339F34"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146F7B24" w14:textId="77777777" w:rsidR="001570A4" w:rsidRPr="00340B0D" w:rsidRDefault="001570A4" w:rsidP="00541D1A">
            <w:pPr>
              <w:jc w:val="center"/>
              <w:rPr>
                <w:rFonts w:cs="Arial"/>
                <w:sz w:val="18"/>
                <w:szCs w:val="18"/>
              </w:rPr>
            </w:pPr>
          </w:p>
        </w:tc>
      </w:tr>
      <w:tr w:rsidR="001570A4" w:rsidRPr="00340B0D" w14:paraId="1D21818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A42F61"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BA7E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9E1FF0"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543C01E5" w14:textId="77777777" w:rsidR="001570A4" w:rsidRPr="00340B0D" w:rsidRDefault="001570A4" w:rsidP="00541D1A">
            <w:pPr>
              <w:jc w:val="center"/>
              <w:rPr>
                <w:rFonts w:cs="Arial"/>
                <w:sz w:val="18"/>
                <w:szCs w:val="18"/>
              </w:rPr>
            </w:pPr>
          </w:p>
        </w:tc>
      </w:tr>
      <w:tr w:rsidR="001570A4" w:rsidRPr="00340B0D" w14:paraId="57FC078D"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257D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A046A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C3E21D"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AC66420" w14:textId="77777777" w:rsidR="001570A4" w:rsidRPr="00340B0D" w:rsidRDefault="001570A4" w:rsidP="00541D1A">
            <w:pPr>
              <w:jc w:val="center"/>
              <w:rPr>
                <w:rFonts w:cs="Arial"/>
                <w:sz w:val="18"/>
                <w:szCs w:val="18"/>
              </w:rPr>
            </w:pPr>
          </w:p>
        </w:tc>
      </w:tr>
      <w:tr w:rsidR="001570A4" w:rsidRPr="00340B0D" w14:paraId="30FE19E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BA83A9"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59E9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646315"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4A3A132A" w14:textId="77777777" w:rsidR="001570A4" w:rsidRPr="00340B0D" w:rsidRDefault="001570A4" w:rsidP="00541D1A">
            <w:pPr>
              <w:jc w:val="center"/>
              <w:rPr>
                <w:rFonts w:cs="Arial"/>
                <w:sz w:val="18"/>
                <w:szCs w:val="18"/>
              </w:rPr>
            </w:pPr>
          </w:p>
        </w:tc>
      </w:tr>
      <w:tr w:rsidR="001570A4" w:rsidRPr="00340B0D" w14:paraId="64ED9AE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33D4F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7D9D6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80BA566"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01D50A02" w14:textId="77777777" w:rsidR="001570A4" w:rsidRPr="00340B0D" w:rsidRDefault="001570A4" w:rsidP="00541D1A">
            <w:pPr>
              <w:jc w:val="center"/>
              <w:rPr>
                <w:rFonts w:cs="Arial"/>
                <w:sz w:val="18"/>
                <w:szCs w:val="18"/>
              </w:rPr>
            </w:pPr>
          </w:p>
        </w:tc>
      </w:tr>
      <w:tr w:rsidR="001570A4" w:rsidRPr="00340B0D" w14:paraId="4996237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5DA31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47435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EE1B3E"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1E9808CB" w14:textId="77777777" w:rsidR="001570A4" w:rsidRPr="00340B0D" w:rsidRDefault="001570A4" w:rsidP="00541D1A">
            <w:pPr>
              <w:jc w:val="center"/>
              <w:rPr>
                <w:rFonts w:cs="Arial"/>
                <w:sz w:val="18"/>
                <w:szCs w:val="18"/>
              </w:rPr>
            </w:pPr>
          </w:p>
        </w:tc>
      </w:tr>
      <w:tr w:rsidR="001570A4" w:rsidRPr="00340B0D" w14:paraId="2AE50881"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B96A0"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2E3E6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71D0427"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2F354D58" w14:textId="77777777" w:rsidR="001570A4" w:rsidRPr="00340B0D" w:rsidRDefault="001570A4" w:rsidP="00541D1A">
            <w:pPr>
              <w:jc w:val="center"/>
              <w:rPr>
                <w:rFonts w:cs="Arial"/>
                <w:sz w:val="18"/>
                <w:szCs w:val="18"/>
              </w:rPr>
            </w:pPr>
          </w:p>
        </w:tc>
      </w:tr>
      <w:tr w:rsidR="001570A4" w:rsidRPr="00340B0D" w14:paraId="377D6F8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84070B"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0F041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1CD10E"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6A8CD2BC" w14:textId="77777777" w:rsidR="001570A4" w:rsidRPr="00340B0D" w:rsidRDefault="001570A4" w:rsidP="00541D1A">
            <w:pPr>
              <w:jc w:val="center"/>
              <w:rPr>
                <w:rFonts w:cs="Arial"/>
                <w:sz w:val="18"/>
                <w:szCs w:val="18"/>
              </w:rPr>
            </w:pPr>
          </w:p>
        </w:tc>
      </w:tr>
      <w:tr w:rsidR="001570A4" w:rsidRPr="00340B0D" w14:paraId="1D625B3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2C8A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BE9F8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8FB693E"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10014FE2" w14:textId="77777777" w:rsidR="001570A4" w:rsidRPr="00340B0D" w:rsidRDefault="001570A4" w:rsidP="00541D1A">
            <w:pPr>
              <w:jc w:val="center"/>
              <w:rPr>
                <w:rFonts w:cs="Arial"/>
                <w:sz w:val="18"/>
                <w:szCs w:val="18"/>
              </w:rPr>
            </w:pPr>
          </w:p>
        </w:tc>
      </w:tr>
      <w:tr w:rsidR="001570A4" w:rsidRPr="00340B0D" w14:paraId="54ED0FC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51CC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A94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AECFBB"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563E8F7" w14:textId="77777777" w:rsidR="001570A4" w:rsidRPr="00340B0D" w:rsidRDefault="001570A4" w:rsidP="00541D1A">
            <w:pPr>
              <w:jc w:val="center"/>
              <w:rPr>
                <w:rFonts w:cs="Arial"/>
                <w:sz w:val="18"/>
                <w:szCs w:val="18"/>
              </w:rPr>
            </w:pPr>
          </w:p>
        </w:tc>
      </w:tr>
      <w:tr w:rsidR="001570A4" w:rsidRPr="00340B0D" w14:paraId="737CE76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82A95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A778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BFDC72"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0278E885" w14:textId="77777777" w:rsidR="001570A4" w:rsidRPr="00340B0D" w:rsidRDefault="001570A4" w:rsidP="00541D1A">
            <w:pPr>
              <w:jc w:val="center"/>
              <w:rPr>
                <w:rFonts w:cs="Arial"/>
                <w:sz w:val="18"/>
                <w:szCs w:val="18"/>
              </w:rPr>
            </w:pPr>
          </w:p>
        </w:tc>
      </w:tr>
      <w:tr w:rsidR="001570A4" w:rsidRPr="00340B0D" w14:paraId="61B39B7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C5E69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2AD6D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0B63E"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ADC54F2" w14:textId="77777777" w:rsidR="001570A4" w:rsidRPr="00340B0D" w:rsidRDefault="001570A4" w:rsidP="00541D1A">
            <w:pPr>
              <w:jc w:val="center"/>
              <w:rPr>
                <w:rFonts w:cs="Arial"/>
                <w:sz w:val="18"/>
                <w:szCs w:val="18"/>
              </w:rPr>
            </w:pPr>
          </w:p>
        </w:tc>
      </w:tr>
      <w:tr w:rsidR="001570A4" w:rsidRPr="00340B0D" w14:paraId="2DE95945"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25FC5A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2E4B9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5E16DB56" w14:textId="77777777" w:rsidR="001570A4" w:rsidRPr="00340B0D" w:rsidRDefault="001570A4" w:rsidP="00541D1A">
            <w:pPr>
              <w:jc w:val="center"/>
              <w:rPr>
                <w:rFonts w:cs="Arial"/>
                <w:sz w:val="18"/>
                <w:szCs w:val="18"/>
              </w:rPr>
            </w:pPr>
          </w:p>
        </w:tc>
      </w:tr>
      <w:tr w:rsidR="001570A4" w:rsidRPr="00340B0D" w14:paraId="0D1ECFA9" w14:textId="77777777" w:rsidTr="00C87366">
        <w:sdt>
          <w:sdtPr>
            <w:rPr>
              <w:rFonts w:cs="Arial"/>
              <w:sz w:val="18"/>
              <w:szCs w:val="18"/>
            </w:rPr>
            <w:alias w:val="Palette"/>
            <w:tag w:val="Palette"/>
            <w:id w:val="-931047009"/>
            <w:placeholder>
              <w:docPart w:val="E2421109E0A34490B73B56D83AE83A6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C127C8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C40971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4F243C5" w14:textId="77777777" w:rsidR="001570A4" w:rsidRPr="00340B0D" w:rsidRDefault="001570A4" w:rsidP="00541D1A">
            <w:pPr>
              <w:jc w:val="center"/>
              <w:rPr>
                <w:rFonts w:cs="Arial"/>
                <w:sz w:val="18"/>
                <w:szCs w:val="18"/>
              </w:rPr>
            </w:pPr>
          </w:p>
        </w:tc>
      </w:tr>
      <w:tr w:rsidR="001570A4" w:rsidRPr="00340B0D" w14:paraId="2C8C54B3"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2113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9E5F1B0"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2575A01E" w14:textId="77777777" w:rsidR="001570A4" w:rsidRPr="00340B0D" w:rsidRDefault="001570A4" w:rsidP="00541D1A">
            <w:pPr>
              <w:jc w:val="center"/>
              <w:rPr>
                <w:rFonts w:cs="Arial"/>
                <w:sz w:val="18"/>
                <w:szCs w:val="18"/>
              </w:rPr>
            </w:pPr>
          </w:p>
        </w:tc>
      </w:tr>
      <w:tr w:rsidR="001570A4" w:rsidRPr="00340B0D" w14:paraId="3D824383"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1E9A1A8A"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18F8ECDD"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20A38DC3" w14:textId="77777777" w:rsidR="001570A4" w:rsidRPr="00340B0D" w:rsidRDefault="001570A4" w:rsidP="00541D1A">
            <w:pPr>
              <w:jc w:val="center"/>
              <w:rPr>
                <w:rFonts w:cs="Arial"/>
                <w:sz w:val="18"/>
                <w:szCs w:val="18"/>
              </w:rPr>
            </w:pPr>
          </w:p>
        </w:tc>
      </w:tr>
      <w:tr w:rsidR="001570A4" w:rsidRPr="00340B0D" w14:paraId="75C47FE5"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964D1FB"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586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55FF54D" w14:textId="77777777" w:rsidTr="00C87366">
        <w:trPr>
          <w:trHeight w:val="287"/>
        </w:trPr>
        <w:tc>
          <w:tcPr>
            <w:tcW w:w="1789" w:type="dxa"/>
            <w:tcBorders>
              <w:left w:val="single" w:sz="12" w:space="0" w:color="auto"/>
              <w:bottom w:val="single" w:sz="4" w:space="0" w:color="auto"/>
            </w:tcBorders>
          </w:tcPr>
          <w:p w14:paraId="0E6B668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9495070"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9FBB25"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36DB47D8" w14:textId="77777777" w:rsidR="001570A4" w:rsidRPr="00C87169" w:rsidRDefault="001570A4" w:rsidP="00541D1A">
            <w:pPr>
              <w:rPr>
                <w:rFonts w:cs="Arial"/>
              </w:rPr>
            </w:pPr>
          </w:p>
        </w:tc>
      </w:tr>
      <w:tr w:rsidR="001570A4" w:rsidRPr="00340B0D" w14:paraId="15AF0983" w14:textId="77777777" w:rsidTr="00C87366">
        <w:tc>
          <w:tcPr>
            <w:tcW w:w="1789" w:type="dxa"/>
            <w:tcBorders>
              <w:left w:val="single" w:sz="12" w:space="0" w:color="auto"/>
              <w:bottom w:val="single" w:sz="4" w:space="0" w:color="auto"/>
            </w:tcBorders>
          </w:tcPr>
          <w:p w14:paraId="1D52378F"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62A1F5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016E3A"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6EE7944"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D797FFE"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0C97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92ED378"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4737C6F" w14:textId="77777777" w:rsidR="001570A4" w:rsidRPr="00340B0D" w:rsidRDefault="001570A4" w:rsidP="00541D1A">
            <w:pPr>
              <w:rPr>
                <w:rFonts w:cs="Arial"/>
                <w:sz w:val="18"/>
                <w:szCs w:val="18"/>
              </w:rPr>
            </w:pPr>
          </w:p>
        </w:tc>
      </w:tr>
      <w:tr w:rsidR="001570A4" w:rsidRPr="00340B0D" w14:paraId="792261D7"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69303306" w14:textId="77777777" w:rsidR="001570A4" w:rsidRPr="00340B0D" w:rsidRDefault="001570A4" w:rsidP="00541D1A">
            <w:pPr>
              <w:rPr>
                <w:rFonts w:cs="Arial"/>
                <w:sz w:val="18"/>
                <w:szCs w:val="18"/>
              </w:rPr>
            </w:pPr>
          </w:p>
        </w:tc>
      </w:tr>
      <w:tr w:rsidR="001570A4" w:rsidRPr="00340B0D" w14:paraId="0C6015A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106E3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7A6F123"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2BAF49"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F07AE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82EF34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A7DBF0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5165E5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EE20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2FA35635" w14:textId="77777777" w:rsidR="001570A4" w:rsidRPr="00340B0D" w:rsidRDefault="001570A4" w:rsidP="00541D1A">
            <w:pPr>
              <w:rPr>
                <w:rFonts w:cs="Arial"/>
                <w:sz w:val="18"/>
                <w:szCs w:val="18"/>
              </w:rPr>
            </w:pPr>
          </w:p>
        </w:tc>
      </w:tr>
      <w:tr w:rsidR="001570A4" w:rsidRPr="00340B0D" w14:paraId="15A6F27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C38350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3570A8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3BFE1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418E92EA" w14:textId="77777777" w:rsidR="001570A4" w:rsidRPr="00340B0D" w:rsidRDefault="001570A4" w:rsidP="00541D1A">
            <w:pPr>
              <w:rPr>
                <w:rFonts w:cs="Arial"/>
                <w:sz w:val="18"/>
                <w:szCs w:val="18"/>
              </w:rPr>
            </w:pPr>
          </w:p>
        </w:tc>
      </w:tr>
      <w:tr w:rsidR="001570A4" w:rsidRPr="00340B0D" w14:paraId="7C71A0E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40AFFEA5"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AC8C3C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0A855A"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05AA970E" w14:textId="77777777" w:rsidR="001570A4" w:rsidRPr="00340B0D" w:rsidRDefault="001570A4" w:rsidP="00541D1A">
            <w:pPr>
              <w:rPr>
                <w:rFonts w:cs="Arial"/>
                <w:sz w:val="18"/>
                <w:szCs w:val="18"/>
              </w:rPr>
            </w:pPr>
          </w:p>
        </w:tc>
      </w:tr>
      <w:tr w:rsidR="001570A4" w:rsidRPr="00340B0D" w14:paraId="5540E2D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E363C7F"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1BB9CB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78FF3D"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4DE4954F" w14:textId="77777777" w:rsidR="001570A4" w:rsidRPr="00340B0D" w:rsidRDefault="001570A4" w:rsidP="00541D1A">
            <w:pPr>
              <w:rPr>
                <w:rFonts w:cs="Arial"/>
                <w:sz w:val="18"/>
                <w:szCs w:val="18"/>
              </w:rPr>
            </w:pPr>
          </w:p>
        </w:tc>
      </w:tr>
      <w:tr w:rsidR="001570A4" w:rsidRPr="00340B0D" w14:paraId="2E51A927"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54B6EEE"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9EB80F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BF8222"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FF03C9A" w14:textId="77777777" w:rsidR="001570A4" w:rsidRPr="00340B0D" w:rsidRDefault="001570A4" w:rsidP="00541D1A">
            <w:pPr>
              <w:rPr>
                <w:rFonts w:cs="Arial"/>
                <w:sz w:val="18"/>
                <w:szCs w:val="18"/>
              </w:rPr>
            </w:pPr>
          </w:p>
        </w:tc>
      </w:tr>
      <w:tr w:rsidR="001570A4" w:rsidRPr="00340B0D" w14:paraId="4A6A4A9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DD30268"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30FFC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68578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08F21708" w14:textId="77777777" w:rsidR="001570A4" w:rsidRPr="00340B0D" w:rsidRDefault="001570A4" w:rsidP="00541D1A">
            <w:pPr>
              <w:rPr>
                <w:rFonts w:cs="Arial"/>
                <w:sz w:val="18"/>
                <w:szCs w:val="18"/>
              </w:rPr>
            </w:pPr>
          </w:p>
        </w:tc>
      </w:tr>
      <w:tr w:rsidR="001570A4" w:rsidRPr="00340B0D" w14:paraId="657C9A3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ABCAE5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37A1D5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C59B74"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DE99817" w14:textId="77777777" w:rsidR="001570A4" w:rsidRPr="00340B0D" w:rsidRDefault="001570A4" w:rsidP="00541D1A">
            <w:pPr>
              <w:rPr>
                <w:rFonts w:cs="Arial"/>
                <w:sz w:val="18"/>
                <w:szCs w:val="18"/>
              </w:rPr>
            </w:pPr>
          </w:p>
        </w:tc>
      </w:tr>
      <w:tr w:rsidR="001570A4" w:rsidRPr="00340B0D" w14:paraId="626A4FA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8355DD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5CDDF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FBCFC44"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00268FE1" w14:textId="77777777" w:rsidR="001570A4" w:rsidRPr="00340B0D" w:rsidRDefault="001570A4" w:rsidP="00541D1A">
            <w:pPr>
              <w:rPr>
                <w:rFonts w:cs="Arial"/>
                <w:sz w:val="18"/>
                <w:szCs w:val="18"/>
              </w:rPr>
            </w:pPr>
          </w:p>
        </w:tc>
      </w:tr>
      <w:tr w:rsidR="001570A4" w:rsidRPr="00340B0D" w14:paraId="332AC4B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7F8EBF"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F93F0A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842A83"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E5F902B" w14:textId="77777777" w:rsidR="001570A4" w:rsidRPr="00340B0D" w:rsidRDefault="001570A4" w:rsidP="00541D1A">
            <w:pPr>
              <w:rPr>
                <w:rFonts w:cs="Arial"/>
                <w:sz w:val="18"/>
                <w:szCs w:val="18"/>
              </w:rPr>
            </w:pPr>
          </w:p>
        </w:tc>
      </w:tr>
      <w:tr w:rsidR="001570A4" w:rsidRPr="00340B0D" w14:paraId="0788397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ACAA86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BAC64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85E86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F31E0C2" w14:textId="77777777" w:rsidR="001570A4" w:rsidRPr="00340B0D" w:rsidRDefault="001570A4" w:rsidP="00541D1A">
            <w:pPr>
              <w:rPr>
                <w:rFonts w:cs="Arial"/>
                <w:sz w:val="18"/>
                <w:szCs w:val="18"/>
              </w:rPr>
            </w:pPr>
          </w:p>
        </w:tc>
      </w:tr>
      <w:tr w:rsidR="001570A4" w:rsidRPr="00340B0D" w14:paraId="19FA3BA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01031B1"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84F09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1A0E1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19B32D7" w14:textId="77777777" w:rsidR="001570A4" w:rsidRPr="00340B0D" w:rsidRDefault="001570A4" w:rsidP="00541D1A">
            <w:pPr>
              <w:rPr>
                <w:rFonts w:cs="Arial"/>
                <w:sz w:val="18"/>
                <w:szCs w:val="18"/>
              </w:rPr>
            </w:pPr>
          </w:p>
        </w:tc>
      </w:tr>
      <w:tr w:rsidR="001570A4" w:rsidRPr="00340B0D" w14:paraId="3CEE206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FCF051B"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03A0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A368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107A3FCC" w14:textId="77777777" w:rsidR="001570A4" w:rsidRPr="00340B0D" w:rsidRDefault="001570A4" w:rsidP="00541D1A">
            <w:pPr>
              <w:rPr>
                <w:rFonts w:cs="Arial"/>
                <w:sz w:val="18"/>
                <w:szCs w:val="18"/>
              </w:rPr>
            </w:pPr>
          </w:p>
        </w:tc>
      </w:tr>
      <w:tr w:rsidR="001570A4" w:rsidRPr="00340B0D" w14:paraId="040F3313"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165E8243"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2B8129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AAD106E"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4C5C17F0" w14:textId="77777777" w:rsidR="001570A4" w:rsidRPr="00340B0D" w:rsidRDefault="001570A4" w:rsidP="00541D1A">
            <w:pPr>
              <w:rPr>
                <w:rFonts w:cs="Arial"/>
                <w:sz w:val="18"/>
                <w:szCs w:val="18"/>
              </w:rPr>
            </w:pPr>
          </w:p>
        </w:tc>
      </w:tr>
      <w:tr w:rsidR="001570A4" w:rsidRPr="00340B0D" w14:paraId="33532B18"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6270E0F"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00671C1"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A902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6DD261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0B6CB2"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A559374" w14:textId="77777777" w:rsidR="001570A4" w:rsidRPr="00340B0D" w:rsidRDefault="001570A4" w:rsidP="00541D1A">
            <w:pPr>
              <w:rPr>
                <w:rFonts w:cs="Arial"/>
                <w:sz w:val="18"/>
                <w:szCs w:val="18"/>
              </w:rPr>
            </w:pPr>
          </w:p>
        </w:tc>
      </w:tr>
      <w:tr w:rsidR="001570A4" w:rsidRPr="00340B0D" w14:paraId="465975F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46BDD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EED10C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A9AD4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369A130" w14:textId="77777777" w:rsidR="001570A4" w:rsidRPr="00340B0D" w:rsidRDefault="001570A4" w:rsidP="00541D1A">
            <w:pPr>
              <w:rPr>
                <w:rFonts w:cs="Arial"/>
                <w:sz w:val="18"/>
                <w:szCs w:val="18"/>
              </w:rPr>
            </w:pPr>
          </w:p>
        </w:tc>
      </w:tr>
      <w:tr w:rsidR="001570A4" w:rsidRPr="00340B0D" w14:paraId="20990A4D"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107D0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DB331B1"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A2CEB97" w14:textId="77777777" w:rsidR="001570A4" w:rsidRDefault="001570A4" w:rsidP="00541D1A">
            <w:pPr>
              <w:rPr>
                <w:rFonts w:cs="Arial"/>
                <w:sz w:val="18"/>
                <w:szCs w:val="18"/>
              </w:rPr>
            </w:pPr>
          </w:p>
          <w:p w14:paraId="4B6F6574" w14:textId="77777777" w:rsidR="00C87366" w:rsidRPr="00A53E84" w:rsidRDefault="00C87366" w:rsidP="00C87366">
            <w:pPr>
              <w:jc w:val="left"/>
              <w:rPr>
                <w:i/>
              </w:rPr>
            </w:pPr>
          </w:p>
          <w:p w14:paraId="1856BB80" w14:textId="0B93E1AB" w:rsidR="001570A4" w:rsidRPr="00110428" w:rsidRDefault="00C87366" w:rsidP="00C87366">
            <w:pPr>
              <w:rPr>
                <w:rFonts w:cs="Arial"/>
              </w:rPr>
            </w:pPr>
            <w:r w:rsidRPr="00A53E84">
              <w:rPr>
                <w:i/>
              </w:rPr>
              <w:t xml:space="preserve">This test is performed by loading the test cell </w:t>
            </w:r>
            <w:r>
              <w:rPr>
                <w:i/>
              </w:rPr>
              <w:t>101AA00</w:t>
            </w:r>
            <w:r w:rsidRPr="00A53E84">
              <w:rPr>
                <w:i/>
              </w:rPr>
              <w:t>SAFCO.000, manually creating a route connecting all way points between feature</w:t>
            </w:r>
            <w:r>
              <w:rPr>
                <w:i/>
              </w:rPr>
              <w:t>s</w:t>
            </w:r>
            <w:r w:rsidRPr="00A53E84">
              <w:rPr>
                <w:i/>
              </w:rPr>
              <w:t xml:space="preserve"> marked as WP1 through WP4 and checking display against the corresponding graphical plot</w:t>
            </w:r>
          </w:p>
          <w:p w14:paraId="5263E774" w14:textId="77777777" w:rsidR="001570A4" w:rsidRPr="00340B0D" w:rsidRDefault="001570A4" w:rsidP="00541D1A">
            <w:pPr>
              <w:rPr>
                <w:rFonts w:cs="Arial"/>
                <w:sz w:val="18"/>
                <w:szCs w:val="18"/>
              </w:rPr>
            </w:pPr>
          </w:p>
        </w:tc>
      </w:tr>
      <w:tr w:rsidR="001570A4" w:rsidRPr="00340B0D" w14:paraId="40DF9D50"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E864A5D"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CFE6C62"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7F269C" w14:textId="77777777" w:rsidR="001570A4" w:rsidRDefault="001570A4" w:rsidP="00541D1A">
            <w:pPr>
              <w:rPr>
                <w:rFonts w:cs="Arial"/>
                <w:b/>
                <w:bCs/>
              </w:rPr>
            </w:pPr>
          </w:p>
          <w:p w14:paraId="1A642284" w14:textId="77777777" w:rsidR="00C87366" w:rsidRPr="00A53E84" w:rsidRDefault="00C87366" w:rsidP="00C87366">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proofErr w:type="spellEnd"/>
          </w:p>
          <w:p w14:paraId="0E8CEF82" w14:textId="77777777" w:rsidR="00C87366" w:rsidRPr="00E012C8" w:rsidRDefault="00C87366" w:rsidP="00C87366">
            <w:pPr>
              <w:pStyle w:val="ListParagraph"/>
              <w:numPr>
                <w:ilvl w:val="0"/>
                <w:numId w:val="40"/>
              </w:numPr>
              <w:rPr>
                <w:i/>
              </w:rPr>
            </w:pPr>
            <w:r w:rsidRPr="00E012C8">
              <w:rPr>
                <w:i/>
              </w:rPr>
              <w:t>Select Display Category Other</w:t>
            </w:r>
          </w:p>
          <w:p w14:paraId="4FCD01A0" w14:textId="77777777" w:rsidR="00C87366" w:rsidRPr="00E012C8" w:rsidRDefault="00C87366" w:rsidP="00C87366">
            <w:pPr>
              <w:pStyle w:val="ListParagraph"/>
              <w:numPr>
                <w:ilvl w:val="0"/>
                <w:numId w:val="40"/>
              </w:numPr>
              <w:rPr>
                <w:i/>
              </w:rPr>
            </w:pPr>
            <w:r w:rsidRPr="00E012C8">
              <w:rPr>
                <w:i/>
              </w:rPr>
              <w:t>Set the Safety Contour value to 0 m</w:t>
            </w:r>
          </w:p>
          <w:p w14:paraId="06C44832" w14:textId="77777777" w:rsidR="00C87366" w:rsidRPr="00E012C8" w:rsidRDefault="00C87366" w:rsidP="00C87366">
            <w:pPr>
              <w:pStyle w:val="ListParagraph"/>
              <w:numPr>
                <w:ilvl w:val="0"/>
                <w:numId w:val="40"/>
              </w:numPr>
              <w:rPr>
                <w:i/>
              </w:rPr>
            </w:pPr>
            <w:r w:rsidRPr="00E012C8">
              <w:rPr>
                <w:i/>
              </w:rPr>
              <w:t>Set the Safety Depth  value to 30 m</w:t>
            </w:r>
          </w:p>
          <w:p w14:paraId="33125D50" w14:textId="77777777" w:rsidR="00C87366" w:rsidRPr="00E012C8" w:rsidRDefault="00C87366" w:rsidP="00C87366">
            <w:pPr>
              <w:pStyle w:val="ListParagraph"/>
              <w:numPr>
                <w:ilvl w:val="0"/>
                <w:numId w:val="40"/>
              </w:numPr>
              <w:rPr>
                <w:i/>
              </w:rPr>
            </w:pPr>
            <w:r w:rsidRPr="00E012C8">
              <w:rPr>
                <w:i/>
              </w:rPr>
              <w:t xml:space="preserve">Select Symbolized Boundaries </w:t>
            </w:r>
          </w:p>
          <w:p w14:paraId="629293E9" w14:textId="77777777" w:rsidR="00C87366" w:rsidRPr="00E012C8" w:rsidRDefault="00C87366" w:rsidP="00C87366">
            <w:pPr>
              <w:pStyle w:val="ListParagraph"/>
              <w:numPr>
                <w:ilvl w:val="0"/>
                <w:numId w:val="40"/>
              </w:numPr>
              <w:rPr>
                <w:i/>
              </w:rPr>
            </w:pPr>
            <w:r w:rsidRPr="00E012C8">
              <w:rPr>
                <w:i/>
              </w:rPr>
              <w:t xml:space="preserve">Select Paper chart symbols </w:t>
            </w:r>
          </w:p>
          <w:p w14:paraId="2C414749" w14:textId="77777777" w:rsidR="00C87366" w:rsidRPr="00E012C8" w:rsidRDefault="00C87366" w:rsidP="00C87366">
            <w:pPr>
              <w:pStyle w:val="ListParagraph"/>
              <w:numPr>
                <w:ilvl w:val="0"/>
                <w:numId w:val="40"/>
              </w:numPr>
              <w:rPr>
                <w:i/>
              </w:rPr>
            </w:pPr>
            <w:r w:rsidRPr="00E012C8">
              <w:rPr>
                <w:i/>
              </w:rPr>
              <w:t>Select all Text groups</w:t>
            </w:r>
          </w:p>
          <w:p w14:paraId="5F5875BD" w14:textId="77777777" w:rsidR="00C87366" w:rsidRPr="00E012C8" w:rsidRDefault="00C87366" w:rsidP="00C87366">
            <w:pPr>
              <w:pStyle w:val="ListParagraph"/>
              <w:numPr>
                <w:ilvl w:val="0"/>
                <w:numId w:val="40"/>
              </w:numPr>
              <w:rPr>
                <w:i/>
              </w:rPr>
            </w:pPr>
            <w:r w:rsidRPr="00E012C8">
              <w:rPr>
                <w:i/>
              </w:rPr>
              <w:t>Select Contour label</w:t>
            </w:r>
            <w:r w:rsidRPr="00E012C8" w:rsidDel="00AF6FF4">
              <w:rPr>
                <w:i/>
              </w:rPr>
              <w:t xml:space="preserve"> </w:t>
            </w:r>
          </w:p>
          <w:p w14:paraId="5FA9B2AB" w14:textId="77777777" w:rsidR="00C87366" w:rsidRPr="00E012C8" w:rsidRDefault="00C87366" w:rsidP="00C87366">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2150233A" w14:textId="0C383040" w:rsidR="00C87366" w:rsidRDefault="00C87366" w:rsidP="00C87366">
            <w:pPr>
              <w:rPr>
                <w:rFonts w:cs="Arial"/>
                <w:b/>
                <w:bCs/>
              </w:rPr>
            </w:pPr>
            <w:r w:rsidRPr="00E012C8">
              <w:rPr>
                <w:i/>
              </w:rPr>
              <w:t>Set user-specified distance for detecting of Safety Contour as 0.1 NM</w:t>
            </w:r>
          </w:p>
          <w:p w14:paraId="24B491B8" w14:textId="77777777" w:rsidR="00C87366" w:rsidRDefault="00C87366" w:rsidP="00541D1A">
            <w:pPr>
              <w:rPr>
                <w:rFonts w:cs="Arial"/>
                <w:b/>
                <w:bCs/>
              </w:rPr>
            </w:pPr>
          </w:p>
          <w:p w14:paraId="0803407C" w14:textId="77777777" w:rsidR="00C87366" w:rsidRPr="00A53E84" w:rsidRDefault="00C87366" w:rsidP="00C87366">
            <w:pPr>
              <w:rPr>
                <w:i/>
              </w:rPr>
            </w:pPr>
            <w:r w:rsidRPr="00A53E84">
              <w:rPr>
                <w:i/>
              </w:rPr>
              <w:t>Check ENC symbols shown in the ECDIS against the corresponding graphical plot.</w:t>
            </w:r>
          </w:p>
          <w:p w14:paraId="7FCD85BF" w14:textId="77777777" w:rsidR="00C87366" w:rsidRPr="00A53E84" w:rsidRDefault="00C87366" w:rsidP="00C87366">
            <w:pPr>
              <w:rPr>
                <w:i/>
              </w:rPr>
            </w:pPr>
          </w:p>
          <w:p w14:paraId="445B922A" w14:textId="0A90F324" w:rsidR="00C87366" w:rsidRDefault="00C87366" w:rsidP="00C87366">
            <w:pPr>
              <w:rPr>
                <w:rFonts w:cs="Arial"/>
                <w:b/>
                <w:bCs/>
              </w:rPr>
            </w:pPr>
            <w:r w:rsidRPr="00A53E84">
              <w:rPr>
                <w:i/>
              </w:rPr>
              <w:t xml:space="preserve">Repeat sequentially for </w:t>
            </w:r>
            <w:r>
              <w:rPr>
                <w:i/>
              </w:rPr>
              <w:t xml:space="preserve">Safety Contour value </w:t>
            </w:r>
            <w:r w:rsidRPr="00A53E84">
              <w:rPr>
                <w:i/>
              </w:rPr>
              <w:t>0m, 6m, 11m, 13m, 43m</w:t>
            </w:r>
          </w:p>
          <w:p w14:paraId="5DA2E37F" w14:textId="77777777" w:rsidR="00C87366" w:rsidRPr="00110428" w:rsidRDefault="00C87366" w:rsidP="00541D1A">
            <w:pPr>
              <w:rPr>
                <w:rFonts w:cs="Arial"/>
                <w:b/>
                <w:bCs/>
              </w:rPr>
            </w:pPr>
          </w:p>
        </w:tc>
      </w:tr>
      <w:tr w:rsidR="001570A4" w:rsidRPr="00340B0D" w14:paraId="66FC1CD8"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90BEFF"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81"/>
      </w:tblGrid>
      <w:tr w:rsidR="000A72CE" w14:paraId="4FE5AD5A" w14:textId="77777777" w:rsidTr="00C87366">
        <w:trPr>
          <w:cantSplit/>
        </w:trPr>
        <w:tc>
          <w:tcPr>
            <w:tcW w:w="9493" w:type="dxa"/>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7366">
        <w:trPr>
          <w:cantSplit/>
        </w:trPr>
        <w:tc>
          <w:tcPr>
            <w:tcW w:w="9493" w:type="dxa"/>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7366">
        <w:trPr>
          <w:cantSplit/>
        </w:trPr>
        <w:tc>
          <w:tcPr>
            <w:tcW w:w="9493" w:type="dxa"/>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7366">
        <w:trPr>
          <w:cantSplit/>
        </w:trPr>
        <w:tc>
          <w:tcPr>
            <w:tcW w:w="9493" w:type="dxa"/>
            <w:tcBorders>
              <w:top w:val="nil"/>
              <w:bottom w:val="nil"/>
            </w:tcBorders>
            <w:vAlign w:val="center"/>
          </w:tcPr>
          <w:p w14:paraId="460AE384" w14:textId="43B71DBB" w:rsidR="003776F0" w:rsidRPr="003776F0" w:rsidRDefault="005714BE" w:rsidP="003776F0">
            <w:pPr>
              <w:jc w:val="center"/>
            </w:pPr>
            <w:r w:rsidRPr="005714BE">
              <w:rPr>
                <w:noProof/>
                <w:lang w:eastAsia="en-GB"/>
              </w:rPr>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7366">
        <w:trPr>
          <w:cantSplit/>
        </w:trPr>
        <w:tc>
          <w:tcPr>
            <w:tcW w:w="9493" w:type="dxa"/>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lastRenderedPageBreak/>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Pr="00C87366" w:rsidRDefault="003776F0" w:rsidP="00E30B8F">
      <w:pPr>
        <w:pStyle w:val="Heading2"/>
      </w:pPr>
      <w:r>
        <w:br w:type="page"/>
      </w:r>
      <w:bookmarkStart w:id="10667" w:name="_Toc189491332"/>
      <w:r w:rsidR="000A72CE" w:rsidRPr="00C87366">
        <w:lastRenderedPageBreak/>
        <w:t xml:space="preserve">Detection and Notification of the </w:t>
      </w:r>
      <w:r w:rsidR="0069033B" w:rsidRPr="00C87366">
        <w:t xml:space="preserve">Safety Contour </w:t>
      </w:r>
      <w:r w:rsidR="000A72CE" w:rsidRPr="00C87366">
        <w:t>– Use of largest scale available</w:t>
      </w:r>
      <w:bookmarkEnd w:id="10667"/>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44286B7"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C70E82"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847554" w14:textId="487C46CF" w:rsidR="001570A4" w:rsidRPr="00C87169" w:rsidRDefault="00C87366" w:rsidP="00541D1A">
            <w:pPr>
              <w:jc w:val="center"/>
              <w:rPr>
                <w:rFonts w:cs="Arial"/>
                <w:bCs/>
              </w:rPr>
            </w:pPr>
            <w:proofErr w:type="spellStart"/>
            <w:r>
              <w:t>SafetyContourLS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960B2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35D53F" w14:textId="66801B7B" w:rsidR="001570A4" w:rsidRPr="00A16323" w:rsidRDefault="00C87366" w:rsidP="00A16323">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16323">
              <w:rPr>
                <w:rFonts w:ascii="Calibri" w:hAnsi="Calibri" w:cs="Calibri"/>
                <w:color w:val="000000"/>
                <w:sz w:val="22"/>
                <w:szCs w:val="22"/>
              </w:rPr>
              <w:t>12.10.9</w:t>
            </w:r>
          </w:p>
        </w:tc>
      </w:tr>
      <w:tr w:rsidR="001570A4" w:rsidRPr="00340B0D" w14:paraId="6CDB5DE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36D021"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524E2C29"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6AF2211" w14:textId="77777777" w:rsidR="001570A4" w:rsidRDefault="001570A4" w:rsidP="00541D1A">
            <w:pPr>
              <w:rPr>
                <w:rFonts w:cs="Arial"/>
                <w:i/>
              </w:rPr>
            </w:pPr>
          </w:p>
          <w:p w14:paraId="0722C7C0" w14:textId="77777777" w:rsidR="00C87366" w:rsidRPr="00A53E84" w:rsidRDefault="00C87366" w:rsidP="00C87366">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p>
          <w:p w14:paraId="5C55D4EF" w14:textId="77777777" w:rsidR="00C87366" w:rsidRPr="00A53E84" w:rsidRDefault="00C87366" w:rsidP="00C87366">
            <w:pPr>
              <w:jc w:val="left"/>
              <w:rPr>
                <w:i/>
              </w:rPr>
            </w:pPr>
          </w:p>
          <w:p w14:paraId="77BABF6A" w14:textId="77777777" w:rsidR="001570A4" w:rsidRPr="009C22F4" w:rsidRDefault="001570A4" w:rsidP="003361B3">
            <w:pPr>
              <w:rPr>
                <w:rFonts w:cs="Arial"/>
                <w:i/>
              </w:rPr>
            </w:pPr>
          </w:p>
        </w:tc>
      </w:tr>
      <w:tr w:rsidR="001570A4" w:rsidRPr="00340B0D" w14:paraId="6BC559C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00F50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FC59602"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12C6C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6131F0" w14:textId="77777777" w:rsidR="001570A4" w:rsidRPr="00340B0D" w:rsidRDefault="001570A4" w:rsidP="00541D1A">
            <w:pPr>
              <w:jc w:val="center"/>
              <w:rPr>
                <w:rFonts w:cs="Arial"/>
                <w:b/>
                <w:bCs/>
                <w:sz w:val="18"/>
                <w:szCs w:val="18"/>
              </w:rPr>
            </w:pPr>
          </w:p>
        </w:tc>
      </w:tr>
      <w:tr w:rsidR="001570A4" w:rsidRPr="00340B0D" w14:paraId="2B5E440B"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18B20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0738912" w14:textId="77777777" w:rsidR="001570A4" w:rsidRPr="00340B0D" w:rsidRDefault="001570A4" w:rsidP="00541D1A">
            <w:pPr>
              <w:rPr>
                <w:rFonts w:cs="Arial"/>
                <w:sz w:val="18"/>
                <w:szCs w:val="18"/>
              </w:rPr>
            </w:pPr>
          </w:p>
        </w:tc>
      </w:tr>
      <w:tr w:rsidR="001570A4" w:rsidRPr="00340B0D" w14:paraId="327BD66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A651EE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74606E7E" w14:textId="77777777" w:rsidR="001570A4" w:rsidRPr="00340B0D" w:rsidRDefault="001570A4" w:rsidP="00541D1A">
            <w:pPr>
              <w:rPr>
                <w:rFonts w:cs="Arial"/>
                <w:sz w:val="18"/>
                <w:szCs w:val="18"/>
              </w:rPr>
            </w:pPr>
          </w:p>
        </w:tc>
      </w:tr>
      <w:tr w:rsidR="001570A4" w:rsidRPr="00340B0D" w14:paraId="65AC0301"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DD065B"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49C233"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0A9F5BFE" w14:textId="77777777" w:rsidTr="00C87366">
        <w:sdt>
          <w:sdtPr>
            <w:rPr>
              <w:rFonts w:cs="Arial"/>
              <w:sz w:val="18"/>
              <w:szCs w:val="18"/>
            </w:rPr>
            <w:alias w:val="Diplay Category"/>
            <w:tag w:val="Diplay Categor"/>
            <w:id w:val="-1035262511"/>
            <w:placeholder>
              <w:docPart w:val="3AE70BCB3FBB4DDDA26E1CDC7CA344A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2FC2D76"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F68B126"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1E61023B" w14:textId="77777777" w:rsidR="001570A4" w:rsidRPr="00340B0D" w:rsidRDefault="001570A4" w:rsidP="00541D1A">
            <w:pPr>
              <w:jc w:val="center"/>
              <w:rPr>
                <w:rFonts w:cs="Arial"/>
                <w:sz w:val="18"/>
                <w:szCs w:val="18"/>
              </w:rPr>
            </w:pPr>
          </w:p>
        </w:tc>
      </w:tr>
      <w:tr w:rsidR="001570A4" w:rsidRPr="00340B0D" w14:paraId="44386D92"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E98C87D"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501323"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28FB1A9B" w14:textId="77777777" w:rsidR="001570A4" w:rsidRPr="00340B0D" w:rsidRDefault="001570A4" w:rsidP="00541D1A">
            <w:pPr>
              <w:jc w:val="center"/>
              <w:rPr>
                <w:rFonts w:cs="Arial"/>
                <w:sz w:val="18"/>
                <w:szCs w:val="18"/>
              </w:rPr>
            </w:pPr>
          </w:p>
        </w:tc>
      </w:tr>
      <w:tr w:rsidR="001570A4" w:rsidRPr="00340B0D" w14:paraId="190254F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D05BE5"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62429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3A0C7D5"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7A1F2CB0" w14:textId="77777777" w:rsidR="001570A4" w:rsidRPr="00340B0D" w:rsidRDefault="001570A4" w:rsidP="00541D1A">
            <w:pPr>
              <w:jc w:val="center"/>
              <w:rPr>
                <w:rFonts w:cs="Arial"/>
                <w:sz w:val="18"/>
                <w:szCs w:val="18"/>
              </w:rPr>
            </w:pPr>
          </w:p>
        </w:tc>
      </w:tr>
      <w:tr w:rsidR="001570A4" w:rsidRPr="00340B0D" w14:paraId="64F572AE"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81AF3E"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2CA38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97EBA"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7BCF90DD" w14:textId="77777777" w:rsidR="001570A4" w:rsidRPr="00340B0D" w:rsidRDefault="001570A4" w:rsidP="00541D1A">
            <w:pPr>
              <w:jc w:val="center"/>
              <w:rPr>
                <w:rFonts w:cs="Arial"/>
                <w:sz w:val="18"/>
                <w:szCs w:val="18"/>
              </w:rPr>
            </w:pPr>
          </w:p>
        </w:tc>
      </w:tr>
      <w:tr w:rsidR="001570A4" w:rsidRPr="00340B0D" w14:paraId="44AC84D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3D7BEA"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C79F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149014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08C33A9E" w14:textId="77777777" w:rsidR="001570A4" w:rsidRPr="00340B0D" w:rsidRDefault="001570A4" w:rsidP="00541D1A">
            <w:pPr>
              <w:jc w:val="center"/>
              <w:rPr>
                <w:rFonts w:cs="Arial"/>
                <w:sz w:val="18"/>
                <w:szCs w:val="18"/>
              </w:rPr>
            </w:pPr>
          </w:p>
        </w:tc>
      </w:tr>
      <w:tr w:rsidR="001570A4" w:rsidRPr="00340B0D" w14:paraId="697D87EC"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1AE0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D648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75AAA4"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16202022" w14:textId="77777777" w:rsidR="001570A4" w:rsidRPr="00340B0D" w:rsidRDefault="001570A4" w:rsidP="00541D1A">
            <w:pPr>
              <w:jc w:val="center"/>
              <w:rPr>
                <w:rFonts w:cs="Arial"/>
                <w:sz w:val="18"/>
                <w:szCs w:val="18"/>
              </w:rPr>
            </w:pPr>
          </w:p>
        </w:tc>
      </w:tr>
      <w:tr w:rsidR="001570A4" w:rsidRPr="00340B0D" w14:paraId="4D8C7A2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D46532"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AD7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6372C8"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30371E27" w14:textId="77777777" w:rsidR="001570A4" w:rsidRPr="00340B0D" w:rsidRDefault="001570A4" w:rsidP="00541D1A">
            <w:pPr>
              <w:jc w:val="center"/>
              <w:rPr>
                <w:rFonts w:cs="Arial"/>
                <w:sz w:val="18"/>
                <w:szCs w:val="18"/>
              </w:rPr>
            </w:pPr>
          </w:p>
        </w:tc>
      </w:tr>
      <w:tr w:rsidR="001570A4" w:rsidRPr="00340B0D" w14:paraId="2C86222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3849DF"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76BFF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1AF12EF"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64766178" w14:textId="77777777" w:rsidR="001570A4" w:rsidRPr="00340B0D" w:rsidRDefault="001570A4" w:rsidP="00541D1A">
            <w:pPr>
              <w:jc w:val="center"/>
              <w:rPr>
                <w:rFonts w:cs="Arial"/>
                <w:sz w:val="18"/>
                <w:szCs w:val="18"/>
              </w:rPr>
            </w:pPr>
          </w:p>
        </w:tc>
      </w:tr>
      <w:tr w:rsidR="001570A4" w:rsidRPr="00340B0D" w14:paraId="25596C1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9A2D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48D61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491A5A"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884AFCF" w14:textId="77777777" w:rsidR="001570A4" w:rsidRPr="00340B0D" w:rsidRDefault="001570A4" w:rsidP="00541D1A">
            <w:pPr>
              <w:jc w:val="center"/>
              <w:rPr>
                <w:rFonts w:cs="Arial"/>
                <w:sz w:val="18"/>
                <w:szCs w:val="18"/>
              </w:rPr>
            </w:pPr>
          </w:p>
        </w:tc>
      </w:tr>
      <w:tr w:rsidR="001570A4" w:rsidRPr="00340B0D" w14:paraId="32B6EE4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95A585"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BCB5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B585ED"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5DFB887" w14:textId="77777777" w:rsidR="001570A4" w:rsidRPr="00340B0D" w:rsidRDefault="001570A4" w:rsidP="00541D1A">
            <w:pPr>
              <w:jc w:val="center"/>
              <w:rPr>
                <w:rFonts w:cs="Arial"/>
                <w:sz w:val="18"/>
                <w:szCs w:val="18"/>
              </w:rPr>
            </w:pPr>
          </w:p>
        </w:tc>
      </w:tr>
      <w:tr w:rsidR="001570A4" w:rsidRPr="00340B0D" w14:paraId="69DE317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1095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2F40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1C05FD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5C2A9D37" w14:textId="77777777" w:rsidR="001570A4" w:rsidRPr="00340B0D" w:rsidRDefault="001570A4" w:rsidP="00541D1A">
            <w:pPr>
              <w:jc w:val="center"/>
              <w:rPr>
                <w:rFonts w:cs="Arial"/>
                <w:sz w:val="18"/>
                <w:szCs w:val="18"/>
              </w:rPr>
            </w:pPr>
          </w:p>
        </w:tc>
      </w:tr>
      <w:tr w:rsidR="001570A4" w:rsidRPr="00340B0D" w14:paraId="698494A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1C0D41"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352F7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26B7CB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609C5C0F" w14:textId="77777777" w:rsidR="001570A4" w:rsidRPr="00340B0D" w:rsidRDefault="001570A4" w:rsidP="00541D1A">
            <w:pPr>
              <w:jc w:val="center"/>
              <w:rPr>
                <w:rFonts w:cs="Arial"/>
                <w:sz w:val="18"/>
                <w:szCs w:val="18"/>
              </w:rPr>
            </w:pPr>
          </w:p>
        </w:tc>
      </w:tr>
      <w:tr w:rsidR="001570A4" w:rsidRPr="00340B0D" w14:paraId="3B1D465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477F0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7E1A19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5FFDF9C"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4325CC2" w14:textId="77777777" w:rsidR="001570A4" w:rsidRPr="00340B0D" w:rsidRDefault="001570A4" w:rsidP="00541D1A">
            <w:pPr>
              <w:jc w:val="center"/>
              <w:rPr>
                <w:rFonts w:cs="Arial"/>
                <w:sz w:val="18"/>
                <w:szCs w:val="18"/>
              </w:rPr>
            </w:pPr>
          </w:p>
        </w:tc>
      </w:tr>
      <w:tr w:rsidR="001570A4" w:rsidRPr="00340B0D" w14:paraId="45AAF724"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D200C2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17E6BB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9F70C97" w14:textId="77777777" w:rsidR="001570A4" w:rsidRPr="00340B0D" w:rsidRDefault="001570A4" w:rsidP="00541D1A">
            <w:pPr>
              <w:jc w:val="center"/>
              <w:rPr>
                <w:rFonts w:cs="Arial"/>
                <w:sz w:val="18"/>
                <w:szCs w:val="18"/>
              </w:rPr>
            </w:pPr>
          </w:p>
        </w:tc>
      </w:tr>
      <w:tr w:rsidR="001570A4" w:rsidRPr="00340B0D" w14:paraId="4B1769D1" w14:textId="77777777" w:rsidTr="00C87366">
        <w:sdt>
          <w:sdtPr>
            <w:rPr>
              <w:rFonts w:cs="Arial"/>
              <w:sz w:val="18"/>
              <w:szCs w:val="18"/>
            </w:rPr>
            <w:alias w:val="Palette"/>
            <w:tag w:val="Palette"/>
            <w:id w:val="-2008822648"/>
            <w:placeholder>
              <w:docPart w:val="21A26ACFA60741B992021565C37945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AD7EFCD"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9176F80"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31D6E25" w14:textId="77777777" w:rsidR="001570A4" w:rsidRPr="00340B0D" w:rsidRDefault="001570A4" w:rsidP="00541D1A">
            <w:pPr>
              <w:jc w:val="center"/>
              <w:rPr>
                <w:rFonts w:cs="Arial"/>
                <w:sz w:val="18"/>
                <w:szCs w:val="18"/>
              </w:rPr>
            </w:pPr>
          </w:p>
        </w:tc>
      </w:tr>
      <w:tr w:rsidR="001570A4" w:rsidRPr="00340B0D" w14:paraId="2A4F5245"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4351D0"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DA67F11"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1765753D" w14:textId="77777777" w:rsidR="001570A4" w:rsidRPr="00340B0D" w:rsidRDefault="001570A4" w:rsidP="00541D1A">
            <w:pPr>
              <w:jc w:val="center"/>
              <w:rPr>
                <w:rFonts w:cs="Arial"/>
                <w:sz w:val="18"/>
                <w:szCs w:val="18"/>
              </w:rPr>
            </w:pPr>
          </w:p>
        </w:tc>
      </w:tr>
      <w:tr w:rsidR="001570A4" w:rsidRPr="00340B0D" w14:paraId="123DBE69"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3E1E1"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CD5326"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40FBAD8D" w14:textId="77777777" w:rsidR="001570A4" w:rsidRPr="00340B0D" w:rsidRDefault="001570A4" w:rsidP="00541D1A">
            <w:pPr>
              <w:jc w:val="center"/>
              <w:rPr>
                <w:rFonts w:cs="Arial"/>
                <w:sz w:val="18"/>
                <w:szCs w:val="18"/>
              </w:rPr>
            </w:pPr>
          </w:p>
        </w:tc>
      </w:tr>
      <w:tr w:rsidR="001570A4" w:rsidRPr="00340B0D" w14:paraId="4F185550"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5BE80DC"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2530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28D1A0CF" w14:textId="77777777" w:rsidTr="00C87366">
        <w:trPr>
          <w:trHeight w:val="287"/>
        </w:trPr>
        <w:tc>
          <w:tcPr>
            <w:tcW w:w="1789" w:type="dxa"/>
            <w:tcBorders>
              <w:left w:val="single" w:sz="12" w:space="0" w:color="auto"/>
              <w:bottom w:val="single" w:sz="4" w:space="0" w:color="auto"/>
            </w:tcBorders>
          </w:tcPr>
          <w:p w14:paraId="738DBE1E"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FC37FD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0CD13F"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48C42BD0" w14:textId="77777777" w:rsidR="001570A4" w:rsidRPr="00C87169" w:rsidRDefault="001570A4" w:rsidP="00541D1A">
            <w:pPr>
              <w:rPr>
                <w:rFonts w:cs="Arial"/>
              </w:rPr>
            </w:pPr>
          </w:p>
        </w:tc>
      </w:tr>
      <w:tr w:rsidR="001570A4" w:rsidRPr="00340B0D" w14:paraId="6E0240D9" w14:textId="77777777" w:rsidTr="00C87366">
        <w:tc>
          <w:tcPr>
            <w:tcW w:w="1789" w:type="dxa"/>
            <w:tcBorders>
              <w:left w:val="single" w:sz="12" w:space="0" w:color="auto"/>
              <w:bottom w:val="single" w:sz="4" w:space="0" w:color="auto"/>
            </w:tcBorders>
          </w:tcPr>
          <w:p w14:paraId="0D12DB4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773D1FF"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14BDFE2"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6D89613"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6E7673"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77EBF0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473C65E"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88DAE8E" w14:textId="77777777" w:rsidR="001570A4" w:rsidRPr="00340B0D" w:rsidRDefault="001570A4" w:rsidP="00541D1A">
            <w:pPr>
              <w:rPr>
                <w:rFonts w:cs="Arial"/>
                <w:sz w:val="18"/>
                <w:szCs w:val="18"/>
              </w:rPr>
            </w:pPr>
          </w:p>
        </w:tc>
      </w:tr>
      <w:tr w:rsidR="001570A4" w:rsidRPr="00340B0D" w14:paraId="6234E930"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0EC2CCBB" w14:textId="77777777" w:rsidR="001570A4" w:rsidRPr="00340B0D" w:rsidRDefault="001570A4" w:rsidP="00541D1A">
            <w:pPr>
              <w:rPr>
                <w:rFonts w:cs="Arial"/>
                <w:sz w:val="18"/>
                <w:szCs w:val="18"/>
              </w:rPr>
            </w:pPr>
          </w:p>
        </w:tc>
      </w:tr>
      <w:tr w:rsidR="001570A4" w:rsidRPr="00340B0D" w14:paraId="71D2D473"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E2CCAD"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4D1A282"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D242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D1E1D6"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07997B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954584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B69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66DF5"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04D52859" w14:textId="77777777" w:rsidR="001570A4" w:rsidRPr="00340B0D" w:rsidRDefault="001570A4" w:rsidP="00541D1A">
            <w:pPr>
              <w:rPr>
                <w:rFonts w:cs="Arial"/>
                <w:sz w:val="18"/>
                <w:szCs w:val="18"/>
              </w:rPr>
            </w:pPr>
          </w:p>
        </w:tc>
      </w:tr>
      <w:tr w:rsidR="001570A4" w:rsidRPr="00340B0D" w14:paraId="7E51E485"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3BE99A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21988C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A0982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03F8E410" w14:textId="77777777" w:rsidR="001570A4" w:rsidRPr="00340B0D" w:rsidRDefault="001570A4" w:rsidP="00541D1A">
            <w:pPr>
              <w:rPr>
                <w:rFonts w:cs="Arial"/>
                <w:sz w:val="18"/>
                <w:szCs w:val="18"/>
              </w:rPr>
            </w:pPr>
          </w:p>
        </w:tc>
      </w:tr>
      <w:tr w:rsidR="001570A4" w:rsidRPr="00340B0D" w14:paraId="7852B6A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6B8B0B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5F18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8E631"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5CB3C9D4" w14:textId="77777777" w:rsidR="001570A4" w:rsidRPr="00340B0D" w:rsidRDefault="001570A4" w:rsidP="00541D1A">
            <w:pPr>
              <w:rPr>
                <w:rFonts w:cs="Arial"/>
                <w:sz w:val="18"/>
                <w:szCs w:val="18"/>
              </w:rPr>
            </w:pPr>
          </w:p>
        </w:tc>
      </w:tr>
      <w:tr w:rsidR="001570A4" w:rsidRPr="00340B0D" w14:paraId="6B9C647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3659C6"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1EB57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2409A4"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7A92C4FF" w14:textId="77777777" w:rsidR="001570A4" w:rsidRPr="00340B0D" w:rsidRDefault="001570A4" w:rsidP="00541D1A">
            <w:pPr>
              <w:rPr>
                <w:rFonts w:cs="Arial"/>
                <w:sz w:val="18"/>
                <w:szCs w:val="18"/>
              </w:rPr>
            </w:pPr>
          </w:p>
        </w:tc>
      </w:tr>
      <w:tr w:rsidR="001570A4" w:rsidRPr="00340B0D" w14:paraId="175C89F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9C736EB"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A92C1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215C38"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19DB9129" w14:textId="77777777" w:rsidR="001570A4" w:rsidRPr="00340B0D" w:rsidRDefault="001570A4" w:rsidP="00541D1A">
            <w:pPr>
              <w:rPr>
                <w:rFonts w:cs="Arial"/>
                <w:sz w:val="18"/>
                <w:szCs w:val="18"/>
              </w:rPr>
            </w:pPr>
          </w:p>
        </w:tc>
      </w:tr>
      <w:tr w:rsidR="001570A4" w:rsidRPr="00340B0D" w14:paraId="75E5233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424B74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98A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AA2AD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4439BBC4" w14:textId="77777777" w:rsidR="001570A4" w:rsidRPr="00340B0D" w:rsidRDefault="001570A4" w:rsidP="00541D1A">
            <w:pPr>
              <w:rPr>
                <w:rFonts w:cs="Arial"/>
                <w:sz w:val="18"/>
                <w:szCs w:val="18"/>
              </w:rPr>
            </w:pPr>
          </w:p>
        </w:tc>
      </w:tr>
      <w:tr w:rsidR="001570A4" w:rsidRPr="00340B0D" w14:paraId="29B26B7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28607F1"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AEBA3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F24EA7"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6C048B7" w14:textId="77777777" w:rsidR="001570A4" w:rsidRPr="00340B0D" w:rsidRDefault="001570A4" w:rsidP="00541D1A">
            <w:pPr>
              <w:rPr>
                <w:rFonts w:cs="Arial"/>
                <w:sz w:val="18"/>
                <w:szCs w:val="18"/>
              </w:rPr>
            </w:pPr>
          </w:p>
        </w:tc>
      </w:tr>
      <w:tr w:rsidR="001570A4" w:rsidRPr="00340B0D" w14:paraId="0F1E607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CD1D66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919FD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1B8B7F"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CC365A0" w14:textId="77777777" w:rsidR="001570A4" w:rsidRPr="00340B0D" w:rsidRDefault="001570A4" w:rsidP="00541D1A">
            <w:pPr>
              <w:rPr>
                <w:rFonts w:cs="Arial"/>
                <w:sz w:val="18"/>
                <w:szCs w:val="18"/>
              </w:rPr>
            </w:pPr>
          </w:p>
        </w:tc>
      </w:tr>
      <w:tr w:rsidR="001570A4" w:rsidRPr="00340B0D" w14:paraId="229E0A1C"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B67E863"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C4ADD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F39A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62488B9" w14:textId="77777777" w:rsidR="001570A4" w:rsidRPr="00340B0D" w:rsidRDefault="001570A4" w:rsidP="00541D1A">
            <w:pPr>
              <w:rPr>
                <w:rFonts w:cs="Arial"/>
                <w:sz w:val="18"/>
                <w:szCs w:val="18"/>
              </w:rPr>
            </w:pPr>
          </w:p>
        </w:tc>
      </w:tr>
      <w:tr w:rsidR="001570A4" w:rsidRPr="00340B0D" w14:paraId="746CB74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F6930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573A9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337B9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2F1930AA" w14:textId="77777777" w:rsidR="001570A4" w:rsidRPr="00340B0D" w:rsidRDefault="001570A4" w:rsidP="00541D1A">
            <w:pPr>
              <w:rPr>
                <w:rFonts w:cs="Arial"/>
                <w:sz w:val="18"/>
                <w:szCs w:val="18"/>
              </w:rPr>
            </w:pPr>
          </w:p>
        </w:tc>
      </w:tr>
      <w:tr w:rsidR="001570A4" w:rsidRPr="00340B0D" w14:paraId="2A43D45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9C136F8"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4667B1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8E227C"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9CDE12A" w14:textId="77777777" w:rsidR="001570A4" w:rsidRPr="00340B0D" w:rsidRDefault="001570A4" w:rsidP="00541D1A">
            <w:pPr>
              <w:rPr>
                <w:rFonts w:cs="Arial"/>
                <w:sz w:val="18"/>
                <w:szCs w:val="18"/>
              </w:rPr>
            </w:pPr>
          </w:p>
        </w:tc>
      </w:tr>
      <w:tr w:rsidR="001570A4" w:rsidRPr="00340B0D" w14:paraId="54BC8B5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734C28E"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E186BA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E588C7"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5BD2836" w14:textId="77777777" w:rsidR="001570A4" w:rsidRPr="00340B0D" w:rsidRDefault="001570A4" w:rsidP="00541D1A">
            <w:pPr>
              <w:rPr>
                <w:rFonts w:cs="Arial"/>
                <w:sz w:val="18"/>
                <w:szCs w:val="18"/>
              </w:rPr>
            </w:pPr>
          </w:p>
        </w:tc>
      </w:tr>
      <w:tr w:rsidR="001570A4" w:rsidRPr="00340B0D" w14:paraId="1308C8F7"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603B504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8326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86CE358"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345A9B69" w14:textId="77777777" w:rsidR="001570A4" w:rsidRPr="00340B0D" w:rsidRDefault="001570A4" w:rsidP="00541D1A">
            <w:pPr>
              <w:rPr>
                <w:rFonts w:cs="Arial"/>
                <w:sz w:val="18"/>
                <w:szCs w:val="18"/>
              </w:rPr>
            </w:pPr>
          </w:p>
        </w:tc>
      </w:tr>
      <w:tr w:rsidR="001570A4" w:rsidRPr="00340B0D" w14:paraId="0203AFA1"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3125996"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7DF154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7568B0"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D3E00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EA35A4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BCBE363" w14:textId="77777777" w:rsidR="001570A4" w:rsidRPr="00340B0D" w:rsidRDefault="001570A4" w:rsidP="00541D1A">
            <w:pPr>
              <w:rPr>
                <w:rFonts w:cs="Arial"/>
                <w:sz w:val="18"/>
                <w:szCs w:val="18"/>
              </w:rPr>
            </w:pPr>
          </w:p>
        </w:tc>
      </w:tr>
      <w:tr w:rsidR="001570A4" w:rsidRPr="00340B0D" w14:paraId="57FD0D1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43FDCC5"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05503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3E29E2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7DB0288" w14:textId="77777777" w:rsidR="001570A4" w:rsidRPr="00340B0D" w:rsidRDefault="001570A4" w:rsidP="00541D1A">
            <w:pPr>
              <w:rPr>
                <w:rFonts w:cs="Arial"/>
                <w:sz w:val="18"/>
                <w:szCs w:val="18"/>
              </w:rPr>
            </w:pPr>
          </w:p>
        </w:tc>
      </w:tr>
      <w:tr w:rsidR="001570A4" w:rsidRPr="00340B0D" w14:paraId="5CF92791"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B5A6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C4BDC84"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7B06779" w14:textId="14EC8DA1" w:rsidR="001570A4" w:rsidRDefault="001570A4" w:rsidP="00541D1A">
            <w:pPr>
              <w:rPr>
                <w:rFonts w:cs="Arial"/>
                <w:sz w:val="18"/>
                <w:szCs w:val="18"/>
              </w:rPr>
            </w:pPr>
          </w:p>
          <w:p w14:paraId="6E54F0A6" w14:textId="77777777" w:rsidR="003361B3" w:rsidRPr="009C22F4" w:rsidRDefault="003361B3" w:rsidP="003361B3">
            <w:pPr>
              <w:rPr>
                <w:rFonts w:cs="Arial"/>
                <w:i/>
              </w:rPr>
            </w:pPr>
            <w:r w:rsidRPr="00A16323">
              <w:rPr>
                <w:i/>
              </w:rPr>
              <w:t xml:space="preserve">This test is performed by loading the test cells 101AA00OVRVU.000 and 101AA00ARSPC.000, manually </w:t>
            </w:r>
            <w:r w:rsidRPr="00A16323">
              <w:rPr>
                <w:i/>
              </w:rPr>
              <w:lastRenderedPageBreak/>
              <w:t>creating a route connecting way points between features marked as WP11, WP24, WP25 and WP26 and checking display against the corresponding graphical plot</w:t>
            </w:r>
          </w:p>
          <w:p w14:paraId="34032F30" w14:textId="77777777" w:rsidR="003361B3" w:rsidRDefault="003361B3" w:rsidP="00541D1A">
            <w:pPr>
              <w:rPr>
                <w:rFonts w:cs="Arial"/>
                <w:sz w:val="18"/>
                <w:szCs w:val="18"/>
              </w:rPr>
            </w:pPr>
          </w:p>
          <w:p w14:paraId="0C578B3F" w14:textId="77777777" w:rsidR="00C87366" w:rsidRDefault="00C87366" w:rsidP="00C87366">
            <w:pPr>
              <w:jc w:val="left"/>
              <w:rPr>
                <w:i/>
              </w:rPr>
            </w:pPr>
            <w:r w:rsidRPr="00A53E84">
              <w:rPr>
                <w:i/>
              </w:rPr>
              <w:t xml:space="preserve">As for test 7.1 and in addition load </w:t>
            </w:r>
            <w:r>
              <w:rPr>
                <w:i/>
              </w:rPr>
              <w:t>the exchange set</w:t>
            </w:r>
            <w:r w:rsidRPr="00A53E84">
              <w:rPr>
                <w:i/>
              </w:rPr>
              <w:t xml:space="preserve"> </w:t>
            </w:r>
            <w:proofErr w:type="spellStart"/>
            <w:r w:rsidRPr="00E012C8">
              <w:rPr>
                <w:b/>
                <w:bCs/>
                <w:i/>
              </w:rPr>
              <w:t>NavigationalHazardsOverview</w:t>
            </w:r>
            <w:proofErr w:type="spellEnd"/>
          </w:p>
          <w:p w14:paraId="1585AFA7" w14:textId="77777777" w:rsidR="00C87366" w:rsidRPr="00A53E84" w:rsidRDefault="00C87366" w:rsidP="00C87366">
            <w:pPr>
              <w:jc w:val="left"/>
              <w:rPr>
                <w:i/>
              </w:rPr>
            </w:pPr>
          </w:p>
          <w:p w14:paraId="44B0633F" w14:textId="77777777" w:rsidR="00C87366" w:rsidRPr="00E012C8" w:rsidRDefault="00C87366" w:rsidP="00C87366">
            <w:pPr>
              <w:pStyle w:val="ListParagraph"/>
              <w:numPr>
                <w:ilvl w:val="0"/>
                <w:numId w:val="41"/>
              </w:numPr>
              <w:jc w:val="left"/>
              <w:rPr>
                <w:i/>
              </w:rPr>
            </w:pPr>
            <w:r w:rsidRPr="00E012C8">
              <w:rPr>
                <w:i/>
              </w:rPr>
              <w:t xml:space="preserve">Select Display Category Other </w:t>
            </w:r>
          </w:p>
          <w:p w14:paraId="3DDC4FF6" w14:textId="77777777" w:rsidR="00C87366" w:rsidRPr="00E012C8" w:rsidRDefault="00C87366" w:rsidP="00C87366">
            <w:pPr>
              <w:pStyle w:val="ListParagraph"/>
              <w:numPr>
                <w:ilvl w:val="0"/>
                <w:numId w:val="41"/>
              </w:numPr>
              <w:jc w:val="left"/>
              <w:rPr>
                <w:i/>
              </w:rPr>
            </w:pPr>
            <w:r w:rsidRPr="00E012C8">
              <w:rPr>
                <w:i/>
              </w:rPr>
              <w:t>Set the Safety Contour value to 11 m</w:t>
            </w:r>
          </w:p>
          <w:p w14:paraId="47F475AC" w14:textId="77777777" w:rsidR="00C87366" w:rsidRPr="00E012C8" w:rsidRDefault="00C87366" w:rsidP="00C87366">
            <w:pPr>
              <w:pStyle w:val="ListParagraph"/>
              <w:numPr>
                <w:ilvl w:val="0"/>
                <w:numId w:val="41"/>
              </w:numPr>
              <w:jc w:val="left"/>
              <w:rPr>
                <w:i/>
              </w:rPr>
            </w:pPr>
            <w:r w:rsidRPr="00E012C8">
              <w:rPr>
                <w:i/>
              </w:rPr>
              <w:t xml:space="preserve">Set the Safety Depth  value to 30 m </w:t>
            </w:r>
          </w:p>
          <w:p w14:paraId="08531125" w14:textId="77777777" w:rsidR="00C87366" w:rsidRPr="00E012C8" w:rsidRDefault="00C87366" w:rsidP="00C87366">
            <w:pPr>
              <w:pStyle w:val="ListParagraph"/>
              <w:numPr>
                <w:ilvl w:val="0"/>
                <w:numId w:val="41"/>
              </w:numPr>
              <w:jc w:val="left"/>
              <w:rPr>
                <w:i/>
              </w:rPr>
            </w:pPr>
            <w:r w:rsidRPr="00E012C8">
              <w:rPr>
                <w:i/>
              </w:rPr>
              <w:t xml:space="preserve">Select Symbolized Boundaries </w:t>
            </w:r>
          </w:p>
          <w:p w14:paraId="75C55AC1" w14:textId="77777777" w:rsidR="00C87366" w:rsidRPr="00E012C8" w:rsidRDefault="00C87366" w:rsidP="00C87366">
            <w:pPr>
              <w:pStyle w:val="ListParagraph"/>
              <w:numPr>
                <w:ilvl w:val="0"/>
                <w:numId w:val="41"/>
              </w:numPr>
              <w:jc w:val="left"/>
              <w:rPr>
                <w:i/>
              </w:rPr>
            </w:pPr>
            <w:r w:rsidRPr="00E012C8">
              <w:rPr>
                <w:i/>
              </w:rPr>
              <w:t xml:space="preserve">Select </w:t>
            </w:r>
            <w:r>
              <w:rPr>
                <w:i/>
              </w:rPr>
              <w:t>Simplified Point Symbols = false</w:t>
            </w:r>
          </w:p>
          <w:p w14:paraId="37E2A16C" w14:textId="2F37A5A9" w:rsidR="00C87366" w:rsidRPr="00110428" w:rsidRDefault="00C87366" w:rsidP="00C87366">
            <w:pPr>
              <w:rPr>
                <w:rFonts w:cs="Arial"/>
              </w:rPr>
            </w:pPr>
            <w:r w:rsidRPr="00E012C8">
              <w:rPr>
                <w:i/>
              </w:rPr>
              <w:t>Select Contour label</w:t>
            </w:r>
          </w:p>
          <w:p w14:paraId="357E6094" w14:textId="77777777" w:rsidR="001570A4" w:rsidRPr="00340B0D" w:rsidRDefault="001570A4" w:rsidP="00541D1A">
            <w:pPr>
              <w:rPr>
                <w:rFonts w:cs="Arial"/>
                <w:sz w:val="18"/>
                <w:szCs w:val="18"/>
              </w:rPr>
            </w:pPr>
          </w:p>
        </w:tc>
      </w:tr>
      <w:tr w:rsidR="001570A4" w:rsidRPr="00340B0D" w14:paraId="5A5A9CC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578A20"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C87366" w:rsidRPr="00340B0D" w14:paraId="685F3EA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18599A" w14:textId="77777777" w:rsidR="00C87366" w:rsidRDefault="00C87366" w:rsidP="00C87366">
            <w:pPr>
              <w:jc w:val="left"/>
              <w:rPr>
                <w:i/>
              </w:rPr>
            </w:pPr>
          </w:p>
          <w:p w14:paraId="158A752C" w14:textId="2A78F33E" w:rsidR="00C87366" w:rsidRPr="00A53E84" w:rsidRDefault="00C87366" w:rsidP="00C87366">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7BBDE196" w14:textId="77777777" w:rsidR="00C87366" w:rsidRPr="00A53E84" w:rsidRDefault="00C87366" w:rsidP="00C87366">
            <w:pPr>
              <w:jc w:val="left"/>
              <w:rPr>
                <w:i/>
              </w:rPr>
            </w:pPr>
            <w:r w:rsidRPr="00A53E84">
              <w:rPr>
                <w:i/>
              </w:rPr>
              <w:t>1) View chart before route planning</w:t>
            </w:r>
            <w:r>
              <w:rPr>
                <w:i/>
              </w:rPr>
              <w:t>.</w:t>
            </w:r>
          </w:p>
          <w:p w14:paraId="37F0C316" w14:textId="77777777" w:rsidR="00C87366" w:rsidRDefault="00C87366" w:rsidP="00C87366">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613C7B9E" w14:textId="3E843812" w:rsidR="00C87366" w:rsidRPr="00110428" w:rsidRDefault="00C87366" w:rsidP="00C87366">
            <w:pPr>
              <w:rPr>
                <w:rFonts w:cs="Arial"/>
                <w:b/>
                <w:bCs/>
              </w:rPr>
            </w:pPr>
          </w:p>
        </w:tc>
      </w:tr>
      <w:tr w:rsidR="00C87366" w:rsidRPr="00340B0D" w14:paraId="7AF27F8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8F28559" w14:textId="77777777" w:rsidR="00C87366" w:rsidRPr="00340B0D" w:rsidRDefault="00C87366" w:rsidP="00C87366">
            <w:pPr>
              <w:jc w:val="center"/>
              <w:rPr>
                <w:rFonts w:cs="Arial"/>
                <w:sz w:val="18"/>
                <w:szCs w:val="18"/>
              </w:rPr>
            </w:pPr>
            <w:r w:rsidRPr="00340B0D">
              <w:rPr>
                <w:rFonts w:cs="Arial"/>
                <w:b/>
                <w:bCs/>
                <w:sz w:val="18"/>
                <w:szCs w:val="18"/>
              </w:rPr>
              <w:t>Results</w:t>
            </w:r>
          </w:p>
        </w:tc>
      </w:tr>
    </w:tbl>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96"/>
      </w:tblGrid>
      <w:tr w:rsidR="000A72CE" w14:paraId="3DCFFD66" w14:textId="77777777" w:rsidTr="00C87366">
        <w:trPr>
          <w:tblHeader/>
        </w:trPr>
        <w:tc>
          <w:tcPr>
            <w:tcW w:w="9696" w:type="dxa"/>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C87366">
        <w:trPr>
          <w:tblHeader/>
        </w:trPr>
        <w:tc>
          <w:tcPr>
            <w:tcW w:w="9696" w:type="dxa"/>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C87366">
        <w:trPr>
          <w:tblHeader/>
        </w:trPr>
        <w:tc>
          <w:tcPr>
            <w:tcW w:w="9696" w:type="dxa"/>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BA4C055" w:rsidR="00C87366" w:rsidRDefault="00C87366" w:rsidP="000A72CE"/>
    <w:p w14:paraId="7A737450" w14:textId="77777777" w:rsidR="00C87366" w:rsidRDefault="00C87366">
      <w:pPr>
        <w:widowControl/>
        <w:spacing w:line="240" w:lineRule="auto"/>
        <w:jc w:val="left"/>
      </w:pPr>
      <w:r>
        <w:br w:type="page"/>
      </w:r>
    </w:p>
    <w:p w14:paraId="22493D73" w14:textId="7FA0906F" w:rsidR="00C808C9" w:rsidRPr="007E2CFE" w:rsidRDefault="00C808C9" w:rsidP="00C808C9">
      <w:pPr>
        <w:pStyle w:val="Heading3"/>
      </w:pPr>
      <w:r>
        <w:lastRenderedPageBreak/>
        <w:t>Detection and Notification of Safety Contour – Water Level Adjustment</w:t>
      </w:r>
      <w:r w:rsidR="00BE2A73">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C87366">
        <w:trPr>
          <w:trHeight w:val="454"/>
          <w:tblHeader/>
        </w:trPr>
        <w:tc>
          <w:tcPr>
            <w:tcW w:w="2381" w:type="dxa"/>
            <w:shd w:val="clear" w:color="auto" w:fill="BFBFBF" w:themeFill="background1" w:themeFillShade="BF"/>
            <w:vAlign w:val="center"/>
          </w:tcPr>
          <w:p w14:paraId="6EC72FEE" w14:textId="77777777" w:rsidR="00C808C9" w:rsidRPr="004065B1" w:rsidRDefault="00C808C9" w:rsidP="00280DEE">
            <w:r w:rsidRPr="000A066E">
              <w:rPr>
                <w:b/>
              </w:rPr>
              <w:t>Test Reference</w:t>
            </w:r>
          </w:p>
        </w:tc>
        <w:tc>
          <w:tcPr>
            <w:tcW w:w="2381" w:type="dxa"/>
            <w:shd w:val="clear" w:color="auto" w:fill="FFFFFF" w:themeFill="background1"/>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BFBFBF" w:themeFill="background1" w:themeFillShade="BF"/>
            <w:vAlign w:val="center"/>
          </w:tcPr>
          <w:p w14:paraId="49784A82" w14:textId="77777777" w:rsidR="00C808C9" w:rsidRPr="004065B1" w:rsidRDefault="00C808C9" w:rsidP="00280DEE">
            <w:r w:rsidRPr="000A066E">
              <w:rPr>
                <w:b/>
              </w:rPr>
              <w:t>IHO Reference</w:t>
            </w:r>
          </w:p>
        </w:tc>
        <w:tc>
          <w:tcPr>
            <w:tcW w:w="2382" w:type="dxa"/>
            <w:shd w:val="clear" w:color="auto" w:fill="FFFFFF" w:themeFill="background1"/>
            <w:vAlign w:val="center"/>
          </w:tcPr>
          <w:p w14:paraId="26CF3CB0" w14:textId="280E1165" w:rsidR="00C808C9" w:rsidRPr="003361B3" w:rsidRDefault="003361B3" w:rsidP="003361B3">
            <w:pPr>
              <w:widowControl/>
              <w:spacing w:line="240" w:lineRule="auto"/>
              <w:rPr>
                <w:rFonts w:ascii="Calibri" w:hAnsi="Calibri" w:cs="Calibri"/>
                <w:snapToGrid/>
                <w:color w:val="000000"/>
                <w:sz w:val="22"/>
                <w:szCs w:val="22"/>
              </w:rPr>
            </w:pPr>
            <w:r>
              <w:t>S-98 Appendix D-3</w:t>
            </w:r>
          </w:p>
        </w:tc>
      </w:tr>
      <w:tr w:rsidR="00C808C9" w14:paraId="219D1624" w14:textId="77777777" w:rsidTr="00C87366">
        <w:trPr>
          <w:tblHeader/>
        </w:trPr>
        <w:tc>
          <w:tcPr>
            <w:tcW w:w="9526" w:type="dxa"/>
            <w:gridSpan w:val="4"/>
            <w:shd w:val="clear" w:color="auto" w:fill="BFBFBF" w:themeFill="background1" w:themeFillShade="BF"/>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C87366">
        <w:trPr>
          <w:tblHeader/>
        </w:trPr>
        <w:tc>
          <w:tcPr>
            <w:tcW w:w="9526" w:type="dxa"/>
            <w:gridSpan w:val="4"/>
            <w:shd w:val="clear" w:color="auto" w:fill="BFBFBF" w:themeFill="background1" w:themeFillShade="BF"/>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C87366">
        <w:trPr>
          <w:tblHeader/>
        </w:trPr>
        <w:tc>
          <w:tcPr>
            <w:tcW w:w="9526" w:type="dxa"/>
            <w:gridSpan w:val="4"/>
            <w:shd w:val="clear" w:color="auto" w:fill="BFBFBF" w:themeFill="background1" w:themeFillShade="BF"/>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C87366">
        <w:trPr>
          <w:tblHeader/>
        </w:trPr>
        <w:tc>
          <w:tcPr>
            <w:tcW w:w="9526" w:type="dxa"/>
            <w:gridSpan w:val="4"/>
            <w:shd w:val="clear" w:color="auto" w:fill="BFBFBF" w:themeFill="background1" w:themeFillShade="BF"/>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Pr="00842DC8" w:rsidRDefault="006549EF" w:rsidP="00842DC8">
      <w:pPr>
        <w:pStyle w:val="Heading3"/>
      </w:pPr>
      <w:r>
        <w:br w:type="page"/>
      </w:r>
      <w:r w:rsidR="000A72CE" w:rsidRPr="00842DC8">
        <w:lastRenderedPageBreak/>
        <w:t xml:space="preserve">Detection and Notification of the </w:t>
      </w:r>
      <w:r w:rsidR="0069033B" w:rsidRPr="00842DC8">
        <w:t xml:space="preserve">Safety Contour </w:t>
      </w:r>
      <w:r w:rsidR="000A72CE" w:rsidRPr="00842DC8">
        <w:t>- Basic test – Monitoring Mode</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2C0251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AFAFFE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A381C2D" w14:textId="3EBDFCBF" w:rsidR="001570A4" w:rsidRPr="00C87169" w:rsidRDefault="00842DC8" w:rsidP="00541D1A">
            <w:pPr>
              <w:jc w:val="center"/>
              <w:rPr>
                <w:rFonts w:cs="Arial"/>
                <w:bCs/>
              </w:rPr>
            </w:pPr>
            <w:proofErr w:type="spellStart"/>
            <w:r>
              <w:t>SafetyContourMon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59DF3B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9AA532" w14:textId="6D23408E" w:rsidR="001570A4" w:rsidRPr="00842DC8" w:rsidRDefault="00842DC8" w:rsidP="00842DC8">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0BB27A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C9AFB"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A9F66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9033F5D" w14:textId="77777777" w:rsidR="001570A4" w:rsidRPr="009C22F4" w:rsidRDefault="001570A4" w:rsidP="00541D1A">
            <w:pPr>
              <w:rPr>
                <w:rFonts w:cs="Arial"/>
                <w:i/>
              </w:rPr>
            </w:pPr>
          </w:p>
          <w:p w14:paraId="1DBBD66B" w14:textId="62D261CB" w:rsidR="00842DC8" w:rsidRPr="00A53E84" w:rsidRDefault="00842DC8" w:rsidP="00842DC8">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w:t>
            </w:r>
            <w:r w:rsidR="003361B3">
              <w:rPr>
                <w:i/>
              </w:rPr>
              <w:t>n the S-101 Alert and indications catalogue</w:t>
            </w:r>
            <w:r>
              <w:rPr>
                <w:i/>
              </w:rPr>
              <w:t xml:space="preserve"> </w:t>
            </w:r>
            <w:r w:rsidRPr="00A53E84">
              <w:rPr>
                <w:i/>
              </w:rPr>
              <w:t xml:space="preserve">and are included in the test cell </w:t>
            </w:r>
            <w:r>
              <w:rPr>
                <w:i/>
              </w:rPr>
              <w:t>101AA00</w:t>
            </w:r>
            <w:r w:rsidRPr="00A53E84">
              <w:rPr>
                <w:i/>
              </w:rPr>
              <w:t>SAFCO.000.</w:t>
            </w:r>
          </w:p>
          <w:p w14:paraId="4A1D8B21" w14:textId="77777777" w:rsidR="00842DC8" w:rsidRPr="00A53E84" w:rsidRDefault="00842DC8" w:rsidP="00842DC8">
            <w:pPr>
              <w:jc w:val="left"/>
              <w:rPr>
                <w:i/>
              </w:rPr>
            </w:pPr>
          </w:p>
          <w:p w14:paraId="6CA2BFA7" w14:textId="77777777" w:rsidR="00842DC8" w:rsidRPr="009C22F4" w:rsidRDefault="00842DC8" w:rsidP="003361B3">
            <w:pPr>
              <w:rPr>
                <w:rFonts w:cs="Arial"/>
                <w:i/>
              </w:rPr>
            </w:pPr>
          </w:p>
        </w:tc>
      </w:tr>
      <w:tr w:rsidR="001570A4" w:rsidRPr="00340B0D" w14:paraId="19CF2E3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3D46B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1AE8B1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C2D4D0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F1A75E" w14:textId="77777777" w:rsidR="001570A4" w:rsidRPr="00340B0D" w:rsidRDefault="001570A4" w:rsidP="00541D1A">
            <w:pPr>
              <w:jc w:val="center"/>
              <w:rPr>
                <w:rFonts w:cs="Arial"/>
                <w:b/>
                <w:bCs/>
                <w:sz w:val="18"/>
                <w:szCs w:val="18"/>
              </w:rPr>
            </w:pPr>
          </w:p>
        </w:tc>
      </w:tr>
      <w:tr w:rsidR="001570A4" w:rsidRPr="00340B0D" w14:paraId="67007F8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01B48FF"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1CC55B3" w14:textId="77777777" w:rsidR="001570A4" w:rsidRPr="00340B0D" w:rsidRDefault="001570A4" w:rsidP="00541D1A">
            <w:pPr>
              <w:rPr>
                <w:rFonts w:cs="Arial"/>
                <w:sz w:val="18"/>
                <w:szCs w:val="18"/>
              </w:rPr>
            </w:pPr>
          </w:p>
        </w:tc>
      </w:tr>
      <w:tr w:rsidR="001570A4" w:rsidRPr="00340B0D" w14:paraId="280F9A3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92A480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619D511" w14:textId="77777777" w:rsidR="001570A4" w:rsidRPr="00340B0D" w:rsidRDefault="001570A4" w:rsidP="00541D1A">
            <w:pPr>
              <w:rPr>
                <w:rFonts w:cs="Arial"/>
                <w:sz w:val="18"/>
                <w:szCs w:val="18"/>
              </w:rPr>
            </w:pPr>
          </w:p>
        </w:tc>
      </w:tr>
      <w:tr w:rsidR="001570A4" w:rsidRPr="00340B0D" w14:paraId="75FFE57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BC375"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A66865"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43857BD" w14:textId="77777777" w:rsidTr="00541D1A">
        <w:sdt>
          <w:sdtPr>
            <w:rPr>
              <w:rFonts w:cs="Arial"/>
              <w:sz w:val="18"/>
              <w:szCs w:val="18"/>
            </w:rPr>
            <w:alias w:val="Diplay Category"/>
            <w:tag w:val="Diplay Categor"/>
            <w:id w:val="200905812"/>
            <w:placeholder>
              <w:docPart w:val="6519058546FA46E896F3E6C142C74E8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142E2C"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23C43B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CFDEB49" w14:textId="77777777" w:rsidR="001570A4" w:rsidRPr="00340B0D" w:rsidRDefault="001570A4" w:rsidP="00541D1A">
            <w:pPr>
              <w:jc w:val="center"/>
              <w:rPr>
                <w:rFonts w:cs="Arial"/>
                <w:sz w:val="18"/>
                <w:szCs w:val="18"/>
              </w:rPr>
            </w:pPr>
          </w:p>
        </w:tc>
      </w:tr>
      <w:tr w:rsidR="001570A4" w:rsidRPr="00340B0D" w14:paraId="61D9385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8AD030"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61BC2C"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87CABD6" w14:textId="77777777" w:rsidR="001570A4" w:rsidRPr="00340B0D" w:rsidRDefault="001570A4" w:rsidP="00541D1A">
            <w:pPr>
              <w:jc w:val="center"/>
              <w:rPr>
                <w:rFonts w:cs="Arial"/>
                <w:sz w:val="18"/>
                <w:szCs w:val="18"/>
              </w:rPr>
            </w:pPr>
          </w:p>
        </w:tc>
      </w:tr>
      <w:tr w:rsidR="001570A4" w:rsidRPr="00340B0D" w14:paraId="36A98B8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418EE"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4D57C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02E182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3628C34" w14:textId="77777777" w:rsidR="001570A4" w:rsidRPr="00340B0D" w:rsidRDefault="001570A4" w:rsidP="00541D1A">
            <w:pPr>
              <w:jc w:val="center"/>
              <w:rPr>
                <w:rFonts w:cs="Arial"/>
                <w:sz w:val="18"/>
                <w:szCs w:val="18"/>
              </w:rPr>
            </w:pPr>
          </w:p>
        </w:tc>
      </w:tr>
      <w:tr w:rsidR="001570A4" w:rsidRPr="00340B0D" w14:paraId="267118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5A44F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153EF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1CF474"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ADAC981" w14:textId="77777777" w:rsidR="001570A4" w:rsidRPr="00340B0D" w:rsidRDefault="001570A4" w:rsidP="00541D1A">
            <w:pPr>
              <w:jc w:val="center"/>
              <w:rPr>
                <w:rFonts w:cs="Arial"/>
                <w:sz w:val="18"/>
                <w:szCs w:val="18"/>
              </w:rPr>
            </w:pPr>
          </w:p>
        </w:tc>
      </w:tr>
      <w:tr w:rsidR="001570A4" w:rsidRPr="00340B0D" w14:paraId="5644A9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BA0BF"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E2B6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D86C4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D3C71" w14:textId="77777777" w:rsidR="001570A4" w:rsidRPr="00340B0D" w:rsidRDefault="001570A4" w:rsidP="00541D1A">
            <w:pPr>
              <w:jc w:val="center"/>
              <w:rPr>
                <w:rFonts w:cs="Arial"/>
                <w:sz w:val="18"/>
                <w:szCs w:val="18"/>
              </w:rPr>
            </w:pPr>
          </w:p>
        </w:tc>
      </w:tr>
      <w:tr w:rsidR="001570A4" w:rsidRPr="00340B0D" w14:paraId="3D695E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2A1CC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9FF1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008BC05"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A21CAAF" w14:textId="77777777" w:rsidR="001570A4" w:rsidRPr="00340B0D" w:rsidRDefault="001570A4" w:rsidP="00541D1A">
            <w:pPr>
              <w:jc w:val="center"/>
              <w:rPr>
                <w:rFonts w:cs="Arial"/>
                <w:sz w:val="18"/>
                <w:szCs w:val="18"/>
              </w:rPr>
            </w:pPr>
          </w:p>
        </w:tc>
      </w:tr>
      <w:tr w:rsidR="001570A4" w:rsidRPr="00340B0D" w14:paraId="7ED79D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51FD2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92EE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038880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3C6DB4C" w14:textId="77777777" w:rsidR="001570A4" w:rsidRPr="00340B0D" w:rsidRDefault="001570A4" w:rsidP="00541D1A">
            <w:pPr>
              <w:jc w:val="center"/>
              <w:rPr>
                <w:rFonts w:cs="Arial"/>
                <w:sz w:val="18"/>
                <w:szCs w:val="18"/>
              </w:rPr>
            </w:pPr>
          </w:p>
        </w:tc>
      </w:tr>
      <w:tr w:rsidR="001570A4" w:rsidRPr="00340B0D" w14:paraId="51AEB2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219C3"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331C2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CB63CC"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BC07754" w14:textId="77777777" w:rsidR="001570A4" w:rsidRPr="00340B0D" w:rsidRDefault="001570A4" w:rsidP="00541D1A">
            <w:pPr>
              <w:jc w:val="center"/>
              <w:rPr>
                <w:rFonts w:cs="Arial"/>
                <w:sz w:val="18"/>
                <w:szCs w:val="18"/>
              </w:rPr>
            </w:pPr>
          </w:p>
        </w:tc>
      </w:tr>
      <w:tr w:rsidR="001570A4" w:rsidRPr="00340B0D" w14:paraId="618EFA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0D2714"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A0F9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786843D"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BBAED" w14:textId="77777777" w:rsidR="001570A4" w:rsidRPr="00340B0D" w:rsidRDefault="001570A4" w:rsidP="00541D1A">
            <w:pPr>
              <w:jc w:val="center"/>
              <w:rPr>
                <w:rFonts w:cs="Arial"/>
                <w:sz w:val="18"/>
                <w:szCs w:val="18"/>
              </w:rPr>
            </w:pPr>
          </w:p>
        </w:tc>
      </w:tr>
      <w:tr w:rsidR="001570A4" w:rsidRPr="00340B0D" w14:paraId="6589F8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35893D"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DEB09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28887C"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908E6C4" w14:textId="77777777" w:rsidR="001570A4" w:rsidRPr="00340B0D" w:rsidRDefault="001570A4" w:rsidP="00541D1A">
            <w:pPr>
              <w:jc w:val="center"/>
              <w:rPr>
                <w:rFonts w:cs="Arial"/>
                <w:sz w:val="18"/>
                <w:szCs w:val="18"/>
              </w:rPr>
            </w:pPr>
          </w:p>
        </w:tc>
      </w:tr>
      <w:tr w:rsidR="001570A4" w:rsidRPr="00340B0D" w14:paraId="0B351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178D12"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8BF0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A0412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4F16179" w14:textId="77777777" w:rsidR="001570A4" w:rsidRPr="00340B0D" w:rsidRDefault="001570A4" w:rsidP="00541D1A">
            <w:pPr>
              <w:jc w:val="center"/>
              <w:rPr>
                <w:rFonts w:cs="Arial"/>
                <w:sz w:val="18"/>
                <w:szCs w:val="18"/>
              </w:rPr>
            </w:pPr>
          </w:p>
        </w:tc>
      </w:tr>
      <w:tr w:rsidR="001570A4" w:rsidRPr="00340B0D" w14:paraId="4A3C5B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DFF4B0"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BAC12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790DE5E"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AF96E2" w14:textId="77777777" w:rsidR="001570A4" w:rsidRPr="00340B0D" w:rsidRDefault="001570A4" w:rsidP="00541D1A">
            <w:pPr>
              <w:jc w:val="center"/>
              <w:rPr>
                <w:rFonts w:cs="Arial"/>
                <w:sz w:val="18"/>
                <w:szCs w:val="18"/>
              </w:rPr>
            </w:pPr>
          </w:p>
        </w:tc>
      </w:tr>
      <w:tr w:rsidR="001570A4" w:rsidRPr="00340B0D" w14:paraId="3481EE8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D105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E953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23D797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B695F83" w14:textId="77777777" w:rsidR="001570A4" w:rsidRPr="00340B0D" w:rsidRDefault="001570A4" w:rsidP="00541D1A">
            <w:pPr>
              <w:jc w:val="center"/>
              <w:rPr>
                <w:rFonts w:cs="Arial"/>
                <w:sz w:val="18"/>
                <w:szCs w:val="18"/>
              </w:rPr>
            </w:pPr>
          </w:p>
        </w:tc>
      </w:tr>
      <w:tr w:rsidR="001570A4" w:rsidRPr="00340B0D" w14:paraId="2363CE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A92F0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07ED66C"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CF4B8D7" w14:textId="77777777" w:rsidR="001570A4" w:rsidRPr="00340B0D" w:rsidRDefault="001570A4" w:rsidP="00541D1A">
            <w:pPr>
              <w:jc w:val="center"/>
              <w:rPr>
                <w:rFonts w:cs="Arial"/>
                <w:sz w:val="18"/>
                <w:szCs w:val="18"/>
              </w:rPr>
            </w:pPr>
          </w:p>
        </w:tc>
      </w:tr>
      <w:tr w:rsidR="001570A4" w:rsidRPr="00340B0D" w14:paraId="042E8D60" w14:textId="77777777" w:rsidTr="00541D1A">
        <w:sdt>
          <w:sdtPr>
            <w:rPr>
              <w:rFonts w:cs="Arial"/>
              <w:sz w:val="18"/>
              <w:szCs w:val="18"/>
            </w:rPr>
            <w:alias w:val="Palette"/>
            <w:tag w:val="Palette"/>
            <w:id w:val="-919790179"/>
            <w:placeholder>
              <w:docPart w:val="120EDD590CCB415887E68EA38F97D01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E84A91"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881707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C3A219" w14:textId="77777777" w:rsidR="001570A4" w:rsidRPr="00340B0D" w:rsidRDefault="001570A4" w:rsidP="00541D1A">
            <w:pPr>
              <w:jc w:val="center"/>
              <w:rPr>
                <w:rFonts w:cs="Arial"/>
                <w:sz w:val="18"/>
                <w:szCs w:val="18"/>
              </w:rPr>
            </w:pPr>
          </w:p>
        </w:tc>
      </w:tr>
      <w:tr w:rsidR="001570A4" w:rsidRPr="00340B0D" w14:paraId="51C60EA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8F24BC2"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52510793"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099C71CA" w14:textId="77777777" w:rsidR="001570A4" w:rsidRPr="00340B0D" w:rsidRDefault="001570A4" w:rsidP="00541D1A">
            <w:pPr>
              <w:jc w:val="center"/>
              <w:rPr>
                <w:rFonts w:cs="Arial"/>
                <w:sz w:val="18"/>
                <w:szCs w:val="18"/>
              </w:rPr>
            </w:pPr>
          </w:p>
        </w:tc>
      </w:tr>
      <w:tr w:rsidR="001570A4" w:rsidRPr="00340B0D" w14:paraId="605D097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62BEB7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DF4F7D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9D3E09F" w14:textId="77777777" w:rsidR="001570A4" w:rsidRPr="00340B0D" w:rsidRDefault="001570A4" w:rsidP="00541D1A">
            <w:pPr>
              <w:jc w:val="center"/>
              <w:rPr>
                <w:rFonts w:cs="Arial"/>
                <w:sz w:val="18"/>
                <w:szCs w:val="18"/>
              </w:rPr>
            </w:pPr>
          </w:p>
        </w:tc>
      </w:tr>
      <w:tr w:rsidR="001570A4" w:rsidRPr="00340B0D" w14:paraId="23279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C4185BA"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B42CC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416B6935" w14:textId="77777777" w:rsidTr="00541D1A">
        <w:trPr>
          <w:trHeight w:val="287"/>
        </w:trPr>
        <w:tc>
          <w:tcPr>
            <w:tcW w:w="1789" w:type="dxa"/>
            <w:tcBorders>
              <w:left w:val="single" w:sz="12" w:space="0" w:color="auto"/>
              <w:bottom w:val="single" w:sz="4" w:space="0" w:color="auto"/>
            </w:tcBorders>
          </w:tcPr>
          <w:p w14:paraId="407CD9D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0BF188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E1BD433"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A85901" w14:textId="77777777" w:rsidR="001570A4" w:rsidRPr="00C87169" w:rsidRDefault="001570A4" w:rsidP="00541D1A">
            <w:pPr>
              <w:rPr>
                <w:rFonts w:cs="Arial"/>
              </w:rPr>
            </w:pPr>
          </w:p>
        </w:tc>
      </w:tr>
      <w:tr w:rsidR="001570A4" w:rsidRPr="00340B0D" w14:paraId="604BCE2A" w14:textId="77777777" w:rsidTr="00541D1A">
        <w:tc>
          <w:tcPr>
            <w:tcW w:w="1789" w:type="dxa"/>
            <w:tcBorders>
              <w:left w:val="single" w:sz="12" w:space="0" w:color="auto"/>
              <w:bottom w:val="single" w:sz="4" w:space="0" w:color="auto"/>
            </w:tcBorders>
          </w:tcPr>
          <w:p w14:paraId="50AFFB08"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3E4783"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4A2BC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7D69A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498120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7310390"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9125"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666E625" w14:textId="77777777" w:rsidR="001570A4" w:rsidRPr="00340B0D" w:rsidRDefault="001570A4" w:rsidP="00541D1A">
            <w:pPr>
              <w:rPr>
                <w:rFonts w:cs="Arial"/>
                <w:sz w:val="18"/>
                <w:szCs w:val="18"/>
              </w:rPr>
            </w:pPr>
          </w:p>
        </w:tc>
      </w:tr>
      <w:tr w:rsidR="001570A4" w:rsidRPr="00340B0D" w14:paraId="073F2F7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8F76DE1" w14:textId="77777777" w:rsidR="001570A4" w:rsidRPr="00340B0D" w:rsidRDefault="001570A4" w:rsidP="00541D1A">
            <w:pPr>
              <w:rPr>
                <w:rFonts w:cs="Arial"/>
                <w:sz w:val="18"/>
                <w:szCs w:val="18"/>
              </w:rPr>
            </w:pPr>
          </w:p>
        </w:tc>
      </w:tr>
      <w:tr w:rsidR="001570A4" w:rsidRPr="00340B0D" w14:paraId="512921F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0C1909"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CAA0CF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090DA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E4C8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56552F1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F3ABE"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D3D3F8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BBC45D"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B6900ED" w14:textId="77777777" w:rsidR="001570A4" w:rsidRPr="00340B0D" w:rsidRDefault="001570A4" w:rsidP="00541D1A">
            <w:pPr>
              <w:rPr>
                <w:rFonts w:cs="Arial"/>
                <w:sz w:val="18"/>
                <w:szCs w:val="18"/>
              </w:rPr>
            </w:pPr>
          </w:p>
        </w:tc>
      </w:tr>
      <w:tr w:rsidR="001570A4" w:rsidRPr="00340B0D" w14:paraId="02D6D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FD02B1"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15CF8A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BBC28F"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C23C202" w14:textId="77777777" w:rsidR="001570A4" w:rsidRPr="00340B0D" w:rsidRDefault="001570A4" w:rsidP="00541D1A">
            <w:pPr>
              <w:rPr>
                <w:rFonts w:cs="Arial"/>
                <w:sz w:val="18"/>
                <w:szCs w:val="18"/>
              </w:rPr>
            </w:pPr>
          </w:p>
        </w:tc>
      </w:tr>
      <w:tr w:rsidR="001570A4" w:rsidRPr="00340B0D" w14:paraId="274307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3143A"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BA5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E6D19A"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E03EA5E" w14:textId="77777777" w:rsidR="001570A4" w:rsidRPr="00340B0D" w:rsidRDefault="001570A4" w:rsidP="00541D1A">
            <w:pPr>
              <w:rPr>
                <w:rFonts w:cs="Arial"/>
                <w:sz w:val="18"/>
                <w:szCs w:val="18"/>
              </w:rPr>
            </w:pPr>
          </w:p>
        </w:tc>
      </w:tr>
      <w:tr w:rsidR="001570A4" w:rsidRPr="00340B0D" w14:paraId="3246F0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91A2E5"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B22FD7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6282A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63AA133" w14:textId="77777777" w:rsidR="001570A4" w:rsidRPr="00340B0D" w:rsidRDefault="001570A4" w:rsidP="00541D1A">
            <w:pPr>
              <w:rPr>
                <w:rFonts w:cs="Arial"/>
                <w:sz w:val="18"/>
                <w:szCs w:val="18"/>
              </w:rPr>
            </w:pPr>
          </w:p>
        </w:tc>
      </w:tr>
      <w:tr w:rsidR="001570A4" w:rsidRPr="00340B0D" w14:paraId="66710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7CA9F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7911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4D366C"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2DD5D4" w14:textId="77777777" w:rsidR="001570A4" w:rsidRPr="00340B0D" w:rsidRDefault="001570A4" w:rsidP="00541D1A">
            <w:pPr>
              <w:rPr>
                <w:rFonts w:cs="Arial"/>
                <w:sz w:val="18"/>
                <w:szCs w:val="18"/>
              </w:rPr>
            </w:pPr>
          </w:p>
        </w:tc>
      </w:tr>
      <w:tr w:rsidR="001570A4" w:rsidRPr="00340B0D" w14:paraId="6CE16C6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D7BD70"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78B3F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0BA0A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D1F8294" w14:textId="77777777" w:rsidR="001570A4" w:rsidRPr="00340B0D" w:rsidRDefault="001570A4" w:rsidP="00541D1A">
            <w:pPr>
              <w:rPr>
                <w:rFonts w:cs="Arial"/>
                <w:sz w:val="18"/>
                <w:szCs w:val="18"/>
              </w:rPr>
            </w:pPr>
          </w:p>
        </w:tc>
      </w:tr>
      <w:tr w:rsidR="001570A4" w:rsidRPr="00340B0D" w14:paraId="1512C0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07FF4A"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0D96D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5C331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C1FA53B" w14:textId="77777777" w:rsidR="001570A4" w:rsidRPr="00340B0D" w:rsidRDefault="001570A4" w:rsidP="00541D1A">
            <w:pPr>
              <w:rPr>
                <w:rFonts w:cs="Arial"/>
                <w:sz w:val="18"/>
                <w:szCs w:val="18"/>
              </w:rPr>
            </w:pPr>
          </w:p>
        </w:tc>
      </w:tr>
      <w:tr w:rsidR="001570A4" w:rsidRPr="00340B0D" w14:paraId="5F92E08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5D642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8D7C1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2AE27A"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03F1846" w14:textId="77777777" w:rsidR="001570A4" w:rsidRPr="00340B0D" w:rsidRDefault="001570A4" w:rsidP="00541D1A">
            <w:pPr>
              <w:rPr>
                <w:rFonts w:cs="Arial"/>
                <w:sz w:val="18"/>
                <w:szCs w:val="18"/>
              </w:rPr>
            </w:pPr>
          </w:p>
        </w:tc>
      </w:tr>
      <w:tr w:rsidR="001570A4" w:rsidRPr="00340B0D" w14:paraId="445AAE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BBEC71"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46A5F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D5F16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D9B92C7" w14:textId="77777777" w:rsidR="001570A4" w:rsidRPr="00340B0D" w:rsidRDefault="001570A4" w:rsidP="00541D1A">
            <w:pPr>
              <w:rPr>
                <w:rFonts w:cs="Arial"/>
                <w:sz w:val="18"/>
                <w:szCs w:val="18"/>
              </w:rPr>
            </w:pPr>
          </w:p>
        </w:tc>
      </w:tr>
      <w:tr w:rsidR="001570A4" w:rsidRPr="00340B0D" w14:paraId="7E421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DC359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C0139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F674F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F258B6" w14:textId="77777777" w:rsidR="001570A4" w:rsidRPr="00340B0D" w:rsidRDefault="001570A4" w:rsidP="00541D1A">
            <w:pPr>
              <w:rPr>
                <w:rFonts w:cs="Arial"/>
                <w:sz w:val="18"/>
                <w:szCs w:val="18"/>
              </w:rPr>
            </w:pPr>
          </w:p>
        </w:tc>
      </w:tr>
      <w:tr w:rsidR="001570A4" w:rsidRPr="00340B0D" w14:paraId="5EDAC3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D1A159"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D27A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7BBF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5C955C" w14:textId="77777777" w:rsidR="001570A4" w:rsidRPr="00340B0D" w:rsidRDefault="001570A4" w:rsidP="00541D1A">
            <w:pPr>
              <w:rPr>
                <w:rFonts w:cs="Arial"/>
                <w:sz w:val="18"/>
                <w:szCs w:val="18"/>
              </w:rPr>
            </w:pPr>
          </w:p>
        </w:tc>
      </w:tr>
      <w:tr w:rsidR="001570A4" w:rsidRPr="00340B0D" w14:paraId="0090EF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7CF1F5"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95AE81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F87B5D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58DFDD" w14:textId="77777777" w:rsidR="001570A4" w:rsidRPr="00340B0D" w:rsidRDefault="001570A4" w:rsidP="00541D1A">
            <w:pPr>
              <w:rPr>
                <w:rFonts w:cs="Arial"/>
                <w:sz w:val="18"/>
                <w:szCs w:val="18"/>
              </w:rPr>
            </w:pPr>
          </w:p>
        </w:tc>
      </w:tr>
      <w:tr w:rsidR="001570A4" w:rsidRPr="00340B0D" w14:paraId="7584757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33E6079"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07D2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6124F0F"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6FC279" w14:textId="77777777" w:rsidR="001570A4" w:rsidRPr="00340B0D" w:rsidRDefault="001570A4" w:rsidP="00541D1A">
            <w:pPr>
              <w:rPr>
                <w:rFonts w:cs="Arial"/>
                <w:sz w:val="18"/>
                <w:szCs w:val="18"/>
              </w:rPr>
            </w:pPr>
          </w:p>
        </w:tc>
      </w:tr>
      <w:tr w:rsidR="001570A4" w:rsidRPr="00340B0D" w14:paraId="0BE6FEA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59C654C"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B5674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C3679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E69E46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6CD18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AF477E" w14:textId="77777777" w:rsidR="001570A4" w:rsidRPr="00340B0D" w:rsidRDefault="001570A4" w:rsidP="00541D1A">
            <w:pPr>
              <w:rPr>
                <w:rFonts w:cs="Arial"/>
                <w:sz w:val="18"/>
                <w:szCs w:val="18"/>
              </w:rPr>
            </w:pPr>
          </w:p>
        </w:tc>
      </w:tr>
      <w:tr w:rsidR="001570A4" w:rsidRPr="00340B0D" w14:paraId="732926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C525B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C45E16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E4540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777751" w14:textId="77777777" w:rsidR="001570A4" w:rsidRPr="00340B0D" w:rsidRDefault="001570A4" w:rsidP="00541D1A">
            <w:pPr>
              <w:rPr>
                <w:rFonts w:cs="Arial"/>
                <w:sz w:val="18"/>
                <w:szCs w:val="18"/>
              </w:rPr>
            </w:pPr>
          </w:p>
        </w:tc>
      </w:tr>
      <w:tr w:rsidR="001570A4" w:rsidRPr="00340B0D" w14:paraId="0EA7F7C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57862"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65851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CD985A0" w14:textId="12870D51" w:rsidR="001570A4" w:rsidRPr="003361B3" w:rsidRDefault="003361B3" w:rsidP="00541D1A">
            <w:pPr>
              <w:rPr>
                <w:rFonts w:cs="Arial"/>
                <w:i/>
              </w:rPr>
            </w:pPr>
            <w:r w:rsidRPr="00A53E84">
              <w:rPr>
                <w:i/>
              </w:rPr>
              <w:lastRenderedPageBreak/>
              <w:t xml:space="preserve">This test is performed by loading the test cell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 7.1 (Route plan) corresponding to each set of </w:t>
            </w:r>
            <w:r>
              <w:rPr>
                <w:i/>
              </w:rPr>
              <w:t xml:space="preserve">Safety Contour </w:t>
            </w:r>
            <w:r w:rsidRPr="00A53E84">
              <w:rPr>
                <w:i/>
              </w:rPr>
              <w:t>settings</w:t>
            </w:r>
          </w:p>
          <w:p w14:paraId="4825D990" w14:textId="77777777" w:rsidR="003361B3" w:rsidRDefault="003361B3" w:rsidP="00541D1A">
            <w:pPr>
              <w:rPr>
                <w:rFonts w:cs="Arial"/>
                <w:sz w:val="18"/>
                <w:szCs w:val="18"/>
              </w:rPr>
            </w:pPr>
          </w:p>
          <w:p w14:paraId="2253FC7C" w14:textId="77777777" w:rsidR="00842DC8" w:rsidRPr="0053204B" w:rsidRDefault="00842DC8" w:rsidP="00842DC8">
            <w:r w:rsidRPr="00A53E84">
              <w:rPr>
                <w:i/>
              </w:rPr>
              <w:t xml:space="preserve">As for test </w:t>
            </w:r>
            <w:proofErr w:type="spellStart"/>
            <w:r>
              <w:t>SafetyContour</w:t>
            </w:r>
            <w:proofErr w:type="spellEnd"/>
          </w:p>
          <w:p w14:paraId="0B09E11D" w14:textId="77777777" w:rsidR="00842DC8" w:rsidRPr="00D23291" w:rsidRDefault="00842DC8" w:rsidP="00842DC8">
            <w:pPr>
              <w:rPr>
                <w:i/>
              </w:rPr>
            </w:pPr>
            <w:r w:rsidRPr="00D23291">
              <w:rPr>
                <w:i/>
              </w:rPr>
              <w:t>Select all Text groups</w:t>
            </w:r>
          </w:p>
          <w:p w14:paraId="1FE84064" w14:textId="150DD4A1" w:rsidR="001570A4" w:rsidRPr="00110428" w:rsidRDefault="00842DC8" w:rsidP="00842DC8">
            <w:pPr>
              <w:rPr>
                <w:rFonts w:cs="Arial"/>
              </w:rPr>
            </w:pPr>
            <w:r w:rsidRPr="00D23291">
              <w:rPr>
                <w:i/>
              </w:rPr>
              <w:t>Select Contour label</w:t>
            </w:r>
            <w:r w:rsidR="001570A4">
              <w:rPr>
                <w:rFonts w:cs="Arial"/>
                <w:i/>
              </w:rPr>
              <w:t>.</w:t>
            </w:r>
            <w:r w:rsidR="001570A4" w:rsidRPr="00110428">
              <w:rPr>
                <w:rFonts w:cs="Arial"/>
                <w:i/>
              </w:rPr>
              <w:t xml:space="preserve">. </w:t>
            </w:r>
          </w:p>
          <w:p w14:paraId="2BFAFA12" w14:textId="77777777" w:rsidR="001570A4" w:rsidRPr="00340B0D" w:rsidRDefault="001570A4" w:rsidP="00541D1A">
            <w:pPr>
              <w:rPr>
                <w:rFonts w:cs="Arial"/>
                <w:sz w:val="18"/>
                <w:szCs w:val="18"/>
              </w:rPr>
            </w:pPr>
          </w:p>
        </w:tc>
      </w:tr>
      <w:tr w:rsidR="001570A4" w:rsidRPr="00340B0D" w14:paraId="500DC66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4696A4"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67850C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B1C348" w14:textId="77777777" w:rsidR="001570A4" w:rsidRDefault="001570A4" w:rsidP="00541D1A">
            <w:pPr>
              <w:rPr>
                <w:rFonts w:cs="Arial"/>
                <w:b/>
                <w:bCs/>
              </w:rPr>
            </w:pPr>
          </w:p>
          <w:p w14:paraId="44174ABC" w14:textId="4C9AD9F9" w:rsidR="00842DC8" w:rsidRDefault="00842DC8" w:rsidP="00541D1A">
            <w:pPr>
              <w:rPr>
                <w:rFonts w:cs="Arial"/>
                <w:b/>
                <w:bCs/>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3B81396E" w14:textId="77777777" w:rsidR="00842DC8" w:rsidRPr="00110428" w:rsidRDefault="00842DC8" w:rsidP="00541D1A">
            <w:pPr>
              <w:rPr>
                <w:rFonts w:cs="Arial"/>
                <w:b/>
                <w:bCs/>
              </w:rPr>
            </w:pPr>
          </w:p>
        </w:tc>
      </w:tr>
      <w:tr w:rsidR="001570A4" w:rsidRPr="00340B0D" w14:paraId="75E9F5C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4CA885"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4C8DE99"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B865F5C" w14:textId="77777777" w:rsidR="001570A4" w:rsidRDefault="001570A4" w:rsidP="00541D1A">
            <w:pPr>
              <w:rPr>
                <w:rFonts w:cs="Arial"/>
                <w:sz w:val="18"/>
                <w:szCs w:val="18"/>
              </w:rPr>
            </w:pPr>
          </w:p>
          <w:p w14:paraId="6410E5F6" w14:textId="77777777" w:rsidR="00842DC8" w:rsidRDefault="00842DC8" w:rsidP="00842DC8">
            <w:pPr>
              <w:jc w:val="left"/>
              <w:rPr>
                <w:i/>
              </w:rPr>
            </w:pPr>
            <w:r w:rsidRPr="00A53E84">
              <w:rPr>
                <w:i/>
              </w:rPr>
              <w:t>The ENC in the ECDIS should match the corresponding graphical plot of test 7.1</w:t>
            </w:r>
          </w:p>
          <w:p w14:paraId="7D61EC84" w14:textId="77777777" w:rsidR="00842DC8" w:rsidRPr="00A53E84" w:rsidRDefault="00842DC8" w:rsidP="00842DC8">
            <w:pPr>
              <w:jc w:val="left"/>
              <w:rPr>
                <w:i/>
              </w:rPr>
            </w:pPr>
          </w:p>
          <w:p w14:paraId="5D050956" w14:textId="4205DB67" w:rsidR="001570A4" w:rsidRDefault="00842DC8" w:rsidP="00541D1A">
            <w:pPr>
              <w:rPr>
                <w:rFonts w:cs="Arial"/>
                <w:sz w:val="18"/>
                <w:szCs w:val="18"/>
              </w:rPr>
            </w:pPr>
            <w:r w:rsidRPr="001A42C6">
              <w:rPr>
                <w:noProof/>
                <w:lang w:eastAsia="en-GB"/>
              </w:rPr>
              <w:drawing>
                <wp:inline distT="0" distB="0" distL="0" distR="0" wp14:anchorId="75BEC36D" wp14:editId="325C119A">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2892C17" w14:textId="77777777" w:rsidR="00842DC8" w:rsidRDefault="00842DC8" w:rsidP="00541D1A">
            <w:pPr>
              <w:rPr>
                <w:rFonts w:cs="Arial"/>
                <w:sz w:val="18"/>
                <w:szCs w:val="18"/>
              </w:rPr>
            </w:pPr>
          </w:p>
          <w:p w14:paraId="25441BEF" w14:textId="77777777" w:rsidR="001570A4" w:rsidRDefault="001570A4" w:rsidP="00541D1A">
            <w:pPr>
              <w:rPr>
                <w:rFonts w:cs="Arial"/>
                <w:sz w:val="18"/>
                <w:szCs w:val="18"/>
              </w:rPr>
            </w:pPr>
          </w:p>
          <w:p w14:paraId="0CF5CCD9" w14:textId="77777777" w:rsidR="00842DC8" w:rsidRDefault="00842DC8" w:rsidP="00842DC8">
            <w:pPr>
              <w:jc w:val="left"/>
              <w:rPr>
                <w:i/>
              </w:rPr>
            </w:pPr>
            <w:r w:rsidRPr="00A53E84">
              <w:rPr>
                <w:i/>
              </w:rPr>
              <w:t xml:space="preserve">An example with </w:t>
            </w:r>
            <w:r>
              <w:rPr>
                <w:i/>
              </w:rPr>
              <w:t xml:space="preserve">Safety Contour </w:t>
            </w:r>
            <w:r w:rsidRPr="00A53E84">
              <w:rPr>
                <w:i/>
              </w:rPr>
              <w:t>= 6 m.</w:t>
            </w:r>
          </w:p>
          <w:p w14:paraId="40F064AF" w14:textId="4CC052BC" w:rsidR="001570A4" w:rsidRPr="00340B0D" w:rsidRDefault="00842DC8" w:rsidP="00842DC8">
            <w:pPr>
              <w:rPr>
                <w:rFonts w:cs="Arial"/>
                <w:sz w:val="18"/>
                <w:szCs w:val="18"/>
              </w:rPr>
            </w:pPr>
            <w:r>
              <w:rPr>
                <w:b/>
                <w:noProof/>
                <w:lang w:eastAsia="en-GB"/>
              </w:rPr>
              <w:t>tbd</w:t>
            </w:r>
          </w:p>
          <w:p w14:paraId="615364A4" w14:textId="77777777" w:rsidR="001570A4" w:rsidRDefault="001570A4" w:rsidP="00541D1A">
            <w:pPr>
              <w:tabs>
                <w:tab w:val="left" w:pos="3048"/>
              </w:tabs>
              <w:jc w:val="center"/>
              <w:rPr>
                <w:rFonts w:cs="Arial"/>
                <w:sz w:val="18"/>
                <w:szCs w:val="18"/>
              </w:rPr>
            </w:pPr>
          </w:p>
          <w:p w14:paraId="5748C3F7" w14:textId="77777777" w:rsidR="001570A4" w:rsidRPr="00340B0D" w:rsidRDefault="001570A4" w:rsidP="00541D1A">
            <w:pPr>
              <w:tabs>
                <w:tab w:val="left" w:pos="3048"/>
              </w:tabs>
              <w:jc w:val="center"/>
              <w:rPr>
                <w:rFonts w:cs="Arial"/>
                <w:sz w:val="18"/>
                <w:szCs w:val="18"/>
              </w:rPr>
            </w:pPr>
          </w:p>
          <w:p w14:paraId="1D92B326" w14:textId="77777777" w:rsidR="001570A4" w:rsidRDefault="001570A4" w:rsidP="00541D1A">
            <w:pPr>
              <w:jc w:val="center"/>
              <w:rPr>
                <w:rFonts w:cs="Arial"/>
                <w:sz w:val="18"/>
                <w:szCs w:val="18"/>
              </w:rPr>
            </w:pPr>
          </w:p>
          <w:p w14:paraId="1FEF792C" w14:textId="77777777" w:rsidR="001570A4" w:rsidRDefault="001570A4" w:rsidP="00541D1A">
            <w:pPr>
              <w:jc w:val="center"/>
              <w:rPr>
                <w:rFonts w:cs="Arial"/>
                <w:sz w:val="18"/>
                <w:szCs w:val="18"/>
              </w:rPr>
            </w:pPr>
          </w:p>
          <w:p w14:paraId="41084196" w14:textId="77777777" w:rsidR="001570A4" w:rsidRPr="00340B0D" w:rsidRDefault="001570A4" w:rsidP="00541D1A">
            <w:pPr>
              <w:rPr>
                <w:rFonts w:cs="Arial"/>
                <w:sz w:val="18"/>
                <w:szCs w:val="18"/>
              </w:rPr>
            </w:pPr>
          </w:p>
        </w:tc>
      </w:tr>
    </w:tbl>
    <w:p w14:paraId="00336452" w14:textId="77777777" w:rsidR="001570A4" w:rsidRDefault="001570A4" w:rsidP="001570A4"/>
    <w:p w14:paraId="12C7290B" w14:textId="77777777" w:rsidR="001570A4" w:rsidRPr="001570A4" w:rsidRDefault="001570A4" w:rsidP="001570A4"/>
    <w:p w14:paraId="5F09536D" w14:textId="77777777" w:rsidR="000A72CE" w:rsidRDefault="000A72CE" w:rsidP="000A72CE"/>
    <w:p w14:paraId="03D2741D" w14:textId="27538838" w:rsidR="000A72CE" w:rsidRPr="00842DC8" w:rsidRDefault="006549EF" w:rsidP="00E30B8F">
      <w:pPr>
        <w:pStyle w:val="Heading2"/>
      </w:pPr>
      <w:r>
        <w:br w:type="page"/>
      </w:r>
      <w:bookmarkStart w:id="10668" w:name="_Toc189491333"/>
      <w:r w:rsidR="000A72CE" w:rsidRPr="00842DC8">
        <w:lastRenderedPageBreak/>
        <w:t xml:space="preserve">Detection and Notification of the </w:t>
      </w:r>
      <w:r w:rsidR="0069033B" w:rsidRPr="00842DC8">
        <w:t xml:space="preserve">Safety Contour </w:t>
      </w:r>
      <w:r w:rsidR="000A72CE" w:rsidRPr="00842DC8">
        <w:t>– Use of largest scale available – Monitoring Mode</w:t>
      </w:r>
      <w:bookmarkEnd w:id="1066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3F2BAD76"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072D74"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67AD07" w14:textId="62EFC764" w:rsidR="001570A4" w:rsidRPr="00C87169" w:rsidRDefault="00FF3C83" w:rsidP="00541D1A">
            <w:pPr>
              <w:jc w:val="center"/>
              <w:rPr>
                <w:rFonts w:cs="Arial"/>
                <w:bCs/>
              </w:rPr>
            </w:pPr>
            <w:proofErr w:type="spellStart"/>
            <w:r>
              <w:t>SafetyContourMonLS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65E958"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1B59BED" w14:textId="50A6C2FD" w:rsidR="001570A4" w:rsidRPr="00FF3C83" w:rsidRDefault="00FF3C83" w:rsidP="00FF3C83">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68C96A8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AA63F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61B723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2094DB6" w14:textId="77777777" w:rsidR="001570A4" w:rsidRDefault="001570A4" w:rsidP="00541D1A">
            <w:pPr>
              <w:rPr>
                <w:rFonts w:cs="Arial"/>
                <w:i/>
              </w:rPr>
            </w:pPr>
          </w:p>
          <w:p w14:paraId="7B09793F" w14:textId="77777777" w:rsidR="00FF3C83" w:rsidRPr="00A53E84" w:rsidRDefault="00FF3C83" w:rsidP="00FF3C8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Pr>
                <w:i/>
              </w:rPr>
              <w:t>features</w:t>
            </w:r>
            <w:r w:rsidRPr="00A53E84">
              <w:rPr>
                <w:i/>
              </w:rPr>
              <w:t xml:space="preserve"> satisfying the conditions for this test are listed in section</w:t>
            </w:r>
            <w:r>
              <w:rPr>
                <w:i/>
              </w:rPr>
              <w:t xml:space="preserve"> S-98 XXX-XXX </w:t>
            </w:r>
            <w:r w:rsidRPr="00A53E84">
              <w:rPr>
                <w:i/>
              </w:rPr>
              <w:t xml:space="preserve">and are included in the test cell </w:t>
            </w:r>
            <w:r>
              <w:rPr>
                <w:i/>
              </w:rPr>
              <w:t>101AA00</w:t>
            </w:r>
            <w:r w:rsidRPr="00A53E84">
              <w:rPr>
                <w:i/>
              </w:rPr>
              <w:t>SAFCO.000.</w:t>
            </w:r>
          </w:p>
          <w:p w14:paraId="357D6F02" w14:textId="77777777" w:rsidR="00FF3C83" w:rsidRPr="00A53E84" w:rsidRDefault="00FF3C83" w:rsidP="00FF3C83">
            <w:pPr>
              <w:jc w:val="left"/>
              <w:rPr>
                <w:i/>
              </w:rPr>
            </w:pPr>
          </w:p>
          <w:p w14:paraId="6A05C954" w14:textId="281862CA" w:rsidR="00FF3C83" w:rsidRPr="009C22F4" w:rsidRDefault="00FF3C83" w:rsidP="00FF3C83">
            <w:pPr>
              <w:rPr>
                <w:rFonts w:cs="Arial"/>
                <w:i/>
              </w:rPr>
            </w:pPr>
            <w:r w:rsidRPr="00A53E84">
              <w:rPr>
                <w:i/>
              </w:rPr>
              <w:t xml:space="preserve">This test is performed by loading the test cells </w:t>
            </w:r>
            <w:r>
              <w:rPr>
                <w:i/>
              </w:rPr>
              <w:t>101AA00</w:t>
            </w:r>
            <w:r w:rsidRPr="00A53E84">
              <w:rPr>
                <w:i/>
              </w:rPr>
              <w:t xml:space="preserve">OVRVU.000 and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tests 7.1 and 7.2 (Route plan) corresponding to each set of </w:t>
            </w:r>
            <w:r>
              <w:rPr>
                <w:i/>
              </w:rPr>
              <w:t xml:space="preserve">Safety Contour </w:t>
            </w:r>
            <w:r w:rsidRPr="00A53E84">
              <w:rPr>
                <w:i/>
              </w:rPr>
              <w:t>settings</w:t>
            </w:r>
          </w:p>
          <w:p w14:paraId="09F6F239" w14:textId="77777777" w:rsidR="001570A4" w:rsidRPr="009C22F4" w:rsidRDefault="001570A4" w:rsidP="00541D1A">
            <w:pPr>
              <w:rPr>
                <w:rFonts w:cs="Arial"/>
                <w:i/>
              </w:rPr>
            </w:pPr>
          </w:p>
        </w:tc>
      </w:tr>
      <w:tr w:rsidR="001570A4" w:rsidRPr="00340B0D" w14:paraId="7851278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DB2CC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0BA2381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674FF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272DD58" w14:textId="77777777" w:rsidR="001570A4" w:rsidRPr="00340B0D" w:rsidRDefault="001570A4" w:rsidP="00541D1A">
            <w:pPr>
              <w:jc w:val="center"/>
              <w:rPr>
                <w:rFonts w:cs="Arial"/>
                <w:b/>
                <w:bCs/>
                <w:sz w:val="18"/>
                <w:szCs w:val="18"/>
              </w:rPr>
            </w:pPr>
          </w:p>
        </w:tc>
      </w:tr>
      <w:tr w:rsidR="001570A4" w:rsidRPr="00340B0D" w14:paraId="3FADD58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94D6F0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A9D06D" w14:textId="77777777" w:rsidR="001570A4" w:rsidRPr="00340B0D" w:rsidRDefault="001570A4" w:rsidP="00541D1A">
            <w:pPr>
              <w:rPr>
                <w:rFonts w:cs="Arial"/>
                <w:sz w:val="18"/>
                <w:szCs w:val="18"/>
              </w:rPr>
            </w:pPr>
          </w:p>
        </w:tc>
      </w:tr>
      <w:tr w:rsidR="001570A4" w:rsidRPr="00340B0D" w14:paraId="2861E49B"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AE5F7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49918F" w14:textId="77777777" w:rsidR="001570A4" w:rsidRPr="00340B0D" w:rsidRDefault="001570A4" w:rsidP="00541D1A">
            <w:pPr>
              <w:rPr>
                <w:rFonts w:cs="Arial"/>
                <w:sz w:val="18"/>
                <w:szCs w:val="18"/>
              </w:rPr>
            </w:pPr>
          </w:p>
        </w:tc>
      </w:tr>
      <w:tr w:rsidR="001570A4" w:rsidRPr="00340B0D" w14:paraId="196F27C0"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8BD6F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C38917"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4E49B096" w14:textId="77777777" w:rsidTr="00541D1A">
        <w:sdt>
          <w:sdtPr>
            <w:rPr>
              <w:rFonts w:cs="Arial"/>
              <w:sz w:val="18"/>
              <w:szCs w:val="18"/>
            </w:rPr>
            <w:alias w:val="Diplay Category"/>
            <w:tag w:val="Diplay Categor"/>
            <w:id w:val="2146776325"/>
            <w:placeholder>
              <w:docPart w:val="DD4ED7F52281469590E1EF33C16362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54B5E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4D37839"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FB7EE9B" w14:textId="77777777" w:rsidR="001570A4" w:rsidRPr="00340B0D" w:rsidRDefault="001570A4" w:rsidP="00541D1A">
            <w:pPr>
              <w:jc w:val="center"/>
              <w:rPr>
                <w:rFonts w:cs="Arial"/>
                <w:sz w:val="18"/>
                <w:szCs w:val="18"/>
              </w:rPr>
            </w:pPr>
          </w:p>
        </w:tc>
      </w:tr>
      <w:tr w:rsidR="001570A4" w:rsidRPr="00340B0D" w14:paraId="5108B5C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C084321"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404449E"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2C95684" w14:textId="77777777" w:rsidR="001570A4" w:rsidRPr="00340B0D" w:rsidRDefault="001570A4" w:rsidP="00541D1A">
            <w:pPr>
              <w:jc w:val="center"/>
              <w:rPr>
                <w:rFonts w:cs="Arial"/>
                <w:sz w:val="18"/>
                <w:szCs w:val="18"/>
              </w:rPr>
            </w:pPr>
          </w:p>
        </w:tc>
      </w:tr>
      <w:tr w:rsidR="001570A4" w:rsidRPr="00340B0D" w14:paraId="65CD9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31A8F8"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C159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84570D1"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B05BA6C" w14:textId="77777777" w:rsidR="001570A4" w:rsidRPr="00340B0D" w:rsidRDefault="001570A4" w:rsidP="00541D1A">
            <w:pPr>
              <w:jc w:val="center"/>
              <w:rPr>
                <w:rFonts w:cs="Arial"/>
                <w:sz w:val="18"/>
                <w:szCs w:val="18"/>
              </w:rPr>
            </w:pPr>
          </w:p>
        </w:tc>
      </w:tr>
      <w:tr w:rsidR="001570A4" w:rsidRPr="00340B0D" w14:paraId="1BB6B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83BC6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E03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0723682"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20C18" w14:textId="77777777" w:rsidR="001570A4" w:rsidRPr="00340B0D" w:rsidRDefault="001570A4" w:rsidP="00541D1A">
            <w:pPr>
              <w:jc w:val="center"/>
              <w:rPr>
                <w:rFonts w:cs="Arial"/>
                <w:sz w:val="18"/>
                <w:szCs w:val="18"/>
              </w:rPr>
            </w:pPr>
          </w:p>
        </w:tc>
      </w:tr>
      <w:tr w:rsidR="001570A4" w:rsidRPr="00340B0D" w14:paraId="120948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FD19B4"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FE6A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D093D3"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3C27F" w14:textId="77777777" w:rsidR="001570A4" w:rsidRPr="00340B0D" w:rsidRDefault="001570A4" w:rsidP="00541D1A">
            <w:pPr>
              <w:jc w:val="center"/>
              <w:rPr>
                <w:rFonts w:cs="Arial"/>
                <w:sz w:val="18"/>
                <w:szCs w:val="18"/>
              </w:rPr>
            </w:pPr>
          </w:p>
        </w:tc>
      </w:tr>
      <w:tr w:rsidR="001570A4" w:rsidRPr="00340B0D" w14:paraId="65A1BF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2EF91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17CA9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C3E2C4"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EDF3FDC" w14:textId="77777777" w:rsidR="001570A4" w:rsidRPr="00340B0D" w:rsidRDefault="001570A4" w:rsidP="00541D1A">
            <w:pPr>
              <w:jc w:val="center"/>
              <w:rPr>
                <w:rFonts w:cs="Arial"/>
                <w:sz w:val="18"/>
                <w:szCs w:val="18"/>
              </w:rPr>
            </w:pPr>
          </w:p>
        </w:tc>
      </w:tr>
      <w:tr w:rsidR="001570A4" w:rsidRPr="00340B0D" w14:paraId="271203C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46FB81"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2B3E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192938"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94F0224" w14:textId="77777777" w:rsidR="001570A4" w:rsidRPr="00340B0D" w:rsidRDefault="001570A4" w:rsidP="00541D1A">
            <w:pPr>
              <w:jc w:val="center"/>
              <w:rPr>
                <w:rFonts w:cs="Arial"/>
                <w:sz w:val="18"/>
                <w:szCs w:val="18"/>
              </w:rPr>
            </w:pPr>
          </w:p>
        </w:tc>
      </w:tr>
      <w:tr w:rsidR="001570A4" w:rsidRPr="00340B0D" w14:paraId="74FEB3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27EE4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D76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FE91DB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D26CFCD" w14:textId="77777777" w:rsidR="001570A4" w:rsidRPr="00340B0D" w:rsidRDefault="001570A4" w:rsidP="00541D1A">
            <w:pPr>
              <w:jc w:val="center"/>
              <w:rPr>
                <w:rFonts w:cs="Arial"/>
                <w:sz w:val="18"/>
                <w:szCs w:val="18"/>
              </w:rPr>
            </w:pPr>
          </w:p>
        </w:tc>
      </w:tr>
      <w:tr w:rsidR="001570A4" w:rsidRPr="00340B0D" w14:paraId="050637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43BDFF"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DCBE4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7C46B8"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1B8AA" w14:textId="77777777" w:rsidR="001570A4" w:rsidRPr="00340B0D" w:rsidRDefault="001570A4" w:rsidP="00541D1A">
            <w:pPr>
              <w:jc w:val="center"/>
              <w:rPr>
                <w:rFonts w:cs="Arial"/>
                <w:sz w:val="18"/>
                <w:szCs w:val="18"/>
              </w:rPr>
            </w:pPr>
          </w:p>
        </w:tc>
      </w:tr>
      <w:tr w:rsidR="001570A4" w:rsidRPr="00340B0D" w14:paraId="3100AD2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9DA8EA"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65FCF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A64F0B"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3334592" w14:textId="77777777" w:rsidR="001570A4" w:rsidRPr="00340B0D" w:rsidRDefault="001570A4" w:rsidP="00541D1A">
            <w:pPr>
              <w:jc w:val="center"/>
              <w:rPr>
                <w:rFonts w:cs="Arial"/>
                <w:sz w:val="18"/>
                <w:szCs w:val="18"/>
              </w:rPr>
            </w:pPr>
          </w:p>
        </w:tc>
      </w:tr>
      <w:tr w:rsidR="001570A4" w:rsidRPr="00340B0D" w14:paraId="146B40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FBD70"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3265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B38BDD"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B09721A" w14:textId="77777777" w:rsidR="001570A4" w:rsidRPr="00340B0D" w:rsidRDefault="001570A4" w:rsidP="00541D1A">
            <w:pPr>
              <w:jc w:val="center"/>
              <w:rPr>
                <w:rFonts w:cs="Arial"/>
                <w:sz w:val="18"/>
                <w:szCs w:val="18"/>
              </w:rPr>
            </w:pPr>
          </w:p>
        </w:tc>
      </w:tr>
      <w:tr w:rsidR="001570A4" w:rsidRPr="00340B0D" w14:paraId="5C01C9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A7FE52"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D491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E4122C"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D9A1AC5" w14:textId="77777777" w:rsidR="001570A4" w:rsidRPr="00340B0D" w:rsidRDefault="001570A4" w:rsidP="00541D1A">
            <w:pPr>
              <w:jc w:val="center"/>
              <w:rPr>
                <w:rFonts w:cs="Arial"/>
                <w:sz w:val="18"/>
                <w:szCs w:val="18"/>
              </w:rPr>
            </w:pPr>
          </w:p>
        </w:tc>
      </w:tr>
      <w:tr w:rsidR="001570A4" w:rsidRPr="00340B0D" w14:paraId="55910F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ABE163"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BF2627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CB83E5B"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3CFBB5" w14:textId="77777777" w:rsidR="001570A4" w:rsidRPr="00340B0D" w:rsidRDefault="001570A4" w:rsidP="00541D1A">
            <w:pPr>
              <w:jc w:val="center"/>
              <w:rPr>
                <w:rFonts w:cs="Arial"/>
                <w:sz w:val="18"/>
                <w:szCs w:val="18"/>
              </w:rPr>
            </w:pPr>
          </w:p>
        </w:tc>
      </w:tr>
      <w:tr w:rsidR="001570A4" w:rsidRPr="00340B0D" w14:paraId="2164718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11EBF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F95FDA0"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82FEB58" w14:textId="77777777" w:rsidR="001570A4" w:rsidRPr="00340B0D" w:rsidRDefault="001570A4" w:rsidP="00541D1A">
            <w:pPr>
              <w:jc w:val="center"/>
              <w:rPr>
                <w:rFonts w:cs="Arial"/>
                <w:sz w:val="18"/>
                <w:szCs w:val="18"/>
              </w:rPr>
            </w:pPr>
          </w:p>
        </w:tc>
      </w:tr>
      <w:tr w:rsidR="001570A4" w:rsidRPr="00340B0D" w14:paraId="33BABF80" w14:textId="77777777" w:rsidTr="00541D1A">
        <w:sdt>
          <w:sdtPr>
            <w:rPr>
              <w:rFonts w:cs="Arial"/>
              <w:sz w:val="18"/>
              <w:szCs w:val="18"/>
            </w:rPr>
            <w:alias w:val="Palette"/>
            <w:tag w:val="Palette"/>
            <w:id w:val="1513259615"/>
            <w:placeholder>
              <w:docPart w:val="146D0785EA2B45C2B41810128DB97A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5630FD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464A5B7"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436572B" w14:textId="77777777" w:rsidR="001570A4" w:rsidRPr="00340B0D" w:rsidRDefault="001570A4" w:rsidP="00541D1A">
            <w:pPr>
              <w:jc w:val="center"/>
              <w:rPr>
                <w:rFonts w:cs="Arial"/>
                <w:sz w:val="18"/>
                <w:szCs w:val="18"/>
              </w:rPr>
            </w:pPr>
          </w:p>
        </w:tc>
      </w:tr>
      <w:tr w:rsidR="001570A4" w:rsidRPr="00340B0D" w14:paraId="31AE772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5151C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30BB8661"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51F0278" w14:textId="77777777" w:rsidR="001570A4" w:rsidRPr="00340B0D" w:rsidRDefault="001570A4" w:rsidP="00541D1A">
            <w:pPr>
              <w:jc w:val="center"/>
              <w:rPr>
                <w:rFonts w:cs="Arial"/>
                <w:sz w:val="18"/>
                <w:szCs w:val="18"/>
              </w:rPr>
            </w:pPr>
          </w:p>
        </w:tc>
      </w:tr>
      <w:tr w:rsidR="001570A4" w:rsidRPr="00340B0D" w14:paraId="155C7DC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D1E10E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7B197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6E8C3F12" w14:textId="77777777" w:rsidR="001570A4" w:rsidRPr="00340B0D" w:rsidRDefault="001570A4" w:rsidP="00541D1A">
            <w:pPr>
              <w:jc w:val="center"/>
              <w:rPr>
                <w:rFonts w:cs="Arial"/>
                <w:sz w:val="18"/>
                <w:szCs w:val="18"/>
              </w:rPr>
            </w:pPr>
          </w:p>
        </w:tc>
      </w:tr>
      <w:tr w:rsidR="001570A4" w:rsidRPr="00340B0D" w14:paraId="3874C15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85195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E7EA"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51E2186D" w14:textId="77777777" w:rsidTr="00541D1A">
        <w:trPr>
          <w:trHeight w:val="287"/>
        </w:trPr>
        <w:tc>
          <w:tcPr>
            <w:tcW w:w="1789" w:type="dxa"/>
            <w:tcBorders>
              <w:left w:val="single" w:sz="12" w:space="0" w:color="auto"/>
              <w:bottom w:val="single" w:sz="4" w:space="0" w:color="auto"/>
            </w:tcBorders>
          </w:tcPr>
          <w:p w14:paraId="72291AF0"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DFB5336"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DB4195C"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13D90A0" w14:textId="77777777" w:rsidR="001570A4" w:rsidRPr="00C87169" w:rsidRDefault="001570A4" w:rsidP="00541D1A">
            <w:pPr>
              <w:rPr>
                <w:rFonts w:cs="Arial"/>
              </w:rPr>
            </w:pPr>
          </w:p>
        </w:tc>
      </w:tr>
      <w:tr w:rsidR="001570A4" w:rsidRPr="00340B0D" w14:paraId="597E6514" w14:textId="77777777" w:rsidTr="00541D1A">
        <w:tc>
          <w:tcPr>
            <w:tcW w:w="1789" w:type="dxa"/>
            <w:tcBorders>
              <w:left w:val="single" w:sz="12" w:space="0" w:color="auto"/>
              <w:bottom w:val="single" w:sz="4" w:space="0" w:color="auto"/>
            </w:tcBorders>
          </w:tcPr>
          <w:p w14:paraId="69CFE05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6DD71A5"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85DA83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C0A7D87"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0888B1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0F8A394"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DA8538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D988DE5" w14:textId="77777777" w:rsidR="001570A4" w:rsidRPr="00340B0D" w:rsidRDefault="001570A4" w:rsidP="00541D1A">
            <w:pPr>
              <w:rPr>
                <w:rFonts w:cs="Arial"/>
                <w:sz w:val="18"/>
                <w:szCs w:val="18"/>
              </w:rPr>
            </w:pPr>
          </w:p>
        </w:tc>
      </w:tr>
      <w:tr w:rsidR="001570A4" w:rsidRPr="00340B0D" w14:paraId="0A0A803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14BF532" w14:textId="77777777" w:rsidR="001570A4" w:rsidRPr="00340B0D" w:rsidRDefault="001570A4" w:rsidP="00541D1A">
            <w:pPr>
              <w:rPr>
                <w:rFonts w:cs="Arial"/>
                <w:sz w:val="18"/>
                <w:szCs w:val="18"/>
              </w:rPr>
            </w:pPr>
          </w:p>
        </w:tc>
      </w:tr>
      <w:tr w:rsidR="001570A4" w:rsidRPr="00340B0D" w14:paraId="1249403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E4A98C"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82775B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6E73"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66FDE8"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412CCED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DC9FF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F090B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ED27E7"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20BE2E" w14:textId="77777777" w:rsidR="001570A4" w:rsidRPr="00340B0D" w:rsidRDefault="001570A4" w:rsidP="00541D1A">
            <w:pPr>
              <w:rPr>
                <w:rFonts w:cs="Arial"/>
                <w:sz w:val="18"/>
                <w:szCs w:val="18"/>
              </w:rPr>
            </w:pPr>
          </w:p>
        </w:tc>
      </w:tr>
      <w:tr w:rsidR="001570A4" w:rsidRPr="00340B0D" w14:paraId="1444F9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06F52D"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F8A39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A92648"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2E822D" w14:textId="77777777" w:rsidR="001570A4" w:rsidRPr="00340B0D" w:rsidRDefault="001570A4" w:rsidP="00541D1A">
            <w:pPr>
              <w:rPr>
                <w:rFonts w:cs="Arial"/>
                <w:sz w:val="18"/>
                <w:szCs w:val="18"/>
              </w:rPr>
            </w:pPr>
          </w:p>
        </w:tc>
      </w:tr>
      <w:tr w:rsidR="001570A4" w:rsidRPr="00340B0D" w14:paraId="6FFF95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22896B"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8FEA32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C56AAE"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F9A5D71" w14:textId="77777777" w:rsidR="001570A4" w:rsidRPr="00340B0D" w:rsidRDefault="001570A4" w:rsidP="00541D1A">
            <w:pPr>
              <w:rPr>
                <w:rFonts w:cs="Arial"/>
                <w:sz w:val="18"/>
                <w:szCs w:val="18"/>
              </w:rPr>
            </w:pPr>
          </w:p>
        </w:tc>
      </w:tr>
      <w:tr w:rsidR="001570A4" w:rsidRPr="00340B0D" w14:paraId="046FAC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2222C7"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9CEF5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973F57"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765B8CF" w14:textId="77777777" w:rsidR="001570A4" w:rsidRPr="00340B0D" w:rsidRDefault="001570A4" w:rsidP="00541D1A">
            <w:pPr>
              <w:rPr>
                <w:rFonts w:cs="Arial"/>
                <w:sz w:val="18"/>
                <w:szCs w:val="18"/>
              </w:rPr>
            </w:pPr>
          </w:p>
        </w:tc>
      </w:tr>
      <w:tr w:rsidR="001570A4" w:rsidRPr="00340B0D" w14:paraId="26796D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3E3E4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E826E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2A129D"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F18D392" w14:textId="77777777" w:rsidR="001570A4" w:rsidRPr="00340B0D" w:rsidRDefault="001570A4" w:rsidP="00541D1A">
            <w:pPr>
              <w:rPr>
                <w:rFonts w:cs="Arial"/>
                <w:sz w:val="18"/>
                <w:szCs w:val="18"/>
              </w:rPr>
            </w:pPr>
          </w:p>
        </w:tc>
      </w:tr>
      <w:tr w:rsidR="001570A4" w:rsidRPr="00340B0D" w14:paraId="4AE35F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61B2D4"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E1642C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0CF5B6"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73AEEAF" w14:textId="77777777" w:rsidR="001570A4" w:rsidRPr="00340B0D" w:rsidRDefault="001570A4" w:rsidP="00541D1A">
            <w:pPr>
              <w:rPr>
                <w:rFonts w:cs="Arial"/>
                <w:sz w:val="18"/>
                <w:szCs w:val="18"/>
              </w:rPr>
            </w:pPr>
          </w:p>
        </w:tc>
      </w:tr>
      <w:tr w:rsidR="001570A4" w:rsidRPr="00340B0D" w14:paraId="3B45A8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1C19B"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CFD105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68492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CA059A" w14:textId="77777777" w:rsidR="001570A4" w:rsidRPr="00340B0D" w:rsidRDefault="001570A4" w:rsidP="00541D1A">
            <w:pPr>
              <w:rPr>
                <w:rFonts w:cs="Arial"/>
                <w:sz w:val="18"/>
                <w:szCs w:val="18"/>
              </w:rPr>
            </w:pPr>
          </w:p>
        </w:tc>
      </w:tr>
      <w:tr w:rsidR="001570A4" w:rsidRPr="00340B0D" w14:paraId="2C039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5F3D19"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B7E4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B8F14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0E1333" w14:textId="77777777" w:rsidR="001570A4" w:rsidRPr="00340B0D" w:rsidRDefault="001570A4" w:rsidP="00541D1A">
            <w:pPr>
              <w:rPr>
                <w:rFonts w:cs="Arial"/>
                <w:sz w:val="18"/>
                <w:szCs w:val="18"/>
              </w:rPr>
            </w:pPr>
          </w:p>
        </w:tc>
      </w:tr>
      <w:tr w:rsidR="001570A4" w:rsidRPr="00340B0D" w14:paraId="62BDEA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000C1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CDC1C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228C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22EBD3" w14:textId="77777777" w:rsidR="001570A4" w:rsidRPr="00340B0D" w:rsidRDefault="001570A4" w:rsidP="00541D1A">
            <w:pPr>
              <w:rPr>
                <w:rFonts w:cs="Arial"/>
                <w:sz w:val="18"/>
                <w:szCs w:val="18"/>
              </w:rPr>
            </w:pPr>
          </w:p>
        </w:tc>
      </w:tr>
      <w:tr w:rsidR="001570A4" w:rsidRPr="00340B0D" w14:paraId="24B141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E66D28"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F65C7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461F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F2A4BF8" w14:textId="77777777" w:rsidR="001570A4" w:rsidRPr="00340B0D" w:rsidRDefault="001570A4" w:rsidP="00541D1A">
            <w:pPr>
              <w:rPr>
                <w:rFonts w:cs="Arial"/>
                <w:sz w:val="18"/>
                <w:szCs w:val="18"/>
              </w:rPr>
            </w:pPr>
          </w:p>
        </w:tc>
      </w:tr>
      <w:tr w:rsidR="001570A4" w:rsidRPr="00340B0D" w14:paraId="3A78C7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395E4F"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E3C3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EDF6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8E55A7" w14:textId="77777777" w:rsidR="001570A4" w:rsidRPr="00340B0D" w:rsidRDefault="001570A4" w:rsidP="00541D1A">
            <w:pPr>
              <w:rPr>
                <w:rFonts w:cs="Arial"/>
                <w:sz w:val="18"/>
                <w:szCs w:val="18"/>
              </w:rPr>
            </w:pPr>
          </w:p>
        </w:tc>
      </w:tr>
      <w:tr w:rsidR="001570A4" w:rsidRPr="00340B0D" w14:paraId="1DF9B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8D3F6C"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C6F71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1F38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E9BCB9" w14:textId="77777777" w:rsidR="001570A4" w:rsidRPr="00340B0D" w:rsidRDefault="001570A4" w:rsidP="00541D1A">
            <w:pPr>
              <w:rPr>
                <w:rFonts w:cs="Arial"/>
                <w:sz w:val="18"/>
                <w:szCs w:val="18"/>
              </w:rPr>
            </w:pPr>
          </w:p>
        </w:tc>
      </w:tr>
      <w:tr w:rsidR="001570A4" w:rsidRPr="00340B0D" w14:paraId="324838A8"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0F25A75"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84E1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0D8DCCE"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A9BB3AA" w14:textId="77777777" w:rsidR="001570A4" w:rsidRPr="00340B0D" w:rsidRDefault="001570A4" w:rsidP="00541D1A">
            <w:pPr>
              <w:rPr>
                <w:rFonts w:cs="Arial"/>
                <w:sz w:val="18"/>
                <w:szCs w:val="18"/>
              </w:rPr>
            </w:pPr>
          </w:p>
        </w:tc>
      </w:tr>
      <w:tr w:rsidR="001570A4" w:rsidRPr="00340B0D" w14:paraId="2E1443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7B24BD7"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4897D4C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6F9CB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6DCBA7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E9CC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0452B39" w14:textId="77777777" w:rsidR="001570A4" w:rsidRPr="00340B0D" w:rsidRDefault="001570A4" w:rsidP="00541D1A">
            <w:pPr>
              <w:rPr>
                <w:rFonts w:cs="Arial"/>
                <w:sz w:val="18"/>
                <w:szCs w:val="18"/>
              </w:rPr>
            </w:pPr>
          </w:p>
        </w:tc>
      </w:tr>
      <w:tr w:rsidR="001570A4" w:rsidRPr="00340B0D" w14:paraId="3096F8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CB343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9F96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64B2EC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4F91BE" w14:textId="77777777" w:rsidR="001570A4" w:rsidRPr="00340B0D" w:rsidRDefault="001570A4" w:rsidP="00541D1A">
            <w:pPr>
              <w:rPr>
                <w:rFonts w:cs="Arial"/>
                <w:sz w:val="18"/>
                <w:szCs w:val="18"/>
              </w:rPr>
            </w:pPr>
          </w:p>
        </w:tc>
      </w:tr>
      <w:tr w:rsidR="001570A4" w:rsidRPr="00340B0D" w14:paraId="619195C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B7A069"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23D884E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2B4DD5" w14:textId="77777777" w:rsidR="001570A4" w:rsidRDefault="001570A4" w:rsidP="00541D1A">
            <w:pPr>
              <w:rPr>
                <w:rFonts w:cs="Arial"/>
                <w:sz w:val="18"/>
                <w:szCs w:val="18"/>
              </w:rPr>
            </w:pPr>
          </w:p>
          <w:p w14:paraId="6D6988AF" w14:textId="04AD8874" w:rsidR="00FF3C83" w:rsidRDefault="00FF3C83" w:rsidP="00541D1A">
            <w:pPr>
              <w:rPr>
                <w:rFonts w:cs="Arial"/>
                <w:sz w:val="18"/>
                <w:szCs w:val="18"/>
              </w:rPr>
            </w:pPr>
            <w:r w:rsidRPr="00A53E84">
              <w:rPr>
                <w:i/>
              </w:rPr>
              <w:t xml:space="preserve">As for test </w:t>
            </w:r>
            <w:proofErr w:type="spellStart"/>
            <w:r>
              <w:t>SafetyContourLS</w:t>
            </w:r>
            <w:proofErr w:type="spellEnd"/>
          </w:p>
          <w:p w14:paraId="7D559EBF" w14:textId="77777777" w:rsidR="001570A4" w:rsidRPr="00110428" w:rsidRDefault="001570A4" w:rsidP="00541D1A">
            <w:pPr>
              <w:rPr>
                <w:rFonts w:cs="Arial"/>
              </w:rPr>
            </w:pPr>
            <w:r>
              <w:rPr>
                <w:rFonts w:cs="Arial"/>
                <w:i/>
              </w:rPr>
              <w:t>.</w:t>
            </w:r>
            <w:r w:rsidRPr="00110428">
              <w:rPr>
                <w:rFonts w:cs="Arial"/>
                <w:i/>
              </w:rPr>
              <w:t xml:space="preserve">. </w:t>
            </w:r>
          </w:p>
          <w:p w14:paraId="58B7F255" w14:textId="77777777" w:rsidR="001570A4" w:rsidRPr="00340B0D" w:rsidRDefault="001570A4" w:rsidP="00541D1A">
            <w:pPr>
              <w:rPr>
                <w:rFonts w:cs="Arial"/>
                <w:sz w:val="18"/>
                <w:szCs w:val="18"/>
              </w:rPr>
            </w:pPr>
          </w:p>
        </w:tc>
      </w:tr>
      <w:tr w:rsidR="001570A4" w:rsidRPr="00340B0D" w14:paraId="12889F3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6FDD46"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0E899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0C75F3B" w14:textId="77777777" w:rsidR="001570A4" w:rsidRDefault="001570A4" w:rsidP="00541D1A">
            <w:pPr>
              <w:rPr>
                <w:rFonts w:cs="Arial"/>
                <w:b/>
                <w:bCs/>
              </w:rPr>
            </w:pPr>
          </w:p>
          <w:p w14:paraId="73FD4BDF" w14:textId="5754AFD5" w:rsidR="00FF3C83" w:rsidRDefault="00FF3C83" w:rsidP="00541D1A">
            <w:pPr>
              <w:rPr>
                <w:rFonts w:cs="Arial"/>
                <w:b/>
                <w:bCs/>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1E510A8D" w14:textId="77777777" w:rsidR="00FF3C83" w:rsidRPr="00110428" w:rsidRDefault="00FF3C83" w:rsidP="00541D1A">
            <w:pPr>
              <w:rPr>
                <w:rFonts w:cs="Arial"/>
                <w:b/>
                <w:bCs/>
              </w:rPr>
            </w:pPr>
          </w:p>
        </w:tc>
      </w:tr>
      <w:tr w:rsidR="001570A4" w:rsidRPr="00340B0D" w14:paraId="00AF22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C0E21D"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39778A41"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9D95831" w14:textId="77777777" w:rsidR="001570A4" w:rsidRDefault="001570A4" w:rsidP="00541D1A">
            <w:pPr>
              <w:rPr>
                <w:rFonts w:cs="Arial"/>
                <w:sz w:val="18"/>
                <w:szCs w:val="18"/>
              </w:rPr>
            </w:pPr>
          </w:p>
          <w:p w14:paraId="02193CD4" w14:textId="4F5736A5" w:rsidR="001570A4" w:rsidRDefault="00FF3C83" w:rsidP="00541D1A">
            <w:pPr>
              <w:rPr>
                <w:i/>
              </w:rPr>
            </w:pPr>
            <w:r w:rsidRPr="00A53E84">
              <w:rPr>
                <w:i/>
              </w:rPr>
              <w:t>The ENC in the ECDIS should match the corresponding graphical plot of test 7.1 and 7.</w:t>
            </w:r>
            <w:r>
              <w:rPr>
                <w:i/>
              </w:rPr>
              <w:t>2</w:t>
            </w:r>
          </w:p>
          <w:p w14:paraId="02AD2655" w14:textId="77777777" w:rsidR="00FF3C83" w:rsidRDefault="00FF3C83" w:rsidP="00541D1A">
            <w:pPr>
              <w:rPr>
                <w:i/>
              </w:rPr>
            </w:pPr>
          </w:p>
          <w:p w14:paraId="058E1CFE" w14:textId="6CDEF876" w:rsidR="00FF3C83" w:rsidRDefault="00FF3C83" w:rsidP="00FF3C83">
            <w:pPr>
              <w:jc w:val="center"/>
              <w:rPr>
                <w:rFonts w:cs="Arial"/>
                <w:sz w:val="18"/>
                <w:szCs w:val="18"/>
              </w:rPr>
            </w:pPr>
            <w:r>
              <w:rPr>
                <w:noProof/>
                <w:lang w:eastAsia="en-GB"/>
              </w:rPr>
              <w:drawing>
                <wp:inline distT="0" distB="0" distL="0" distR="0" wp14:anchorId="40EEA893" wp14:editId="1EC5E3D9">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1D3F349C" w14:textId="77777777" w:rsidR="001570A4" w:rsidRDefault="001570A4" w:rsidP="00541D1A">
            <w:pPr>
              <w:rPr>
                <w:rFonts w:cs="Arial"/>
                <w:sz w:val="18"/>
                <w:szCs w:val="18"/>
              </w:rPr>
            </w:pPr>
          </w:p>
          <w:p w14:paraId="1CD202DE" w14:textId="77777777" w:rsidR="001570A4" w:rsidRPr="00340B0D" w:rsidRDefault="001570A4" w:rsidP="00FF3C83">
            <w:pPr>
              <w:rPr>
                <w:rFonts w:cs="Arial"/>
                <w:sz w:val="18"/>
                <w:szCs w:val="18"/>
              </w:rPr>
            </w:pPr>
          </w:p>
          <w:p w14:paraId="1B3F9A24" w14:textId="77777777" w:rsidR="00FF3C83" w:rsidRPr="00A53E84" w:rsidRDefault="00FF3C83" w:rsidP="00FF3C83">
            <w:pPr>
              <w:jc w:val="left"/>
              <w:rPr>
                <w:i/>
              </w:rPr>
            </w:pPr>
            <w:r w:rsidRPr="00A53E84">
              <w:rPr>
                <w:i/>
              </w:rPr>
              <w:t xml:space="preserve">An example with </w:t>
            </w:r>
            <w:r>
              <w:rPr>
                <w:i/>
              </w:rPr>
              <w:t xml:space="preserve">Safety Contour </w:t>
            </w:r>
            <w:r w:rsidRPr="00A53E84">
              <w:rPr>
                <w:i/>
              </w:rPr>
              <w:t>= 11 m.</w:t>
            </w:r>
          </w:p>
          <w:p w14:paraId="3FC4BFFC" w14:textId="7209242D" w:rsidR="001570A4" w:rsidRDefault="00FF3C83" w:rsidP="00FF3C83">
            <w:pPr>
              <w:tabs>
                <w:tab w:val="left" w:pos="3048"/>
              </w:tabs>
              <w:rPr>
                <w:rFonts w:cs="Arial"/>
                <w:sz w:val="18"/>
                <w:szCs w:val="18"/>
              </w:rPr>
            </w:pPr>
            <w:r>
              <w:rPr>
                <w:b/>
                <w:noProof/>
                <w:lang w:eastAsia="en-GB"/>
              </w:rPr>
              <w:t>tbd</w:t>
            </w:r>
          </w:p>
          <w:p w14:paraId="71D5FDD3" w14:textId="77777777" w:rsidR="001570A4" w:rsidRPr="00340B0D" w:rsidRDefault="001570A4" w:rsidP="00541D1A">
            <w:pPr>
              <w:rPr>
                <w:rFonts w:cs="Arial"/>
                <w:sz w:val="18"/>
                <w:szCs w:val="18"/>
              </w:rPr>
            </w:pPr>
          </w:p>
        </w:tc>
      </w:tr>
    </w:tbl>
    <w:p w14:paraId="31E1085C" w14:textId="77777777" w:rsid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9526"/>
      </w:tblGrid>
      <w:tr w:rsidR="0068367B" w14:paraId="304A0306" w14:textId="77777777" w:rsidTr="00A53E84">
        <w:trPr>
          <w:tblHeader/>
        </w:trPr>
        <w:tc>
          <w:tcPr>
            <w:tcW w:w="9526" w:type="dxa"/>
            <w:tcBorders>
              <w:top w:val="nil"/>
              <w:bottom w:val="nil"/>
            </w:tcBorders>
            <w:vAlign w:val="center"/>
          </w:tcPr>
          <w:p w14:paraId="7BF63B33" w14:textId="0E54F8F1" w:rsidR="0068367B" w:rsidRPr="0068367B" w:rsidRDefault="0068367B" w:rsidP="0068367B">
            <w:pPr>
              <w:jc w:val="center"/>
            </w:pPr>
            <w:bookmarkStart w:id="10669" w:name="_Hlk119982162"/>
          </w:p>
        </w:tc>
      </w:tr>
      <w:tr w:rsidR="0068367B" w14:paraId="4EB0D909" w14:textId="77777777" w:rsidTr="00A53E84">
        <w:trPr>
          <w:tblHeader/>
        </w:trPr>
        <w:tc>
          <w:tcPr>
            <w:tcW w:w="9526" w:type="dxa"/>
            <w:tcBorders>
              <w:top w:val="nil"/>
            </w:tcBorders>
            <w:vAlign w:val="center"/>
          </w:tcPr>
          <w:p w14:paraId="40BDDC15" w14:textId="1A4319C0" w:rsidR="0068367B" w:rsidRPr="00A53E84" w:rsidRDefault="0068367B" w:rsidP="008A1BCC">
            <w:pPr>
              <w:jc w:val="left"/>
              <w:rPr>
                <w:i/>
              </w:rPr>
            </w:pPr>
          </w:p>
        </w:tc>
      </w:tr>
      <w:bookmarkEnd w:id="10669"/>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0670" w:name="_Toc189491334"/>
      <w:r>
        <w:t>S-57 Testing</w:t>
      </w:r>
      <w:bookmarkEnd w:id="10670"/>
      <w:r>
        <w:t xml:space="preserve"> </w:t>
      </w:r>
    </w:p>
    <w:p w14:paraId="0321F7F3" w14:textId="77702DAE" w:rsidR="00AA7BE3" w:rsidRPr="003361B3" w:rsidRDefault="00AA7BE3" w:rsidP="00AA7BE3">
      <w:pPr>
        <w:pStyle w:val="Heading2"/>
      </w:pPr>
      <w:bookmarkStart w:id="10671" w:name="_Toc189491335"/>
      <w:r w:rsidRPr="003361B3">
        <w:t>Introduction</w:t>
      </w:r>
      <w:bookmarkEnd w:id="10671"/>
    </w:p>
    <w:p w14:paraId="058C5F81" w14:textId="5C0E4A93" w:rsidR="00A35011" w:rsidRPr="003361B3" w:rsidRDefault="00A35011" w:rsidP="00A35011">
      <w:r w:rsidRPr="003361B3">
        <w:t xml:space="preserve">During the transition period to full S-100 operation on all ECDIS parallel operation of S-57 and S-100 services will take place servicing users who still </w:t>
      </w:r>
      <w:r w:rsidR="003361B3">
        <w:t>require</w:t>
      </w:r>
      <w:r w:rsidRPr="003361B3">
        <w:t xml:space="preserve">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Pr="003361B3" w:rsidRDefault="00A35011" w:rsidP="00A35011"/>
    <w:p w14:paraId="35A95837" w14:textId="5AAB2584" w:rsidR="00A35011" w:rsidRPr="003361B3" w:rsidRDefault="00A35011" w:rsidP="00A35011">
      <w:r w:rsidRPr="003361B3">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Pr="003361B3" w:rsidRDefault="00A35011" w:rsidP="00A35011"/>
    <w:p w14:paraId="79F053B2" w14:textId="3E255F7C" w:rsidR="00A35011" w:rsidRPr="003361B3" w:rsidRDefault="00A35011" w:rsidP="00A35011">
      <w:r w:rsidRPr="003361B3">
        <w:t>This manual, therefore, references the existing IHO S-64 guidance for testing the operation of type approved ECDIS available at:</w:t>
      </w:r>
    </w:p>
    <w:p w14:paraId="3ACCFE1A" w14:textId="653CEE0E" w:rsidR="00A35011" w:rsidRPr="003361B3" w:rsidRDefault="00A35011" w:rsidP="00A35011"/>
    <w:p w14:paraId="6B0321E2" w14:textId="07D04069" w:rsidR="00A35011" w:rsidRPr="003361B3" w:rsidRDefault="00A35011" w:rsidP="00E012C8">
      <w:hyperlink r:id="rId245" w:history="1">
        <w:r w:rsidRPr="003361B3">
          <w:rPr>
            <w:rStyle w:val="Hyperlink"/>
          </w:rPr>
          <w:t>https://iho.int/iho_pubs/standard/S-64/S-64_Edition_3.0.2/index.htm</w:t>
        </w:r>
      </w:hyperlink>
    </w:p>
    <w:p w14:paraId="618C4C2F" w14:textId="77777777" w:rsidR="00A35011" w:rsidRPr="003361B3" w:rsidRDefault="00A35011" w:rsidP="00E012C8"/>
    <w:p w14:paraId="2E917C83" w14:textId="6B53761C" w:rsidR="00AA7BE3" w:rsidRPr="003361B3" w:rsidRDefault="00AA7BE3" w:rsidP="00E012C8">
      <w:pPr>
        <w:pStyle w:val="Heading2"/>
      </w:pPr>
      <w:bookmarkStart w:id="10672" w:name="_Toc189491336"/>
      <w:r w:rsidRPr="003361B3">
        <w:t>Notes on specific tests.</w:t>
      </w:r>
      <w:bookmarkEnd w:id="10672"/>
    </w:p>
    <w:p w14:paraId="3385E4B9" w14:textId="33B268C9" w:rsidR="00A35011" w:rsidRPr="003361B3" w:rsidRDefault="00A35011" w:rsidP="00A35011">
      <w:r w:rsidRPr="003361B3">
        <w:t xml:space="preserve">Whilst testing under the existing S-57 is still a requirement during the transition period a number of caveats should be made prior to the execution of the </w:t>
      </w:r>
      <w:r w:rsidR="005D3222" w:rsidRPr="003361B3">
        <w:t>S</w:t>
      </w:r>
      <w:r w:rsidRPr="003361B3">
        <w:t>-64 test suites.</w:t>
      </w:r>
    </w:p>
    <w:p w14:paraId="46B15B7A" w14:textId="77777777" w:rsidR="00A35011" w:rsidRPr="003361B3" w:rsidRDefault="00A35011" w:rsidP="00A35011"/>
    <w:p w14:paraId="4CD1BB34" w14:textId="77777777" w:rsidR="003361B3" w:rsidRDefault="00A35011" w:rsidP="003361B3">
      <w:pPr>
        <w:pStyle w:val="ListParagraph"/>
        <w:numPr>
          <w:ilvl w:val="0"/>
          <w:numId w:val="65"/>
        </w:numPr>
      </w:pPr>
      <w:r w:rsidRPr="003361B3">
        <w:t>It m</w:t>
      </w:r>
      <w:r w:rsidR="00667E6F" w:rsidRPr="003361B3">
        <w:t xml:space="preserve">ay not be necessary to do all the tests if </w:t>
      </w:r>
      <w:r w:rsidRPr="003361B3">
        <w:t>certain generic</w:t>
      </w:r>
      <w:r w:rsidR="00667E6F" w:rsidRPr="003361B3">
        <w:t xml:space="preserve"> functionality has already been </w:t>
      </w:r>
      <w:r w:rsidRPr="003361B3">
        <w:t xml:space="preserve">tested as part of the S-100 elements of testing </w:t>
      </w:r>
      <w:r w:rsidR="00667E6F" w:rsidRPr="003361B3">
        <w:t>done.</w:t>
      </w:r>
      <w:r w:rsidRPr="003361B3">
        <w:t xml:space="preserve"> </w:t>
      </w:r>
      <w:r w:rsidR="003361B3">
        <w:t>Some</w:t>
      </w:r>
      <w:r w:rsidRPr="003361B3">
        <w:t xml:space="preserve"> sections should be considered complete if successfully executed in an S-100 mode of operation</w:t>
      </w:r>
    </w:p>
    <w:p w14:paraId="5414CF81" w14:textId="232ED4BD" w:rsidR="00A35011" w:rsidRPr="003361B3" w:rsidRDefault="003361B3" w:rsidP="003361B3">
      <w:pPr>
        <w:pStyle w:val="ListParagraph"/>
        <w:numPr>
          <w:ilvl w:val="1"/>
          <w:numId w:val="65"/>
        </w:numPr>
      </w:pPr>
      <w:r>
        <w:rPr>
          <w:b/>
          <w:bCs/>
        </w:rPr>
        <w:t>To Be Determined from testing</w:t>
      </w:r>
      <w:r w:rsidR="00A35011" w:rsidRPr="003361B3">
        <w:t>:</w:t>
      </w:r>
    </w:p>
    <w:p w14:paraId="3AE14262" w14:textId="20D98825" w:rsidR="00322370" w:rsidRPr="003361B3" w:rsidRDefault="005D3222">
      <w:pPr>
        <w:pStyle w:val="ListParagraph"/>
        <w:numPr>
          <w:ilvl w:val="0"/>
          <w:numId w:val="65"/>
        </w:numPr>
      </w:pPr>
      <w:r w:rsidRPr="003361B3">
        <w:t>Skin of the Earth t</w:t>
      </w:r>
      <w:r w:rsidR="00322370" w:rsidRPr="003361B3">
        <w:t xml:space="preserve">ests </w:t>
      </w:r>
      <w:r w:rsidRPr="003361B3">
        <w:t>relate to anomalies detected in an S-57 mode and do not apply in the S-100 test suite.</w:t>
      </w:r>
    </w:p>
    <w:p w14:paraId="13FE1441" w14:textId="3A0CD440" w:rsidR="00AE1551" w:rsidRPr="003361B3" w:rsidRDefault="00AE1551">
      <w:pPr>
        <w:pStyle w:val="ListParagraph"/>
        <w:numPr>
          <w:ilvl w:val="0"/>
          <w:numId w:val="65"/>
        </w:numPr>
      </w:pPr>
      <w:r w:rsidRPr="003361B3">
        <w:t xml:space="preserve">S-100 replaces many user settings with “Context Parameters”. Where the S-57/S-64 tests refer to certain user controls and parameters </w:t>
      </w:r>
      <w:r w:rsidR="003361B3">
        <w:t>there is an equivalence between such parameters. A future edition of this manual will list these exhaustively</w:t>
      </w:r>
      <w:r w:rsidRPr="003361B3">
        <w:t xml:space="preserve">. </w:t>
      </w:r>
    </w:p>
    <w:p w14:paraId="3D9E3BBC" w14:textId="5CDE1CDA" w:rsidR="00AE1551" w:rsidRPr="003361B3" w:rsidRDefault="00AE1551" w:rsidP="00AE1551"/>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0673" w:name="_Toc189491337"/>
      <w:r>
        <w:t>Dual Fuel Mode testing</w:t>
      </w:r>
      <w:bookmarkEnd w:id="10673"/>
    </w:p>
    <w:p w14:paraId="46F56667" w14:textId="77777777" w:rsidR="00590615" w:rsidRDefault="00590615" w:rsidP="00590615">
      <w:pPr>
        <w:pStyle w:val="Heading2"/>
      </w:pPr>
      <w:bookmarkStart w:id="10674" w:name="_Toc189491338"/>
      <w:r>
        <w:t>Introduction</w:t>
      </w:r>
      <w:bookmarkEnd w:id="10674"/>
    </w:p>
    <w:p w14:paraId="78BDBBE4" w14:textId="4C89552D" w:rsidR="00590615" w:rsidRDefault="005D3222" w:rsidP="00590615">
      <w:r>
        <w:t>As referenced in the previous section of this manual</w:t>
      </w:r>
      <w:r w:rsidR="003361B3">
        <w:t>, during the</w:t>
      </w:r>
      <w:r>
        <w:t xml:space="preserve"> transition period from S-57 to S-10</w:t>
      </w:r>
      <w:r w:rsidR="003361B3">
        <w:t xml:space="preserve">1 ENCs ECDIS will be required to support “Dual Fuel” mode. This entails display of either S-57 or S-101, or both in areas where S-101 is not available yet. The tests in this section verify the ECDIS operation when both S-57 and S-101 are in operation together. </w:t>
      </w:r>
    </w:p>
    <w:p w14:paraId="21DE17DC" w14:textId="6094D75E" w:rsidR="00590615" w:rsidRDefault="00590615" w:rsidP="00590615"/>
    <w:p w14:paraId="1557EEB6" w14:textId="77777777" w:rsidR="00B173F7" w:rsidRDefault="00B173F7" w:rsidP="00B173F7">
      <w:pPr>
        <w:pStyle w:val="Heading2"/>
      </w:pPr>
      <w:bookmarkStart w:id="10675" w:name="_Toc189491339"/>
      <w:r>
        <w:t>Data Scheming for Dual Fuel testing</w:t>
      </w:r>
      <w:bookmarkEnd w:id="10675"/>
    </w:p>
    <w:p w14:paraId="21F0D1AF" w14:textId="68256589" w:rsidR="00B173F7" w:rsidRPr="00B173F7" w:rsidRDefault="00B173F7" w:rsidP="00B173F7">
      <w:r>
        <w:t>In order to simplify the arrangement of test data for Dual Fuel testing, some original S-57 datasets (from IHO S-64) have been used alongside S-101 versions to create the reference test datasets. The arrangement of data coverage</w:t>
      </w:r>
      <w:r w:rsidR="003361B3">
        <w:t xml:space="preserve"> for these tests </w:t>
      </w:r>
      <w:r>
        <w:t xml:space="preserve">is </w:t>
      </w:r>
      <w:r w:rsidR="003361B3">
        <w:t xml:space="preserve">therefore </w:t>
      </w:r>
      <w:r>
        <w:t>largely unchange</w:t>
      </w:r>
      <w:r w:rsidR="003361B3">
        <w:t>d</w:t>
      </w:r>
      <w:r>
        <w:t>.</w:t>
      </w:r>
      <w:r w:rsidR="003361B3">
        <w:t xml:space="preserve"> </w:t>
      </w:r>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0676" w:name="_Toc189491340"/>
      <w:r w:rsidRPr="00667E6F">
        <w:t>Chart Loading and Update</w:t>
      </w:r>
      <w:bookmarkEnd w:id="10676"/>
    </w:p>
    <w:p w14:paraId="4B18E114" w14:textId="77777777" w:rsidR="00590615" w:rsidRPr="007E2CFE" w:rsidRDefault="00590615" w:rsidP="00590615">
      <w:pPr>
        <w:pStyle w:val="Heading3"/>
      </w:pPr>
      <w:r>
        <w:t>Initial Loading of charts in Dual fuel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D410A6">
        <w:trPr>
          <w:trHeight w:val="454"/>
          <w:tblHeader/>
        </w:trPr>
        <w:tc>
          <w:tcPr>
            <w:tcW w:w="2381" w:type="dxa"/>
            <w:shd w:val="clear" w:color="auto" w:fill="BFBFBF" w:themeFill="background1" w:themeFillShade="BF"/>
            <w:vAlign w:val="center"/>
          </w:tcPr>
          <w:p w14:paraId="147F92E3"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7D32C10A" w14:textId="77777777" w:rsidR="00590615" w:rsidRPr="004065B1" w:rsidRDefault="00590615" w:rsidP="00280DEE">
            <w:proofErr w:type="spellStart"/>
            <w:r>
              <w:t>DualFuelSimple</w:t>
            </w:r>
            <w:proofErr w:type="spellEnd"/>
          </w:p>
        </w:tc>
        <w:tc>
          <w:tcPr>
            <w:tcW w:w="2382" w:type="dxa"/>
            <w:shd w:val="clear" w:color="auto" w:fill="BFBFBF" w:themeFill="background1" w:themeFillShade="BF"/>
            <w:vAlign w:val="center"/>
          </w:tcPr>
          <w:p w14:paraId="1F248DC7"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85FC98F" w14:textId="2AB4BB31" w:rsidR="00590615" w:rsidRPr="004065B1" w:rsidRDefault="005E5735" w:rsidP="00280DEE">
            <w:r>
              <w:t>S-98</w:t>
            </w:r>
            <w:r w:rsidR="00E019D7">
              <w:t xml:space="preserve"> 18.</w:t>
            </w:r>
            <w:r w:rsidR="003361B3">
              <w:t>2</w:t>
            </w:r>
          </w:p>
        </w:tc>
      </w:tr>
      <w:tr w:rsidR="00590615" w14:paraId="3061FAB9" w14:textId="77777777" w:rsidTr="00D410A6">
        <w:trPr>
          <w:tblHeader/>
        </w:trPr>
        <w:tc>
          <w:tcPr>
            <w:tcW w:w="9526" w:type="dxa"/>
            <w:gridSpan w:val="4"/>
            <w:shd w:val="clear" w:color="auto" w:fill="BFBFBF" w:themeFill="background1" w:themeFillShade="BF"/>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D410A6">
        <w:trPr>
          <w:tblHeader/>
        </w:trPr>
        <w:tc>
          <w:tcPr>
            <w:tcW w:w="9526" w:type="dxa"/>
            <w:gridSpan w:val="4"/>
            <w:shd w:val="clear" w:color="auto" w:fill="BFBFBF" w:themeFill="background1" w:themeFillShade="BF"/>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D410A6">
        <w:trPr>
          <w:tblHeader/>
        </w:trPr>
        <w:tc>
          <w:tcPr>
            <w:tcW w:w="9526" w:type="dxa"/>
            <w:gridSpan w:val="4"/>
            <w:shd w:val="clear" w:color="auto" w:fill="BFBFBF" w:themeFill="background1" w:themeFillShade="BF"/>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D410A6">
        <w:trPr>
          <w:tblHeader/>
        </w:trPr>
        <w:tc>
          <w:tcPr>
            <w:tcW w:w="9526" w:type="dxa"/>
            <w:gridSpan w:val="4"/>
            <w:shd w:val="clear" w:color="auto" w:fill="BFBFBF" w:themeFill="background1" w:themeFillShade="BF"/>
            <w:vAlign w:val="center"/>
          </w:tcPr>
          <w:p w14:paraId="0312F608" w14:textId="422B38AF" w:rsidR="00590615" w:rsidRPr="004065B1" w:rsidRDefault="00590615" w:rsidP="00280DEE">
            <w:r w:rsidRPr="000A066E">
              <w:rPr>
                <w:b/>
              </w:rPr>
              <w:t>Results</w:t>
            </w:r>
            <w:r w:rsidR="00D410A6">
              <w:rPr>
                <w:b/>
              </w:rPr>
              <w:t xml:space="preserve"> </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152E70B9" w:rsidR="00590615" w:rsidRDefault="00590615" w:rsidP="00590615">
      <w:pPr>
        <w:pStyle w:val="Heading3"/>
      </w:pPr>
      <w:r>
        <w:lastRenderedPageBreak/>
        <w:t>Update</w:t>
      </w:r>
      <w:r w:rsidR="00D410A6">
        <w:t>(s) o</w:t>
      </w:r>
      <w:r>
        <w:t>f combined exchange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4"/>
        <w:gridCol w:w="3072"/>
        <w:gridCol w:w="2354"/>
        <w:gridCol w:w="1972"/>
      </w:tblGrid>
      <w:tr w:rsidR="00590615" w14:paraId="2E0555DF" w14:textId="77777777" w:rsidTr="00D410A6">
        <w:trPr>
          <w:trHeight w:val="454"/>
          <w:tblHeader/>
        </w:trPr>
        <w:tc>
          <w:tcPr>
            <w:tcW w:w="2381" w:type="dxa"/>
            <w:shd w:val="clear" w:color="auto" w:fill="BFBFBF" w:themeFill="background1" w:themeFillShade="BF"/>
            <w:vAlign w:val="center"/>
          </w:tcPr>
          <w:p w14:paraId="22B548FA"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BFBFBF" w:themeFill="background1" w:themeFillShade="BF"/>
            <w:vAlign w:val="center"/>
          </w:tcPr>
          <w:p w14:paraId="3CF9C00F"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449CB33" w14:textId="5AE9810D" w:rsidR="00590615" w:rsidRPr="004065B1" w:rsidRDefault="005E5735" w:rsidP="00280DEE">
            <w:r>
              <w:t>S-98</w:t>
            </w:r>
            <w:r w:rsidR="00E019D7">
              <w:t xml:space="preserve"> 18.</w:t>
            </w:r>
            <w:r w:rsidR="003361B3">
              <w:t>2</w:t>
            </w:r>
          </w:p>
        </w:tc>
      </w:tr>
      <w:tr w:rsidR="00590615" w14:paraId="515363ED" w14:textId="77777777" w:rsidTr="00D410A6">
        <w:trPr>
          <w:tblHeader/>
        </w:trPr>
        <w:tc>
          <w:tcPr>
            <w:tcW w:w="9526" w:type="dxa"/>
            <w:gridSpan w:val="4"/>
            <w:shd w:val="clear" w:color="auto" w:fill="BFBFBF" w:themeFill="background1" w:themeFillShade="BF"/>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Default="00590615" w:rsidP="00280DEE">
            <w:pPr>
              <w:rPr>
                <w:i/>
              </w:rPr>
            </w:pPr>
            <w:r>
              <w:rPr>
                <w:i/>
              </w:rPr>
              <w:t>This tests verifies the ECDIS is able to load updates to Dual Fuel datasets from a combined update exchange set.</w:t>
            </w:r>
          </w:p>
          <w:p w14:paraId="293ACA02" w14:textId="77777777" w:rsidR="003361B3" w:rsidRDefault="003361B3" w:rsidP="00280DEE">
            <w:pPr>
              <w:rPr>
                <w:i/>
              </w:rPr>
            </w:pPr>
          </w:p>
          <w:p w14:paraId="7AEBFEC4" w14:textId="405AC85D" w:rsidR="003361B3" w:rsidRDefault="003361B3" w:rsidP="00280DEE">
            <w:pPr>
              <w:rPr>
                <w:b/>
                <w:bCs/>
                <w:i/>
              </w:rPr>
            </w:pPr>
            <w:r>
              <w:rPr>
                <w:b/>
                <w:bCs/>
                <w:i/>
              </w:rPr>
              <w:t xml:space="preserve">[these tests are very basic and may be expanded with more comprehensive exchange sets including ones where S-57 is deleted and S-101 installed instead. Additionally, dual updates, multiple data coverage and exchange sets with multiple datasets at different MSVS will be supplied. The aim is to test all reasonable edge cases when loading and basic portrayal of dual fuel is enabled. </w:t>
            </w:r>
          </w:p>
          <w:p w14:paraId="331213E2" w14:textId="77777777" w:rsidR="003361B3" w:rsidRDefault="003361B3" w:rsidP="00280DEE">
            <w:pPr>
              <w:rPr>
                <w:b/>
                <w:bCs/>
                <w:i/>
              </w:rPr>
            </w:pPr>
          </w:p>
          <w:p w14:paraId="08015B6F" w14:textId="2E63AE40" w:rsidR="003361B3" w:rsidRPr="003361B3" w:rsidRDefault="003361B3" w:rsidP="00280DEE">
            <w:pPr>
              <w:rPr>
                <w:b/>
                <w:bCs/>
                <w:i/>
              </w:rPr>
            </w:pPr>
            <w:r>
              <w:rPr>
                <w:b/>
                <w:bCs/>
                <w:i/>
              </w:rPr>
              <w:t xml:space="preserve">Additionally, the viewing of extra layers on top of dual fuel displays will be tested. This will show interleaving on S-101, not on S-57 – S-98 </w:t>
            </w:r>
            <w:r w:rsidR="00E6520E">
              <w:rPr>
                <w:b/>
                <w:bCs/>
                <w:i/>
              </w:rPr>
              <w:t>18.2]</w:t>
            </w:r>
          </w:p>
          <w:p w14:paraId="5FCA436F" w14:textId="77777777" w:rsidR="00590615" w:rsidRPr="00DA41A6" w:rsidRDefault="00590615" w:rsidP="00280DEE">
            <w:pPr>
              <w:rPr>
                <w:i/>
              </w:rPr>
            </w:pPr>
          </w:p>
        </w:tc>
      </w:tr>
      <w:tr w:rsidR="00590615" w14:paraId="0FBB9E53" w14:textId="77777777" w:rsidTr="00D410A6">
        <w:trPr>
          <w:tblHeader/>
        </w:trPr>
        <w:tc>
          <w:tcPr>
            <w:tcW w:w="9526" w:type="dxa"/>
            <w:gridSpan w:val="4"/>
            <w:shd w:val="clear" w:color="auto" w:fill="BFBFBF" w:themeFill="background1" w:themeFillShade="BF"/>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D410A6">
        <w:trPr>
          <w:tblHeader/>
        </w:trPr>
        <w:tc>
          <w:tcPr>
            <w:tcW w:w="9526" w:type="dxa"/>
            <w:gridSpan w:val="4"/>
            <w:shd w:val="clear" w:color="auto" w:fill="BFBFBF" w:themeFill="background1" w:themeFillShade="BF"/>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D410A6">
        <w:trPr>
          <w:tblHeader/>
        </w:trPr>
        <w:tc>
          <w:tcPr>
            <w:tcW w:w="9526" w:type="dxa"/>
            <w:gridSpan w:val="4"/>
            <w:shd w:val="clear" w:color="auto" w:fill="BFBFBF" w:themeFill="background1" w:themeFillShade="BF"/>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10677" w:name="_Toc189491342"/>
      <w:r w:rsidRPr="00667E6F">
        <w:lastRenderedPageBreak/>
        <w:t>Functions associated with chart display</w:t>
      </w:r>
      <w:bookmarkEnd w:id="10677"/>
    </w:p>
    <w:p w14:paraId="14D65AC2" w14:textId="77777777" w:rsidR="00590615" w:rsidRPr="007E2CFE" w:rsidRDefault="00590615" w:rsidP="00590615">
      <w:pPr>
        <w:pStyle w:val="Heading3"/>
      </w:pPr>
      <w:r>
        <w:t>Dual Fuel feature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D410A6">
        <w:trPr>
          <w:trHeight w:val="454"/>
          <w:tblHeader/>
        </w:trPr>
        <w:tc>
          <w:tcPr>
            <w:tcW w:w="2381" w:type="dxa"/>
            <w:shd w:val="clear" w:color="auto" w:fill="BFBFBF" w:themeFill="background1" w:themeFillShade="BF"/>
            <w:vAlign w:val="center"/>
          </w:tcPr>
          <w:p w14:paraId="7E647254"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BFBFBF" w:themeFill="background1" w:themeFillShade="BF"/>
            <w:vAlign w:val="center"/>
          </w:tcPr>
          <w:p w14:paraId="33B0D9BA"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2A1A8473" w14:textId="5657EB58" w:rsidR="00E6520E" w:rsidRPr="00E6520E" w:rsidRDefault="00E6520E" w:rsidP="00DB27A6">
            <w:pPr>
              <w:widowControl/>
              <w:spacing w:line="240" w:lineRule="auto"/>
            </w:pPr>
            <w:r>
              <w:t>S-98 18.2</w:t>
            </w:r>
          </w:p>
          <w:p w14:paraId="229D941B" w14:textId="3E48DCDE" w:rsidR="00590615" w:rsidRPr="004065B1" w:rsidRDefault="00590615" w:rsidP="00280DEE"/>
        </w:tc>
      </w:tr>
      <w:tr w:rsidR="00590615" w14:paraId="61B5DB0F" w14:textId="77777777" w:rsidTr="00D410A6">
        <w:trPr>
          <w:tblHeader/>
        </w:trPr>
        <w:tc>
          <w:tcPr>
            <w:tcW w:w="9526" w:type="dxa"/>
            <w:gridSpan w:val="4"/>
            <w:shd w:val="clear" w:color="auto" w:fill="BFBFBF" w:themeFill="background1" w:themeFillShade="BF"/>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E6520E">
              <w:rPr>
                <w:i/>
                <w:rPrChange w:id="10678" w:author="jonathan pritchard" w:date="2024-10-23T11:01:00Z" w16du:dateUtc="2024-10-23T10:01:00Z">
                  <w:rPr>
                    <w:i/>
                  </w:rPr>
                </w:rPrChange>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D410A6">
        <w:trPr>
          <w:tblHeader/>
        </w:trPr>
        <w:tc>
          <w:tcPr>
            <w:tcW w:w="9526" w:type="dxa"/>
            <w:gridSpan w:val="4"/>
            <w:shd w:val="clear" w:color="auto" w:fill="BFBFBF" w:themeFill="background1" w:themeFillShade="BF"/>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D410A6">
        <w:trPr>
          <w:tblHeader/>
        </w:trPr>
        <w:tc>
          <w:tcPr>
            <w:tcW w:w="9526" w:type="dxa"/>
            <w:gridSpan w:val="4"/>
            <w:shd w:val="clear" w:color="auto" w:fill="BFBFBF" w:themeFill="background1" w:themeFillShade="BF"/>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D410A6">
        <w:trPr>
          <w:tblHeader/>
        </w:trPr>
        <w:tc>
          <w:tcPr>
            <w:tcW w:w="9526" w:type="dxa"/>
            <w:gridSpan w:val="4"/>
            <w:shd w:val="clear" w:color="auto" w:fill="BFBFBF" w:themeFill="background1" w:themeFillShade="BF"/>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10679" w:name="_Toc189491343"/>
      <w:r>
        <w:t>Detection and Notification of Navigational Hazards</w:t>
      </w:r>
      <w:bookmarkEnd w:id="10679"/>
    </w:p>
    <w:p w14:paraId="52C01607" w14:textId="77777777" w:rsidR="00590615" w:rsidRDefault="00590615" w:rsidP="00590615">
      <w:pPr>
        <w:pStyle w:val="Heading3"/>
      </w:pPr>
      <w:r>
        <w:t>Detection and Notification of Navigational Hazards – basic test</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410A6" w:rsidRPr="00340B0D" w14:paraId="425BE1AB"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D9C449"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94C3189" w14:textId="6E3449C4" w:rsidR="00D410A6" w:rsidRPr="00C87169" w:rsidRDefault="00E6520E" w:rsidP="00541D1A">
            <w:pPr>
              <w:jc w:val="center"/>
              <w:rPr>
                <w:rFonts w:cs="Arial"/>
                <w:bCs/>
              </w:rPr>
            </w:pPr>
            <w:proofErr w:type="spellStart"/>
            <w:r w:rsidRPr="009269D5">
              <w:rPr>
                <w:i/>
              </w:rPr>
              <w:t>NavigationalHazardsDF</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1528EB"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CF722C" w14:textId="77777777" w:rsidR="00D410A6" w:rsidRPr="00340B0D" w:rsidRDefault="00D410A6" w:rsidP="00541D1A">
            <w:pPr>
              <w:jc w:val="center"/>
              <w:rPr>
                <w:rFonts w:cs="Arial"/>
                <w:sz w:val="18"/>
                <w:szCs w:val="18"/>
              </w:rPr>
            </w:pPr>
          </w:p>
        </w:tc>
      </w:tr>
      <w:tr w:rsidR="00D410A6" w:rsidRPr="00340B0D" w14:paraId="7C20300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ED353C"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4D6D8D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9DECE89" w14:textId="77777777" w:rsidR="00D410A6" w:rsidRPr="009C22F4" w:rsidRDefault="00D410A6" w:rsidP="00541D1A">
            <w:pPr>
              <w:rPr>
                <w:rFonts w:cs="Arial"/>
                <w:i/>
              </w:rPr>
            </w:pPr>
          </w:p>
          <w:p w14:paraId="13987D2B" w14:textId="14D785E5" w:rsidR="00E6520E" w:rsidRPr="00544135" w:rsidRDefault="00E6520E" w:rsidP="00E6520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Pr>
                <w:i/>
              </w:rPr>
              <w:t>feature</w:t>
            </w:r>
            <w:r w:rsidRPr="00544135">
              <w:rPr>
                <w:i/>
              </w:rPr>
              <w:t>s satisfying the conditions for this test as listed in S-</w:t>
            </w:r>
            <w:r>
              <w:rPr>
                <w:i/>
              </w:rPr>
              <w:t>98</w:t>
            </w:r>
            <w:r>
              <w:rPr>
                <w:i/>
              </w:rPr>
              <w:t xml:space="preserve"> and the S-101 Alerts and Indications Catalogue. These are </w:t>
            </w:r>
            <w:r w:rsidRPr="00544135">
              <w:rPr>
                <w:i/>
              </w:rPr>
              <w:t xml:space="preserve">included in the test </w:t>
            </w:r>
            <w:r>
              <w:rPr>
                <w:i/>
              </w:rPr>
              <w:t>datasets</w:t>
            </w:r>
            <w:r w:rsidRPr="00544135">
              <w:rPr>
                <w:i/>
              </w:rPr>
              <w:t xml:space="preserve"> </w:t>
            </w:r>
            <w:r>
              <w:rPr>
                <w:i/>
              </w:rPr>
              <w:t>AA5NAVHZ.000 and 101AA00N</w:t>
            </w:r>
            <w:r w:rsidRPr="00544135">
              <w:rPr>
                <w:i/>
              </w:rPr>
              <w:t>AVHZ.000.</w:t>
            </w:r>
          </w:p>
          <w:p w14:paraId="73A649E3" w14:textId="77777777" w:rsidR="00D410A6" w:rsidRPr="009C22F4" w:rsidRDefault="00D410A6" w:rsidP="00E6520E">
            <w:pPr>
              <w:rPr>
                <w:rFonts w:cs="Arial"/>
                <w:i/>
              </w:rPr>
            </w:pPr>
          </w:p>
        </w:tc>
      </w:tr>
      <w:tr w:rsidR="00D410A6" w:rsidRPr="00340B0D" w14:paraId="2C77EC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E82F9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33A44A3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C77957"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86ACE9" w14:textId="77777777" w:rsidR="00D410A6" w:rsidRPr="00340B0D" w:rsidRDefault="00D410A6" w:rsidP="00541D1A">
            <w:pPr>
              <w:jc w:val="center"/>
              <w:rPr>
                <w:rFonts w:cs="Arial"/>
                <w:b/>
                <w:bCs/>
                <w:sz w:val="18"/>
                <w:szCs w:val="18"/>
              </w:rPr>
            </w:pPr>
          </w:p>
        </w:tc>
      </w:tr>
      <w:tr w:rsidR="00D410A6" w:rsidRPr="00340B0D" w14:paraId="3BFE824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0C055F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DAF5FE4" w14:textId="77777777" w:rsidR="00D410A6" w:rsidRPr="00340B0D" w:rsidRDefault="00D410A6" w:rsidP="00541D1A">
            <w:pPr>
              <w:rPr>
                <w:rFonts w:cs="Arial"/>
                <w:sz w:val="18"/>
                <w:szCs w:val="18"/>
              </w:rPr>
            </w:pPr>
          </w:p>
        </w:tc>
      </w:tr>
      <w:tr w:rsidR="00D410A6" w:rsidRPr="00340B0D" w14:paraId="449DEB57"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D8861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69D8901" w14:textId="77777777" w:rsidR="00D410A6" w:rsidRPr="00340B0D" w:rsidRDefault="00D410A6" w:rsidP="00541D1A">
            <w:pPr>
              <w:rPr>
                <w:rFonts w:cs="Arial"/>
                <w:sz w:val="18"/>
                <w:szCs w:val="18"/>
              </w:rPr>
            </w:pPr>
          </w:p>
        </w:tc>
      </w:tr>
      <w:tr w:rsidR="00D410A6" w:rsidRPr="00340B0D" w14:paraId="77EA2CF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5A4BBC"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18510D"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40B89AEC" w14:textId="77777777" w:rsidTr="00541D1A">
        <w:sdt>
          <w:sdtPr>
            <w:rPr>
              <w:rFonts w:cs="Arial"/>
              <w:sz w:val="18"/>
              <w:szCs w:val="18"/>
            </w:rPr>
            <w:alias w:val="Diplay Category"/>
            <w:tag w:val="Diplay Categor"/>
            <w:id w:val="-1940898592"/>
            <w:placeholder>
              <w:docPart w:val="6384DCC8120E4CA6A14D7460CCEFC4D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DCC30B5"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759174"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259F92A" w14:textId="77777777" w:rsidR="00D410A6" w:rsidRPr="00340B0D" w:rsidRDefault="00D410A6" w:rsidP="00541D1A">
            <w:pPr>
              <w:jc w:val="center"/>
              <w:rPr>
                <w:rFonts w:cs="Arial"/>
                <w:sz w:val="18"/>
                <w:szCs w:val="18"/>
              </w:rPr>
            </w:pPr>
          </w:p>
        </w:tc>
      </w:tr>
      <w:tr w:rsidR="00D410A6" w:rsidRPr="00340B0D" w14:paraId="2D936D2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51C2156"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3378C4D"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50E3852" w14:textId="77777777" w:rsidR="00D410A6" w:rsidRPr="00340B0D" w:rsidRDefault="00D410A6" w:rsidP="00541D1A">
            <w:pPr>
              <w:jc w:val="center"/>
              <w:rPr>
                <w:rFonts w:cs="Arial"/>
                <w:sz w:val="18"/>
                <w:szCs w:val="18"/>
              </w:rPr>
            </w:pPr>
          </w:p>
        </w:tc>
      </w:tr>
      <w:tr w:rsidR="00D410A6" w:rsidRPr="00340B0D" w14:paraId="3105341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CFDA20"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FA66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7CEF69C"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D7A5ED" w14:textId="77777777" w:rsidR="00D410A6" w:rsidRPr="00340B0D" w:rsidRDefault="00D410A6" w:rsidP="00541D1A">
            <w:pPr>
              <w:jc w:val="center"/>
              <w:rPr>
                <w:rFonts w:cs="Arial"/>
                <w:sz w:val="18"/>
                <w:szCs w:val="18"/>
              </w:rPr>
            </w:pPr>
          </w:p>
        </w:tc>
      </w:tr>
      <w:tr w:rsidR="00D410A6" w:rsidRPr="00340B0D" w14:paraId="7D5CB8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D0D29"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DEA27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40B1DB3"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97F2289" w14:textId="77777777" w:rsidR="00D410A6" w:rsidRPr="00340B0D" w:rsidRDefault="00D410A6" w:rsidP="00541D1A">
            <w:pPr>
              <w:jc w:val="center"/>
              <w:rPr>
                <w:rFonts w:cs="Arial"/>
                <w:sz w:val="18"/>
                <w:szCs w:val="18"/>
              </w:rPr>
            </w:pPr>
          </w:p>
        </w:tc>
      </w:tr>
      <w:tr w:rsidR="00D410A6" w:rsidRPr="00340B0D" w14:paraId="21C2130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260663"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CFE4B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C856D9C"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AD7B6" w14:textId="77777777" w:rsidR="00D410A6" w:rsidRPr="00340B0D" w:rsidRDefault="00D410A6" w:rsidP="00541D1A">
            <w:pPr>
              <w:jc w:val="center"/>
              <w:rPr>
                <w:rFonts w:cs="Arial"/>
                <w:sz w:val="18"/>
                <w:szCs w:val="18"/>
              </w:rPr>
            </w:pPr>
          </w:p>
        </w:tc>
      </w:tr>
      <w:tr w:rsidR="00D410A6" w:rsidRPr="00340B0D" w14:paraId="4C1528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607F9C"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408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313CE4F"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9DE9C0B" w14:textId="77777777" w:rsidR="00D410A6" w:rsidRPr="00340B0D" w:rsidRDefault="00D410A6" w:rsidP="00541D1A">
            <w:pPr>
              <w:jc w:val="center"/>
              <w:rPr>
                <w:rFonts w:cs="Arial"/>
                <w:sz w:val="18"/>
                <w:szCs w:val="18"/>
              </w:rPr>
            </w:pPr>
          </w:p>
        </w:tc>
      </w:tr>
      <w:tr w:rsidR="00D410A6" w:rsidRPr="00340B0D" w14:paraId="2AA03D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CC879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7A6A4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024BBEAC"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EDE8BA6" w14:textId="77777777" w:rsidR="00D410A6" w:rsidRPr="00340B0D" w:rsidRDefault="00D410A6" w:rsidP="00541D1A">
            <w:pPr>
              <w:jc w:val="center"/>
              <w:rPr>
                <w:rFonts w:cs="Arial"/>
                <w:sz w:val="18"/>
                <w:szCs w:val="18"/>
              </w:rPr>
            </w:pPr>
          </w:p>
        </w:tc>
      </w:tr>
      <w:tr w:rsidR="00D410A6" w:rsidRPr="00340B0D" w14:paraId="7DDAC5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240F8" w14:textId="77777777" w:rsidR="00D410A6" w:rsidRPr="00340B0D" w:rsidRDefault="00D410A6" w:rsidP="00541D1A">
            <w:pPr>
              <w:rPr>
                <w:rFonts w:cs="Arial"/>
                <w:sz w:val="18"/>
                <w:szCs w:val="18"/>
              </w:rPr>
            </w:pPr>
            <w:r w:rsidRPr="00340B0D">
              <w:rPr>
                <w:rFonts w:cs="Arial"/>
                <w:sz w:val="18"/>
                <w:szCs w:val="18"/>
              </w:rPr>
              <w:lastRenderedPageBreak/>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334356"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BAAFA88"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95A0767" w14:textId="77777777" w:rsidR="00D410A6" w:rsidRPr="00340B0D" w:rsidRDefault="00D410A6" w:rsidP="00541D1A">
            <w:pPr>
              <w:jc w:val="center"/>
              <w:rPr>
                <w:rFonts w:cs="Arial"/>
                <w:sz w:val="18"/>
                <w:szCs w:val="18"/>
              </w:rPr>
            </w:pPr>
          </w:p>
        </w:tc>
      </w:tr>
      <w:tr w:rsidR="00D410A6" w:rsidRPr="00340B0D" w14:paraId="7916478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DD32DE"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F5461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88EB938"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6648385" w14:textId="77777777" w:rsidR="00D410A6" w:rsidRPr="00340B0D" w:rsidRDefault="00D410A6" w:rsidP="00541D1A">
            <w:pPr>
              <w:jc w:val="center"/>
              <w:rPr>
                <w:rFonts w:cs="Arial"/>
                <w:sz w:val="18"/>
                <w:szCs w:val="18"/>
              </w:rPr>
            </w:pPr>
          </w:p>
        </w:tc>
      </w:tr>
      <w:tr w:rsidR="00D410A6" w:rsidRPr="00340B0D" w14:paraId="279B80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C3DBF0"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D97FC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D088761"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B3E7F03" w14:textId="77777777" w:rsidR="00D410A6" w:rsidRPr="00340B0D" w:rsidRDefault="00D410A6" w:rsidP="00541D1A">
            <w:pPr>
              <w:jc w:val="center"/>
              <w:rPr>
                <w:rFonts w:cs="Arial"/>
                <w:sz w:val="18"/>
                <w:szCs w:val="18"/>
              </w:rPr>
            </w:pPr>
          </w:p>
        </w:tc>
      </w:tr>
      <w:tr w:rsidR="00D410A6" w:rsidRPr="00340B0D" w14:paraId="1054BE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A5B23E"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3AC1F"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DEF28F"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0C34DD" w14:textId="77777777" w:rsidR="00D410A6" w:rsidRPr="00340B0D" w:rsidRDefault="00D410A6" w:rsidP="00541D1A">
            <w:pPr>
              <w:jc w:val="center"/>
              <w:rPr>
                <w:rFonts w:cs="Arial"/>
                <w:sz w:val="18"/>
                <w:szCs w:val="18"/>
              </w:rPr>
            </w:pPr>
          </w:p>
        </w:tc>
      </w:tr>
      <w:tr w:rsidR="00D410A6" w:rsidRPr="00340B0D" w14:paraId="2EBCCB4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6BBFF"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06DCDC"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553B8BD"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7E31C2E" w14:textId="77777777" w:rsidR="00D410A6" w:rsidRPr="00340B0D" w:rsidRDefault="00D410A6" w:rsidP="00541D1A">
            <w:pPr>
              <w:jc w:val="center"/>
              <w:rPr>
                <w:rFonts w:cs="Arial"/>
                <w:sz w:val="18"/>
                <w:szCs w:val="18"/>
              </w:rPr>
            </w:pPr>
          </w:p>
        </w:tc>
      </w:tr>
      <w:tr w:rsidR="00D410A6" w:rsidRPr="00340B0D" w14:paraId="28C3A9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D04AD3"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0D3522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60453CC"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0FB5F0" w14:textId="77777777" w:rsidR="00D410A6" w:rsidRPr="00340B0D" w:rsidRDefault="00D410A6" w:rsidP="00541D1A">
            <w:pPr>
              <w:jc w:val="center"/>
              <w:rPr>
                <w:rFonts w:cs="Arial"/>
                <w:sz w:val="18"/>
                <w:szCs w:val="18"/>
              </w:rPr>
            </w:pPr>
          </w:p>
        </w:tc>
      </w:tr>
      <w:tr w:rsidR="00D410A6" w:rsidRPr="00340B0D" w14:paraId="256A61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4C7F9B"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C8410B"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773ED7B" w14:textId="77777777" w:rsidR="00D410A6" w:rsidRPr="00340B0D" w:rsidRDefault="00D410A6" w:rsidP="00541D1A">
            <w:pPr>
              <w:jc w:val="center"/>
              <w:rPr>
                <w:rFonts w:cs="Arial"/>
                <w:sz w:val="18"/>
                <w:szCs w:val="18"/>
              </w:rPr>
            </w:pPr>
          </w:p>
        </w:tc>
      </w:tr>
      <w:tr w:rsidR="00D410A6" w:rsidRPr="00340B0D" w14:paraId="5C06A253" w14:textId="77777777" w:rsidTr="00541D1A">
        <w:sdt>
          <w:sdtPr>
            <w:rPr>
              <w:rFonts w:cs="Arial"/>
              <w:sz w:val="18"/>
              <w:szCs w:val="18"/>
            </w:rPr>
            <w:alias w:val="Palette"/>
            <w:tag w:val="Palette"/>
            <w:id w:val="-1406297369"/>
            <w:placeholder>
              <w:docPart w:val="418F837C447B4ED7BB45DA20FA565D4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D1DC3FF"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9F4FBA1"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664234" w14:textId="77777777" w:rsidR="00D410A6" w:rsidRPr="00340B0D" w:rsidRDefault="00D410A6" w:rsidP="00541D1A">
            <w:pPr>
              <w:jc w:val="center"/>
              <w:rPr>
                <w:rFonts w:cs="Arial"/>
                <w:sz w:val="18"/>
                <w:szCs w:val="18"/>
              </w:rPr>
            </w:pPr>
          </w:p>
        </w:tc>
      </w:tr>
      <w:tr w:rsidR="00D410A6" w:rsidRPr="00340B0D" w14:paraId="66A18413"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58E3767"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3BF01773"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04C076FD" w14:textId="77777777" w:rsidR="00D410A6" w:rsidRPr="00340B0D" w:rsidRDefault="00D410A6" w:rsidP="00541D1A">
            <w:pPr>
              <w:jc w:val="center"/>
              <w:rPr>
                <w:rFonts w:cs="Arial"/>
                <w:sz w:val="18"/>
                <w:szCs w:val="18"/>
              </w:rPr>
            </w:pPr>
          </w:p>
        </w:tc>
      </w:tr>
      <w:tr w:rsidR="00D410A6" w:rsidRPr="00340B0D" w14:paraId="4990765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54C7A2"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187B7FED"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54E7540E" w14:textId="77777777" w:rsidR="00D410A6" w:rsidRPr="00340B0D" w:rsidRDefault="00D410A6" w:rsidP="00541D1A">
            <w:pPr>
              <w:jc w:val="center"/>
              <w:rPr>
                <w:rFonts w:cs="Arial"/>
                <w:sz w:val="18"/>
                <w:szCs w:val="18"/>
              </w:rPr>
            </w:pPr>
          </w:p>
        </w:tc>
      </w:tr>
      <w:tr w:rsidR="00D410A6" w:rsidRPr="00340B0D" w14:paraId="29DD3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1834CE"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AE96D5"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5EBB5917" w14:textId="77777777" w:rsidTr="00541D1A">
        <w:trPr>
          <w:trHeight w:val="287"/>
        </w:trPr>
        <w:tc>
          <w:tcPr>
            <w:tcW w:w="1789" w:type="dxa"/>
            <w:tcBorders>
              <w:left w:val="single" w:sz="12" w:space="0" w:color="auto"/>
              <w:bottom w:val="single" w:sz="4" w:space="0" w:color="auto"/>
            </w:tcBorders>
          </w:tcPr>
          <w:p w14:paraId="2638063C"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E54032A"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0A3428"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A7FAA77" w14:textId="77777777" w:rsidR="00D410A6" w:rsidRPr="00C87169" w:rsidRDefault="00D410A6" w:rsidP="00541D1A">
            <w:pPr>
              <w:rPr>
                <w:rFonts w:cs="Arial"/>
              </w:rPr>
            </w:pPr>
          </w:p>
        </w:tc>
      </w:tr>
      <w:tr w:rsidR="00D410A6" w:rsidRPr="00340B0D" w14:paraId="2455389C" w14:textId="77777777" w:rsidTr="00541D1A">
        <w:tc>
          <w:tcPr>
            <w:tcW w:w="1789" w:type="dxa"/>
            <w:tcBorders>
              <w:left w:val="single" w:sz="12" w:space="0" w:color="auto"/>
              <w:bottom w:val="single" w:sz="4" w:space="0" w:color="auto"/>
            </w:tcBorders>
          </w:tcPr>
          <w:p w14:paraId="5455BA98"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7E440FE"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9E4012"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40CA650"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19EC027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46981B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A29A3C"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03A560" w14:textId="77777777" w:rsidR="00D410A6" w:rsidRPr="00340B0D" w:rsidRDefault="00D410A6" w:rsidP="00541D1A">
            <w:pPr>
              <w:rPr>
                <w:rFonts w:cs="Arial"/>
                <w:sz w:val="18"/>
                <w:szCs w:val="18"/>
              </w:rPr>
            </w:pPr>
          </w:p>
        </w:tc>
      </w:tr>
      <w:tr w:rsidR="00D410A6" w:rsidRPr="00340B0D" w14:paraId="2FD8E1A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2801C7" w14:textId="77777777" w:rsidR="00D410A6" w:rsidRPr="00340B0D" w:rsidRDefault="00D410A6" w:rsidP="00541D1A">
            <w:pPr>
              <w:rPr>
                <w:rFonts w:cs="Arial"/>
                <w:sz w:val="18"/>
                <w:szCs w:val="18"/>
              </w:rPr>
            </w:pPr>
          </w:p>
        </w:tc>
      </w:tr>
      <w:tr w:rsidR="00D410A6" w:rsidRPr="00340B0D" w14:paraId="1A64D6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55532E"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5896A5C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79DE68"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5615FF"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F1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62FB2B" w14:textId="77777777" w:rsidR="00D410A6" w:rsidRPr="00340B0D" w:rsidRDefault="00D410A6"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4A70B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D3235A"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7000BBC" w14:textId="77777777" w:rsidR="00D410A6" w:rsidRPr="00340B0D" w:rsidRDefault="00D410A6" w:rsidP="00541D1A">
            <w:pPr>
              <w:rPr>
                <w:rFonts w:cs="Arial"/>
                <w:sz w:val="18"/>
                <w:szCs w:val="18"/>
              </w:rPr>
            </w:pPr>
          </w:p>
        </w:tc>
      </w:tr>
      <w:tr w:rsidR="00D410A6" w:rsidRPr="00340B0D" w14:paraId="700EA71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7A6511" w14:textId="77777777" w:rsidR="00D410A6" w:rsidRPr="00340B0D" w:rsidRDefault="00D410A6"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8840269"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5D49B0"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4E0D314" w14:textId="77777777" w:rsidR="00D410A6" w:rsidRPr="00340B0D" w:rsidRDefault="00D410A6" w:rsidP="00541D1A">
            <w:pPr>
              <w:rPr>
                <w:rFonts w:cs="Arial"/>
                <w:sz w:val="18"/>
                <w:szCs w:val="18"/>
              </w:rPr>
            </w:pPr>
          </w:p>
        </w:tc>
      </w:tr>
      <w:tr w:rsidR="00D410A6" w:rsidRPr="00340B0D" w14:paraId="3621DA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2C1A4D"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FFA082A"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180767"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2E0D394" w14:textId="77777777" w:rsidR="00D410A6" w:rsidRPr="00340B0D" w:rsidRDefault="00D410A6" w:rsidP="00541D1A">
            <w:pPr>
              <w:rPr>
                <w:rFonts w:cs="Arial"/>
                <w:sz w:val="18"/>
                <w:szCs w:val="18"/>
              </w:rPr>
            </w:pPr>
          </w:p>
        </w:tc>
      </w:tr>
      <w:tr w:rsidR="00D410A6" w:rsidRPr="00340B0D" w14:paraId="216D7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435C1" w14:textId="77777777" w:rsidR="00D410A6" w:rsidRPr="00340B0D" w:rsidRDefault="00D410A6"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1EFEF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FE26"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1F0E426" w14:textId="77777777" w:rsidR="00D410A6" w:rsidRPr="00340B0D" w:rsidRDefault="00D410A6" w:rsidP="00541D1A">
            <w:pPr>
              <w:rPr>
                <w:rFonts w:cs="Arial"/>
                <w:sz w:val="18"/>
                <w:szCs w:val="18"/>
              </w:rPr>
            </w:pPr>
          </w:p>
        </w:tc>
      </w:tr>
      <w:tr w:rsidR="00D410A6" w:rsidRPr="00340B0D" w14:paraId="7D7EE7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C0E328" w14:textId="77777777" w:rsidR="00D410A6" w:rsidRPr="00340B0D" w:rsidRDefault="00D410A6"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5D771B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14607"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E585342" w14:textId="77777777" w:rsidR="00D410A6" w:rsidRPr="00340B0D" w:rsidRDefault="00D410A6" w:rsidP="00541D1A">
            <w:pPr>
              <w:rPr>
                <w:rFonts w:cs="Arial"/>
                <w:sz w:val="18"/>
                <w:szCs w:val="18"/>
              </w:rPr>
            </w:pPr>
          </w:p>
        </w:tc>
      </w:tr>
      <w:tr w:rsidR="00D410A6" w:rsidRPr="00340B0D" w14:paraId="664E43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78F377" w14:textId="77777777" w:rsidR="00D410A6" w:rsidRPr="00340B0D" w:rsidRDefault="00D410A6"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320BEA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3DC1EA"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E44F3EA" w14:textId="77777777" w:rsidR="00D410A6" w:rsidRPr="00340B0D" w:rsidRDefault="00D410A6" w:rsidP="00541D1A">
            <w:pPr>
              <w:rPr>
                <w:rFonts w:cs="Arial"/>
                <w:sz w:val="18"/>
                <w:szCs w:val="18"/>
              </w:rPr>
            </w:pPr>
          </w:p>
        </w:tc>
      </w:tr>
      <w:tr w:rsidR="00D410A6" w:rsidRPr="00340B0D" w14:paraId="231E73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8FE456" w14:textId="77777777" w:rsidR="00D410A6" w:rsidRPr="00340B0D" w:rsidRDefault="00D410A6"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23794E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583DB4"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9440FC9" w14:textId="77777777" w:rsidR="00D410A6" w:rsidRPr="00340B0D" w:rsidRDefault="00D410A6" w:rsidP="00541D1A">
            <w:pPr>
              <w:rPr>
                <w:rFonts w:cs="Arial"/>
                <w:sz w:val="18"/>
                <w:szCs w:val="18"/>
              </w:rPr>
            </w:pPr>
          </w:p>
        </w:tc>
      </w:tr>
      <w:tr w:rsidR="00D410A6" w:rsidRPr="00340B0D" w14:paraId="2B3582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3C1BA9" w14:textId="77777777" w:rsidR="00D410A6" w:rsidRPr="00340B0D" w:rsidRDefault="00D410A6"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6FE05AD"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2C8B2C"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E40235" w14:textId="77777777" w:rsidR="00D410A6" w:rsidRPr="00340B0D" w:rsidRDefault="00D410A6" w:rsidP="00541D1A">
            <w:pPr>
              <w:rPr>
                <w:rFonts w:cs="Arial"/>
                <w:sz w:val="18"/>
                <w:szCs w:val="18"/>
              </w:rPr>
            </w:pPr>
          </w:p>
        </w:tc>
      </w:tr>
      <w:tr w:rsidR="00D410A6" w:rsidRPr="00340B0D" w14:paraId="432E20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D5602D" w14:textId="77777777" w:rsidR="00D410A6" w:rsidRPr="00340B0D" w:rsidRDefault="00D410A6"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AD776C4"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F3FD91"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537EA3" w14:textId="77777777" w:rsidR="00D410A6" w:rsidRPr="00340B0D" w:rsidRDefault="00D410A6" w:rsidP="00541D1A">
            <w:pPr>
              <w:rPr>
                <w:rFonts w:cs="Arial"/>
                <w:sz w:val="18"/>
                <w:szCs w:val="18"/>
              </w:rPr>
            </w:pPr>
          </w:p>
        </w:tc>
      </w:tr>
      <w:tr w:rsidR="00D410A6" w:rsidRPr="00340B0D" w14:paraId="66C68C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A8C1DF" w14:textId="77777777" w:rsidR="00D410A6" w:rsidRPr="00340B0D" w:rsidRDefault="00D410A6"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422823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A81F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8A03F4" w14:textId="77777777" w:rsidR="00D410A6" w:rsidRPr="00340B0D" w:rsidRDefault="00D410A6" w:rsidP="00541D1A">
            <w:pPr>
              <w:rPr>
                <w:rFonts w:cs="Arial"/>
                <w:sz w:val="18"/>
                <w:szCs w:val="18"/>
              </w:rPr>
            </w:pPr>
          </w:p>
        </w:tc>
      </w:tr>
      <w:tr w:rsidR="00D410A6" w:rsidRPr="00340B0D" w14:paraId="4057CA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000ABB" w14:textId="77777777" w:rsidR="00D410A6" w:rsidRPr="00340B0D" w:rsidRDefault="00D410A6"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A895B5"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83F833"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D5A641" w14:textId="77777777" w:rsidR="00D410A6" w:rsidRPr="00340B0D" w:rsidRDefault="00D410A6" w:rsidP="00541D1A">
            <w:pPr>
              <w:rPr>
                <w:rFonts w:cs="Arial"/>
                <w:sz w:val="18"/>
                <w:szCs w:val="18"/>
              </w:rPr>
            </w:pPr>
          </w:p>
        </w:tc>
      </w:tr>
      <w:tr w:rsidR="00D410A6" w:rsidRPr="00340B0D" w14:paraId="4F52B0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CB381" w14:textId="77777777" w:rsidR="00D410A6" w:rsidRPr="00340B0D" w:rsidRDefault="00D410A6"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7F066C"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263DAC"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18B132" w14:textId="77777777" w:rsidR="00D410A6" w:rsidRPr="00340B0D" w:rsidRDefault="00D410A6" w:rsidP="00541D1A">
            <w:pPr>
              <w:rPr>
                <w:rFonts w:cs="Arial"/>
                <w:sz w:val="18"/>
                <w:szCs w:val="18"/>
              </w:rPr>
            </w:pPr>
          </w:p>
        </w:tc>
      </w:tr>
      <w:tr w:rsidR="00D410A6" w:rsidRPr="00340B0D" w14:paraId="2AD76F9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248B540" w14:textId="77777777" w:rsidR="00D410A6" w:rsidRPr="00340B0D" w:rsidRDefault="00D410A6"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A5E20E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8222BA4"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1F122F8" w14:textId="77777777" w:rsidR="00D410A6" w:rsidRPr="00340B0D" w:rsidRDefault="00D410A6" w:rsidP="00541D1A">
            <w:pPr>
              <w:rPr>
                <w:rFonts w:cs="Arial"/>
                <w:sz w:val="18"/>
                <w:szCs w:val="18"/>
              </w:rPr>
            </w:pPr>
          </w:p>
        </w:tc>
      </w:tr>
      <w:tr w:rsidR="00D410A6" w:rsidRPr="00340B0D" w14:paraId="62815E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5E1CCFA"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490CC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BB920"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99B2E6"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5711D2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798931" w14:textId="77777777" w:rsidR="00D410A6" w:rsidRPr="00340B0D" w:rsidRDefault="00D410A6" w:rsidP="00541D1A">
            <w:pPr>
              <w:rPr>
                <w:rFonts w:cs="Arial"/>
                <w:sz w:val="18"/>
                <w:szCs w:val="18"/>
              </w:rPr>
            </w:pPr>
          </w:p>
        </w:tc>
      </w:tr>
      <w:tr w:rsidR="00D410A6" w:rsidRPr="00340B0D" w14:paraId="37E8D78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090BAD"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011A4D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EEBB42"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29EF3" w14:textId="77777777" w:rsidR="00D410A6" w:rsidRPr="00340B0D" w:rsidRDefault="00D410A6" w:rsidP="00541D1A">
            <w:pPr>
              <w:rPr>
                <w:rFonts w:cs="Arial"/>
                <w:sz w:val="18"/>
                <w:szCs w:val="18"/>
              </w:rPr>
            </w:pPr>
          </w:p>
        </w:tc>
      </w:tr>
      <w:tr w:rsidR="00D410A6" w:rsidRPr="00340B0D" w14:paraId="0E2DCE0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A10445"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18DF25A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E5B0CBD" w14:textId="77777777" w:rsidR="00E6520E" w:rsidRPr="00544135" w:rsidRDefault="00E6520E" w:rsidP="00E6520E">
            <w:pPr>
              <w:rPr>
                <w:i/>
              </w:rPr>
            </w:pPr>
          </w:p>
          <w:p w14:paraId="6604984F" w14:textId="77777777" w:rsidR="00E6520E" w:rsidRDefault="00E6520E" w:rsidP="00E6520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1A0E6EF4" w14:textId="77777777" w:rsidR="00E6520E" w:rsidRDefault="00E6520E" w:rsidP="00E6520E">
            <w:pPr>
              <w:rPr>
                <w:i/>
              </w:rPr>
            </w:pPr>
          </w:p>
          <w:p w14:paraId="1CC81A10" w14:textId="13CC275A" w:rsidR="00E6520E" w:rsidRPr="00544135" w:rsidRDefault="00E6520E" w:rsidP="00E6520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439C92C8" w14:textId="77777777" w:rsidR="00E6520E" w:rsidRPr="00E012C8" w:rsidRDefault="00E6520E" w:rsidP="00E6520E">
            <w:pPr>
              <w:pStyle w:val="ListParagraph"/>
              <w:numPr>
                <w:ilvl w:val="0"/>
                <w:numId w:val="35"/>
              </w:numPr>
              <w:rPr>
                <w:i/>
              </w:rPr>
            </w:pPr>
            <w:r w:rsidRPr="00E012C8">
              <w:rPr>
                <w:i/>
              </w:rPr>
              <w:t>Select Display Category Other</w:t>
            </w:r>
          </w:p>
          <w:p w14:paraId="68B7DA9F" w14:textId="77777777" w:rsidR="00E6520E" w:rsidRPr="00E012C8" w:rsidRDefault="00E6520E" w:rsidP="00E6520E">
            <w:pPr>
              <w:pStyle w:val="ListParagraph"/>
              <w:numPr>
                <w:ilvl w:val="0"/>
                <w:numId w:val="35"/>
              </w:numPr>
              <w:rPr>
                <w:i/>
              </w:rPr>
            </w:pPr>
            <w:r w:rsidRPr="00E012C8">
              <w:rPr>
                <w:i/>
              </w:rPr>
              <w:t>Set the Safety Contour value to 0 m</w:t>
            </w:r>
          </w:p>
          <w:p w14:paraId="704AE90A" w14:textId="77777777" w:rsidR="00E6520E" w:rsidRPr="00E012C8" w:rsidRDefault="00E6520E" w:rsidP="00E6520E">
            <w:pPr>
              <w:pStyle w:val="ListParagraph"/>
              <w:numPr>
                <w:ilvl w:val="0"/>
                <w:numId w:val="35"/>
              </w:numPr>
              <w:rPr>
                <w:i/>
              </w:rPr>
            </w:pPr>
            <w:r w:rsidRPr="00E012C8">
              <w:rPr>
                <w:i/>
              </w:rPr>
              <w:t>Set the Safety Depth  value to 30 m</w:t>
            </w:r>
          </w:p>
          <w:p w14:paraId="04DB1853" w14:textId="77777777" w:rsidR="00E6520E" w:rsidRPr="00E012C8" w:rsidRDefault="00E6520E" w:rsidP="00E6520E">
            <w:pPr>
              <w:pStyle w:val="ListParagraph"/>
              <w:numPr>
                <w:ilvl w:val="0"/>
                <w:numId w:val="35"/>
              </w:numPr>
              <w:rPr>
                <w:i/>
              </w:rPr>
            </w:pPr>
            <w:r w:rsidRPr="00E012C8">
              <w:rPr>
                <w:i/>
              </w:rPr>
              <w:t xml:space="preserve">Select Symbolized Boundaries </w:t>
            </w:r>
          </w:p>
          <w:p w14:paraId="6440ED02" w14:textId="77777777" w:rsidR="00E6520E" w:rsidRPr="00E012C8" w:rsidRDefault="00E6520E" w:rsidP="00E6520E">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9D16328" w14:textId="77777777" w:rsidR="00E6520E" w:rsidRPr="00E012C8" w:rsidRDefault="00E6520E" w:rsidP="00E6520E">
            <w:pPr>
              <w:pStyle w:val="ListParagraph"/>
              <w:numPr>
                <w:ilvl w:val="0"/>
                <w:numId w:val="35"/>
              </w:numPr>
              <w:rPr>
                <w:i/>
              </w:rPr>
            </w:pPr>
            <w:r w:rsidRPr="00E012C8">
              <w:rPr>
                <w:i/>
              </w:rPr>
              <w:t>Select all Text groups</w:t>
            </w:r>
          </w:p>
          <w:p w14:paraId="60D5D1EB" w14:textId="77777777" w:rsidR="00E6520E" w:rsidRPr="00E012C8" w:rsidRDefault="00E6520E" w:rsidP="00E6520E">
            <w:pPr>
              <w:pStyle w:val="ListParagraph"/>
              <w:numPr>
                <w:ilvl w:val="0"/>
                <w:numId w:val="35"/>
              </w:numPr>
              <w:rPr>
                <w:i/>
              </w:rPr>
            </w:pPr>
            <w:r w:rsidRPr="00E012C8">
              <w:rPr>
                <w:i/>
              </w:rPr>
              <w:t>Manually create a route connecting all way points between feature</w:t>
            </w:r>
            <w:r>
              <w:rPr>
                <w:i/>
              </w:rPr>
              <w:t>s</w:t>
            </w:r>
            <w:r w:rsidRPr="00E012C8">
              <w:rPr>
                <w:i/>
              </w:rPr>
              <w:t xml:space="preserve"> marked WP1 through WP</w:t>
            </w:r>
            <w:r>
              <w:rPr>
                <w:i/>
              </w:rPr>
              <w:t>36</w:t>
            </w:r>
          </w:p>
          <w:p w14:paraId="05E2FCCA" w14:textId="77777777" w:rsidR="00E6520E" w:rsidRDefault="00E6520E" w:rsidP="00E6520E">
            <w:pPr>
              <w:jc w:val="left"/>
              <w:rPr>
                <w:i/>
              </w:rPr>
            </w:pPr>
          </w:p>
          <w:p w14:paraId="700891BE" w14:textId="77777777" w:rsidR="00E6520E" w:rsidRDefault="00E6520E" w:rsidP="00E6520E">
            <w:pPr>
              <w:jc w:val="left"/>
              <w:rPr>
                <w:i/>
              </w:rPr>
            </w:pPr>
            <w:r w:rsidRPr="00E012C8">
              <w:rPr>
                <w:i/>
              </w:rPr>
              <w:t>Set user-specified distance for indication navigational hazards as 0.1 NM</w:t>
            </w:r>
          </w:p>
          <w:p w14:paraId="38836501" w14:textId="79F08FC3" w:rsidR="00D410A6" w:rsidRPr="00110428" w:rsidRDefault="00D410A6" w:rsidP="00541D1A">
            <w:pPr>
              <w:rPr>
                <w:rFonts w:cs="Arial"/>
              </w:rPr>
            </w:pPr>
          </w:p>
          <w:p w14:paraId="23C6B374" w14:textId="77777777" w:rsidR="00D410A6" w:rsidRPr="00340B0D" w:rsidRDefault="00D410A6" w:rsidP="00541D1A">
            <w:pPr>
              <w:rPr>
                <w:rFonts w:cs="Arial"/>
                <w:sz w:val="18"/>
                <w:szCs w:val="18"/>
              </w:rPr>
            </w:pPr>
          </w:p>
        </w:tc>
      </w:tr>
      <w:tr w:rsidR="00D410A6" w:rsidRPr="00340B0D" w14:paraId="244CB7B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B57B6C"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07C4095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4F7AC0A" w14:textId="77777777" w:rsidR="00D410A6" w:rsidRDefault="00D410A6" w:rsidP="00541D1A">
            <w:pPr>
              <w:rPr>
                <w:rFonts w:cs="Arial"/>
                <w:b/>
                <w:bCs/>
              </w:rPr>
            </w:pPr>
          </w:p>
          <w:p w14:paraId="141835BA" w14:textId="77777777" w:rsidR="00E6520E" w:rsidRPr="00544135" w:rsidRDefault="00E6520E" w:rsidP="00E6520E">
            <w:pPr>
              <w:rPr>
                <w:i/>
              </w:rPr>
            </w:pPr>
            <w:r w:rsidRPr="00544135">
              <w:rPr>
                <w:i/>
              </w:rPr>
              <w:t>Check ENC symbols shown in the ECDIS against the corresponding graphical plot.</w:t>
            </w:r>
          </w:p>
          <w:p w14:paraId="7FD1D6BD" w14:textId="77777777" w:rsidR="00E6520E" w:rsidRPr="00544135" w:rsidRDefault="00E6520E" w:rsidP="00E6520E">
            <w:pPr>
              <w:rPr>
                <w:i/>
              </w:rPr>
            </w:pPr>
          </w:p>
          <w:p w14:paraId="30281D60" w14:textId="77777777" w:rsidR="00E6520E" w:rsidRDefault="00E6520E" w:rsidP="00E6520E">
            <w:pPr>
              <w:rPr>
                <w:i/>
              </w:rPr>
            </w:pPr>
            <w:r w:rsidRPr="00544135">
              <w:rPr>
                <w:i/>
              </w:rPr>
              <w:t xml:space="preserve">Repeat sequentially with a </w:t>
            </w:r>
            <w:r>
              <w:rPr>
                <w:i/>
              </w:rPr>
              <w:t xml:space="preserve">Safety Contour value </w:t>
            </w:r>
            <w:r w:rsidRPr="00544135">
              <w:rPr>
                <w:i/>
              </w:rPr>
              <w:t xml:space="preserve">of 0m, 2m, 4m, 5m, 6m, 8m, 9m, 10m, 11m, 16m, </w:t>
            </w:r>
            <w:r w:rsidRPr="00544135">
              <w:rPr>
                <w:i/>
              </w:rPr>
              <w:lastRenderedPageBreak/>
              <w:t>21m, 31m, 42m, 50m, 51m</w:t>
            </w:r>
            <w:r>
              <w:rPr>
                <w:i/>
              </w:rPr>
              <w:t>.</w:t>
            </w:r>
          </w:p>
          <w:p w14:paraId="756A8FB6" w14:textId="77777777" w:rsidR="00E6520E" w:rsidRDefault="00E6520E" w:rsidP="00541D1A">
            <w:pPr>
              <w:rPr>
                <w:rFonts w:cs="Arial"/>
                <w:b/>
                <w:bCs/>
              </w:rPr>
            </w:pPr>
          </w:p>
          <w:p w14:paraId="2E302339" w14:textId="77777777" w:rsidR="00E6520E" w:rsidRPr="00110428" w:rsidRDefault="00E6520E" w:rsidP="00541D1A">
            <w:pPr>
              <w:rPr>
                <w:rFonts w:cs="Arial"/>
                <w:b/>
                <w:bCs/>
              </w:rPr>
            </w:pPr>
          </w:p>
        </w:tc>
      </w:tr>
      <w:tr w:rsidR="00D410A6" w:rsidRPr="00340B0D" w14:paraId="53C20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A71AF6" w14:textId="77777777" w:rsidR="00D410A6" w:rsidRPr="00340B0D" w:rsidRDefault="00D410A6" w:rsidP="00541D1A">
            <w:pPr>
              <w:jc w:val="center"/>
              <w:rPr>
                <w:rFonts w:cs="Arial"/>
                <w:sz w:val="18"/>
                <w:szCs w:val="18"/>
              </w:rPr>
            </w:pPr>
            <w:r w:rsidRPr="00340B0D">
              <w:rPr>
                <w:rFonts w:cs="Arial"/>
                <w:b/>
                <w:bCs/>
                <w:sz w:val="18"/>
                <w:szCs w:val="18"/>
              </w:rPr>
              <w:lastRenderedPageBreak/>
              <w:t>Results</w:t>
            </w:r>
          </w:p>
        </w:tc>
      </w:tr>
      <w:tr w:rsidR="00D410A6" w:rsidRPr="00340B0D" w14:paraId="28F7E52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F651375" w14:textId="77777777" w:rsidR="00D410A6" w:rsidRPr="00340B0D" w:rsidRDefault="00D410A6" w:rsidP="00E6520E">
            <w:pPr>
              <w:rPr>
                <w:rFonts w:cs="Arial"/>
                <w:sz w:val="18"/>
                <w:szCs w:val="18"/>
              </w:rPr>
            </w:pPr>
          </w:p>
          <w:p w14:paraId="0F94C6E1" w14:textId="77777777" w:rsidR="00E6520E" w:rsidRDefault="00E6520E" w:rsidP="00E6520E">
            <w:pPr>
              <w:jc w:val="left"/>
              <w:rPr>
                <w:i/>
              </w:rPr>
            </w:pPr>
            <w:r w:rsidRPr="00544135">
              <w:rPr>
                <w:i/>
              </w:rPr>
              <w:t>The ENC in the ECDIS should match the corresponding graphical plot shown below.</w:t>
            </w:r>
          </w:p>
          <w:p w14:paraId="6AD92F49" w14:textId="77777777" w:rsidR="00D410A6" w:rsidRPr="00340B0D" w:rsidRDefault="00D410A6" w:rsidP="00541D1A">
            <w:pPr>
              <w:rPr>
                <w:rFonts w:cs="Arial"/>
                <w:sz w:val="18"/>
                <w:szCs w:val="18"/>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r>
        <w:lastRenderedPageBreak/>
        <w:t xml:space="preserve">Dual </w:t>
      </w:r>
      <w:r w:rsidRPr="00A437F1">
        <w:t>Fuel</w:t>
      </w:r>
      <w:r>
        <w:t xml:space="preserve"> Detection and Notification of Navigational Hazards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3"/>
        <w:gridCol w:w="2573"/>
        <w:gridCol w:w="2324"/>
        <w:gridCol w:w="2306"/>
      </w:tblGrid>
      <w:tr w:rsidR="00590615" w14:paraId="4D74C6DC" w14:textId="77777777" w:rsidTr="00D410A6">
        <w:trPr>
          <w:trHeight w:val="454"/>
          <w:tblHeader/>
        </w:trPr>
        <w:tc>
          <w:tcPr>
            <w:tcW w:w="2381" w:type="dxa"/>
            <w:shd w:val="clear" w:color="auto" w:fill="BFBFBF" w:themeFill="background1" w:themeFillShade="BF"/>
            <w:vAlign w:val="center"/>
          </w:tcPr>
          <w:p w14:paraId="1EC854DC"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BFBFBF" w:themeFill="background1" w:themeFillShade="BF"/>
            <w:vAlign w:val="center"/>
          </w:tcPr>
          <w:p w14:paraId="03B8BBD0"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6109BBC1" w14:textId="7B0A837C" w:rsidR="00590615" w:rsidRPr="004065B1" w:rsidRDefault="00E6520E" w:rsidP="00E6520E">
            <w:r>
              <w:t>S-101PC</w:t>
            </w:r>
          </w:p>
        </w:tc>
      </w:tr>
      <w:tr w:rsidR="00590615" w14:paraId="09D7A053" w14:textId="77777777" w:rsidTr="00D410A6">
        <w:trPr>
          <w:tblHeader/>
        </w:trPr>
        <w:tc>
          <w:tcPr>
            <w:tcW w:w="9526" w:type="dxa"/>
            <w:gridSpan w:val="4"/>
            <w:shd w:val="clear" w:color="auto" w:fill="BFBFBF" w:themeFill="background1" w:themeFillShade="BF"/>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D410A6">
        <w:trPr>
          <w:tblHeader/>
        </w:trPr>
        <w:tc>
          <w:tcPr>
            <w:tcW w:w="9526" w:type="dxa"/>
            <w:gridSpan w:val="4"/>
            <w:shd w:val="clear" w:color="auto" w:fill="BFBFBF" w:themeFill="background1" w:themeFillShade="BF"/>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D410A6">
        <w:trPr>
          <w:tblHeader/>
        </w:trPr>
        <w:tc>
          <w:tcPr>
            <w:tcW w:w="9526" w:type="dxa"/>
            <w:gridSpan w:val="4"/>
            <w:shd w:val="clear" w:color="auto" w:fill="BFBFBF" w:themeFill="background1" w:themeFillShade="BF"/>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D410A6">
        <w:trPr>
          <w:tblHeader/>
        </w:trPr>
        <w:tc>
          <w:tcPr>
            <w:tcW w:w="9526" w:type="dxa"/>
            <w:gridSpan w:val="4"/>
            <w:shd w:val="clear" w:color="auto" w:fill="BFBFBF" w:themeFill="background1" w:themeFillShade="BF"/>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5B86AD18" w:rsidR="00D410A6" w:rsidRDefault="00D410A6">
      <w:pPr>
        <w:widowControl/>
        <w:spacing w:line="240" w:lineRule="auto"/>
        <w:jc w:val="left"/>
      </w:pPr>
      <w:r>
        <w:br w:type="page"/>
      </w:r>
    </w:p>
    <w:p w14:paraId="58AB5C44" w14:textId="77777777" w:rsidR="00590615" w:rsidRDefault="00590615" w:rsidP="00590615"/>
    <w:p w14:paraId="2AC28A3D" w14:textId="77777777" w:rsidR="00590615" w:rsidRPr="00E6520E" w:rsidRDefault="00590615" w:rsidP="00590615">
      <w:pPr>
        <w:pStyle w:val="Heading3"/>
      </w:pPr>
      <w:r w:rsidRPr="00E6520E">
        <w:t>Detection and Notification of Navigational Hazards – monitoring mode</w:t>
      </w:r>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D410A6" w:rsidRPr="00340B0D" w14:paraId="4038F43D" w14:textId="77777777" w:rsidTr="006A18A4">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CB1AAD"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0CB2BCC" w14:textId="79B8F8B8" w:rsidR="00D410A6" w:rsidRPr="00C87169" w:rsidRDefault="006A18A4" w:rsidP="00541D1A">
            <w:pPr>
              <w:jc w:val="center"/>
              <w:rPr>
                <w:rFonts w:cs="Arial"/>
                <w:bCs/>
              </w:rPr>
            </w:pPr>
            <w:proofErr w:type="spellStart"/>
            <w:r>
              <w:t>NavigationalHazardsDFMon</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D5C1FDA"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D64ED8A" w14:textId="77777777" w:rsidR="006A18A4" w:rsidRDefault="006A18A4" w:rsidP="006A18A4">
            <w:r>
              <w:t>(</w:t>
            </w:r>
            <w:r w:rsidRPr="00413780">
              <w:t>S-</w:t>
            </w:r>
            <w:r>
              <w:t>100</w:t>
            </w:r>
            <w:r w:rsidRPr="00413780">
              <w:t xml:space="preserve"> Part </w:t>
            </w:r>
            <w:r>
              <w:t>9</w:t>
            </w:r>
          </w:p>
          <w:p w14:paraId="33F9AE89" w14:textId="77777777" w:rsidR="006A18A4" w:rsidRDefault="006A18A4" w:rsidP="006A18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23ED9DF" w14:textId="77777777" w:rsidR="00D410A6" w:rsidRPr="00340B0D" w:rsidRDefault="00D410A6" w:rsidP="00541D1A">
            <w:pPr>
              <w:jc w:val="center"/>
              <w:rPr>
                <w:rFonts w:cs="Arial"/>
                <w:sz w:val="18"/>
                <w:szCs w:val="18"/>
              </w:rPr>
            </w:pPr>
          </w:p>
        </w:tc>
      </w:tr>
      <w:tr w:rsidR="00D410A6" w:rsidRPr="00340B0D" w14:paraId="38523CE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E92CA"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6A18A4" w:rsidRPr="00340B0D" w14:paraId="295DF70B" w14:textId="77777777" w:rsidTr="002F2C90">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2B9CBA1" w14:textId="77777777" w:rsidR="00E6520E" w:rsidRDefault="00E6520E" w:rsidP="006A18A4">
            <w:pPr>
              <w:jc w:val="left"/>
              <w:rPr>
                <w:rFonts w:cs="Arial"/>
                <w:sz w:val="18"/>
                <w:szCs w:val="18"/>
              </w:rPr>
            </w:pPr>
          </w:p>
          <w:p w14:paraId="1445D12E" w14:textId="2438D108" w:rsidR="006A18A4" w:rsidRPr="00A53E84" w:rsidRDefault="006A18A4" w:rsidP="006A18A4">
            <w:pPr>
              <w:jc w:val="left"/>
              <w:rPr>
                <w:i/>
              </w:rPr>
            </w:pPr>
            <w:r w:rsidRPr="00110428">
              <w:rPr>
                <w:rFonts w:cs="Arial"/>
                <w:i/>
              </w:rPr>
              <w:t xml:space="preserve"> </w:t>
            </w: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s satisfying the conditions for this test</w:t>
            </w:r>
            <w:r w:rsidR="00E6520E">
              <w:rPr>
                <w:i/>
              </w:rPr>
              <w:t>. These are</w:t>
            </w:r>
            <w:r w:rsidRPr="00A53E84">
              <w:rPr>
                <w:i/>
              </w:rPr>
              <w:t xml:space="preserve"> included in the test cell</w:t>
            </w:r>
            <w:r>
              <w:rPr>
                <w:i/>
              </w:rPr>
              <w:t>s</w:t>
            </w:r>
            <w:r w:rsidRPr="00A53E84">
              <w:rPr>
                <w:i/>
              </w:rPr>
              <w:t xml:space="preserve"> </w:t>
            </w:r>
            <w:r>
              <w:rPr>
                <w:i/>
              </w:rPr>
              <w:t>AA5NAVHZ.000 and 101AA00</w:t>
            </w:r>
            <w:r w:rsidRPr="00A53E84">
              <w:rPr>
                <w:i/>
              </w:rPr>
              <w:t>NAVHZ.000) that is shallower than the Mariner's safety contour.</w:t>
            </w:r>
          </w:p>
          <w:p w14:paraId="5576821D" w14:textId="77777777" w:rsidR="006A18A4" w:rsidRPr="00A53E84" w:rsidRDefault="006A18A4" w:rsidP="006A18A4">
            <w:pPr>
              <w:jc w:val="left"/>
              <w:rPr>
                <w:i/>
              </w:rPr>
            </w:pPr>
          </w:p>
          <w:p w14:paraId="5FA3C8DF" w14:textId="77777777" w:rsidR="006A18A4" w:rsidRPr="009C22F4" w:rsidRDefault="006A18A4" w:rsidP="006A18A4">
            <w:pPr>
              <w:rPr>
                <w:rFonts w:cs="Arial"/>
                <w:i/>
              </w:rPr>
            </w:pPr>
          </w:p>
        </w:tc>
      </w:tr>
      <w:tr w:rsidR="006A18A4" w:rsidRPr="00340B0D" w14:paraId="367EB72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DB2748" w14:textId="77777777" w:rsidR="006A18A4" w:rsidRPr="00340B0D" w:rsidRDefault="006A18A4" w:rsidP="006A18A4">
            <w:pPr>
              <w:jc w:val="center"/>
              <w:rPr>
                <w:rFonts w:cs="Arial"/>
                <w:b/>
                <w:bCs/>
                <w:sz w:val="18"/>
                <w:szCs w:val="18"/>
              </w:rPr>
            </w:pPr>
            <w:r w:rsidRPr="00340B0D">
              <w:rPr>
                <w:rFonts w:cs="Arial"/>
                <w:b/>
                <w:bCs/>
                <w:sz w:val="18"/>
                <w:szCs w:val="18"/>
              </w:rPr>
              <w:t>Loaded Data</w:t>
            </w:r>
          </w:p>
        </w:tc>
      </w:tr>
      <w:tr w:rsidR="006A18A4" w:rsidRPr="00340B0D" w14:paraId="6FBFDE1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45C76F" w14:textId="77777777" w:rsidR="006A18A4" w:rsidRPr="00340B0D" w:rsidRDefault="006A18A4" w:rsidP="006A18A4">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00CCDC" w14:textId="77777777" w:rsidR="006A18A4" w:rsidRPr="00340B0D" w:rsidRDefault="006A18A4" w:rsidP="006A18A4">
            <w:pPr>
              <w:jc w:val="center"/>
              <w:rPr>
                <w:rFonts w:cs="Arial"/>
                <w:b/>
                <w:bCs/>
                <w:sz w:val="18"/>
                <w:szCs w:val="18"/>
              </w:rPr>
            </w:pPr>
          </w:p>
        </w:tc>
      </w:tr>
      <w:tr w:rsidR="006A18A4" w:rsidRPr="00340B0D" w14:paraId="611B9DE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EB85E8B"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20FBEE7" w14:textId="77777777" w:rsidR="006A18A4" w:rsidRPr="00340B0D" w:rsidRDefault="006A18A4" w:rsidP="006A18A4">
            <w:pPr>
              <w:rPr>
                <w:rFonts w:cs="Arial"/>
                <w:sz w:val="18"/>
                <w:szCs w:val="18"/>
              </w:rPr>
            </w:pPr>
          </w:p>
        </w:tc>
      </w:tr>
      <w:tr w:rsidR="006A18A4" w:rsidRPr="00340B0D" w14:paraId="7BBEA78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B8575AA"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9FFF74A" w14:textId="77777777" w:rsidR="006A18A4" w:rsidRPr="00340B0D" w:rsidRDefault="006A18A4" w:rsidP="006A18A4">
            <w:pPr>
              <w:rPr>
                <w:rFonts w:cs="Arial"/>
                <w:sz w:val="18"/>
                <w:szCs w:val="18"/>
              </w:rPr>
            </w:pPr>
          </w:p>
        </w:tc>
      </w:tr>
      <w:tr w:rsidR="006A18A4" w:rsidRPr="00340B0D" w14:paraId="33DE529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C2DB11F" w14:textId="77777777" w:rsidR="006A18A4" w:rsidRPr="00340B0D" w:rsidRDefault="006A18A4" w:rsidP="006A18A4">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FF0CC66" w14:textId="77777777" w:rsidR="006A18A4" w:rsidRPr="00340B0D" w:rsidRDefault="006A18A4" w:rsidP="006A18A4">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A18A4" w:rsidRPr="00340B0D" w14:paraId="7A710CB3" w14:textId="77777777" w:rsidTr="00541D1A">
        <w:sdt>
          <w:sdtPr>
            <w:rPr>
              <w:rFonts w:cs="Arial"/>
              <w:sz w:val="18"/>
              <w:szCs w:val="18"/>
            </w:rPr>
            <w:alias w:val="Diplay Category"/>
            <w:tag w:val="Diplay Categor"/>
            <w:id w:val="-1216964651"/>
            <w:placeholder>
              <w:docPart w:val="97A63521C5D24323AACF4CD5F9CD472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313A6D9" w14:textId="77777777" w:rsidR="006A18A4" w:rsidRPr="00340B0D" w:rsidRDefault="006A18A4" w:rsidP="006A18A4">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3F4C8EB" w14:textId="77777777" w:rsidR="006A18A4" w:rsidRPr="00340B0D" w:rsidRDefault="006A18A4" w:rsidP="006A18A4">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CCC366" w14:textId="77777777" w:rsidR="006A18A4" w:rsidRPr="00340B0D" w:rsidRDefault="006A18A4" w:rsidP="006A18A4">
            <w:pPr>
              <w:jc w:val="center"/>
              <w:rPr>
                <w:rFonts w:cs="Arial"/>
                <w:sz w:val="18"/>
                <w:szCs w:val="18"/>
              </w:rPr>
            </w:pPr>
          </w:p>
        </w:tc>
      </w:tr>
      <w:tr w:rsidR="006A18A4" w:rsidRPr="00340B0D" w14:paraId="26CDA9B8"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E01178D" w14:textId="77777777" w:rsidR="006A18A4" w:rsidRPr="00340B0D" w:rsidRDefault="006A18A4" w:rsidP="006A18A4">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AF1650C" w14:textId="77777777" w:rsidR="006A18A4" w:rsidRPr="00340B0D" w:rsidRDefault="006A18A4" w:rsidP="006A18A4">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BE5B9E" w14:textId="77777777" w:rsidR="006A18A4" w:rsidRPr="00340B0D" w:rsidRDefault="006A18A4" w:rsidP="006A18A4">
            <w:pPr>
              <w:jc w:val="center"/>
              <w:rPr>
                <w:rFonts w:cs="Arial"/>
                <w:sz w:val="18"/>
                <w:szCs w:val="18"/>
              </w:rPr>
            </w:pPr>
          </w:p>
        </w:tc>
      </w:tr>
      <w:tr w:rsidR="006A18A4" w:rsidRPr="00340B0D" w14:paraId="6656CB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F4D235" w14:textId="77777777" w:rsidR="006A18A4" w:rsidRPr="00340B0D" w:rsidRDefault="006A18A4" w:rsidP="006A18A4">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311757"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3F594783" w14:textId="77777777" w:rsidR="006A18A4" w:rsidRPr="00340B0D" w:rsidRDefault="006A18A4" w:rsidP="006A18A4">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193D70" w14:textId="77777777" w:rsidR="006A18A4" w:rsidRPr="00340B0D" w:rsidRDefault="006A18A4" w:rsidP="006A18A4">
            <w:pPr>
              <w:jc w:val="center"/>
              <w:rPr>
                <w:rFonts w:cs="Arial"/>
                <w:sz w:val="18"/>
                <w:szCs w:val="18"/>
              </w:rPr>
            </w:pPr>
          </w:p>
        </w:tc>
      </w:tr>
      <w:tr w:rsidR="006A18A4" w:rsidRPr="00340B0D" w14:paraId="0BF036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BC6C5D" w14:textId="77777777" w:rsidR="006A18A4" w:rsidRPr="00340B0D" w:rsidRDefault="006A18A4" w:rsidP="006A18A4">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95F36B"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8A81C3A" w14:textId="77777777" w:rsidR="006A18A4" w:rsidRPr="00340B0D" w:rsidRDefault="006A18A4" w:rsidP="006A18A4">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44F9411" w14:textId="77777777" w:rsidR="006A18A4" w:rsidRPr="00340B0D" w:rsidRDefault="006A18A4" w:rsidP="006A18A4">
            <w:pPr>
              <w:jc w:val="center"/>
              <w:rPr>
                <w:rFonts w:cs="Arial"/>
                <w:sz w:val="18"/>
                <w:szCs w:val="18"/>
              </w:rPr>
            </w:pPr>
          </w:p>
        </w:tc>
      </w:tr>
      <w:tr w:rsidR="006A18A4" w:rsidRPr="00340B0D" w14:paraId="4E9AEC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65D7A9" w14:textId="77777777" w:rsidR="006A18A4" w:rsidRPr="00340B0D" w:rsidRDefault="006A18A4" w:rsidP="006A18A4">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0F27DD"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7792F57" w14:textId="77777777" w:rsidR="006A18A4" w:rsidRPr="00340B0D" w:rsidRDefault="006A18A4" w:rsidP="006A18A4">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F19DF5D" w14:textId="77777777" w:rsidR="006A18A4" w:rsidRPr="00340B0D" w:rsidRDefault="006A18A4" w:rsidP="006A18A4">
            <w:pPr>
              <w:jc w:val="center"/>
              <w:rPr>
                <w:rFonts w:cs="Arial"/>
                <w:sz w:val="18"/>
                <w:szCs w:val="18"/>
              </w:rPr>
            </w:pPr>
          </w:p>
        </w:tc>
      </w:tr>
      <w:tr w:rsidR="006A18A4" w:rsidRPr="00340B0D" w14:paraId="771D38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7FD036" w14:textId="77777777" w:rsidR="006A18A4" w:rsidRPr="00340B0D" w:rsidRDefault="006A18A4" w:rsidP="006A18A4">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35D1E"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0F815E6" w14:textId="77777777" w:rsidR="006A18A4" w:rsidRPr="00340B0D" w:rsidRDefault="006A18A4" w:rsidP="006A18A4">
            <w:pPr>
              <w:rPr>
                <w:rFonts w:cs="Arial"/>
                <w:sz w:val="18"/>
                <w:szCs w:val="18"/>
              </w:rPr>
            </w:pPr>
            <w:r w:rsidRPr="00340B0D">
              <w:rPr>
                <w:rFonts w:cs="Arial"/>
                <w:sz w:val="18"/>
                <w:szCs w:val="18"/>
              </w:rPr>
              <w:t>Shallow Pattern</w:t>
            </w:r>
          </w:p>
        </w:tc>
        <w:tc>
          <w:tcPr>
            <w:tcW w:w="672" w:type="dxa"/>
            <w:tcBorders>
              <w:right w:val="single" w:sz="12" w:space="0" w:color="auto"/>
            </w:tcBorders>
          </w:tcPr>
          <w:p w14:paraId="286CF5C4" w14:textId="77777777" w:rsidR="006A18A4" w:rsidRPr="00340B0D" w:rsidRDefault="006A18A4" w:rsidP="006A18A4">
            <w:pPr>
              <w:jc w:val="center"/>
              <w:rPr>
                <w:rFonts w:cs="Arial"/>
                <w:sz w:val="18"/>
                <w:szCs w:val="18"/>
              </w:rPr>
            </w:pPr>
          </w:p>
        </w:tc>
      </w:tr>
      <w:tr w:rsidR="006A18A4" w:rsidRPr="00340B0D" w14:paraId="37202B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F0C41" w14:textId="77777777" w:rsidR="006A18A4" w:rsidRPr="00340B0D" w:rsidRDefault="006A18A4" w:rsidP="006A18A4">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55F8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8387181" w14:textId="77777777" w:rsidR="006A18A4" w:rsidRPr="00340B0D" w:rsidRDefault="006A18A4" w:rsidP="006A18A4">
            <w:pPr>
              <w:rPr>
                <w:rFonts w:cs="Arial"/>
                <w:sz w:val="18"/>
                <w:szCs w:val="18"/>
              </w:rPr>
            </w:pPr>
            <w:r w:rsidRPr="00340B0D">
              <w:rPr>
                <w:rFonts w:cs="Arial"/>
                <w:sz w:val="18"/>
                <w:szCs w:val="18"/>
              </w:rPr>
              <w:t>Unknown</w:t>
            </w:r>
          </w:p>
        </w:tc>
        <w:tc>
          <w:tcPr>
            <w:tcW w:w="672" w:type="dxa"/>
            <w:tcBorders>
              <w:right w:val="single" w:sz="12" w:space="0" w:color="auto"/>
            </w:tcBorders>
          </w:tcPr>
          <w:p w14:paraId="48671F14" w14:textId="77777777" w:rsidR="006A18A4" w:rsidRPr="00340B0D" w:rsidRDefault="006A18A4" w:rsidP="006A18A4">
            <w:pPr>
              <w:jc w:val="center"/>
              <w:rPr>
                <w:rFonts w:cs="Arial"/>
                <w:sz w:val="18"/>
                <w:szCs w:val="18"/>
              </w:rPr>
            </w:pPr>
          </w:p>
        </w:tc>
      </w:tr>
      <w:tr w:rsidR="006A18A4" w:rsidRPr="00340B0D" w14:paraId="69F761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304EF7" w14:textId="77777777" w:rsidR="006A18A4" w:rsidRPr="00340B0D" w:rsidRDefault="006A18A4" w:rsidP="006A18A4">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258A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22019B3" w14:textId="77777777" w:rsidR="006A18A4" w:rsidRPr="00340B0D" w:rsidRDefault="006A18A4" w:rsidP="006A18A4">
            <w:pPr>
              <w:rPr>
                <w:rFonts w:cs="Arial"/>
                <w:sz w:val="18"/>
                <w:szCs w:val="18"/>
              </w:rPr>
            </w:pPr>
            <w:r w:rsidRPr="00340B0D">
              <w:rPr>
                <w:rFonts w:cs="Arial"/>
                <w:sz w:val="18"/>
                <w:szCs w:val="18"/>
              </w:rPr>
              <w:t>Update Review</w:t>
            </w:r>
          </w:p>
        </w:tc>
        <w:tc>
          <w:tcPr>
            <w:tcW w:w="672" w:type="dxa"/>
            <w:tcBorders>
              <w:right w:val="single" w:sz="12" w:space="0" w:color="auto"/>
            </w:tcBorders>
          </w:tcPr>
          <w:p w14:paraId="74869462" w14:textId="77777777" w:rsidR="006A18A4" w:rsidRPr="00340B0D" w:rsidRDefault="006A18A4" w:rsidP="006A18A4">
            <w:pPr>
              <w:jc w:val="center"/>
              <w:rPr>
                <w:rFonts w:cs="Arial"/>
                <w:sz w:val="18"/>
                <w:szCs w:val="18"/>
              </w:rPr>
            </w:pPr>
          </w:p>
        </w:tc>
      </w:tr>
      <w:tr w:rsidR="006A18A4" w:rsidRPr="00340B0D" w14:paraId="5B4390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70969F" w14:textId="77777777" w:rsidR="006A18A4" w:rsidRPr="00340B0D" w:rsidRDefault="006A18A4" w:rsidP="006A18A4">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4F29BA"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C00A7DA" w14:textId="77777777" w:rsidR="006A18A4" w:rsidRPr="00340B0D" w:rsidRDefault="006A18A4" w:rsidP="006A18A4">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342386" w14:textId="77777777" w:rsidR="006A18A4" w:rsidRPr="00340B0D" w:rsidRDefault="006A18A4" w:rsidP="006A18A4">
            <w:pPr>
              <w:jc w:val="center"/>
              <w:rPr>
                <w:rFonts w:cs="Arial"/>
                <w:sz w:val="18"/>
                <w:szCs w:val="18"/>
              </w:rPr>
            </w:pPr>
          </w:p>
        </w:tc>
      </w:tr>
      <w:tr w:rsidR="006A18A4" w:rsidRPr="00340B0D" w14:paraId="1E16AF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0CD533" w14:textId="77777777" w:rsidR="006A18A4" w:rsidRPr="00340B0D" w:rsidRDefault="006A18A4" w:rsidP="006A18A4">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5BE1E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4F6A66D" w14:textId="77777777" w:rsidR="006A18A4" w:rsidRPr="00340B0D" w:rsidRDefault="006A18A4" w:rsidP="006A18A4">
            <w:pPr>
              <w:rPr>
                <w:rFonts w:cs="Arial"/>
                <w:sz w:val="18"/>
                <w:szCs w:val="18"/>
              </w:rPr>
            </w:pPr>
            <w:r w:rsidRPr="00340B0D">
              <w:rPr>
                <w:rFonts w:cs="Arial"/>
                <w:sz w:val="18"/>
                <w:szCs w:val="18"/>
              </w:rPr>
              <w:t>Chart Text</w:t>
            </w:r>
          </w:p>
        </w:tc>
        <w:tc>
          <w:tcPr>
            <w:tcW w:w="672" w:type="dxa"/>
            <w:tcBorders>
              <w:right w:val="single" w:sz="12" w:space="0" w:color="auto"/>
            </w:tcBorders>
          </w:tcPr>
          <w:p w14:paraId="055B63F7" w14:textId="77777777" w:rsidR="006A18A4" w:rsidRPr="00340B0D" w:rsidRDefault="006A18A4" w:rsidP="006A18A4">
            <w:pPr>
              <w:jc w:val="center"/>
              <w:rPr>
                <w:rFonts w:cs="Arial"/>
                <w:sz w:val="18"/>
                <w:szCs w:val="18"/>
              </w:rPr>
            </w:pPr>
          </w:p>
        </w:tc>
      </w:tr>
      <w:tr w:rsidR="006A18A4" w:rsidRPr="00340B0D" w14:paraId="7B4E13A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5116FC" w14:textId="77777777" w:rsidR="006A18A4" w:rsidRPr="00340B0D" w:rsidRDefault="006A18A4" w:rsidP="006A18A4">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EBA9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7DFBDAD" w14:textId="77777777" w:rsidR="006A18A4" w:rsidRPr="00340B0D" w:rsidRDefault="006A18A4" w:rsidP="006A18A4">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7C7981" w14:textId="77777777" w:rsidR="006A18A4" w:rsidRPr="00340B0D" w:rsidRDefault="006A18A4" w:rsidP="006A18A4">
            <w:pPr>
              <w:jc w:val="center"/>
              <w:rPr>
                <w:rFonts w:cs="Arial"/>
                <w:sz w:val="18"/>
                <w:szCs w:val="18"/>
              </w:rPr>
            </w:pPr>
          </w:p>
        </w:tc>
      </w:tr>
      <w:tr w:rsidR="006A18A4" w:rsidRPr="00340B0D" w14:paraId="480DAE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555DBC" w14:textId="77777777" w:rsidR="006A18A4" w:rsidRPr="00340B0D" w:rsidRDefault="006A18A4" w:rsidP="006A18A4">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F9F49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62982CC" w14:textId="77777777" w:rsidR="006A18A4" w:rsidRPr="00340B0D" w:rsidRDefault="006A18A4" w:rsidP="006A18A4">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18BB78E" w14:textId="77777777" w:rsidR="006A18A4" w:rsidRPr="00340B0D" w:rsidRDefault="006A18A4" w:rsidP="006A18A4">
            <w:pPr>
              <w:jc w:val="center"/>
              <w:rPr>
                <w:rFonts w:cs="Arial"/>
                <w:sz w:val="18"/>
                <w:szCs w:val="18"/>
              </w:rPr>
            </w:pPr>
          </w:p>
        </w:tc>
      </w:tr>
      <w:tr w:rsidR="006A18A4" w:rsidRPr="00340B0D" w14:paraId="0097114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EE73F9" w14:textId="77777777" w:rsidR="006A18A4" w:rsidRPr="00340B0D" w:rsidRDefault="006A18A4" w:rsidP="006A18A4">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E3F100"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8A142CD" w14:textId="77777777" w:rsidR="006A18A4" w:rsidRPr="00340B0D" w:rsidRDefault="006A18A4" w:rsidP="006A18A4">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D8C75FC" w14:textId="77777777" w:rsidR="006A18A4" w:rsidRPr="00340B0D" w:rsidRDefault="006A18A4" w:rsidP="006A18A4">
            <w:pPr>
              <w:jc w:val="center"/>
              <w:rPr>
                <w:rFonts w:cs="Arial"/>
                <w:sz w:val="18"/>
                <w:szCs w:val="18"/>
              </w:rPr>
            </w:pPr>
          </w:p>
        </w:tc>
      </w:tr>
      <w:tr w:rsidR="006A18A4" w:rsidRPr="00340B0D" w14:paraId="289285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7E8445" w14:textId="77777777" w:rsidR="006A18A4" w:rsidRPr="00340B0D" w:rsidRDefault="006A18A4" w:rsidP="006A18A4">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6A51CBE" w14:textId="77777777" w:rsidR="006A18A4" w:rsidRPr="00340B0D" w:rsidRDefault="006A18A4" w:rsidP="006A18A4">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74C6383" w14:textId="77777777" w:rsidR="006A18A4" w:rsidRPr="00340B0D" w:rsidRDefault="006A18A4" w:rsidP="006A18A4">
            <w:pPr>
              <w:jc w:val="center"/>
              <w:rPr>
                <w:rFonts w:cs="Arial"/>
                <w:sz w:val="18"/>
                <w:szCs w:val="18"/>
              </w:rPr>
            </w:pPr>
          </w:p>
        </w:tc>
      </w:tr>
      <w:tr w:rsidR="006A18A4" w:rsidRPr="00340B0D" w14:paraId="79C04EC0" w14:textId="77777777" w:rsidTr="00541D1A">
        <w:sdt>
          <w:sdtPr>
            <w:rPr>
              <w:rFonts w:cs="Arial"/>
              <w:sz w:val="18"/>
              <w:szCs w:val="18"/>
            </w:rPr>
            <w:alias w:val="Palette"/>
            <w:tag w:val="Palette"/>
            <w:id w:val="888140704"/>
            <w:placeholder>
              <w:docPart w:val="8AF78FBC3AF048609DCCB9057843838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80B574E" w14:textId="77777777" w:rsidR="006A18A4" w:rsidRPr="00340B0D" w:rsidRDefault="006A18A4" w:rsidP="006A18A4">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62103E9" w14:textId="77777777" w:rsidR="006A18A4" w:rsidRPr="00340B0D" w:rsidRDefault="006A18A4" w:rsidP="006A18A4">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B9FBA71" w14:textId="77777777" w:rsidR="006A18A4" w:rsidRPr="00340B0D" w:rsidRDefault="006A18A4" w:rsidP="006A18A4">
            <w:pPr>
              <w:jc w:val="center"/>
              <w:rPr>
                <w:rFonts w:cs="Arial"/>
                <w:sz w:val="18"/>
                <w:szCs w:val="18"/>
              </w:rPr>
            </w:pPr>
          </w:p>
        </w:tc>
      </w:tr>
      <w:tr w:rsidR="006A18A4" w:rsidRPr="00340B0D" w14:paraId="67A7F53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19A0373" w14:textId="77777777" w:rsidR="006A18A4" w:rsidRPr="00340B0D" w:rsidRDefault="006A18A4" w:rsidP="006A18A4">
            <w:pPr>
              <w:jc w:val="center"/>
              <w:rPr>
                <w:rFonts w:cs="Arial"/>
                <w:b/>
                <w:bCs/>
                <w:sz w:val="18"/>
                <w:szCs w:val="18"/>
              </w:rPr>
            </w:pPr>
          </w:p>
        </w:tc>
        <w:tc>
          <w:tcPr>
            <w:tcW w:w="3871" w:type="dxa"/>
            <w:gridSpan w:val="5"/>
            <w:tcBorders>
              <w:left w:val="single" w:sz="12" w:space="0" w:color="auto"/>
            </w:tcBorders>
          </w:tcPr>
          <w:p w14:paraId="6C833B9A" w14:textId="77777777" w:rsidR="006A18A4" w:rsidRPr="00340B0D" w:rsidRDefault="006A18A4" w:rsidP="006A18A4">
            <w:pPr>
              <w:rPr>
                <w:rFonts w:cs="Arial"/>
                <w:sz w:val="18"/>
                <w:szCs w:val="18"/>
              </w:rPr>
            </w:pPr>
          </w:p>
        </w:tc>
        <w:tc>
          <w:tcPr>
            <w:tcW w:w="672" w:type="dxa"/>
            <w:tcBorders>
              <w:right w:val="single" w:sz="12" w:space="0" w:color="auto"/>
            </w:tcBorders>
            <w:vAlign w:val="center"/>
          </w:tcPr>
          <w:p w14:paraId="01926136" w14:textId="77777777" w:rsidR="006A18A4" w:rsidRPr="00340B0D" w:rsidRDefault="006A18A4" w:rsidP="006A18A4">
            <w:pPr>
              <w:jc w:val="center"/>
              <w:rPr>
                <w:rFonts w:cs="Arial"/>
                <w:sz w:val="18"/>
                <w:szCs w:val="18"/>
              </w:rPr>
            </w:pPr>
          </w:p>
        </w:tc>
      </w:tr>
      <w:tr w:rsidR="006A18A4" w:rsidRPr="00340B0D" w14:paraId="0C85DA9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76F2FC" w14:textId="77777777" w:rsidR="006A18A4" w:rsidRPr="00340B0D" w:rsidRDefault="006A18A4" w:rsidP="006A18A4">
            <w:pPr>
              <w:rPr>
                <w:rFonts w:cs="Arial"/>
                <w:sz w:val="18"/>
                <w:szCs w:val="18"/>
              </w:rPr>
            </w:pPr>
          </w:p>
        </w:tc>
        <w:tc>
          <w:tcPr>
            <w:tcW w:w="3871" w:type="dxa"/>
            <w:gridSpan w:val="5"/>
            <w:tcBorders>
              <w:left w:val="single" w:sz="12" w:space="0" w:color="auto"/>
              <w:bottom w:val="single" w:sz="12" w:space="0" w:color="auto"/>
            </w:tcBorders>
          </w:tcPr>
          <w:p w14:paraId="3B546EBC" w14:textId="77777777" w:rsidR="006A18A4" w:rsidRPr="00340B0D" w:rsidRDefault="006A18A4" w:rsidP="006A18A4">
            <w:pPr>
              <w:jc w:val="center"/>
              <w:rPr>
                <w:rFonts w:cs="Arial"/>
                <w:sz w:val="18"/>
                <w:szCs w:val="18"/>
              </w:rPr>
            </w:pPr>
          </w:p>
        </w:tc>
        <w:tc>
          <w:tcPr>
            <w:tcW w:w="672" w:type="dxa"/>
            <w:tcBorders>
              <w:bottom w:val="single" w:sz="12" w:space="0" w:color="auto"/>
              <w:right w:val="single" w:sz="12" w:space="0" w:color="auto"/>
            </w:tcBorders>
            <w:vAlign w:val="center"/>
          </w:tcPr>
          <w:p w14:paraId="3128FD30" w14:textId="77777777" w:rsidR="006A18A4" w:rsidRPr="00340B0D" w:rsidRDefault="006A18A4" w:rsidP="006A18A4">
            <w:pPr>
              <w:jc w:val="center"/>
              <w:rPr>
                <w:rFonts w:cs="Arial"/>
                <w:sz w:val="18"/>
                <w:szCs w:val="18"/>
              </w:rPr>
            </w:pPr>
          </w:p>
        </w:tc>
      </w:tr>
      <w:tr w:rsidR="006A18A4" w:rsidRPr="00340B0D" w14:paraId="7AE8036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61F25D4" w14:textId="77777777" w:rsidR="006A18A4" w:rsidRPr="00340B0D" w:rsidRDefault="006A18A4" w:rsidP="006A18A4">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FAE31F" w14:textId="77777777" w:rsidR="006A18A4" w:rsidRPr="00340B0D" w:rsidRDefault="006A18A4" w:rsidP="006A18A4">
            <w:pPr>
              <w:jc w:val="center"/>
              <w:rPr>
                <w:rFonts w:cs="Arial"/>
                <w:sz w:val="18"/>
                <w:szCs w:val="18"/>
              </w:rPr>
            </w:pPr>
            <w:r w:rsidRPr="00340B0D">
              <w:rPr>
                <w:rFonts w:cs="Arial"/>
                <w:b/>
                <w:bCs/>
                <w:sz w:val="18"/>
                <w:szCs w:val="18"/>
              </w:rPr>
              <w:t>Display</w:t>
            </w:r>
          </w:p>
        </w:tc>
      </w:tr>
      <w:tr w:rsidR="006A18A4" w:rsidRPr="00340B0D" w14:paraId="3F898FFE" w14:textId="77777777" w:rsidTr="00541D1A">
        <w:trPr>
          <w:trHeight w:val="287"/>
        </w:trPr>
        <w:tc>
          <w:tcPr>
            <w:tcW w:w="1789" w:type="dxa"/>
            <w:tcBorders>
              <w:left w:val="single" w:sz="12" w:space="0" w:color="auto"/>
              <w:bottom w:val="single" w:sz="4" w:space="0" w:color="auto"/>
            </w:tcBorders>
          </w:tcPr>
          <w:p w14:paraId="31D8BE2C" w14:textId="77777777" w:rsidR="006A18A4" w:rsidRPr="00340B0D" w:rsidRDefault="006A18A4" w:rsidP="006A18A4">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30479C5" w14:textId="77777777" w:rsidR="006A18A4" w:rsidRPr="00340B0D" w:rsidRDefault="006A18A4" w:rsidP="006A18A4">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DC067F6" w14:textId="77777777" w:rsidR="006A18A4" w:rsidRPr="00340B0D" w:rsidRDefault="006A18A4" w:rsidP="006A18A4">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6129B4" w14:textId="77777777" w:rsidR="006A18A4" w:rsidRPr="00C87169" w:rsidRDefault="006A18A4" w:rsidP="006A18A4">
            <w:pPr>
              <w:rPr>
                <w:rFonts w:cs="Arial"/>
              </w:rPr>
            </w:pPr>
          </w:p>
        </w:tc>
      </w:tr>
      <w:tr w:rsidR="006A18A4" w:rsidRPr="00340B0D" w14:paraId="27BE7EDE" w14:textId="77777777" w:rsidTr="00541D1A">
        <w:tc>
          <w:tcPr>
            <w:tcW w:w="1789" w:type="dxa"/>
            <w:tcBorders>
              <w:left w:val="single" w:sz="12" w:space="0" w:color="auto"/>
              <w:bottom w:val="single" w:sz="4" w:space="0" w:color="auto"/>
            </w:tcBorders>
          </w:tcPr>
          <w:p w14:paraId="1B65E68E" w14:textId="77777777" w:rsidR="006A18A4" w:rsidRPr="00340B0D" w:rsidRDefault="006A18A4" w:rsidP="006A18A4">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F4AA2EA" w14:textId="77777777" w:rsidR="006A18A4" w:rsidRPr="00340B0D" w:rsidRDefault="006A18A4" w:rsidP="006A18A4">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D58AFDE" w14:textId="77777777" w:rsidR="006A18A4" w:rsidRPr="00340B0D" w:rsidRDefault="006A18A4" w:rsidP="006A18A4">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5FAEB7" w14:textId="77777777" w:rsidR="006A18A4" w:rsidRPr="00340B0D" w:rsidRDefault="006A18A4" w:rsidP="006A18A4">
            <w:pPr>
              <w:rPr>
                <w:rFonts w:cs="Arial"/>
                <w:sz w:val="18"/>
                <w:szCs w:val="18"/>
              </w:rPr>
            </w:pPr>
            <w:r w:rsidRPr="00340B0D">
              <w:rPr>
                <w:rFonts w:cs="Arial"/>
                <w:sz w:val="18"/>
                <w:szCs w:val="18"/>
              </w:rPr>
              <w:t>1:</w:t>
            </w:r>
            <w:r>
              <w:rPr>
                <w:rFonts w:cs="Arial"/>
                <w:sz w:val="18"/>
                <w:szCs w:val="18"/>
              </w:rPr>
              <w:t>60000</w:t>
            </w:r>
          </w:p>
        </w:tc>
      </w:tr>
      <w:tr w:rsidR="006A18A4" w:rsidRPr="00340B0D" w14:paraId="7B79663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215E310" w14:textId="77777777" w:rsidR="006A18A4" w:rsidRPr="00340B0D" w:rsidRDefault="006A18A4" w:rsidP="006A18A4">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CB4C38A" w14:textId="77777777" w:rsidR="006A18A4" w:rsidRPr="00340B0D" w:rsidRDefault="006A18A4" w:rsidP="006A18A4">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DBE6019" w14:textId="77777777" w:rsidR="006A18A4" w:rsidRPr="00340B0D" w:rsidRDefault="006A18A4" w:rsidP="006A18A4">
            <w:pPr>
              <w:rPr>
                <w:rFonts w:cs="Arial"/>
                <w:sz w:val="18"/>
                <w:szCs w:val="18"/>
              </w:rPr>
            </w:pPr>
          </w:p>
        </w:tc>
      </w:tr>
      <w:tr w:rsidR="006A18A4" w:rsidRPr="00340B0D" w14:paraId="19CB51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B5227BC" w14:textId="77777777" w:rsidR="006A18A4" w:rsidRPr="00340B0D" w:rsidRDefault="006A18A4" w:rsidP="006A18A4">
            <w:pPr>
              <w:rPr>
                <w:rFonts w:cs="Arial"/>
                <w:sz w:val="18"/>
                <w:szCs w:val="18"/>
              </w:rPr>
            </w:pPr>
          </w:p>
        </w:tc>
      </w:tr>
      <w:tr w:rsidR="006A18A4" w:rsidRPr="00340B0D" w14:paraId="089788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02A598" w14:textId="77777777" w:rsidR="006A18A4" w:rsidRPr="00340B0D" w:rsidRDefault="006A18A4" w:rsidP="006A18A4">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A18A4" w:rsidRPr="00340B0D" w14:paraId="7289E55B" w14:textId="77777777" w:rsidTr="006A18A4">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6F4AC5" w14:textId="77777777" w:rsidR="006A18A4" w:rsidRPr="00340B0D" w:rsidRDefault="006A18A4" w:rsidP="006A18A4">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440E2" w14:textId="77777777" w:rsidR="006A18A4" w:rsidRPr="00340B0D" w:rsidRDefault="006A18A4" w:rsidP="006A18A4">
            <w:pPr>
              <w:jc w:val="center"/>
              <w:rPr>
                <w:rFonts w:cs="Arial"/>
                <w:b/>
                <w:bCs/>
                <w:sz w:val="18"/>
                <w:szCs w:val="18"/>
              </w:rPr>
            </w:pPr>
            <w:r w:rsidRPr="00340B0D">
              <w:rPr>
                <w:rFonts w:cs="Arial"/>
                <w:b/>
                <w:bCs/>
                <w:sz w:val="18"/>
                <w:szCs w:val="18"/>
              </w:rPr>
              <w:t>Other</w:t>
            </w:r>
          </w:p>
        </w:tc>
      </w:tr>
      <w:tr w:rsidR="006A18A4" w:rsidRPr="00340B0D" w14:paraId="53870A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F30CA4C" w14:textId="77777777" w:rsidR="006A18A4" w:rsidRPr="00340B0D" w:rsidRDefault="006A18A4" w:rsidP="006A18A4">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7DCD915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24E68C3" w14:textId="77777777" w:rsidR="006A18A4" w:rsidRPr="00340B0D" w:rsidRDefault="006A18A4" w:rsidP="006A18A4">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515E1E0" w14:textId="77777777" w:rsidR="006A18A4" w:rsidRPr="00340B0D" w:rsidRDefault="006A18A4" w:rsidP="006A18A4">
            <w:pPr>
              <w:rPr>
                <w:rFonts w:cs="Arial"/>
                <w:sz w:val="18"/>
                <w:szCs w:val="18"/>
              </w:rPr>
            </w:pPr>
          </w:p>
        </w:tc>
      </w:tr>
      <w:tr w:rsidR="006A18A4" w:rsidRPr="00340B0D" w14:paraId="78D0D210"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A96AFE" w14:textId="77777777" w:rsidR="006A18A4" w:rsidRPr="00340B0D" w:rsidRDefault="006A18A4" w:rsidP="006A18A4">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447A8477"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389C2D" w14:textId="77777777" w:rsidR="006A18A4" w:rsidRPr="00340B0D" w:rsidRDefault="006A18A4" w:rsidP="006A18A4">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5CC471C" w14:textId="77777777" w:rsidR="006A18A4" w:rsidRPr="00340B0D" w:rsidRDefault="006A18A4" w:rsidP="006A18A4">
            <w:pPr>
              <w:rPr>
                <w:rFonts w:cs="Arial"/>
                <w:sz w:val="18"/>
                <w:szCs w:val="18"/>
              </w:rPr>
            </w:pPr>
          </w:p>
        </w:tc>
      </w:tr>
      <w:tr w:rsidR="006A18A4" w:rsidRPr="00340B0D" w14:paraId="3F8F40B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17A84B" w14:textId="77777777" w:rsidR="006A18A4" w:rsidRPr="00340B0D" w:rsidRDefault="006A18A4" w:rsidP="006A18A4">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6CA0487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C08195A" w14:textId="77777777" w:rsidR="006A18A4" w:rsidRPr="00340B0D" w:rsidRDefault="006A18A4" w:rsidP="006A18A4">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DC166BD" w14:textId="77777777" w:rsidR="006A18A4" w:rsidRPr="00340B0D" w:rsidRDefault="006A18A4" w:rsidP="006A18A4">
            <w:pPr>
              <w:rPr>
                <w:rFonts w:cs="Arial"/>
                <w:sz w:val="18"/>
                <w:szCs w:val="18"/>
              </w:rPr>
            </w:pPr>
          </w:p>
        </w:tc>
      </w:tr>
      <w:tr w:rsidR="006A18A4" w:rsidRPr="00340B0D" w14:paraId="2012CEB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5B2A76F" w14:textId="77777777" w:rsidR="006A18A4" w:rsidRPr="00340B0D" w:rsidRDefault="006A18A4" w:rsidP="006A18A4">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61CE504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2EB60EE" w14:textId="77777777" w:rsidR="006A18A4" w:rsidRPr="00340B0D" w:rsidRDefault="006A18A4" w:rsidP="006A18A4">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F264D3" w14:textId="77777777" w:rsidR="006A18A4" w:rsidRPr="00340B0D" w:rsidRDefault="006A18A4" w:rsidP="006A18A4">
            <w:pPr>
              <w:rPr>
                <w:rFonts w:cs="Arial"/>
                <w:sz w:val="18"/>
                <w:szCs w:val="18"/>
              </w:rPr>
            </w:pPr>
          </w:p>
        </w:tc>
      </w:tr>
      <w:tr w:rsidR="006A18A4" w:rsidRPr="00340B0D" w14:paraId="548FA4EC"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0C920B92" w14:textId="77777777" w:rsidR="006A18A4" w:rsidRPr="00340B0D" w:rsidRDefault="006A18A4" w:rsidP="006A18A4">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59D28A86"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D191024" w14:textId="77777777" w:rsidR="006A18A4" w:rsidRPr="00340B0D" w:rsidRDefault="006A18A4" w:rsidP="006A18A4">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58D30A3" w14:textId="77777777" w:rsidR="006A18A4" w:rsidRPr="00340B0D" w:rsidRDefault="006A18A4" w:rsidP="006A18A4">
            <w:pPr>
              <w:rPr>
                <w:rFonts w:cs="Arial"/>
                <w:sz w:val="18"/>
                <w:szCs w:val="18"/>
              </w:rPr>
            </w:pPr>
          </w:p>
        </w:tc>
      </w:tr>
      <w:tr w:rsidR="006A18A4" w:rsidRPr="00340B0D" w14:paraId="39B53559"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5B6C50E" w14:textId="77777777" w:rsidR="006A18A4" w:rsidRPr="00340B0D" w:rsidRDefault="006A18A4" w:rsidP="006A18A4">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6FB28353"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E64EDCE" w14:textId="77777777" w:rsidR="006A18A4" w:rsidRPr="00340B0D" w:rsidRDefault="006A18A4" w:rsidP="006A18A4">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03CBFA" w14:textId="77777777" w:rsidR="006A18A4" w:rsidRPr="00340B0D" w:rsidRDefault="006A18A4" w:rsidP="006A18A4">
            <w:pPr>
              <w:rPr>
                <w:rFonts w:cs="Arial"/>
                <w:sz w:val="18"/>
                <w:szCs w:val="18"/>
              </w:rPr>
            </w:pPr>
          </w:p>
        </w:tc>
      </w:tr>
      <w:tr w:rsidR="006A18A4" w:rsidRPr="00340B0D" w14:paraId="7A1868CA"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CC772A" w14:textId="77777777" w:rsidR="006A18A4" w:rsidRPr="00340B0D" w:rsidRDefault="006A18A4" w:rsidP="006A18A4">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7A046C4F"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6BBFBD4" w14:textId="77777777" w:rsidR="006A18A4" w:rsidRPr="00340B0D" w:rsidRDefault="006A18A4" w:rsidP="006A18A4">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4B8A17F" w14:textId="77777777" w:rsidR="006A18A4" w:rsidRPr="00340B0D" w:rsidRDefault="006A18A4" w:rsidP="006A18A4">
            <w:pPr>
              <w:rPr>
                <w:rFonts w:cs="Arial"/>
                <w:sz w:val="18"/>
                <w:szCs w:val="18"/>
              </w:rPr>
            </w:pPr>
          </w:p>
        </w:tc>
      </w:tr>
      <w:tr w:rsidR="006A18A4" w:rsidRPr="00340B0D" w14:paraId="6338077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1578FD8E" w14:textId="77777777" w:rsidR="006A18A4" w:rsidRPr="00340B0D" w:rsidRDefault="006A18A4" w:rsidP="006A18A4">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DA3E0EA"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F850EA" w14:textId="77777777" w:rsidR="006A18A4" w:rsidRPr="00340B0D" w:rsidRDefault="006A18A4" w:rsidP="006A18A4">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450E07" w14:textId="77777777" w:rsidR="006A18A4" w:rsidRPr="00340B0D" w:rsidRDefault="006A18A4" w:rsidP="006A18A4">
            <w:pPr>
              <w:rPr>
                <w:rFonts w:cs="Arial"/>
                <w:sz w:val="18"/>
                <w:szCs w:val="18"/>
              </w:rPr>
            </w:pPr>
          </w:p>
        </w:tc>
      </w:tr>
      <w:tr w:rsidR="006A18A4" w:rsidRPr="00340B0D" w14:paraId="0B89ABC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837A21" w14:textId="77777777" w:rsidR="006A18A4" w:rsidRPr="00340B0D" w:rsidRDefault="006A18A4" w:rsidP="006A18A4">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09F147A4"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856179A"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D42B2F" w14:textId="77777777" w:rsidR="006A18A4" w:rsidRPr="00340B0D" w:rsidRDefault="006A18A4" w:rsidP="006A18A4">
            <w:pPr>
              <w:rPr>
                <w:rFonts w:cs="Arial"/>
                <w:sz w:val="18"/>
                <w:szCs w:val="18"/>
              </w:rPr>
            </w:pPr>
          </w:p>
        </w:tc>
      </w:tr>
      <w:tr w:rsidR="006A18A4" w:rsidRPr="00340B0D" w14:paraId="1019F6D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B8FB4E1" w14:textId="77777777" w:rsidR="006A18A4" w:rsidRPr="00340B0D" w:rsidRDefault="006A18A4" w:rsidP="006A18A4">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131AEF70"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B604B0C"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2BB70C" w14:textId="77777777" w:rsidR="006A18A4" w:rsidRPr="00340B0D" w:rsidRDefault="006A18A4" w:rsidP="006A18A4">
            <w:pPr>
              <w:rPr>
                <w:rFonts w:cs="Arial"/>
                <w:sz w:val="18"/>
                <w:szCs w:val="18"/>
              </w:rPr>
            </w:pPr>
          </w:p>
        </w:tc>
      </w:tr>
      <w:tr w:rsidR="006A18A4" w:rsidRPr="00340B0D" w14:paraId="2FE67B15"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F205C45" w14:textId="77777777" w:rsidR="006A18A4" w:rsidRPr="00340B0D" w:rsidRDefault="006A18A4" w:rsidP="006A18A4">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78090B2"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3BB70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FE99ADA" w14:textId="77777777" w:rsidR="006A18A4" w:rsidRPr="00340B0D" w:rsidRDefault="006A18A4" w:rsidP="006A18A4">
            <w:pPr>
              <w:rPr>
                <w:rFonts w:cs="Arial"/>
                <w:sz w:val="18"/>
                <w:szCs w:val="18"/>
              </w:rPr>
            </w:pPr>
          </w:p>
        </w:tc>
      </w:tr>
      <w:tr w:rsidR="006A18A4" w:rsidRPr="00340B0D" w14:paraId="6BD2E14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80C9EF5" w14:textId="77777777" w:rsidR="006A18A4" w:rsidRPr="00340B0D" w:rsidRDefault="006A18A4" w:rsidP="006A18A4">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573AFE09"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3081BB"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ED89F9" w14:textId="77777777" w:rsidR="006A18A4" w:rsidRPr="00340B0D" w:rsidRDefault="006A18A4" w:rsidP="006A18A4">
            <w:pPr>
              <w:rPr>
                <w:rFonts w:cs="Arial"/>
                <w:sz w:val="18"/>
                <w:szCs w:val="18"/>
              </w:rPr>
            </w:pPr>
          </w:p>
        </w:tc>
      </w:tr>
      <w:tr w:rsidR="006A18A4" w:rsidRPr="00340B0D" w14:paraId="29A0BF10" w14:textId="77777777" w:rsidTr="006A18A4">
        <w:tc>
          <w:tcPr>
            <w:tcW w:w="4375" w:type="dxa"/>
            <w:gridSpan w:val="4"/>
            <w:tcBorders>
              <w:top w:val="single" w:sz="4" w:space="0" w:color="auto"/>
              <w:left w:val="single" w:sz="12" w:space="0" w:color="auto"/>
              <w:bottom w:val="single" w:sz="12" w:space="0" w:color="auto"/>
              <w:right w:val="single" w:sz="4" w:space="0" w:color="auto"/>
            </w:tcBorders>
          </w:tcPr>
          <w:p w14:paraId="14198078" w14:textId="77777777" w:rsidR="006A18A4" w:rsidRPr="00340B0D" w:rsidRDefault="006A18A4" w:rsidP="006A18A4">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162321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1F27920A" w14:textId="77777777" w:rsidR="006A18A4" w:rsidRPr="00340B0D" w:rsidRDefault="006A18A4" w:rsidP="006A18A4">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C1A57A2" w14:textId="77777777" w:rsidR="006A18A4" w:rsidRPr="00340B0D" w:rsidRDefault="006A18A4" w:rsidP="006A18A4">
            <w:pPr>
              <w:rPr>
                <w:rFonts w:cs="Arial"/>
                <w:sz w:val="18"/>
                <w:szCs w:val="18"/>
              </w:rPr>
            </w:pPr>
          </w:p>
        </w:tc>
      </w:tr>
      <w:tr w:rsidR="006A18A4" w:rsidRPr="00340B0D" w14:paraId="100934EE"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6CEA128" w14:textId="77777777" w:rsidR="006A18A4" w:rsidRPr="00EF63B4" w:rsidRDefault="006A18A4" w:rsidP="006A18A4">
            <w:pPr>
              <w:jc w:val="center"/>
              <w:rPr>
                <w:rFonts w:cs="Arial"/>
                <w:sz w:val="18"/>
                <w:szCs w:val="18"/>
              </w:rPr>
            </w:pPr>
            <w:r>
              <w:rPr>
                <w:rFonts w:cs="Arial"/>
                <w:b/>
                <w:bCs/>
                <w:sz w:val="18"/>
                <w:szCs w:val="18"/>
              </w:rPr>
              <w:lastRenderedPageBreak/>
              <w:t>Additional</w:t>
            </w:r>
          </w:p>
        </w:tc>
      </w:tr>
      <w:tr w:rsidR="006A18A4" w:rsidRPr="00340B0D" w14:paraId="414C97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C40472E"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8F79CC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2E4776A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9FF37C" w14:textId="77777777" w:rsidR="006A18A4" w:rsidRPr="00340B0D" w:rsidRDefault="006A18A4" w:rsidP="006A18A4">
            <w:pPr>
              <w:rPr>
                <w:rFonts w:cs="Arial"/>
                <w:sz w:val="18"/>
                <w:szCs w:val="18"/>
              </w:rPr>
            </w:pPr>
          </w:p>
        </w:tc>
      </w:tr>
      <w:tr w:rsidR="006A18A4" w:rsidRPr="00340B0D" w14:paraId="1814AFE3"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25B8BA5"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7D09037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5DD7EEB6"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ED925C" w14:textId="77777777" w:rsidR="006A18A4" w:rsidRPr="00340B0D" w:rsidRDefault="006A18A4" w:rsidP="006A18A4">
            <w:pPr>
              <w:rPr>
                <w:rFonts w:cs="Arial"/>
                <w:sz w:val="18"/>
                <w:szCs w:val="18"/>
              </w:rPr>
            </w:pPr>
          </w:p>
        </w:tc>
      </w:tr>
      <w:tr w:rsidR="006A18A4" w:rsidRPr="00340B0D" w14:paraId="299887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C507C" w14:textId="77777777" w:rsidR="006A18A4" w:rsidRPr="00340B0D" w:rsidRDefault="006A18A4" w:rsidP="006A18A4">
            <w:pPr>
              <w:jc w:val="center"/>
              <w:rPr>
                <w:rFonts w:cs="Arial"/>
                <w:b/>
                <w:bCs/>
                <w:sz w:val="18"/>
                <w:szCs w:val="18"/>
              </w:rPr>
            </w:pPr>
            <w:r w:rsidRPr="00340B0D">
              <w:rPr>
                <w:rFonts w:cs="Arial"/>
                <w:b/>
                <w:bCs/>
                <w:sz w:val="18"/>
                <w:szCs w:val="18"/>
              </w:rPr>
              <w:t>Setup</w:t>
            </w:r>
          </w:p>
        </w:tc>
      </w:tr>
      <w:tr w:rsidR="006A18A4" w:rsidRPr="00340B0D" w14:paraId="0E43A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2ED1E1" w14:textId="77777777" w:rsidR="00E6520E" w:rsidRDefault="00E6520E" w:rsidP="00E6520E">
            <w:pPr>
              <w:rPr>
                <w:i/>
              </w:rPr>
            </w:pPr>
          </w:p>
          <w:p w14:paraId="55EF51D4" w14:textId="592302CA" w:rsidR="00E6520E" w:rsidRPr="00110428" w:rsidRDefault="00E6520E" w:rsidP="00E6520E">
            <w:pPr>
              <w:rPr>
                <w:rFonts w:cs="Arial"/>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p>
          <w:p w14:paraId="0ACCEC83" w14:textId="77777777" w:rsidR="006A18A4" w:rsidRDefault="006A18A4" w:rsidP="006A18A4">
            <w:pPr>
              <w:rPr>
                <w:rFonts w:cs="Arial"/>
                <w:sz w:val="18"/>
                <w:szCs w:val="18"/>
              </w:rPr>
            </w:pPr>
          </w:p>
          <w:p w14:paraId="33B4FA78" w14:textId="77777777" w:rsidR="006A18A4" w:rsidRDefault="006A18A4" w:rsidP="006A18A4">
            <w:r w:rsidRPr="00A53E84">
              <w:rPr>
                <w:i/>
              </w:rPr>
              <w:t xml:space="preserve">As for test </w:t>
            </w:r>
            <w:proofErr w:type="spellStart"/>
            <w:r>
              <w:rPr>
                <w:i/>
              </w:rPr>
              <w:t>NavigationalHazardsDF</w:t>
            </w:r>
            <w:proofErr w:type="spellEnd"/>
          </w:p>
          <w:p w14:paraId="1BF22653" w14:textId="40F9AFE6" w:rsidR="006A18A4" w:rsidRDefault="006A18A4" w:rsidP="006A18A4">
            <w:pPr>
              <w:rPr>
                <w:rFonts w:cs="Arial"/>
                <w:sz w:val="18"/>
                <w:szCs w:val="18"/>
              </w:rPr>
            </w:pPr>
            <w:r w:rsidRPr="00C70072">
              <w:rPr>
                <w:i/>
              </w:rPr>
              <w:t>Select all Text groups</w:t>
            </w:r>
          </w:p>
          <w:p w14:paraId="0442B5C3" w14:textId="77777777" w:rsidR="006A18A4" w:rsidRPr="00340B0D" w:rsidRDefault="006A18A4" w:rsidP="006A18A4">
            <w:pPr>
              <w:rPr>
                <w:rFonts w:cs="Arial"/>
                <w:sz w:val="18"/>
                <w:szCs w:val="18"/>
              </w:rPr>
            </w:pPr>
          </w:p>
        </w:tc>
      </w:tr>
      <w:tr w:rsidR="006A18A4" w:rsidRPr="00340B0D" w14:paraId="333AAE7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BEB536" w14:textId="77777777" w:rsidR="006A18A4" w:rsidRPr="00340B0D" w:rsidRDefault="006A18A4" w:rsidP="006A18A4">
            <w:pPr>
              <w:jc w:val="center"/>
              <w:rPr>
                <w:rFonts w:cs="Arial"/>
                <w:b/>
                <w:bCs/>
                <w:sz w:val="18"/>
                <w:szCs w:val="18"/>
              </w:rPr>
            </w:pPr>
            <w:r w:rsidRPr="00340B0D">
              <w:rPr>
                <w:rFonts w:cs="Arial"/>
                <w:b/>
                <w:bCs/>
                <w:sz w:val="18"/>
                <w:szCs w:val="18"/>
              </w:rPr>
              <w:t>Action</w:t>
            </w:r>
          </w:p>
        </w:tc>
      </w:tr>
      <w:tr w:rsidR="006A18A4" w:rsidRPr="00340B0D" w14:paraId="7E621F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E2BA18" w14:textId="77777777" w:rsidR="006A18A4" w:rsidRDefault="006A18A4" w:rsidP="006A18A4">
            <w:pPr>
              <w:rPr>
                <w:rFonts w:cs="Arial"/>
                <w:b/>
                <w:bCs/>
              </w:rPr>
            </w:pPr>
          </w:p>
          <w:p w14:paraId="0F58CD6F" w14:textId="5E8BFFC1" w:rsidR="006A18A4" w:rsidRPr="006A18A4" w:rsidRDefault="006A18A4" w:rsidP="006A18A4">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6D44AB07" w14:textId="77777777" w:rsidR="006A18A4" w:rsidRPr="00110428" w:rsidRDefault="006A18A4" w:rsidP="006A18A4">
            <w:pPr>
              <w:rPr>
                <w:rFonts w:cs="Arial"/>
                <w:b/>
                <w:bCs/>
              </w:rPr>
            </w:pPr>
          </w:p>
        </w:tc>
      </w:tr>
      <w:tr w:rsidR="006A18A4" w:rsidRPr="00340B0D" w14:paraId="32E07CB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608524" w14:textId="77777777" w:rsidR="006A18A4" w:rsidRPr="00340B0D" w:rsidRDefault="006A18A4" w:rsidP="006A18A4">
            <w:pPr>
              <w:jc w:val="center"/>
              <w:rPr>
                <w:rFonts w:cs="Arial"/>
                <w:sz w:val="18"/>
                <w:szCs w:val="18"/>
              </w:rPr>
            </w:pPr>
            <w:r w:rsidRPr="00340B0D">
              <w:rPr>
                <w:rFonts w:cs="Arial"/>
                <w:b/>
                <w:bCs/>
                <w:sz w:val="18"/>
                <w:szCs w:val="18"/>
              </w:rPr>
              <w:t>Results</w:t>
            </w:r>
          </w:p>
        </w:tc>
      </w:tr>
      <w:tr w:rsidR="006A18A4" w:rsidRPr="00340B0D" w14:paraId="23D5B1D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3512760" w14:textId="77777777" w:rsidR="006A18A4" w:rsidRDefault="006A18A4" w:rsidP="006A18A4">
            <w:pPr>
              <w:rPr>
                <w:rFonts w:cs="Arial"/>
                <w:sz w:val="18"/>
                <w:szCs w:val="18"/>
              </w:rPr>
            </w:pPr>
          </w:p>
          <w:p w14:paraId="089E5E37" w14:textId="77777777" w:rsidR="006A18A4" w:rsidRDefault="006A18A4" w:rsidP="006A18A4">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0FE12501" w14:textId="77777777" w:rsidR="006A18A4" w:rsidRDefault="006A18A4" w:rsidP="006A18A4">
            <w:pPr>
              <w:jc w:val="left"/>
              <w:rPr>
                <w:rFonts w:cs="Arial"/>
                <w:i/>
                <w:iCs/>
                <w:position w:val="-1"/>
                <w:lang w:val="en-US"/>
              </w:rPr>
            </w:pPr>
          </w:p>
          <w:p w14:paraId="5B989471" w14:textId="5E70EBE6" w:rsidR="006A18A4" w:rsidRDefault="006A18A4" w:rsidP="006A18A4">
            <w:pPr>
              <w:jc w:val="center"/>
              <w:rPr>
                <w:rFonts w:cs="Arial"/>
                <w:sz w:val="18"/>
                <w:szCs w:val="18"/>
              </w:rPr>
            </w:pPr>
            <w:r w:rsidRPr="007944FC">
              <w:rPr>
                <w:noProof/>
                <w:lang w:eastAsia="en-GB"/>
              </w:rPr>
              <w:drawing>
                <wp:inline distT="0" distB="0" distL="0" distR="0" wp14:anchorId="2D16BC02" wp14:editId="49798371">
                  <wp:extent cx="4476750" cy="4788920"/>
                  <wp:effectExtent l="0" t="0" r="0" b="0"/>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88410" cy="4801393"/>
                          </a:xfrm>
                          <a:prstGeom prst="rect">
                            <a:avLst/>
                          </a:prstGeom>
                          <a:noFill/>
                          <a:ln>
                            <a:noFill/>
                          </a:ln>
                        </pic:spPr>
                      </pic:pic>
                    </a:graphicData>
                  </a:graphic>
                </wp:inline>
              </w:drawing>
            </w:r>
          </w:p>
          <w:p w14:paraId="0783A2D9" w14:textId="77777777" w:rsidR="006A18A4" w:rsidRDefault="006A18A4" w:rsidP="006A18A4">
            <w:pPr>
              <w:jc w:val="center"/>
              <w:rPr>
                <w:rFonts w:cs="Arial"/>
                <w:sz w:val="18"/>
                <w:szCs w:val="18"/>
              </w:rPr>
            </w:pPr>
          </w:p>
          <w:p w14:paraId="600B129B" w14:textId="77777777" w:rsidR="006A18A4" w:rsidRPr="00340B0D" w:rsidRDefault="006A18A4" w:rsidP="006A18A4">
            <w:pPr>
              <w:rPr>
                <w:rFonts w:cs="Arial"/>
                <w:sz w:val="18"/>
                <w:szCs w:val="18"/>
              </w:rPr>
            </w:pPr>
          </w:p>
        </w:tc>
      </w:tr>
    </w:tbl>
    <w:p w14:paraId="5E3A9989" w14:textId="77777777" w:rsidR="00D410A6" w:rsidRDefault="00D410A6" w:rsidP="00D410A6"/>
    <w:p w14:paraId="0ECF1007" w14:textId="77777777" w:rsidR="00D410A6" w:rsidRPr="00D410A6" w:rsidRDefault="00D410A6" w:rsidP="00D410A6"/>
    <w:p w14:paraId="32DF4421" w14:textId="77777777" w:rsidR="00590615" w:rsidRPr="0079402D" w:rsidRDefault="00590615" w:rsidP="00590615"/>
    <w:p w14:paraId="15DB89FC" w14:textId="77777777" w:rsidR="00590615" w:rsidRPr="00E6520E" w:rsidRDefault="00590615" w:rsidP="00590615">
      <w:pPr>
        <w:pStyle w:val="Heading3"/>
      </w:pPr>
      <w:r w:rsidRPr="00E6520E">
        <w:lastRenderedPageBreak/>
        <w:t>Detection and Notification of Navigational Hazards – use of largest scale available – monitoring mode</w:t>
      </w:r>
    </w:p>
    <w:tbl>
      <w:tblPr>
        <w:tblStyle w:val="TableGrid"/>
        <w:tblW w:w="9199" w:type="dxa"/>
        <w:tblLayout w:type="fixed"/>
        <w:tblLook w:val="04A0" w:firstRow="1" w:lastRow="0" w:firstColumn="1" w:lastColumn="0" w:noHBand="0" w:noVBand="1"/>
      </w:tblPr>
      <w:tblGrid>
        <w:gridCol w:w="1789"/>
        <w:gridCol w:w="492"/>
        <w:gridCol w:w="68"/>
        <w:gridCol w:w="2026"/>
        <w:gridCol w:w="281"/>
        <w:gridCol w:w="716"/>
        <w:gridCol w:w="858"/>
        <w:gridCol w:w="347"/>
        <w:gridCol w:w="509"/>
        <w:gridCol w:w="1441"/>
        <w:gridCol w:w="672"/>
      </w:tblGrid>
      <w:tr w:rsidR="00D410A6" w:rsidRPr="00340B0D" w14:paraId="3F84BC39" w14:textId="77777777" w:rsidTr="00B426F3">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398B2E5"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309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13CBF7" w14:textId="1FD7049B" w:rsidR="00D410A6" w:rsidRPr="00C87169" w:rsidRDefault="00B426F3" w:rsidP="00541D1A">
            <w:pPr>
              <w:jc w:val="center"/>
              <w:rPr>
                <w:rFonts w:cs="Arial"/>
                <w:bCs/>
              </w:rPr>
            </w:pPr>
            <w:proofErr w:type="spellStart"/>
            <w:r>
              <w:t>NavigationalHazardsDFMonLS</w:t>
            </w:r>
            <w:proofErr w:type="spellEnd"/>
          </w:p>
        </w:tc>
        <w:tc>
          <w:tcPr>
            <w:tcW w:w="17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849539"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75DAB62" w14:textId="77777777" w:rsidR="00D410A6" w:rsidRPr="00340B0D" w:rsidRDefault="00D410A6" w:rsidP="00541D1A">
            <w:pPr>
              <w:jc w:val="center"/>
              <w:rPr>
                <w:rFonts w:cs="Arial"/>
                <w:sz w:val="18"/>
                <w:szCs w:val="18"/>
              </w:rPr>
            </w:pPr>
          </w:p>
        </w:tc>
      </w:tr>
      <w:tr w:rsidR="00D410A6" w:rsidRPr="00340B0D" w14:paraId="3F446DB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5A694"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6E21E0E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F328356" w14:textId="77777777" w:rsidR="00D410A6" w:rsidRDefault="00D410A6" w:rsidP="00541D1A">
            <w:pPr>
              <w:rPr>
                <w:rFonts w:cs="Arial"/>
                <w:i/>
              </w:rPr>
            </w:pPr>
          </w:p>
          <w:p w14:paraId="13FFC9A8" w14:textId="77777777" w:rsidR="00D410A6" w:rsidRDefault="00B426F3" w:rsidP="00E6520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p>
          <w:p w14:paraId="0FE5635F" w14:textId="049E7631" w:rsidR="00E6520E" w:rsidRPr="009C22F4" w:rsidRDefault="00E6520E" w:rsidP="00E6520E">
            <w:pPr>
              <w:rPr>
                <w:rFonts w:cs="Arial"/>
                <w:i/>
              </w:rPr>
            </w:pPr>
          </w:p>
        </w:tc>
      </w:tr>
      <w:tr w:rsidR="00D410A6" w:rsidRPr="00340B0D" w14:paraId="397731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BE740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1047BE0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B0E5FD"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73F341" w14:textId="77777777" w:rsidR="00D410A6" w:rsidRPr="00340B0D" w:rsidRDefault="00D410A6" w:rsidP="00541D1A">
            <w:pPr>
              <w:jc w:val="center"/>
              <w:rPr>
                <w:rFonts w:cs="Arial"/>
                <w:b/>
                <w:bCs/>
                <w:sz w:val="18"/>
                <w:szCs w:val="18"/>
              </w:rPr>
            </w:pPr>
          </w:p>
        </w:tc>
      </w:tr>
      <w:tr w:rsidR="00D410A6" w:rsidRPr="00340B0D" w14:paraId="02E78C1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B5131D0"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F0BF4B" w14:textId="77777777" w:rsidR="00D410A6" w:rsidRPr="00340B0D" w:rsidRDefault="00D410A6" w:rsidP="00541D1A">
            <w:pPr>
              <w:rPr>
                <w:rFonts w:cs="Arial"/>
                <w:sz w:val="18"/>
                <w:szCs w:val="18"/>
              </w:rPr>
            </w:pPr>
          </w:p>
        </w:tc>
      </w:tr>
      <w:tr w:rsidR="00D410A6" w:rsidRPr="00340B0D" w14:paraId="7BC115A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7F550A1"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922EBE8" w14:textId="77777777" w:rsidR="00D410A6" w:rsidRPr="00340B0D" w:rsidRDefault="00D410A6" w:rsidP="00541D1A">
            <w:pPr>
              <w:rPr>
                <w:rFonts w:cs="Arial"/>
                <w:sz w:val="18"/>
                <w:szCs w:val="18"/>
              </w:rPr>
            </w:pPr>
          </w:p>
        </w:tc>
      </w:tr>
      <w:tr w:rsidR="00D410A6" w:rsidRPr="00340B0D" w14:paraId="5B47F5B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69D981"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C9F851"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6AB9D8DD" w14:textId="77777777" w:rsidTr="00541D1A">
        <w:sdt>
          <w:sdtPr>
            <w:rPr>
              <w:rFonts w:cs="Arial"/>
              <w:sz w:val="18"/>
              <w:szCs w:val="18"/>
            </w:rPr>
            <w:alias w:val="Diplay Category"/>
            <w:tag w:val="Diplay Categor"/>
            <w:id w:val="104701162"/>
            <w:placeholder>
              <w:docPart w:val="796020D561484888A0A9B96F20BFF4A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2AA79D2"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1104F4C"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9BEE090" w14:textId="77777777" w:rsidR="00D410A6" w:rsidRPr="00340B0D" w:rsidRDefault="00D410A6" w:rsidP="00541D1A">
            <w:pPr>
              <w:jc w:val="center"/>
              <w:rPr>
                <w:rFonts w:cs="Arial"/>
                <w:sz w:val="18"/>
                <w:szCs w:val="18"/>
              </w:rPr>
            </w:pPr>
          </w:p>
        </w:tc>
      </w:tr>
      <w:tr w:rsidR="00D410A6" w:rsidRPr="00340B0D" w14:paraId="382F9B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C18D58"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A585ADB"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A2875C" w14:textId="77777777" w:rsidR="00D410A6" w:rsidRPr="00340B0D" w:rsidRDefault="00D410A6" w:rsidP="00541D1A">
            <w:pPr>
              <w:jc w:val="center"/>
              <w:rPr>
                <w:rFonts w:cs="Arial"/>
                <w:sz w:val="18"/>
                <w:szCs w:val="18"/>
              </w:rPr>
            </w:pPr>
          </w:p>
        </w:tc>
      </w:tr>
      <w:tr w:rsidR="00D410A6" w:rsidRPr="00340B0D" w14:paraId="1559A0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68B29B"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89A0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5A07D0"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EA8769" w14:textId="77777777" w:rsidR="00D410A6" w:rsidRPr="00340B0D" w:rsidRDefault="00D410A6" w:rsidP="00541D1A">
            <w:pPr>
              <w:jc w:val="center"/>
              <w:rPr>
                <w:rFonts w:cs="Arial"/>
                <w:sz w:val="18"/>
                <w:szCs w:val="18"/>
              </w:rPr>
            </w:pPr>
          </w:p>
        </w:tc>
      </w:tr>
      <w:tr w:rsidR="00D410A6" w:rsidRPr="00340B0D" w14:paraId="70D7BFC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355DE"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B1ED4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E8AF82"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AA1EB96" w14:textId="77777777" w:rsidR="00D410A6" w:rsidRPr="00340B0D" w:rsidRDefault="00D410A6" w:rsidP="00541D1A">
            <w:pPr>
              <w:jc w:val="center"/>
              <w:rPr>
                <w:rFonts w:cs="Arial"/>
                <w:sz w:val="18"/>
                <w:szCs w:val="18"/>
              </w:rPr>
            </w:pPr>
          </w:p>
        </w:tc>
      </w:tr>
      <w:tr w:rsidR="00D410A6" w:rsidRPr="00340B0D" w14:paraId="27D4C93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E4C016"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9C57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0925EB"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3009158" w14:textId="77777777" w:rsidR="00D410A6" w:rsidRPr="00340B0D" w:rsidRDefault="00D410A6" w:rsidP="00541D1A">
            <w:pPr>
              <w:jc w:val="center"/>
              <w:rPr>
                <w:rFonts w:cs="Arial"/>
                <w:sz w:val="18"/>
                <w:szCs w:val="18"/>
              </w:rPr>
            </w:pPr>
          </w:p>
        </w:tc>
      </w:tr>
      <w:tr w:rsidR="00D410A6" w:rsidRPr="00340B0D" w14:paraId="557F81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39150F"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E9A98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8189786"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279CB78" w14:textId="77777777" w:rsidR="00D410A6" w:rsidRPr="00340B0D" w:rsidRDefault="00D410A6" w:rsidP="00541D1A">
            <w:pPr>
              <w:jc w:val="center"/>
              <w:rPr>
                <w:rFonts w:cs="Arial"/>
                <w:sz w:val="18"/>
                <w:szCs w:val="18"/>
              </w:rPr>
            </w:pPr>
          </w:p>
        </w:tc>
      </w:tr>
      <w:tr w:rsidR="00D410A6" w:rsidRPr="00340B0D" w14:paraId="4BAB2A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9CB87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5D387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4C36DF"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6FE1FCC6" w14:textId="77777777" w:rsidR="00D410A6" w:rsidRPr="00340B0D" w:rsidRDefault="00D410A6" w:rsidP="00541D1A">
            <w:pPr>
              <w:jc w:val="center"/>
              <w:rPr>
                <w:rFonts w:cs="Arial"/>
                <w:sz w:val="18"/>
                <w:szCs w:val="18"/>
              </w:rPr>
            </w:pPr>
          </w:p>
        </w:tc>
      </w:tr>
      <w:tr w:rsidR="00D410A6" w:rsidRPr="00340B0D" w14:paraId="5F415B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7E9A2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CA9C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93A0870"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262B187" w14:textId="77777777" w:rsidR="00D410A6" w:rsidRPr="00340B0D" w:rsidRDefault="00D410A6" w:rsidP="00541D1A">
            <w:pPr>
              <w:jc w:val="center"/>
              <w:rPr>
                <w:rFonts w:cs="Arial"/>
                <w:sz w:val="18"/>
                <w:szCs w:val="18"/>
              </w:rPr>
            </w:pPr>
          </w:p>
        </w:tc>
      </w:tr>
      <w:tr w:rsidR="00D410A6" w:rsidRPr="00340B0D" w14:paraId="280711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DB7E5"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64AEB9"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08FC393"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4ECC79" w14:textId="77777777" w:rsidR="00D410A6" w:rsidRPr="00340B0D" w:rsidRDefault="00D410A6" w:rsidP="00541D1A">
            <w:pPr>
              <w:jc w:val="center"/>
              <w:rPr>
                <w:rFonts w:cs="Arial"/>
                <w:sz w:val="18"/>
                <w:szCs w:val="18"/>
              </w:rPr>
            </w:pPr>
          </w:p>
        </w:tc>
      </w:tr>
      <w:tr w:rsidR="00D410A6" w:rsidRPr="00340B0D" w14:paraId="47B45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189E8"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4457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A692126"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E297682" w14:textId="77777777" w:rsidR="00D410A6" w:rsidRPr="00340B0D" w:rsidRDefault="00D410A6" w:rsidP="00541D1A">
            <w:pPr>
              <w:jc w:val="center"/>
              <w:rPr>
                <w:rFonts w:cs="Arial"/>
                <w:sz w:val="18"/>
                <w:szCs w:val="18"/>
              </w:rPr>
            </w:pPr>
          </w:p>
        </w:tc>
      </w:tr>
      <w:tr w:rsidR="00D410A6" w:rsidRPr="00340B0D" w14:paraId="298F9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DD8DE2"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98FDC1"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14BA942"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EA92225" w14:textId="77777777" w:rsidR="00D410A6" w:rsidRPr="00340B0D" w:rsidRDefault="00D410A6" w:rsidP="00541D1A">
            <w:pPr>
              <w:jc w:val="center"/>
              <w:rPr>
                <w:rFonts w:cs="Arial"/>
                <w:sz w:val="18"/>
                <w:szCs w:val="18"/>
              </w:rPr>
            </w:pPr>
          </w:p>
        </w:tc>
      </w:tr>
      <w:tr w:rsidR="00D410A6" w:rsidRPr="00340B0D" w14:paraId="757B7D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A76F6"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425FDB"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4644001"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4F85255" w14:textId="77777777" w:rsidR="00D410A6" w:rsidRPr="00340B0D" w:rsidRDefault="00D410A6" w:rsidP="00541D1A">
            <w:pPr>
              <w:jc w:val="center"/>
              <w:rPr>
                <w:rFonts w:cs="Arial"/>
                <w:sz w:val="18"/>
                <w:szCs w:val="18"/>
              </w:rPr>
            </w:pPr>
          </w:p>
        </w:tc>
      </w:tr>
      <w:tr w:rsidR="00D410A6" w:rsidRPr="00340B0D" w14:paraId="742982E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D81733F"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2EEDC4"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641C52"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9F3E65" w14:textId="77777777" w:rsidR="00D410A6" w:rsidRPr="00340B0D" w:rsidRDefault="00D410A6" w:rsidP="00541D1A">
            <w:pPr>
              <w:jc w:val="center"/>
              <w:rPr>
                <w:rFonts w:cs="Arial"/>
                <w:sz w:val="18"/>
                <w:szCs w:val="18"/>
              </w:rPr>
            </w:pPr>
          </w:p>
        </w:tc>
      </w:tr>
      <w:tr w:rsidR="00D410A6" w:rsidRPr="00340B0D" w14:paraId="0E2A1657"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8FCC6E"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A2832E"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8F7938" w14:textId="77777777" w:rsidR="00D410A6" w:rsidRPr="00340B0D" w:rsidRDefault="00D410A6" w:rsidP="00541D1A">
            <w:pPr>
              <w:jc w:val="center"/>
              <w:rPr>
                <w:rFonts w:cs="Arial"/>
                <w:sz w:val="18"/>
                <w:szCs w:val="18"/>
              </w:rPr>
            </w:pPr>
          </w:p>
        </w:tc>
      </w:tr>
      <w:tr w:rsidR="00D410A6" w:rsidRPr="00340B0D" w14:paraId="18DC1C02" w14:textId="77777777" w:rsidTr="00541D1A">
        <w:sdt>
          <w:sdtPr>
            <w:rPr>
              <w:rFonts w:cs="Arial"/>
              <w:sz w:val="18"/>
              <w:szCs w:val="18"/>
            </w:rPr>
            <w:alias w:val="Palette"/>
            <w:tag w:val="Palette"/>
            <w:id w:val="586818332"/>
            <w:placeholder>
              <w:docPart w:val="34EE7E96B9A74F1EA91D70AAA01DA31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A7B588"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FEC2FDF"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2F55575" w14:textId="77777777" w:rsidR="00D410A6" w:rsidRPr="00340B0D" w:rsidRDefault="00D410A6" w:rsidP="00541D1A">
            <w:pPr>
              <w:jc w:val="center"/>
              <w:rPr>
                <w:rFonts w:cs="Arial"/>
                <w:sz w:val="18"/>
                <w:szCs w:val="18"/>
              </w:rPr>
            </w:pPr>
          </w:p>
        </w:tc>
      </w:tr>
      <w:tr w:rsidR="00D410A6" w:rsidRPr="00340B0D" w14:paraId="08D7014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F2B3C8A"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48BE535F"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48914A2A" w14:textId="77777777" w:rsidR="00D410A6" w:rsidRPr="00340B0D" w:rsidRDefault="00D410A6" w:rsidP="00541D1A">
            <w:pPr>
              <w:jc w:val="center"/>
              <w:rPr>
                <w:rFonts w:cs="Arial"/>
                <w:sz w:val="18"/>
                <w:szCs w:val="18"/>
              </w:rPr>
            </w:pPr>
          </w:p>
        </w:tc>
      </w:tr>
      <w:tr w:rsidR="00D410A6" w:rsidRPr="00340B0D" w14:paraId="1E5A8A5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B57E5D8"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36195108"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04467747" w14:textId="77777777" w:rsidR="00D410A6" w:rsidRPr="00340B0D" w:rsidRDefault="00D410A6" w:rsidP="00541D1A">
            <w:pPr>
              <w:jc w:val="center"/>
              <w:rPr>
                <w:rFonts w:cs="Arial"/>
                <w:sz w:val="18"/>
                <w:szCs w:val="18"/>
              </w:rPr>
            </w:pPr>
          </w:p>
        </w:tc>
      </w:tr>
      <w:tr w:rsidR="00D410A6" w:rsidRPr="00340B0D" w14:paraId="1D7DC97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2798073"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417DA3"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0EF3B31F" w14:textId="77777777" w:rsidTr="00541D1A">
        <w:trPr>
          <w:trHeight w:val="287"/>
        </w:trPr>
        <w:tc>
          <w:tcPr>
            <w:tcW w:w="1789" w:type="dxa"/>
            <w:tcBorders>
              <w:left w:val="single" w:sz="12" w:space="0" w:color="auto"/>
              <w:bottom w:val="single" w:sz="4" w:space="0" w:color="auto"/>
            </w:tcBorders>
          </w:tcPr>
          <w:p w14:paraId="7DA64EEA"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2E56CC"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CC4D09D"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583DE4A" w14:textId="77777777" w:rsidR="00D410A6" w:rsidRPr="00C87169" w:rsidRDefault="00D410A6" w:rsidP="00541D1A">
            <w:pPr>
              <w:rPr>
                <w:rFonts w:cs="Arial"/>
              </w:rPr>
            </w:pPr>
          </w:p>
        </w:tc>
      </w:tr>
      <w:tr w:rsidR="00D410A6" w:rsidRPr="00340B0D" w14:paraId="31B167D1" w14:textId="77777777" w:rsidTr="00541D1A">
        <w:tc>
          <w:tcPr>
            <w:tcW w:w="1789" w:type="dxa"/>
            <w:tcBorders>
              <w:left w:val="single" w:sz="12" w:space="0" w:color="auto"/>
              <w:bottom w:val="single" w:sz="4" w:space="0" w:color="auto"/>
            </w:tcBorders>
          </w:tcPr>
          <w:p w14:paraId="362B77DE"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CA23DB1"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257210"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295A395"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68AA5D0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DE88AD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D23A370"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B41DC39" w14:textId="77777777" w:rsidR="00D410A6" w:rsidRPr="00340B0D" w:rsidRDefault="00D410A6" w:rsidP="00541D1A">
            <w:pPr>
              <w:rPr>
                <w:rFonts w:cs="Arial"/>
                <w:sz w:val="18"/>
                <w:szCs w:val="18"/>
              </w:rPr>
            </w:pPr>
          </w:p>
        </w:tc>
      </w:tr>
      <w:tr w:rsidR="00D410A6" w:rsidRPr="00340B0D" w14:paraId="05683A8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AC0E6EE" w14:textId="77777777" w:rsidR="00D410A6" w:rsidRPr="00340B0D" w:rsidRDefault="00D410A6" w:rsidP="00541D1A">
            <w:pPr>
              <w:rPr>
                <w:rFonts w:cs="Arial"/>
                <w:sz w:val="18"/>
                <w:szCs w:val="18"/>
              </w:rPr>
            </w:pPr>
          </w:p>
        </w:tc>
      </w:tr>
      <w:tr w:rsidR="00D410A6" w:rsidRPr="00340B0D" w14:paraId="6434E39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A9A8033"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27FDCB0D" w14:textId="77777777" w:rsidTr="00B426F3">
        <w:tc>
          <w:tcPr>
            <w:tcW w:w="537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0CFBFD"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3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BFFB5"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06F17"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E6374C8" w14:textId="77777777" w:rsidR="00D410A6" w:rsidRPr="00340B0D" w:rsidRDefault="00D410A6" w:rsidP="00541D1A">
            <w:pPr>
              <w:rPr>
                <w:rFonts w:cs="Arial"/>
                <w:sz w:val="18"/>
                <w:szCs w:val="18"/>
              </w:rPr>
            </w:pPr>
            <w:r w:rsidRPr="00340B0D">
              <w:rPr>
                <w:rFonts w:cs="Arial"/>
                <w:sz w:val="18"/>
                <w:szCs w:val="18"/>
              </w:rPr>
              <w:t>Drying lines</w:t>
            </w:r>
          </w:p>
        </w:tc>
        <w:tc>
          <w:tcPr>
            <w:tcW w:w="997" w:type="dxa"/>
            <w:gridSpan w:val="2"/>
            <w:tcBorders>
              <w:top w:val="single" w:sz="4" w:space="0" w:color="auto"/>
              <w:left w:val="single" w:sz="4" w:space="0" w:color="auto"/>
              <w:bottom w:val="single" w:sz="4" w:space="0" w:color="auto"/>
              <w:right w:val="single" w:sz="12" w:space="0" w:color="auto"/>
            </w:tcBorders>
          </w:tcPr>
          <w:p w14:paraId="58840C4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CD8B22C"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3837C7" w14:textId="77777777" w:rsidR="00D410A6" w:rsidRPr="00340B0D" w:rsidRDefault="00D410A6" w:rsidP="00541D1A">
            <w:pPr>
              <w:rPr>
                <w:rFonts w:cs="Arial"/>
                <w:sz w:val="18"/>
                <w:szCs w:val="18"/>
              </w:rPr>
            </w:pPr>
          </w:p>
        </w:tc>
      </w:tr>
      <w:tr w:rsidR="00D410A6" w:rsidRPr="00340B0D" w14:paraId="2382C88E"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C7275C2" w14:textId="77777777" w:rsidR="00D410A6" w:rsidRPr="00340B0D" w:rsidRDefault="00D410A6" w:rsidP="00541D1A">
            <w:pPr>
              <w:pStyle w:val="Default"/>
              <w:rPr>
                <w:sz w:val="18"/>
                <w:szCs w:val="18"/>
              </w:rPr>
            </w:pPr>
            <w:r w:rsidRPr="00340B0D">
              <w:rPr>
                <w:sz w:val="18"/>
                <w:szCs w:val="18"/>
              </w:rPr>
              <w:t>Buoys. Beacons, aids to navigation</w:t>
            </w:r>
          </w:p>
        </w:tc>
        <w:tc>
          <w:tcPr>
            <w:tcW w:w="997" w:type="dxa"/>
            <w:gridSpan w:val="2"/>
            <w:tcBorders>
              <w:top w:val="single" w:sz="4" w:space="0" w:color="auto"/>
              <w:left w:val="single" w:sz="4" w:space="0" w:color="auto"/>
              <w:bottom w:val="single" w:sz="4" w:space="0" w:color="auto"/>
              <w:right w:val="single" w:sz="12" w:space="0" w:color="auto"/>
            </w:tcBorders>
          </w:tcPr>
          <w:p w14:paraId="4E1C88BB"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7B642D4"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62E9123" w14:textId="77777777" w:rsidR="00D410A6" w:rsidRPr="00340B0D" w:rsidRDefault="00D410A6" w:rsidP="00541D1A">
            <w:pPr>
              <w:rPr>
                <w:rFonts w:cs="Arial"/>
                <w:sz w:val="18"/>
                <w:szCs w:val="18"/>
              </w:rPr>
            </w:pPr>
          </w:p>
        </w:tc>
      </w:tr>
      <w:tr w:rsidR="00D410A6" w:rsidRPr="00340B0D" w14:paraId="5945FF9D"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B54A515"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997" w:type="dxa"/>
            <w:gridSpan w:val="2"/>
            <w:tcBorders>
              <w:top w:val="single" w:sz="4" w:space="0" w:color="auto"/>
              <w:left w:val="single" w:sz="4" w:space="0" w:color="auto"/>
              <w:bottom w:val="single" w:sz="4" w:space="0" w:color="auto"/>
              <w:right w:val="single" w:sz="12" w:space="0" w:color="auto"/>
            </w:tcBorders>
          </w:tcPr>
          <w:p w14:paraId="294E0AF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2088F8F"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D784043" w14:textId="77777777" w:rsidR="00D410A6" w:rsidRPr="00340B0D" w:rsidRDefault="00D410A6" w:rsidP="00541D1A">
            <w:pPr>
              <w:rPr>
                <w:rFonts w:cs="Arial"/>
                <w:sz w:val="18"/>
                <w:szCs w:val="18"/>
              </w:rPr>
            </w:pPr>
          </w:p>
        </w:tc>
      </w:tr>
      <w:tr w:rsidR="00D410A6" w:rsidRPr="00340B0D" w14:paraId="36781B24"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D6C097E" w14:textId="77777777" w:rsidR="00D410A6" w:rsidRPr="00340B0D" w:rsidRDefault="00D410A6" w:rsidP="00541D1A">
            <w:pPr>
              <w:pStyle w:val="Default"/>
              <w:ind w:left="720"/>
              <w:rPr>
                <w:sz w:val="18"/>
                <w:szCs w:val="18"/>
              </w:rPr>
            </w:pPr>
            <w:r w:rsidRPr="00340B0D">
              <w:rPr>
                <w:sz w:val="18"/>
                <w:szCs w:val="18"/>
              </w:rPr>
              <w:t>Lights</w:t>
            </w:r>
          </w:p>
        </w:tc>
        <w:tc>
          <w:tcPr>
            <w:tcW w:w="997" w:type="dxa"/>
            <w:gridSpan w:val="2"/>
            <w:tcBorders>
              <w:top w:val="single" w:sz="4" w:space="0" w:color="auto"/>
              <w:left w:val="single" w:sz="4" w:space="0" w:color="auto"/>
              <w:bottom w:val="single" w:sz="4" w:space="0" w:color="auto"/>
              <w:right w:val="single" w:sz="12" w:space="0" w:color="auto"/>
            </w:tcBorders>
          </w:tcPr>
          <w:p w14:paraId="64B5105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1140FDA0"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54EAE0F" w14:textId="77777777" w:rsidR="00D410A6" w:rsidRPr="00340B0D" w:rsidRDefault="00D410A6" w:rsidP="00541D1A">
            <w:pPr>
              <w:rPr>
                <w:rFonts w:cs="Arial"/>
                <w:sz w:val="18"/>
                <w:szCs w:val="18"/>
              </w:rPr>
            </w:pPr>
          </w:p>
        </w:tc>
      </w:tr>
      <w:tr w:rsidR="00D410A6" w:rsidRPr="00340B0D" w14:paraId="7D3DCDA0"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8B5F591" w14:textId="77777777" w:rsidR="00D410A6" w:rsidRPr="00340B0D" w:rsidRDefault="00D410A6" w:rsidP="00541D1A">
            <w:pPr>
              <w:pStyle w:val="Default"/>
              <w:rPr>
                <w:sz w:val="18"/>
                <w:szCs w:val="18"/>
              </w:rPr>
            </w:pPr>
            <w:r w:rsidRPr="00340B0D">
              <w:rPr>
                <w:sz w:val="18"/>
                <w:szCs w:val="18"/>
              </w:rPr>
              <w:t>Boundaries and limits</w:t>
            </w:r>
          </w:p>
        </w:tc>
        <w:tc>
          <w:tcPr>
            <w:tcW w:w="997" w:type="dxa"/>
            <w:gridSpan w:val="2"/>
            <w:tcBorders>
              <w:top w:val="single" w:sz="4" w:space="0" w:color="auto"/>
              <w:left w:val="single" w:sz="4" w:space="0" w:color="auto"/>
              <w:bottom w:val="single" w:sz="4" w:space="0" w:color="auto"/>
              <w:right w:val="single" w:sz="12" w:space="0" w:color="auto"/>
            </w:tcBorders>
          </w:tcPr>
          <w:p w14:paraId="379A8C13"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EFC8AEC"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6A474A" w14:textId="77777777" w:rsidR="00D410A6" w:rsidRPr="00340B0D" w:rsidRDefault="00D410A6" w:rsidP="00541D1A">
            <w:pPr>
              <w:rPr>
                <w:rFonts w:cs="Arial"/>
                <w:sz w:val="18"/>
                <w:szCs w:val="18"/>
              </w:rPr>
            </w:pPr>
          </w:p>
        </w:tc>
      </w:tr>
      <w:tr w:rsidR="00D410A6" w:rsidRPr="00340B0D" w14:paraId="5E2310DA"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7067B1F" w14:textId="77777777" w:rsidR="00D410A6" w:rsidRPr="00340B0D" w:rsidRDefault="00D410A6" w:rsidP="00541D1A">
            <w:pPr>
              <w:pStyle w:val="Default"/>
              <w:rPr>
                <w:sz w:val="18"/>
                <w:szCs w:val="18"/>
              </w:rPr>
            </w:pPr>
            <w:r w:rsidRPr="00340B0D">
              <w:rPr>
                <w:sz w:val="18"/>
                <w:szCs w:val="18"/>
              </w:rPr>
              <w:t>Prohibited and restricted areas</w:t>
            </w:r>
          </w:p>
        </w:tc>
        <w:tc>
          <w:tcPr>
            <w:tcW w:w="997" w:type="dxa"/>
            <w:gridSpan w:val="2"/>
            <w:tcBorders>
              <w:top w:val="single" w:sz="4" w:space="0" w:color="auto"/>
              <w:left w:val="single" w:sz="4" w:space="0" w:color="auto"/>
              <w:bottom w:val="single" w:sz="4" w:space="0" w:color="auto"/>
              <w:right w:val="single" w:sz="12" w:space="0" w:color="auto"/>
            </w:tcBorders>
          </w:tcPr>
          <w:p w14:paraId="5EAE21D0"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9540253"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6EA1B39" w14:textId="77777777" w:rsidR="00D410A6" w:rsidRPr="00340B0D" w:rsidRDefault="00D410A6" w:rsidP="00541D1A">
            <w:pPr>
              <w:rPr>
                <w:rFonts w:cs="Arial"/>
                <w:sz w:val="18"/>
                <w:szCs w:val="18"/>
              </w:rPr>
            </w:pPr>
          </w:p>
        </w:tc>
      </w:tr>
      <w:tr w:rsidR="00D410A6" w:rsidRPr="00340B0D" w14:paraId="0574F43C"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24A6F6A" w14:textId="77777777" w:rsidR="00D410A6" w:rsidRPr="00340B0D" w:rsidRDefault="00D410A6" w:rsidP="00541D1A">
            <w:pPr>
              <w:pStyle w:val="Default"/>
              <w:rPr>
                <w:sz w:val="18"/>
                <w:szCs w:val="18"/>
              </w:rPr>
            </w:pPr>
            <w:r w:rsidRPr="00340B0D">
              <w:rPr>
                <w:sz w:val="18"/>
                <w:szCs w:val="18"/>
              </w:rPr>
              <w:t>Chart scale boundaries</w:t>
            </w:r>
          </w:p>
        </w:tc>
        <w:tc>
          <w:tcPr>
            <w:tcW w:w="997" w:type="dxa"/>
            <w:gridSpan w:val="2"/>
            <w:tcBorders>
              <w:top w:val="single" w:sz="4" w:space="0" w:color="auto"/>
              <w:left w:val="single" w:sz="4" w:space="0" w:color="auto"/>
              <w:bottom w:val="single" w:sz="4" w:space="0" w:color="auto"/>
              <w:right w:val="single" w:sz="12" w:space="0" w:color="auto"/>
            </w:tcBorders>
          </w:tcPr>
          <w:p w14:paraId="7CA0DE6A"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2818F75"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F694B26" w14:textId="77777777" w:rsidR="00D410A6" w:rsidRPr="00340B0D" w:rsidRDefault="00D410A6" w:rsidP="00541D1A">
            <w:pPr>
              <w:rPr>
                <w:rFonts w:cs="Arial"/>
                <w:sz w:val="18"/>
                <w:szCs w:val="18"/>
              </w:rPr>
            </w:pPr>
          </w:p>
        </w:tc>
      </w:tr>
      <w:tr w:rsidR="00D410A6" w:rsidRPr="00340B0D" w14:paraId="2FF44B8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2CA45FC" w14:textId="77777777" w:rsidR="00D410A6" w:rsidRPr="00340B0D" w:rsidRDefault="00D410A6" w:rsidP="00541D1A">
            <w:pPr>
              <w:pStyle w:val="Default"/>
              <w:rPr>
                <w:sz w:val="18"/>
                <w:szCs w:val="18"/>
              </w:rPr>
            </w:pPr>
            <w:r w:rsidRPr="00340B0D">
              <w:rPr>
                <w:sz w:val="18"/>
                <w:szCs w:val="18"/>
              </w:rPr>
              <w:t>Cautionary notes</w:t>
            </w:r>
          </w:p>
        </w:tc>
        <w:tc>
          <w:tcPr>
            <w:tcW w:w="997" w:type="dxa"/>
            <w:gridSpan w:val="2"/>
            <w:tcBorders>
              <w:top w:val="single" w:sz="4" w:space="0" w:color="auto"/>
              <w:left w:val="single" w:sz="4" w:space="0" w:color="auto"/>
              <w:bottom w:val="single" w:sz="4" w:space="0" w:color="auto"/>
              <w:right w:val="single" w:sz="12" w:space="0" w:color="auto"/>
            </w:tcBorders>
          </w:tcPr>
          <w:p w14:paraId="54EBCA7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74C3CD49"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6A76C59" w14:textId="77777777" w:rsidR="00D410A6" w:rsidRPr="00340B0D" w:rsidRDefault="00D410A6" w:rsidP="00541D1A">
            <w:pPr>
              <w:rPr>
                <w:rFonts w:cs="Arial"/>
                <w:sz w:val="18"/>
                <w:szCs w:val="18"/>
              </w:rPr>
            </w:pPr>
          </w:p>
        </w:tc>
      </w:tr>
      <w:tr w:rsidR="00D410A6" w:rsidRPr="00340B0D" w14:paraId="25D27688"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A015E0B" w14:textId="77777777" w:rsidR="00D410A6" w:rsidRPr="00340B0D" w:rsidRDefault="00D410A6" w:rsidP="00541D1A">
            <w:pPr>
              <w:pStyle w:val="Default"/>
              <w:rPr>
                <w:sz w:val="18"/>
                <w:szCs w:val="18"/>
              </w:rPr>
            </w:pPr>
            <w:r w:rsidRPr="00340B0D">
              <w:rPr>
                <w:sz w:val="18"/>
                <w:szCs w:val="18"/>
              </w:rPr>
              <w:t>Ships’ routeing systems and ferry routes</w:t>
            </w:r>
          </w:p>
        </w:tc>
        <w:tc>
          <w:tcPr>
            <w:tcW w:w="997" w:type="dxa"/>
            <w:gridSpan w:val="2"/>
            <w:tcBorders>
              <w:top w:val="single" w:sz="4" w:space="0" w:color="auto"/>
              <w:left w:val="single" w:sz="4" w:space="0" w:color="auto"/>
              <w:bottom w:val="single" w:sz="4" w:space="0" w:color="auto"/>
              <w:right w:val="single" w:sz="12" w:space="0" w:color="auto"/>
            </w:tcBorders>
          </w:tcPr>
          <w:p w14:paraId="31819F1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4C1200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F785BE" w14:textId="77777777" w:rsidR="00D410A6" w:rsidRPr="00340B0D" w:rsidRDefault="00D410A6" w:rsidP="00541D1A">
            <w:pPr>
              <w:rPr>
                <w:rFonts w:cs="Arial"/>
                <w:sz w:val="18"/>
                <w:szCs w:val="18"/>
              </w:rPr>
            </w:pPr>
          </w:p>
        </w:tc>
      </w:tr>
      <w:tr w:rsidR="00D410A6" w:rsidRPr="00340B0D" w14:paraId="753DED35"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61A1534" w14:textId="77777777" w:rsidR="00D410A6" w:rsidRPr="00340B0D" w:rsidRDefault="00D410A6" w:rsidP="00541D1A">
            <w:pPr>
              <w:pStyle w:val="Default"/>
              <w:rPr>
                <w:sz w:val="18"/>
                <w:szCs w:val="18"/>
              </w:rPr>
            </w:pPr>
            <w:r w:rsidRPr="00340B0D">
              <w:rPr>
                <w:sz w:val="18"/>
                <w:szCs w:val="18"/>
              </w:rPr>
              <w:t xml:space="preserve">Archipelagic sea lanes </w:t>
            </w:r>
          </w:p>
        </w:tc>
        <w:tc>
          <w:tcPr>
            <w:tcW w:w="997" w:type="dxa"/>
            <w:gridSpan w:val="2"/>
            <w:tcBorders>
              <w:top w:val="single" w:sz="4" w:space="0" w:color="auto"/>
              <w:left w:val="single" w:sz="4" w:space="0" w:color="auto"/>
              <w:bottom w:val="single" w:sz="4" w:space="0" w:color="auto"/>
              <w:right w:val="single" w:sz="12" w:space="0" w:color="auto"/>
            </w:tcBorders>
          </w:tcPr>
          <w:p w14:paraId="01AC1E8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31C8C3E"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3D06E2" w14:textId="77777777" w:rsidR="00D410A6" w:rsidRPr="00340B0D" w:rsidRDefault="00D410A6" w:rsidP="00541D1A">
            <w:pPr>
              <w:rPr>
                <w:rFonts w:cs="Arial"/>
                <w:sz w:val="18"/>
                <w:szCs w:val="18"/>
              </w:rPr>
            </w:pPr>
          </w:p>
        </w:tc>
      </w:tr>
      <w:tr w:rsidR="00D410A6" w:rsidRPr="00340B0D" w14:paraId="49607B3F"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3C1F3AD" w14:textId="77777777" w:rsidR="00D410A6" w:rsidRPr="00340B0D" w:rsidRDefault="00D410A6" w:rsidP="00541D1A">
            <w:pPr>
              <w:pStyle w:val="Default"/>
              <w:rPr>
                <w:sz w:val="18"/>
                <w:szCs w:val="18"/>
              </w:rPr>
            </w:pPr>
            <w:r w:rsidRPr="00340B0D">
              <w:rPr>
                <w:sz w:val="18"/>
                <w:szCs w:val="18"/>
              </w:rPr>
              <w:t>Miscellaneous (Standard)</w:t>
            </w:r>
          </w:p>
        </w:tc>
        <w:tc>
          <w:tcPr>
            <w:tcW w:w="997" w:type="dxa"/>
            <w:gridSpan w:val="2"/>
            <w:tcBorders>
              <w:top w:val="single" w:sz="4" w:space="0" w:color="auto"/>
              <w:left w:val="single" w:sz="4" w:space="0" w:color="auto"/>
              <w:bottom w:val="single" w:sz="4" w:space="0" w:color="auto"/>
              <w:right w:val="single" w:sz="12" w:space="0" w:color="auto"/>
            </w:tcBorders>
          </w:tcPr>
          <w:p w14:paraId="22AE2391"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0D9744D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390422" w14:textId="77777777" w:rsidR="00D410A6" w:rsidRPr="00340B0D" w:rsidRDefault="00D410A6" w:rsidP="00541D1A">
            <w:pPr>
              <w:rPr>
                <w:rFonts w:cs="Arial"/>
                <w:sz w:val="18"/>
                <w:szCs w:val="18"/>
              </w:rPr>
            </w:pPr>
          </w:p>
        </w:tc>
      </w:tr>
      <w:tr w:rsidR="00D410A6" w:rsidRPr="00340B0D" w14:paraId="7533FD13"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564F323" w14:textId="77777777" w:rsidR="00D410A6" w:rsidRPr="00340B0D" w:rsidRDefault="00D410A6" w:rsidP="00541D1A">
            <w:pPr>
              <w:pStyle w:val="Default"/>
              <w:ind w:left="720"/>
              <w:rPr>
                <w:sz w:val="18"/>
                <w:szCs w:val="18"/>
              </w:rPr>
            </w:pPr>
            <w:r w:rsidRPr="00340B0D">
              <w:rPr>
                <w:sz w:val="18"/>
                <w:szCs w:val="18"/>
              </w:rPr>
              <w:t>Chart (Standard)</w:t>
            </w:r>
          </w:p>
        </w:tc>
        <w:tc>
          <w:tcPr>
            <w:tcW w:w="997" w:type="dxa"/>
            <w:gridSpan w:val="2"/>
            <w:tcBorders>
              <w:top w:val="single" w:sz="4" w:space="0" w:color="auto"/>
              <w:left w:val="single" w:sz="4" w:space="0" w:color="auto"/>
              <w:bottom w:val="single" w:sz="4" w:space="0" w:color="auto"/>
              <w:right w:val="single" w:sz="12" w:space="0" w:color="auto"/>
            </w:tcBorders>
          </w:tcPr>
          <w:p w14:paraId="5CD0319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A0C8B8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51DA65" w14:textId="77777777" w:rsidR="00D410A6" w:rsidRPr="00340B0D" w:rsidRDefault="00D410A6" w:rsidP="00541D1A">
            <w:pPr>
              <w:rPr>
                <w:rFonts w:cs="Arial"/>
                <w:sz w:val="18"/>
                <w:szCs w:val="18"/>
              </w:rPr>
            </w:pPr>
          </w:p>
        </w:tc>
      </w:tr>
      <w:tr w:rsidR="00D410A6" w:rsidRPr="00340B0D" w14:paraId="3840CACF" w14:textId="77777777" w:rsidTr="00B426F3">
        <w:tc>
          <w:tcPr>
            <w:tcW w:w="4375" w:type="dxa"/>
            <w:gridSpan w:val="4"/>
            <w:tcBorders>
              <w:top w:val="single" w:sz="4" w:space="0" w:color="auto"/>
              <w:left w:val="single" w:sz="12" w:space="0" w:color="auto"/>
              <w:bottom w:val="single" w:sz="12" w:space="0" w:color="auto"/>
              <w:right w:val="single" w:sz="4" w:space="0" w:color="auto"/>
            </w:tcBorders>
          </w:tcPr>
          <w:p w14:paraId="6680BE6E" w14:textId="77777777" w:rsidR="00D410A6" w:rsidRPr="00340B0D" w:rsidRDefault="00D410A6" w:rsidP="00541D1A">
            <w:pPr>
              <w:pStyle w:val="Default"/>
              <w:ind w:left="720"/>
              <w:rPr>
                <w:sz w:val="18"/>
                <w:szCs w:val="18"/>
              </w:rPr>
            </w:pPr>
            <w:r w:rsidRPr="00340B0D">
              <w:rPr>
                <w:sz w:val="18"/>
                <w:szCs w:val="18"/>
              </w:rPr>
              <w:t>Alert Highlights (Standard)</w:t>
            </w:r>
          </w:p>
        </w:tc>
        <w:tc>
          <w:tcPr>
            <w:tcW w:w="997" w:type="dxa"/>
            <w:gridSpan w:val="2"/>
            <w:tcBorders>
              <w:top w:val="single" w:sz="4" w:space="0" w:color="auto"/>
              <w:left w:val="single" w:sz="4" w:space="0" w:color="auto"/>
              <w:bottom w:val="single" w:sz="12" w:space="0" w:color="auto"/>
              <w:right w:val="single" w:sz="12" w:space="0" w:color="auto"/>
            </w:tcBorders>
          </w:tcPr>
          <w:p w14:paraId="74167DF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12" w:space="0" w:color="auto"/>
            </w:tcBorders>
          </w:tcPr>
          <w:p w14:paraId="1DEB5E2D"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988981F" w14:textId="77777777" w:rsidR="00D410A6" w:rsidRPr="00340B0D" w:rsidRDefault="00D410A6" w:rsidP="00541D1A">
            <w:pPr>
              <w:rPr>
                <w:rFonts w:cs="Arial"/>
                <w:sz w:val="18"/>
                <w:szCs w:val="18"/>
              </w:rPr>
            </w:pPr>
          </w:p>
        </w:tc>
      </w:tr>
      <w:tr w:rsidR="00D410A6" w:rsidRPr="00340B0D" w14:paraId="308F4B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B1301B"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3DADF5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4518471"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465282F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66774C78"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7269" w14:textId="77777777" w:rsidR="00D410A6" w:rsidRPr="00340B0D" w:rsidRDefault="00D410A6" w:rsidP="00541D1A">
            <w:pPr>
              <w:rPr>
                <w:rFonts w:cs="Arial"/>
                <w:sz w:val="18"/>
                <w:szCs w:val="18"/>
              </w:rPr>
            </w:pPr>
          </w:p>
        </w:tc>
      </w:tr>
      <w:tr w:rsidR="00D410A6" w:rsidRPr="00340B0D" w14:paraId="2E360E2B"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EB5F09B"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64DC3D6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702C831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AEE28C" w14:textId="77777777" w:rsidR="00D410A6" w:rsidRPr="00340B0D" w:rsidRDefault="00D410A6" w:rsidP="00541D1A">
            <w:pPr>
              <w:rPr>
                <w:rFonts w:cs="Arial"/>
                <w:sz w:val="18"/>
                <w:szCs w:val="18"/>
              </w:rPr>
            </w:pPr>
          </w:p>
        </w:tc>
      </w:tr>
      <w:tr w:rsidR="00D410A6" w:rsidRPr="00340B0D" w14:paraId="717CB8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CA6474"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535855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E7E668" w14:textId="77777777" w:rsidR="00E6520E" w:rsidRPr="009C22F4" w:rsidRDefault="00E6520E" w:rsidP="00E6520E">
            <w:pPr>
              <w:rPr>
                <w:rFonts w:cs="Arial"/>
                <w:i/>
              </w:rPr>
            </w:pP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Pr>
                <w:i/>
              </w:rPr>
              <w:t>s</w:t>
            </w:r>
            <w:r w:rsidRPr="00A53E84">
              <w:rPr>
                <w:i/>
              </w:rPr>
              <w:t xml:space="preserve"> marked </w:t>
            </w:r>
            <w:r w:rsidRPr="00A53E84">
              <w:rPr>
                <w:i/>
              </w:rPr>
              <w:lastRenderedPageBreak/>
              <w:t xml:space="preserve">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68799AD4" w14:textId="4403DE9A" w:rsidR="00D410A6" w:rsidRDefault="00D410A6" w:rsidP="00541D1A">
            <w:pPr>
              <w:rPr>
                <w:rFonts w:cs="Arial"/>
                <w:sz w:val="18"/>
                <w:szCs w:val="18"/>
              </w:rPr>
            </w:pPr>
          </w:p>
          <w:p w14:paraId="37A3B0A2" w14:textId="77777777" w:rsidR="00E6520E" w:rsidRDefault="00E6520E" w:rsidP="00541D1A">
            <w:pPr>
              <w:rPr>
                <w:rFonts w:cs="Arial"/>
                <w:sz w:val="18"/>
                <w:szCs w:val="18"/>
              </w:rPr>
            </w:pPr>
          </w:p>
          <w:p w14:paraId="10128652" w14:textId="77777777" w:rsidR="00B426F3" w:rsidRPr="00A53E84" w:rsidRDefault="00B426F3" w:rsidP="00B426F3">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31B7AEA3" w14:textId="77777777" w:rsidR="00B426F3" w:rsidRPr="00A53E84" w:rsidRDefault="00B426F3" w:rsidP="00B426F3">
            <w:pPr>
              <w:rPr>
                <w:i/>
              </w:rPr>
            </w:pPr>
            <w:r w:rsidRPr="00A53E84">
              <w:rPr>
                <w:i/>
              </w:rPr>
              <w:t xml:space="preserve">Load </w:t>
            </w:r>
            <w:r>
              <w:rPr>
                <w:i/>
              </w:rPr>
              <w:t xml:space="preserve">the exchange set </w:t>
            </w:r>
            <w:r w:rsidRPr="00E012C8">
              <w:rPr>
                <w:b/>
                <w:bCs/>
                <w:i/>
              </w:rPr>
              <w:t>NavigationalHazardsOverview</w:t>
            </w:r>
            <w:r>
              <w:rPr>
                <w:b/>
                <w:bCs/>
                <w:i/>
              </w:rPr>
              <w:t>DF1</w:t>
            </w:r>
          </w:p>
          <w:p w14:paraId="6EB37B8E" w14:textId="77777777" w:rsidR="00B426F3" w:rsidRPr="00E012C8" w:rsidRDefault="00B426F3" w:rsidP="00B426F3">
            <w:pPr>
              <w:pStyle w:val="ListParagraph"/>
              <w:numPr>
                <w:ilvl w:val="0"/>
                <w:numId w:val="37"/>
              </w:numPr>
              <w:rPr>
                <w:i/>
              </w:rPr>
            </w:pPr>
            <w:r w:rsidRPr="00E012C8">
              <w:rPr>
                <w:i/>
              </w:rPr>
              <w:t>Select Display Category Other</w:t>
            </w:r>
          </w:p>
          <w:p w14:paraId="7697D657" w14:textId="77777777" w:rsidR="00B426F3" w:rsidRPr="00E012C8" w:rsidRDefault="00B426F3" w:rsidP="00B426F3">
            <w:pPr>
              <w:pStyle w:val="ListParagraph"/>
              <w:numPr>
                <w:ilvl w:val="0"/>
                <w:numId w:val="37"/>
              </w:numPr>
              <w:rPr>
                <w:i/>
              </w:rPr>
            </w:pPr>
            <w:r w:rsidRPr="00E012C8">
              <w:rPr>
                <w:i/>
              </w:rPr>
              <w:t>Set the Safety Contour value to 30 m</w:t>
            </w:r>
          </w:p>
          <w:p w14:paraId="3A06CD34" w14:textId="77777777" w:rsidR="00B426F3" w:rsidRPr="00E012C8" w:rsidRDefault="00B426F3" w:rsidP="00B426F3">
            <w:pPr>
              <w:pStyle w:val="ListParagraph"/>
              <w:numPr>
                <w:ilvl w:val="0"/>
                <w:numId w:val="37"/>
              </w:numPr>
              <w:rPr>
                <w:i/>
              </w:rPr>
            </w:pPr>
            <w:r w:rsidRPr="00E012C8">
              <w:rPr>
                <w:i/>
              </w:rPr>
              <w:t>Set the Safety Depth  value to 30 m</w:t>
            </w:r>
          </w:p>
          <w:p w14:paraId="31FB18A3" w14:textId="77777777" w:rsidR="00B426F3" w:rsidRPr="00E012C8" w:rsidRDefault="00B426F3" w:rsidP="00B426F3">
            <w:pPr>
              <w:pStyle w:val="ListParagraph"/>
              <w:numPr>
                <w:ilvl w:val="0"/>
                <w:numId w:val="37"/>
              </w:numPr>
              <w:rPr>
                <w:i/>
              </w:rPr>
            </w:pPr>
            <w:r w:rsidRPr="00E012C8">
              <w:rPr>
                <w:i/>
              </w:rPr>
              <w:t xml:space="preserve">Select Symbolized Boundaries </w:t>
            </w:r>
          </w:p>
          <w:p w14:paraId="08ECE967" w14:textId="77777777" w:rsidR="00B426F3" w:rsidRPr="00E012C8" w:rsidRDefault="00B426F3" w:rsidP="00B426F3">
            <w:pPr>
              <w:pStyle w:val="ListParagraph"/>
              <w:numPr>
                <w:ilvl w:val="0"/>
                <w:numId w:val="37"/>
              </w:numPr>
              <w:rPr>
                <w:i/>
              </w:rPr>
            </w:pPr>
            <w:r w:rsidRPr="00E012C8">
              <w:rPr>
                <w:i/>
              </w:rPr>
              <w:t>Select Paper chart symbols</w:t>
            </w:r>
          </w:p>
          <w:p w14:paraId="03C2D323" w14:textId="77777777" w:rsidR="00B426F3" w:rsidRDefault="00B426F3" w:rsidP="00B426F3">
            <w:pPr>
              <w:jc w:val="left"/>
              <w:rPr>
                <w:i/>
              </w:rPr>
            </w:pPr>
            <w:r w:rsidRPr="00E012C8">
              <w:rPr>
                <w:i/>
              </w:rPr>
              <w:t>Select all Text groups</w:t>
            </w:r>
          </w:p>
          <w:p w14:paraId="642A9A76" w14:textId="77777777" w:rsidR="00B426F3" w:rsidRDefault="00B426F3" w:rsidP="00B426F3">
            <w:pPr>
              <w:jc w:val="left"/>
              <w:rPr>
                <w:i/>
              </w:rPr>
            </w:pPr>
          </w:p>
          <w:p w14:paraId="30C85285" w14:textId="51749C46" w:rsidR="00B426F3" w:rsidRPr="00110428" w:rsidRDefault="00B426F3" w:rsidP="00B426F3">
            <w:pPr>
              <w:rPr>
                <w:rFonts w:cs="Arial"/>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p w14:paraId="1C35B473" w14:textId="77777777" w:rsidR="00D410A6" w:rsidRPr="00340B0D" w:rsidRDefault="00D410A6" w:rsidP="00541D1A">
            <w:pPr>
              <w:rPr>
                <w:rFonts w:cs="Arial"/>
                <w:sz w:val="18"/>
                <w:szCs w:val="18"/>
              </w:rPr>
            </w:pPr>
          </w:p>
        </w:tc>
      </w:tr>
      <w:tr w:rsidR="00D410A6" w:rsidRPr="00340B0D" w14:paraId="037DF83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EE071E2" w14:textId="77777777" w:rsidR="00D410A6" w:rsidRPr="00340B0D" w:rsidRDefault="00D410A6" w:rsidP="00541D1A">
            <w:pPr>
              <w:jc w:val="center"/>
              <w:rPr>
                <w:rFonts w:cs="Arial"/>
                <w:b/>
                <w:bCs/>
                <w:sz w:val="18"/>
                <w:szCs w:val="18"/>
              </w:rPr>
            </w:pPr>
            <w:r w:rsidRPr="00340B0D">
              <w:rPr>
                <w:rFonts w:cs="Arial"/>
                <w:b/>
                <w:bCs/>
                <w:sz w:val="18"/>
                <w:szCs w:val="18"/>
              </w:rPr>
              <w:lastRenderedPageBreak/>
              <w:t>Action</w:t>
            </w:r>
          </w:p>
        </w:tc>
      </w:tr>
      <w:tr w:rsidR="00D410A6" w:rsidRPr="00340B0D" w14:paraId="36EEE82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5E6A5D4" w14:textId="77777777" w:rsidR="00D410A6" w:rsidRDefault="00D410A6" w:rsidP="00541D1A">
            <w:pPr>
              <w:rPr>
                <w:rFonts w:cs="Arial"/>
                <w:b/>
                <w:bCs/>
              </w:rPr>
            </w:pPr>
          </w:p>
          <w:p w14:paraId="3D9E0875" w14:textId="77777777" w:rsidR="00B426F3" w:rsidRPr="007A7590" w:rsidRDefault="00B426F3" w:rsidP="00B426F3">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72B755E1" w14:textId="77777777" w:rsidR="00B426F3" w:rsidRDefault="00B426F3" w:rsidP="00B426F3">
            <w:pPr>
              <w:jc w:val="left"/>
              <w:rPr>
                <w:i/>
              </w:rPr>
            </w:pPr>
            <w:r w:rsidRPr="007A7590">
              <w:rPr>
                <w:i/>
              </w:rPr>
              <w:t xml:space="preserve">Set simulated own ship for 39°49.587’N 104°54.930’W with heading set for 10.0°  </w:t>
            </w:r>
          </w:p>
          <w:p w14:paraId="3D2488B9" w14:textId="7E668FB9" w:rsidR="00B426F3" w:rsidRDefault="00B426F3" w:rsidP="00B426F3">
            <w:pPr>
              <w:rPr>
                <w:rFonts w:cs="Arial"/>
                <w:b/>
                <w:bCs/>
              </w:rPr>
            </w:pPr>
            <w:r w:rsidRPr="007A7590">
              <w:rPr>
                <w:i/>
              </w:rPr>
              <w:t>Select size of own ship check area as 1.0 NM width and 8.0 NM length</w:t>
            </w:r>
          </w:p>
          <w:p w14:paraId="12A74AD7" w14:textId="77777777" w:rsidR="00B426F3" w:rsidRPr="00110428" w:rsidRDefault="00B426F3" w:rsidP="00541D1A">
            <w:pPr>
              <w:rPr>
                <w:rFonts w:cs="Arial"/>
                <w:b/>
                <w:bCs/>
              </w:rPr>
            </w:pPr>
          </w:p>
        </w:tc>
      </w:tr>
      <w:tr w:rsidR="00D410A6" w:rsidRPr="00340B0D" w14:paraId="7BEAC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4E10E5"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01BC553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A15DF7D" w14:textId="77777777" w:rsidR="00D410A6" w:rsidRDefault="00D410A6" w:rsidP="00541D1A">
            <w:pPr>
              <w:rPr>
                <w:rFonts w:cs="Arial"/>
                <w:sz w:val="18"/>
                <w:szCs w:val="18"/>
              </w:rPr>
            </w:pPr>
          </w:p>
          <w:p w14:paraId="342BC069" w14:textId="77777777" w:rsidR="00D410A6" w:rsidRDefault="00D410A6" w:rsidP="00541D1A">
            <w:pPr>
              <w:rPr>
                <w:rFonts w:cs="Arial"/>
                <w:sz w:val="18"/>
                <w:szCs w:val="18"/>
              </w:rPr>
            </w:pPr>
          </w:p>
          <w:p w14:paraId="0D815BAE" w14:textId="44F94C27" w:rsidR="00D410A6" w:rsidRDefault="00B426F3" w:rsidP="00541D1A">
            <w:pPr>
              <w:rPr>
                <w:i/>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p w14:paraId="1ED7A304" w14:textId="77777777" w:rsidR="00B426F3" w:rsidRDefault="00B426F3" w:rsidP="00541D1A">
            <w:pPr>
              <w:rPr>
                <w:rFonts w:cs="Arial"/>
                <w:sz w:val="18"/>
                <w:szCs w:val="18"/>
              </w:rPr>
            </w:pPr>
          </w:p>
          <w:p w14:paraId="36A6EC64" w14:textId="09F1B132" w:rsidR="00D410A6" w:rsidRPr="00340B0D" w:rsidRDefault="00B426F3" w:rsidP="00541D1A">
            <w:pPr>
              <w:jc w:val="center"/>
              <w:rPr>
                <w:rFonts w:cs="Arial"/>
                <w:sz w:val="18"/>
                <w:szCs w:val="18"/>
              </w:rPr>
            </w:pPr>
            <w:r w:rsidRPr="007944FC">
              <w:rPr>
                <w:noProof/>
                <w:lang w:eastAsia="en-GB"/>
              </w:rPr>
              <w:drawing>
                <wp:inline distT="0" distB="0" distL="0" distR="0" wp14:anchorId="182774AD" wp14:editId="3CB3DC73">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3CC78B6D" w14:textId="77777777" w:rsidR="00D410A6" w:rsidRDefault="00D410A6" w:rsidP="00541D1A">
            <w:pPr>
              <w:tabs>
                <w:tab w:val="left" w:pos="3048"/>
              </w:tabs>
              <w:jc w:val="center"/>
              <w:rPr>
                <w:rFonts w:cs="Arial"/>
                <w:sz w:val="18"/>
                <w:szCs w:val="18"/>
              </w:rPr>
            </w:pPr>
          </w:p>
          <w:p w14:paraId="4E3C98EF" w14:textId="77777777" w:rsidR="00D410A6" w:rsidRPr="00340B0D" w:rsidRDefault="00D410A6" w:rsidP="00541D1A">
            <w:pPr>
              <w:tabs>
                <w:tab w:val="left" w:pos="3048"/>
              </w:tabs>
              <w:jc w:val="center"/>
              <w:rPr>
                <w:rFonts w:cs="Arial"/>
                <w:sz w:val="18"/>
                <w:szCs w:val="18"/>
              </w:rPr>
            </w:pPr>
          </w:p>
          <w:p w14:paraId="05C3D57B" w14:textId="77777777" w:rsidR="00D410A6" w:rsidRDefault="00D410A6" w:rsidP="00541D1A">
            <w:pPr>
              <w:jc w:val="center"/>
              <w:rPr>
                <w:rFonts w:cs="Arial"/>
                <w:sz w:val="18"/>
                <w:szCs w:val="18"/>
              </w:rPr>
            </w:pPr>
          </w:p>
          <w:p w14:paraId="44E17C31" w14:textId="77777777" w:rsidR="00D410A6" w:rsidRDefault="00D410A6" w:rsidP="00541D1A">
            <w:pPr>
              <w:jc w:val="center"/>
              <w:rPr>
                <w:rFonts w:cs="Arial"/>
                <w:sz w:val="18"/>
                <w:szCs w:val="18"/>
              </w:rPr>
            </w:pPr>
          </w:p>
          <w:p w14:paraId="19663999" w14:textId="77777777" w:rsidR="00D410A6" w:rsidRPr="00340B0D" w:rsidRDefault="00D410A6" w:rsidP="00541D1A">
            <w:pPr>
              <w:rPr>
                <w:rFonts w:cs="Arial"/>
                <w:sz w:val="18"/>
                <w:szCs w:val="18"/>
              </w:rPr>
            </w:pP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br w:type="page"/>
      </w:r>
    </w:p>
    <w:p w14:paraId="648CFBA1" w14:textId="77777777" w:rsidR="00590615" w:rsidRDefault="00590615" w:rsidP="00590615">
      <w:pPr>
        <w:pStyle w:val="Heading2"/>
      </w:pPr>
      <w:bookmarkStart w:id="10680" w:name="_Toc189491344"/>
      <w:r>
        <w:lastRenderedPageBreak/>
        <w:t>Detection of Areas for which Special Conditions Exist</w:t>
      </w:r>
      <w:bookmarkEnd w:id="10680"/>
    </w:p>
    <w:p w14:paraId="0F9E352B" w14:textId="77777777" w:rsidR="00590615" w:rsidRPr="007E2CFE" w:rsidRDefault="00590615" w:rsidP="00590615">
      <w:pPr>
        <w:pStyle w:val="Heading3"/>
      </w:pPr>
      <w:r>
        <w:t>Detection and Notification of Areas for which special conditions exist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30"/>
        <w:gridCol w:w="3043"/>
        <w:gridCol w:w="2431"/>
        <w:gridCol w:w="1775"/>
      </w:tblGrid>
      <w:tr w:rsidR="00590615" w14:paraId="135732FE" w14:textId="77777777" w:rsidTr="00B426F3">
        <w:trPr>
          <w:trHeight w:val="454"/>
          <w:tblHeader/>
        </w:trPr>
        <w:tc>
          <w:tcPr>
            <w:tcW w:w="2381" w:type="dxa"/>
            <w:shd w:val="clear" w:color="auto" w:fill="BFBFBF" w:themeFill="background1" w:themeFillShade="BF"/>
            <w:vAlign w:val="center"/>
          </w:tcPr>
          <w:p w14:paraId="436A78C1" w14:textId="77777777" w:rsidR="00590615" w:rsidRPr="004065B1" w:rsidRDefault="00590615" w:rsidP="00280DEE">
            <w:r w:rsidRPr="000A066E">
              <w:rPr>
                <w:b/>
              </w:rPr>
              <w:t>Test Reference</w:t>
            </w:r>
          </w:p>
        </w:tc>
        <w:tc>
          <w:tcPr>
            <w:tcW w:w="2381" w:type="dxa"/>
            <w:shd w:val="clear" w:color="auto" w:fill="FFFFFF" w:themeFill="background1"/>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BFBFBF" w:themeFill="background1" w:themeFillShade="BF"/>
            <w:vAlign w:val="center"/>
          </w:tcPr>
          <w:p w14:paraId="3DE32A47" w14:textId="77777777" w:rsidR="00590615" w:rsidRPr="004065B1" w:rsidRDefault="00590615" w:rsidP="00280DEE">
            <w:r w:rsidRPr="000A066E">
              <w:rPr>
                <w:b/>
              </w:rPr>
              <w:t>IHO Reference</w:t>
            </w:r>
          </w:p>
        </w:tc>
        <w:tc>
          <w:tcPr>
            <w:tcW w:w="2382" w:type="dxa"/>
            <w:shd w:val="clear" w:color="auto" w:fill="FFFFFF" w:themeFill="background1"/>
            <w:vAlign w:val="center"/>
          </w:tcPr>
          <w:p w14:paraId="4ED9C494" w14:textId="538A6CDC" w:rsidR="00590615" w:rsidRPr="004065B1" w:rsidRDefault="00590615" w:rsidP="00E6520E">
            <w:pPr>
              <w:widowControl/>
              <w:spacing w:line="240" w:lineRule="auto"/>
            </w:pPr>
          </w:p>
        </w:tc>
      </w:tr>
      <w:tr w:rsidR="00590615" w14:paraId="62573725" w14:textId="77777777" w:rsidTr="00D410A6">
        <w:trPr>
          <w:tblHeader/>
        </w:trPr>
        <w:tc>
          <w:tcPr>
            <w:tcW w:w="9526" w:type="dxa"/>
            <w:gridSpan w:val="4"/>
            <w:shd w:val="clear" w:color="auto" w:fill="BFBFBF" w:themeFill="background1" w:themeFillShade="BF"/>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6C022ADB" w:rsidR="00590615" w:rsidRPr="0079402D" w:rsidRDefault="00590615" w:rsidP="00280DEE">
            <w:pPr>
              <w:rPr>
                <w:i/>
              </w:rPr>
            </w:pPr>
          </w:p>
        </w:tc>
      </w:tr>
      <w:tr w:rsidR="00590615" w14:paraId="16469CB1" w14:textId="77777777" w:rsidTr="00B426F3">
        <w:trPr>
          <w:tblHeader/>
        </w:trPr>
        <w:tc>
          <w:tcPr>
            <w:tcW w:w="9526" w:type="dxa"/>
            <w:gridSpan w:val="4"/>
            <w:shd w:val="clear" w:color="auto" w:fill="BFBFBF" w:themeFill="background1" w:themeFillShade="BF"/>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017C14C4" w14:textId="3B426D3C" w:rsidR="00E6520E" w:rsidRDefault="00E6520E" w:rsidP="00280DEE">
            <w:pPr>
              <w:rPr>
                <w:i/>
              </w:rPr>
            </w:pPr>
            <w:r w:rsidRPr="00A53E84">
              <w:rPr>
                <w:i/>
              </w:rPr>
              <w:t xml:space="preserve">This test is performed by loading the </w:t>
            </w:r>
            <w:r>
              <w:rPr>
                <w:i/>
              </w:rPr>
              <w:t xml:space="preserve">exchange set </w:t>
            </w:r>
            <w:proofErr w:type="spellStart"/>
            <w:r w:rsidRPr="008B753D">
              <w:rPr>
                <w:b/>
                <w:bCs/>
                <w:i/>
              </w:rPr>
              <w:t>Sp</w:t>
            </w:r>
            <w:r>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p w14:paraId="6B872925" w14:textId="77777777" w:rsidR="00E6520E" w:rsidRDefault="00E6520E" w:rsidP="00280DEE">
            <w:pPr>
              <w:rPr>
                <w:i/>
              </w:rPr>
            </w:pPr>
          </w:p>
          <w:p w14:paraId="2DF5E2B5" w14:textId="10356598"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B426F3">
        <w:trPr>
          <w:tblHeader/>
        </w:trPr>
        <w:tc>
          <w:tcPr>
            <w:tcW w:w="9526" w:type="dxa"/>
            <w:gridSpan w:val="4"/>
            <w:shd w:val="clear" w:color="auto" w:fill="BFBFBF" w:themeFill="background1" w:themeFillShade="BF"/>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B426F3">
        <w:trPr>
          <w:tblHeader/>
        </w:trPr>
        <w:tc>
          <w:tcPr>
            <w:tcW w:w="9526" w:type="dxa"/>
            <w:gridSpan w:val="4"/>
            <w:shd w:val="clear" w:color="auto" w:fill="BFBFBF" w:themeFill="background1" w:themeFillShade="BF"/>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03BE093D" w:rsidR="00E6520E" w:rsidRDefault="00E6520E" w:rsidP="00590615"/>
    <w:p w14:paraId="2C7513CC" w14:textId="77777777" w:rsidR="00E6520E" w:rsidRDefault="00E6520E">
      <w:pPr>
        <w:widowControl/>
        <w:spacing w:line="240" w:lineRule="auto"/>
        <w:jc w:val="left"/>
      </w:pPr>
      <w:r>
        <w:br w:type="page"/>
      </w:r>
    </w:p>
    <w:p w14:paraId="10F06906" w14:textId="77777777" w:rsidR="00590615" w:rsidRPr="007E2CFE" w:rsidRDefault="00590615" w:rsidP="00590615">
      <w:pPr>
        <w:pStyle w:val="Heading3"/>
      </w:pPr>
      <w:r>
        <w:lastRenderedPageBreak/>
        <w:t xml:space="preserve">Detection and Notification of Areas for which special conditions exist – use of largest scale available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1"/>
        <w:gridCol w:w="3132"/>
        <w:gridCol w:w="2371"/>
        <w:gridCol w:w="1732"/>
      </w:tblGrid>
      <w:tr w:rsidR="00590615" w14:paraId="5A7FEF85" w14:textId="77777777" w:rsidTr="00B426F3">
        <w:trPr>
          <w:trHeight w:val="454"/>
          <w:tblHeader/>
        </w:trPr>
        <w:tc>
          <w:tcPr>
            <w:tcW w:w="2381" w:type="dxa"/>
            <w:shd w:val="clear" w:color="auto" w:fill="BFBFBF" w:themeFill="background1" w:themeFillShade="BF"/>
            <w:vAlign w:val="center"/>
          </w:tcPr>
          <w:p w14:paraId="71F9BCC8" w14:textId="77777777" w:rsidR="00590615" w:rsidRPr="004065B1" w:rsidRDefault="00590615" w:rsidP="00280DEE">
            <w:r w:rsidRPr="000A066E">
              <w:rPr>
                <w:b/>
              </w:rPr>
              <w:t>Test Reference</w:t>
            </w:r>
          </w:p>
        </w:tc>
        <w:tc>
          <w:tcPr>
            <w:tcW w:w="2381" w:type="dxa"/>
            <w:shd w:val="clear" w:color="auto" w:fill="FFFFFF" w:themeFill="background1"/>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BFBFBF" w:themeFill="background1" w:themeFillShade="BF"/>
            <w:vAlign w:val="center"/>
          </w:tcPr>
          <w:p w14:paraId="7724EF96" w14:textId="77777777" w:rsidR="00590615" w:rsidRPr="004065B1" w:rsidRDefault="00590615" w:rsidP="00280DEE">
            <w:r w:rsidRPr="000A066E">
              <w:rPr>
                <w:b/>
              </w:rPr>
              <w:t>IHO Reference</w:t>
            </w:r>
          </w:p>
        </w:tc>
        <w:tc>
          <w:tcPr>
            <w:tcW w:w="2382" w:type="dxa"/>
            <w:shd w:val="clear" w:color="auto" w:fill="FFFFFF" w:themeFill="background1"/>
            <w:vAlign w:val="center"/>
          </w:tcPr>
          <w:p w14:paraId="5F083FAE" w14:textId="291C33ED" w:rsidR="00590615" w:rsidRPr="004065B1" w:rsidRDefault="00590615" w:rsidP="00E6520E">
            <w:pPr>
              <w:widowControl/>
              <w:spacing w:line="240" w:lineRule="auto"/>
            </w:pPr>
          </w:p>
        </w:tc>
      </w:tr>
      <w:tr w:rsidR="00590615" w14:paraId="27013A29" w14:textId="77777777" w:rsidTr="00B426F3">
        <w:trPr>
          <w:tblHeader/>
        </w:trPr>
        <w:tc>
          <w:tcPr>
            <w:tcW w:w="9526" w:type="dxa"/>
            <w:gridSpan w:val="4"/>
            <w:shd w:val="clear" w:color="auto" w:fill="BFBFBF" w:themeFill="background1" w:themeFillShade="BF"/>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7F78CCB1" w14:textId="77777777" w:rsidR="00590615" w:rsidRPr="0079402D" w:rsidRDefault="00590615" w:rsidP="00E6520E">
            <w:pPr>
              <w:rPr>
                <w:i/>
              </w:rPr>
            </w:pPr>
          </w:p>
        </w:tc>
      </w:tr>
      <w:tr w:rsidR="00590615" w14:paraId="42300AD1" w14:textId="77777777" w:rsidTr="00B426F3">
        <w:trPr>
          <w:tblHeader/>
        </w:trPr>
        <w:tc>
          <w:tcPr>
            <w:tcW w:w="9526" w:type="dxa"/>
            <w:gridSpan w:val="4"/>
            <w:shd w:val="clear" w:color="auto" w:fill="BFBFBF" w:themeFill="background1" w:themeFillShade="BF"/>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301A48F6" w14:textId="080D58AC" w:rsidR="00E6520E" w:rsidRDefault="00E6520E" w:rsidP="00E6520E">
            <w:pPr>
              <w:rPr>
                <w:i/>
              </w:rPr>
            </w:pPr>
            <w:r w:rsidRPr="00A53E84">
              <w:rPr>
                <w:i/>
              </w:rPr>
              <w:t xml:space="preserve">This test is performed by loading </w:t>
            </w:r>
            <w:r>
              <w:rPr>
                <w:i/>
              </w:rPr>
              <w:t>test exchange sets</w:t>
            </w:r>
            <w:r w:rsidRPr="00A53E84">
              <w:rPr>
                <w:i/>
              </w:rPr>
              <w:t>, manually creating a route connecting way points between feature</w:t>
            </w:r>
            <w:r>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3D2AB331" w14:textId="77777777" w:rsidR="00E6520E" w:rsidRDefault="00E6520E"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B426F3">
        <w:trPr>
          <w:tblHeader/>
        </w:trPr>
        <w:tc>
          <w:tcPr>
            <w:tcW w:w="9526" w:type="dxa"/>
            <w:gridSpan w:val="4"/>
            <w:shd w:val="clear" w:color="auto" w:fill="BFBFBF" w:themeFill="background1" w:themeFillShade="BF"/>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B426F3">
        <w:trPr>
          <w:tblHeader/>
        </w:trPr>
        <w:tc>
          <w:tcPr>
            <w:tcW w:w="9526" w:type="dxa"/>
            <w:gridSpan w:val="4"/>
            <w:shd w:val="clear" w:color="auto" w:fill="BFBFBF" w:themeFill="background1" w:themeFillShade="BF"/>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r>
        <w:lastRenderedPageBreak/>
        <w:t>Detection and Notification of Areas for which special conditions exist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0"/>
        <w:gridCol w:w="2473"/>
        <w:gridCol w:w="2359"/>
        <w:gridCol w:w="2334"/>
      </w:tblGrid>
      <w:tr w:rsidR="00590615" w14:paraId="50CA6153" w14:textId="77777777" w:rsidTr="00B426F3">
        <w:trPr>
          <w:trHeight w:val="454"/>
          <w:tblHeader/>
        </w:trPr>
        <w:tc>
          <w:tcPr>
            <w:tcW w:w="2381" w:type="dxa"/>
            <w:shd w:val="clear" w:color="auto" w:fill="BFBFBF" w:themeFill="background1" w:themeFillShade="BF"/>
            <w:vAlign w:val="center"/>
          </w:tcPr>
          <w:p w14:paraId="3BA66B14" w14:textId="77777777" w:rsidR="00590615" w:rsidRPr="004065B1" w:rsidRDefault="00590615" w:rsidP="00280DEE">
            <w:r w:rsidRPr="000A066E">
              <w:rPr>
                <w:b/>
              </w:rPr>
              <w:t>Test Reference</w:t>
            </w:r>
          </w:p>
        </w:tc>
        <w:tc>
          <w:tcPr>
            <w:tcW w:w="2381" w:type="dxa"/>
            <w:shd w:val="clear" w:color="auto" w:fill="FFFFFF" w:themeFill="background1"/>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BFBFBF" w:themeFill="background1" w:themeFillShade="BF"/>
            <w:vAlign w:val="center"/>
          </w:tcPr>
          <w:p w14:paraId="511C3C34" w14:textId="77777777" w:rsidR="00590615" w:rsidRPr="004065B1" w:rsidRDefault="00590615" w:rsidP="00280DEE">
            <w:r w:rsidRPr="000A066E">
              <w:rPr>
                <w:b/>
              </w:rPr>
              <w:t>IHO Reference</w:t>
            </w:r>
          </w:p>
        </w:tc>
        <w:tc>
          <w:tcPr>
            <w:tcW w:w="2382" w:type="dxa"/>
            <w:shd w:val="clear" w:color="auto" w:fill="FFFFFF" w:themeFill="background1"/>
            <w:vAlign w:val="center"/>
          </w:tcPr>
          <w:p w14:paraId="433E86E9" w14:textId="58D87520" w:rsidR="00590615" w:rsidRPr="004065B1" w:rsidRDefault="00590615" w:rsidP="00E6520E">
            <w:pPr>
              <w:widowControl/>
              <w:spacing w:line="240" w:lineRule="auto"/>
            </w:pPr>
          </w:p>
        </w:tc>
      </w:tr>
      <w:tr w:rsidR="00590615" w14:paraId="6CD54345" w14:textId="77777777" w:rsidTr="00B426F3">
        <w:trPr>
          <w:tblHeader/>
        </w:trPr>
        <w:tc>
          <w:tcPr>
            <w:tcW w:w="9526" w:type="dxa"/>
            <w:gridSpan w:val="4"/>
            <w:shd w:val="clear" w:color="auto" w:fill="BFBFBF" w:themeFill="background1" w:themeFillShade="BF"/>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6E0E3555" w14:textId="77777777" w:rsidR="00590615" w:rsidRPr="0079402D" w:rsidRDefault="00590615" w:rsidP="00E6520E">
            <w:pPr>
              <w:rPr>
                <w:i/>
              </w:rPr>
            </w:pPr>
          </w:p>
        </w:tc>
      </w:tr>
      <w:tr w:rsidR="00590615" w14:paraId="21D3E6E6" w14:textId="77777777" w:rsidTr="00B426F3">
        <w:trPr>
          <w:tblHeader/>
        </w:trPr>
        <w:tc>
          <w:tcPr>
            <w:tcW w:w="9526" w:type="dxa"/>
            <w:gridSpan w:val="4"/>
            <w:shd w:val="clear" w:color="auto" w:fill="BFBFBF" w:themeFill="background1" w:themeFillShade="BF"/>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6B132E5D" w14:textId="77777777" w:rsidR="00E6520E" w:rsidRDefault="00E6520E" w:rsidP="00E6520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B426F3">
        <w:trPr>
          <w:tblHeader/>
        </w:trPr>
        <w:tc>
          <w:tcPr>
            <w:tcW w:w="9526" w:type="dxa"/>
            <w:gridSpan w:val="4"/>
            <w:shd w:val="clear" w:color="auto" w:fill="BFBFBF" w:themeFill="background1" w:themeFillShade="BF"/>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B426F3">
        <w:trPr>
          <w:tblHeader/>
        </w:trPr>
        <w:tc>
          <w:tcPr>
            <w:tcW w:w="9526" w:type="dxa"/>
            <w:gridSpan w:val="4"/>
            <w:shd w:val="clear" w:color="auto" w:fill="BFBFBF" w:themeFill="background1" w:themeFillShade="BF"/>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r>
        <w:lastRenderedPageBreak/>
        <w:t>Detection and Notification of Areas for which special conditions exist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4"/>
        <w:gridCol w:w="2718"/>
        <w:gridCol w:w="2294"/>
        <w:gridCol w:w="2220"/>
      </w:tblGrid>
      <w:tr w:rsidR="00E6520E" w14:paraId="4EF1E0FE" w14:textId="77777777" w:rsidTr="00B426F3">
        <w:trPr>
          <w:trHeight w:val="454"/>
          <w:tblHeader/>
        </w:trPr>
        <w:tc>
          <w:tcPr>
            <w:tcW w:w="2381" w:type="dxa"/>
            <w:shd w:val="clear" w:color="auto" w:fill="BFBFBF" w:themeFill="background1" w:themeFillShade="BF"/>
            <w:vAlign w:val="center"/>
          </w:tcPr>
          <w:p w14:paraId="6C1111E0" w14:textId="77777777" w:rsidR="00590615" w:rsidRPr="004065B1" w:rsidRDefault="00590615" w:rsidP="00280DEE">
            <w:r w:rsidRPr="000A066E">
              <w:rPr>
                <w:b/>
              </w:rPr>
              <w:t>Test Reference</w:t>
            </w:r>
          </w:p>
        </w:tc>
        <w:tc>
          <w:tcPr>
            <w:tcW w:w="2381" w:type="dxa"/>
            <w:shd w:val="clear" w:color="auto" w:fill="FFFFFF" w:themeFill="background1"/>
            <w:vAlign w:val="center"/>
          </w:tcPr>
          <w:p w14:paraId="65E7C1CC" w14:textId="77777777" w:rsidR="00590615" w:rsidRPr="004065B1" w:rsidRDefault="00590615" w:rsidP="00280DEE">
            <w:proofErr w:type="spellStart"/>
            <w:r>
              <w:t>SpecialConditionsDFLSMon</w:t>
            </w:r>
            <w:proofErr w:type="spellEnd"/>
          </w:p>
        </w:tc>
        <w:tc>
          <w:tcPr>
            <w:tcW w:w="2382" w:type="dxa"/>
            <w:shd w:val="clear" w:color="auto" w:fill="BFBFBF" w:themeFill="background1" w:themeFillShade="BF"/>
            <w:vAlign w:val="center"/>
          </w:tcPr>
          <w:p w14:paraId="0702A008" w14:textId="77777777" w:rsidR="00590615" w:rsidRPr="004065B1" w:rsidRDefault="00590615" w:rsidP="00280DEE">
            <w:r w:rsidRPr="000A066E">
              <w:rPr>
                <w:b/>
              </w:rPr>
              <w:t>IHO Reference</w:t>
            </w:r>
          </w:p>
        </w:tc>
        <w:tc>
          <w:tcPr>
            <w:tcW w:w="2382" w:type="dxa"/>
            <w:shd w:val="clear" w:color="auto" w:fill="FFFFFF" w:themeFill="background1"/>
            <w:vAlign w:val="center"/>
          </w:tcPr>
          <w:p w14:paraId="0AC1FC1F" w14:textId="030F68D3" w:rsidR="00590615" w:rsidRPr="004065B1" w:rsidRDefault="00590615" w:rsidP="00E6520E"/>
        </w:tc>
      </w:tr>
      <w:tr w:rsidR="00590615" w14:paraId="37E2FFBC" w14:textId="77777777" w:rsidTr="00B426F3">
        <w:trPr>
          <w:tblHeader/>
        </w:trPr>
        <w:tc>
          <w:tcPr>
            <w:tcW w:w="9526" w:type="dxa"/>
            <w:gridSpan w:val="4"/>
            <w:shd w:val="clear" w:color="auto" w:fill="BFBFBF" w:themeFill="background1" w:themeFillShade="BF"/>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73CE7DC0" w14:textId="77777777" w:rsidR="00590615" w:rsidRPr="0079402D" w:rsidRDefault="00590615" w:rsidP="00E6520E">
            <w:pPr>
              <w:rPr>
                <w:i/>
              </w:rPr>
            </w:pPr>
          </w:p>
        </w:tc>
      </w:tr>
      <w:tr w:rsidR="00590615" w14:paraId="1D2D00EC" w14:textId="77777777" w:rsidTr="00B426F3">
        <w:trPr>
          <w:tblHeader/>
        </w:trPr>
        <w:tc>
          <w:tcPr>
            <w:tcW w:w="9526" w:type="dxa"/>
            <w:gridSpan w:val="4"/>
            <w:shd w:val="clear" w:color="auto" w:fill="BFBFBF" w:themeFill="background1" w:themeFillShade="BF"/>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7B55EE57" w14:textId="77777777" w:rsidR="00E6520E" w:rsidRDefault="00E6520E" w:rsidP="00E6520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B426F3">
        <w:trPr>
          <w:tblHeader/>
        </w:trPr>
        <w:tc>
          <w:tcPr>
            <w:tcW w:w="9526" w:type="dxa"/>
            <w:gridSpan w:val="4"/>
            <w:shd w:val="clear" w:color="auto" w:fill="BFBFBF" w:themeFill="background1" w:themeFillShade="BF"/>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B426F3">
        <w:trPr>
          <w:tblHeader/>
        </w:trPr>
        <w:tc>
          <w:tcPr>
            <w:tcW w:w="9526" w:type="dxa"/>
            <w:gridSpan w:val="4"/>
            <w:shd w:val="clear" w:color="auto" w:fill="BFBFBF" w:themeFill="background1" w:themeFillShade="BF"/>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221C52AD">
                  <wp:extent cx="3314700" cy="1065658"/>
                  <wp:effectExtent l="0" t="0" r="0" b="1270"/>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23955" cy="1068633"/>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10681" w:name="_Toc189491345"/>
      <w:r>
        <w:lastRenderedPageBreak/>
        <w:t>Detection and Notification of the Safety Contour</w:t>
      </w:r>
      <w:bookmarkEnd w:id="10681"/>
    </w:p>
    <w:p w14:paraId="0BC0063F" w14:textId="77777777" w:rsidR="00590615" w:rsidRPr="007E2CFE" w:rsidRDefault="00590615" w:rsidP="00590615">
      <w:pPr>
        <w:pStyle w:val="Heading3"/>
      </w:pPr>
      <w:r>
        <w:t>Detection and Notification of the safety contour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B426F3">
        <w:trPr>
          <w:trHeight w:val="454"/>
          <w:tblHeader/>
        </w:trPr>
        <w:tc>
          <w:tcPr>
            <w:tcW w:w="2381" w:type="dxa"/>
            <w:shd w:val="clear" w:color="auto" w:fill="BFBFBF" w:themeFill="background1" w:themeFillShade="BF"/>
            <w:vAlign w:val="center"/>
          </w:tcPr>
          <w:p w14:paraId="60BC6372" w14:textId="77777777" w:rsidR="00590615" w:rsidRPr="004065B1" w:rsidRDefault="00590615" w:rsidP="00280DEE">
            <w:r w:rsidRPr="000A066E">
              <w:rPr>
                <w:b/>
              </w:rPr>
              <w:t>Test Reference</w:t>
            </w:r>
          </w:p>
        </w:tc>
        <w:tc>
          <w:tcPr>
            <w:tcW w:w="2381" w:type="dxa"/>
            <w:shd w:val="clear" w:color="auto" w:fill="FFFFFF" w:themeFill="background1"/>
            <w:vAlign w:val="center"/>
          </w:tcPr>
          <w:p w14:paraId="363FEDF9" w14:textId="77777777" w:rsidR="00590615" w:rsidRPr="004065B1" w:rsidRDefault="00590615" w:rsidP="00280DEE">
            <w:proofErr w:type="spellStart"/>
            <w:r>
              <w:t>SafetyContourDF</w:t>
            </w:r>
            <w:proofErr w:type="spellEnd"/>
          </w:p>
        </w:tc>
        <w:tc>
          <w:tcPr>
            <w:tcW w:w="2382" w:type="dxa"/>
            <w:shd w:val="clear" w:color="auto" w:fill="BFBFBF" w:themeFill="background1" w:themeFillShade="BF"/>
            <w:vAlign w:val="center"/>
          </w:tcPr>
          <w:p w14:paraId="4D992FF7" w14:textId="77777777" w:rsidR="00590615" w:rsidRPr="004065B1" w:rsidRDefault="00590615" w:rsidP="00280DEE">
            <w:r w:rsidRPr="000A066E">
              <w:rPr>
                <w:b/>
              </w:rPr>
              <w:t>IHO Reference</w:t>
            </w:r>
          </w:p>
        </w:tc>
        <w:tc>
          <w:tcPr>
            <w:tcW w:w="2382" w:type="dxa"/>
            <w:shd w:val="clear" w:color="auto" w:fill="FFFFFF" w:themeFill="background1"/>
            <w:vAlign w:val="center"/>
          </w:tcPr>
          <w:p w14:paraId="0ECE49C6" w14:textId="77777777" w:rsidR="00985543" w:rsidRPr="00413780" w:rsidRDefault="00590615" w:rsidP="00280DEE">
            <w:r>
              <w:t>(</w:t>
            </w:r>
            <w:r w:rsidRPr="00413780">
              <w:t>S-</w:t>
            </w:r>
            <w:r>
              <w:t>100</w:t>
            </w:r>
            <w:r w:rsidRPr="00413780">
              <w:t xml:space="preserve"> Part </w:t>
            </w:r>
            <w:r>
              <w:t>9/</w:t>
            </w:r>
          </w:p>
          <w:p w14:paraId="097DDDA5"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8D1EDA7" w14:textId="43404B96" w:rsidR="00590615" w:rsidRPr="004065B1" w:rsidRDefault="00590615" w:rsidP="00280DEE"/>
        </w:tc>
      </w:tr>
      <w:tr w:rsidR="00590615" w14:paraId="25EEC6B2" w14:textId="77777777" w:rsidTr="00B426F3">
        <w:trPr>
          <w:tblHeader/>
        </w:trPr>
        <w:tc>
          <w:tcPr>
            <w:tcW w:w="9526" w:type="dxa"/>
            <w:gridSpan w:val="4"/>
            <w:shd w:val="clear" w:color="auto" w:fill="BFBFBF" w:themeFill="background1" w:themeFillShade="BF"/>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4875C3F1" w14:textId="77777777" w:rsidR="00590615" w:rsidRPr="0079402D" w:rsidRDefault="00590615" w:rsidP="00E6520E">
            <w:pPr>
              <w:rPr>
                <w:i/>
              </w:rPr>
            </w:pPr>
          </w:p>
        </w:tc>
      </w:tr>
      <w:tr w:rsidR="00590615" w14:paraId="3820F6AD" w14:textId="77777777" w:rsidTr="00B426F3">
        <w:trPr>
          <w:tblHeader/>
        </w:trPr>
        <w:tc>
          <w:tcPr>
            <w:tcW w:w="9526" w:type="dxa"/>
            <w:gridSpan w:val="4"/>
            <w:shd w:val="clear" w:color="auto" w:fill="BFBFBF" w:themeFill="background1" w:themeFillShade="BF"/>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0910A66F" w14:textId="77777777" w:rsidR="00E6520E" w:rsidRDefault="00E6520E" w:rsidP="00E6520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17B154D8" w14:textId="77777777" w:rsidR="00E6520E" w:rsidRDefault="00E6520E" w:rsidP="00280DEE">
            <w:pPr>
              <w:rPr>
                <w:i/>
              </w:rPr>
            </w:pPr>
          </w:p>
          <w:p w14:paraId="63A4176C" w14:textId="137F5A21"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B426F3">
        <w:trPr>
          <w:tblHeader/>
        </w:trPr>
        <w:tc>
          <w:tcPr>
            <w:tcW w:w="9526" w:type="dxa"/>
            <w:gridSpan w:val="4"/>
            <w:shd w:val="clear" w:color="auto" w:fill="BFBFBF" w:themeFill="background1" w:themeFillShade="BF"/>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B426F3">
        <w:trPr>
          <w:tblHeader/>
        </w:trPr>
        <w:tc>
          <w:tcPr>
            <w:tcW w:w="9526" w:type="dxa"/>
            <w:gridSpan w:val="4"/>
            <w:shd w:val="clear" w:color="auto" w:fill="BFBFBF" w:themeFill="background1" w:themeFillShade="BF"/>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r>
        <w:lastRenderedPageBreak/>
        <w:t>Detection and Notification of the safety contour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B426F3">
        <w:trPr>
          <w:trHeight w:val="454"/>
          <w:tblHeader/>
        </w:trPr>
        <w:tc>
          <w:tcPr>
            <w:tcW w:w="2381" w:type="dxa"/>
            <w:shd w:val="clear" w:color="auto" w:fill="BFBFBF" w:themeFill="background1" w:themeFillShade="BF"/>
            <w:vAlign w:val="center"/>
          </w:tcPr>
          <w:p w14:paraId="4DFB142F" w14:textId="77777777" w:rsidR="00590615" w:rsidRPr="004065B1" w:rsidRDefault="00590615" w:rsidP="00280DEE">
            <w:r w:rsidRPr="000A066E">
              <w:rPr>
                <w:b/>
              </w:rPr>
              <w:t>Test Reference</w:t>
            </w:r>
          </w:p>
        </w:tc>
        <w:tc>
          <w:tcPr>
            <w:tcW w:w="2381" w:type="dxa"/>
            <w:shd w:val="clear" w:color="auto" w:fill="FFFFFF" w:themeFill="background1"/>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BFBFBF" w:themeFill="background1" w:themeFillShade="BF"/>
            <w:vAlign w:val="center"/>
          </w:tcPr>
          <w:p w14:paraId="6A507D5B" w14:textId="77777777" w:rsidR="00590615" w:rsidRPr="004065B1" w:rsidRDefault="00590615" w:rsidP="00280DEE">
            <w:r w:rsidRPr="000A066E">
              <w:rPr>
                <w:b/>
              </w:rPr>
              <w:t>IHO Reference</w:t>
            </w:r>
          </w:p>
        </w:tc>
        <w:tc>
          <w:tcPr>
            <w:tcW w:w="2382" w:type="dxa"/>
            <w:shd w:val="clear" w:color="auto" w:fill="FFFFFF" w:themeFill="background1"/>
            <w:vAlign w:val="center"/>
          </w:tcPr>
          <w:p w14:paraId="4A69F494" w14:textId="77777777" w:rsidR="00985543" w:rsidRPr="00413780" w:rsidRDefault="00590615" w:rsidP="00280DEE">
            <w:r>
              <w:t>(</w:t>
            </w:r>
            <w:r w:rsidRPr="00413780">
              <w:t>S-</w:t>
            </w:r>
            <w:r>
              <w:t>100</w:t>
            </w:r>
            <w:r w:rsidRPr="00413780">
              <w:t xml:space="preserve"> Part </w:t>
            </w:r>
            <w:r>
              <w:t>9/</w:t>
            </w:r>
          </w:p>
          <w:p w14:paraId="7F943EAE"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CE60957" w14:textId="5E6FE099" w:rsidR="00590615" w:rsidRPr="004065B1" w:rsidRDefault="00590615" w:rsidP="00280DEE"/>
        </w:tc>
      </w:tr>
      <w:tr w:rsidR="00590615" w14:paraId="2ED89901" w14:textId="77777777" w:rsidTr="00B426F3">
        <w:trPr>
          <w:tblHeader/>
        </w:trPr>
        <w:tc>
          <w:tcPr>
            <w:tcW w:w="9526" w:type="dxa"/>
            <w:gridSpan w:val="4"/>
            <w:shd w:val="clear" w:color="auto" w:fill="BFBFBF" w:themeFill="background1" w:themeFillShade="BF"/>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6F350085" w14:textId="77777777" w:rsidR="00590615" w:rsidRPr="0079402D" w:rsidRDefault="00590615" w:rsidP="00E6520E">
            <w:pPr>
              <w:rPr>
                <w:i/>
              </w:rPr>
            </w:pPr>
          </w:p>
        </w:tc>
      </w:tr>
      <w:tr w:rsidR="00590615" w14:paraId="3349D8A0" w14:textId="77777777" w:rsidTr="00B426F3">
        <w:trPr>
          <w:tblHeader/>
        </w:trPr>
        <w:tc>
          <w:tcPr>
            <w:tcW w:w="9526" w:type="dxa"/>
            <w:gridSpan w:val="4"/>
            <w:shd w:val="clear" w:color="auto" w:fill="BFBFBF" w:themeFill="background1" w:themeFillShade="BF"/>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109EF1D5" w14:textId="77777777" w:rsidR="00E6520E" w:rsidRDefault="00E6520E" w:rsidP="00E6520E">
            <w:pPr>
              <w:rPr>
                <w:i/>
              </w:rPr>
            </w:pPr>
            <w:r w:rsidRPr="00A53E84">
              <w:rPr>
                <w:i/>
              </w:rPr>
              <w:t xml:space="preserve">This test is performed by loading the test </w:t>
            </w:r>
            <w:r>
              <w:rPr>
                <w:i/>
              </w:rPr>
              <w:t>exchange sets</w:t>
            </w:r>
            <w:r w:rsidRPr="00A53E84">
              <w:rPr>
                <w:i/>
              </w:rPr>
              <w:t>, manually creating a route connecting way points between feature</w:t>
            </w:r>
            <w:r>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B426F3">
        <w:trPr>
          <w:tblHeader/>
        </w:trPr>
        <w:tc>
          <w:tcPr>
            <w:tcW w:w="9526" w:type="dxa"/>
            <w:gridSpan w:val="4"/>
            <w:shd w:val="clear" w:color="auto" w:fill="BFBFBF" w:themeFill="background1" w:themeFillShade="BF"/>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B426F3">
        <w:trPr>
          <w:tblHeader/>
        </w:trPr>
        <w:tc>
          <w:tcPr>
            <w:tcW w:w="9526" w:type="dxa"/>
            <w:gridSpan w:val="4"/>
            <w:shd w:val="clear" w:color="auto" w:fill="BFBFBF" w:themeFill="background1" w:themeFillShade="BF"/>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r>
        <w:lastRenderedPageBreak/>
        <w:t>Detection and Notification of the safety contour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9"/>
        <w:gridCol w:w="2395"/>
        <w:gridCol w:w="2378"/>
        <w:gridCol w:w="2374"/>
      </w:tblGrid>
      <w:tr w:rsidR="00590615" w14:paraId="328DC85A" w14:textId="77777777" w:rsidTr="00B426F3">
        <w:trPr>
          <w:trHeight w:val="454"/>
          <w:tblHeader/>
        </w:trPr>
        <w:tc>
          <w:tcPr>
            <w:tcW w:w="2381" w:type="dxa"/>
            <w:shd w:val="clear" w:color="auto" w:fill="BFBFBF" w:themeFill="background1" w:themeFillShade="BF"/>
            <w:vAlign w:val="center"/>
          </w:tcPr>
          <w:p w14:paraId="70D5FC1D" w14:textId="77777777" w:rsidR="00590615" w:rsidRPr="004065B1" w:rsidRDefault="00590615" w:rsidP="00280DEE">
            <w:r w:rsidRPr="000A066E">
              <w:rPr>
                <w:b/>
              </w:rPr>
              <w:t>Test Reference</w:t>
            </w:r>
          </w:p>
        </w:tc>
        <w:tc>
          <w:tcPr>
            <w:tcW w:w="2381" w:type="dxa"/>
            <w:shd w:val="clear" w:color="auto" w:fill="FFFFFF" w:themeFill="background1"/>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BFBFBF" w:themeFill="background1" w:themeFillShade="BF"/>
            <w:vAlign w:val="center"/>
          </w:tcPr>
          <w:p w14:paraId="17369F35" w14:textId="77777777" w:rsidR="00590615" w:rsidRPr="004065B1" w:rsidRDefault="00590615" w:rsidP="00280DEE">
            <w:r w:rsidRPr="000A066E">
              <w:rPr>
                <w:b/>
              </w:rPr>
              <w:t>IHO Reference</w:t>
            </w:r>
          </w:p>
        </w:tc>
        <w:tc>
          <w:tcPr>
            <w:tcW w:w="2382" w:type="dxa"/>
            <w:shd w:val="clear" w:color="auto" w:fill="FFFFFF" w:themeFill="background1"/>
            <w:vAlign w:val="center"/>
          </w:tcPr>
          <w:p w14:paraId="3031B96D" w14:textId="77777777" w:rsidR="00985543" w:rsidRPr="00413780" w:rsidRDefault="00590615" w:rsidP="00280DEE">
            <w:r>
              <w:t>(</w:t>
            </w:r>
            <w:r w:rsidRPr="00413780">
              <w:t>S-</w:t>
            </w:r>
            <w:r>
              <w:t>100</w:t>
            </w:r>
            <w:r w:rsidRPr="00413780">
              <w:t xml:space="preserve"> Part </w:t>
            </w:r>
            <w:r>
              <w:t>9/</w:t>
            </w:r>
          </w:p>
          <w:p w14:paraId="1B829F4D"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58676F1" w14:textId="399C2D74" w:rsidR="00590615" w:rsidRPr="004065B1" w:rsidRDefault="00590615" w:rsidP="00280DEE"/>
        </w:tc>
      </w:tr>
      <w:tr w:rsidR="00590615" w14:paraId="737BF369" w14:textId="77777777" w:rsidTr="00B426F3">
        <w:trPr>
          <w:tblHeader/>
        </w:trPr>
        <w:tc>
          <w:tcPr>
            <w:tcW w:w="9526" w:type="dxa"/>
            <w:gridSpan w:val="4"/>
            <w:shd w:val="clear" w:color="auto" w:fill="BFBFBF" w:themeFill="background1" w:themeFillShade="BF"/>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4CAC2C72" w:rsidR="00590615" w:rsidRDefault="00590615" w:rsidP="00280DEE">
            <w:pPr>
              <w:rPr>
                <w:i/>
              </w:rPr>
            </w:pP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B426F3">
        <w:trPr>
          <w:tblHeader/>
        </w:trPr>
        <w:tc>
          <w:tcPr>
            <w:tcW w:w="9526" w:type="dxa"/>
            <w:gridSpan w:val="4"/>
            <w:shd w:val="clear" w:color="auto" w:fill="BFBFBF" w:themeFill="background1" w:themeFillShade="BF"/>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0431FD77" w:rsidR="00590615" w:rsidRDefault="00E6520E" w:rsidP="00280DEE">
            <w:pPr>
              <w:jc w:val="left"/>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0E08F482" w14:textId="77777777" w:rsidR="00E6520E" w:rsidRDefault="00E6520E"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B426F3">
        <w:trPr>
          <w:tblHeader/>
        </w:trPr>
        <w:tc>
          <w:tcPr>
            <w:tcW w:w="9526" w:type="dxa"/>
            <w:gridSpan w:val="4"/>
            <w:shd w:val="clear" w:color="auto" w:fill="BFBFBF" w:themeFill="background1" w:themeFillShade="BF"/>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r>
        <w:lastRenderedPageBreak/>
        <w:t>Detection and Notification of the safety contour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B426F3">
        <w:trPr>
          <w:trHeight w:val="454"/>
          <w:tblHeader/>
        </w:trPr>
        <w:tc>
          <w:tcPr>
            <w:tcW w:w="2377" w:type="dxa"/>
            <w:shd w:val="clear" w:color="auto" w:fill="BFBFBF" w:themeFill="background1" w:themeFillShade="BF"/>
            <w:vAlign w:val="center"/>
          </w:tcPr>
          <w:p w14:paraId="336C0494" w14:textId="77777777" w:rsidR="00590615" w:rsidRPr="004065B1" w:rsidRDefault="00590615" w:rsidP="00280DEE">
            <w:r w:rsidRPr="000A066E">
              <w:rPr>
                <w:b/>
              </w:rPr>
              <w:t>Test Reference</w:t>
            </w:r>
          </w:p>
        </w:tc>
        <w:tc>
          <w:tcPr>
            <w:tcW w:w="2395" w:type="dxa"/>
            <w:shd w:val="clear" w:color="auto" w:fill="FFFFFF" w:themeFill="background1"/>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BFBFBF" w:themeFill="background1" w:themeFillShade="BF"/>
            <w:vAlign w:val="center"/>
          </w:tcPr>
          <w:p w14:paraId="410D24A0" w14:textId="77777777" w:rsidR="00590615" w:rsidRPr="004065B1" w:rsidRDefault="00590615" w:rsidP="00280DEE">
            <w:r w:rsidRPr="000A066E">
              <w:rPr>
                <w:b/>
              </w:rPr>
              <w:t>IHO Reference</w:t>
            </w:r>
          </w:p>
        </w:tc>
        <w:tc>
          <w:tcPr>
            <w:tcW w:w="2376" w:type="dxa"/>
            <w:shd w:val="clear" w:color="auto" w:fill="FFFFFF" w:themeFill="background1"/>
            <w:vAlign w:val="center"/>
          </w:tcPr>
          <w:p w14:paraId="0014A511" w14:textId="77777777" w:rsidR="00985543" w:rsidRPr="00413780" w:rsidRDefault="00590615" w:rsidP="00280DEE">
            <w:r>
              <w:t>(</w:t>
            </w:r>
            <w:r w:rsidRPr="00413780">
              <w:t>S-</w:t>
            </w:r>
            <w:r>
              <w:t>100</w:t>
            </w:r>
            <w:r w:rsidRPr="00413780">
              <w:t xml:space="preserve"> Part </w:t>
            </w:r>
            <w:r>
              <w:t>9/</w:t>
            </w:r>
          </w:p>
          <w:p w14:paraId="3042D7C8" w14:textId="468694C3" w:rsidR="00590615" w:rsidRPr="00B426F3" w:rsidRDefault="00985543" w:rsidP="00B426F3">
            <w:pPr>
              <w:widowControl/>
              <w:shd w:val="clear" w:color="auto" w:fill="FFFFFF" w:themeFill="background1"/>
              <w:spacing w:line="240" w:lineRule="auto"/>
              <w:rPr>
                <w:rFonts w:ascii="Calibri" w:hAnsi="Calibri" w:cs="Calibri"/>
                <w:snapToGrid/>
                <w:color w:val="000000"/>
                <w:sz w:val="22"/>
                <w:szCs w:val="22"/>
              </w:rPr>
            </w:pPr>
            <w:r w:rsidRPr="00B426F3">
              <w:rPr>
                <w:rFonts w:ascii="Calibri" w:hAnsi="Calibri" w:cs="Calibri"/>
                <w:color w:val="000000"/>
                <w:sz w:val="22"/>
                <w:szCs w:val="22"/>
              </w:rPr>
              <w:t>S-98 C-18.3</w:t>
            </w:r>
          </w:p>
        </w:tc>
      </w:tr>
      <w:tr w:rsidR="00590615" w14:paraId="08E60FA1" w14:textId="77777777" w:rsidTr="00B426F3">
        <w:trPr>
          <w:tblHeader/>
        </w:trPr>
        <w:tc>
          <w:tcPr>
            <w:tcW w:w="9526" w:type="dxa"/>
            <w:gridSpan w:val="4"/>
            <w:shd w:val="clear" w:color="auto" w:fill="BFBFBF" w:themeFill="background1" w:themeFillShade="BF"/>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54956725" w:rsidR="00590615" w:rsidRPr="0079402D" w:rsidRDefault="00590615" w:rsidP="00280DEE">
            <w:pPr>
              <w:rPr>
                <w:i/>
              </w:rPr>
            </w:pPr>
          </w:p>
        </w:tc>
      </w:tr>
      <w:tr w:rsidR="00590615" w14:paraId="1BCBC3E4" w14:textId="77777777" w:rsidTr="00B426F3">
        <w:trPr>
          <w:tblHeader/>
        </w:trPr>
        <w:tc>
          <w:tcPr>
            <w:tcW w:w="9526" w:type="dxa"/>
            <w:gridSpan w:val="4"/>
            <w:shd w:val="clear" w:color="auto" w:fill="BFBFBF" w:themeFill="background1" w:themeFillShade="BF"/>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3C64DD16" w14:textId="433512EF" w:rsidR="00E6520E" w:rsidRDefault="00E6520E" w:rsidP="00E6520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18891277" w14:textId="77777777" w:rsidR="00E6520E" w:rsidRPr="00E6520E" w:rsidRDefault="00E6520E" w:rsidP="00E6520E">
            <w:pPr>
              <w:rPr>
                <w:i/>
              </w:rPr>
            </w:pPr>
          </w:p>
          <w:p w14:paraId="7326C9C2" w14:textId="02A2D8D4"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B426F3">
        <w:trPr>
          <w:tblHeader/>
        </w:trPr>
        <w:tc>
          <w:tcPr>
            <w:tcW w:w="9526" w:type="dxa"/>
            <w:gridSpan w:val="4"/>
            <w:shd w:val="clear" w:color="auto" w:fill="BFBFBF" w:themeFill="background1" w:themeFillShade="BF"/>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46"/>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jonathan pritchard" w:date="2024-06-14T09:56:00Z" w:initials="jp">
    <w:p w14:paraId="7DB25D1A" w14:textId="77777777" w:rsidR="00E85CA9" w:rsidRDefault="00E85CA9" w:rsidP="00E85CA9">
      <w:pPr>
        <w:pStyle w:val="CommentText"/>
        <w:jc w:val="left"/>
      </w:pPr>
      <w:r>
        <w:rPr>
          <w:rStyle w:val="CommentReference"/>
        </w:rPr>
        <w:annotationRef/>
      </w:r>
      <w:r>
        <w:t>Update IMO references</w:t>
      </w:r>
    </w:p>
  </w:comment>
  <w:comment w:id="21" w:author="jonathan pritchard" w:date="2023-12-13T14:56:00Z" w:initials="jp">
    <w:p w14:paraId="5208D6DF" w14:textId="6F462976" w:rsidR="001E1DB4" w:rsidRDefault="001E1DB4" w:rsidP="00745A9C">
      <w:pPr>
        <w:pStyle w:val="CommentText"/>
        <w:jc w:val="left"/>
      </w:pPr>
      <w:r>
        <w:rPr>
          <w:rStyle w:val="CommentReference"/>
        </w:rPr>
        <w:annotationRef/>
      </w:r>
      <w:r>
        <w:t xml:space="preserve">When the final test page is created, this will be updated. </w:t>
      </w:r>
    </w:p>
  </w:comment>
  <w:comment w:id="35" w:author="jonathan pritchard" w:date="2023-12-13T14:59:00Z" w:initials="jp">
    <w:p w14:paraId="27FA4638" w14:textId="77777777" w:rsidR="0032257A" w:rsidRDefault="0032257A" w:rsidP="00745A9C">
      <w:pPr>
        <w:pStyle w:val="CommentText"/>
        <w:jc w:val="left"/>
      </w:pPr>
      <w:r>
        <w:rPr>
          <w:rStyle w:val="CommentReference"/>
        </w:rPr>
        <w:annotationRef/>
      </w:r>
      <w:r>
        <w:t>This will be clarified in a later update. Basically tests will need to ensure that certain catalogues have been installed first, we will note this on the test form as a pre-requisite.</w:t>
      </w:r>
    </w:p>
  </w:comment>
  <w:comment w:id="36" w:author="jonathan pritchard" w:date="2023-12-15T13:18:00Z" w:initials="jp">
    <w:p w14:paraId="426C49FC" w14:textId="77777777" w:rsidR="00A96F2D" w:rsidRDefault="00A96F2D" w:rsidP="00A96F2D">
      <w:pPr>
        <w:pStyle w:val="CommentText"/>
        <w:jc w:val="left"/>
      </w:pPr>
      <w:r>
        <w:rPr>
          <w:rStyle w:val="CommentReference"/>
        </w:rPr>
        <w:annotationRef/>
      </w:r>
      <w:r>
        <w:t>1.10 below refers to this as well. Will be clarified in a later edition.</w:t>
      </w:r>
    </w:p>
  </w:comment>
  <w:comment w:id="37" w:author="jonathan pritchard" w:date="2023-12-13T15:00:00Z" w:initials="jp">
    <w:p w14:paraId="53365C6B" w14:textId="60388D02" w:rsidR="0032257A" w:rsidRDefault="0032257A" w:rsidP="00745A9C">
      <w:pPr>
        <w:pStyle w:val="CommentText"/>
        <w:jc w:val="left"/>
      </w:pPr>
      <w:r>
        <w:rPr>
          <w:rStyle w:val="CommentReference"/>
        </w:rPr>
        <w:annotationRef/>
      </w:r>
      <w:r>
        <w:t>These need updating as dataset names have been changed in latest S-101 Test dataset releases.</w:t>
      </w:r>
    </w:p>
  </w:comment>
  <w:comment w:id="38" w:author="jonathan pritchard" w:date="2023-12-13T15:00:00Z" w:initials="jp">
    <w:p w14:paraId="145A48DD" w14:textId="77777777" w:rsidR="0032257A" w:rsidRDefault="0032257A" w:rsidP="00745A9C">
      <w:pPr>
        <w:pStyle w:val="CommentText"/>
        <w:jc w:val="left"/>
      </w:pPr>
      <w:r>
        <w:rPr>
          <w:rStyle w:val="CommentReference"/>
        </w:rPr>
        <w:annotationRef/>
      </w:r>
      <w:r>
        <w:t>The coloured images above are better than these. This should be replaced (and dataset names corrected).</w:t>
      </w:r>
    </w:p>
  </w:comment>
  <w:comment w:id="40" w:author="jonathan pritchard" w:date="2023-12-13T15:01:00Z" w:initials="jp">
    <w:p w14:paraId="428BC63C" w14:textId="77777777" w:rsidR="0032257A" w:rsidRDefault="0032257A" w:rsidP="00745A9C">
      <w:pPr>
        <w:pStyle w:val="CommentText"/>
        <w:jc w:val="left"/>
      </w:pPr>
      <w:r>
        <w:rPr>
          <w:rStyle w:val="CommentReference"/>
        </w:rPr>
        <w:annotationRef/>
      </w:r>
      <w:r>
        <w:t xml:space="preserve">This should also state that the portrayal for manual updating/editing will be included in S-98 Annex C as well. </w:t>
      </w:r>
    </w:p>
  </w:comment>
  <w:comment w:id="41" w:author="jonathan pritchard" w:date="2024-06-13T14:27:00Z" w:initials="jp">
    <w:p w14:paraId="52F07B15" w14:textId="77777777" w:rsidR="00365368" w:rsidRDefault="00365368" w:rsidP="00365368">
      <w:pPr>
        <w:pStyle w:val="CommentText"/>
        <w:jc w:val="left"/>
      </w:pPr>
      <w:r>
        <w:rPr>
          <w:rStyle w:val="CommentReference"/>
        </w:rPr>
        <w:annotationRef/>
      </w:r>
      <w:r>
        <w:t>Chart 1 is now located wholly in S-164, not S-98 although guidance is included in S-98. So, the manual for S-164 doesn’t need this element.</w:t>
      </w:r>
    </w:p>
  </w:comment>
  <w:comment w:id="42" w:author="jonathan pritchard" w:date="2023-12-13T15:02:00Z" w:initials="jp">
    <w:p w14:paraId="3D79249B" w14:textId="77777777" w:rsidR="0032257A" w:rsidRDefault="0032257A" w:rsidP="00745A9C">
      <w:pPr>
        <w:pStyle w:val="CommentText"/>
        <w:jc w:val="left"/>
      </w:pPr>
      <w:r>
        <w:rPr>
          <w:rStyle w:val="CommentReference"/>
        </w:rPr>
        <w:annotationRef/>
      </w:r>
      <w:r>
        <w:t>When a new version is published, this para will be updated.</w:t>
      </w:r>
    </w:p>
  </w:comment>
  <w:comment w:id="81" w:author="jonathan pritchard" w:date="2023-12-13T15:04:00Z" w:initials="jp">
    <w:p w14:paraId="07094185" w14:textId="77777777" w:rsidR="0032257A" w:rsidRDefault="0032257A" w:rsidP="00745A9C">
      <w:pPr>
        <w:pStyle w:val="CommentText"/>
        <w:jc w:val="left"/>
      </w:pPr>
      <w:r>
        <w:rPr>
          <w:rStyle w:val="CommentReference"/>
        </w:rPr>
        <w:annotationRef/>
      </w:r>
      <w:r>
        <w:t>These have been made and included for completion of the test. They will be updated as S-128 and S-124 are updated (and brought up to edition 5.2 of S-100).</w:t>
      </w:r>
    </w:p>
  </w:comment>
  <w:comment w:id="82" w:author="jonathan pritchard" w:date="2024-06-13T15:53:00Z" w:initials="jp">
    <w:p w14:paraId="5E7758CF" w14:textId="77777777" w:rsidR="001A0BEA" w:rsidRDefault="001A0BEA" w:rsidP="001A0BEA">
      <w:pPr>
        <w:pStyle w:val="CommentText"/>
        <w:jc w:val="left"/>
      </w:pPr>
      <w:r>
        <w:rPr>
          <w:rStyle w:val="CommentReference"/>
        </w:rPr>
        <w:annotationRef/>
      </w:r>
      <w:r>
        <w:t>Upddated for v1.2. The older version is now 1.1, and the version to be installed is v1.2</w:t>
      </w:r>
    </w:p>
  </w:comment>
  <w:comment w:id="83" w:author="jonathan pritchard" w:date="2025-01-23T13:18:00Z" w:initials="jp">
    <w:p w14:paraId="44618ED8" w14:textId="77777777" w:rsidR="00F3004B" w:rsidRDefault="00F3004B" w:rsidP="00F3004B">
      <w:pPr>
        <w:pStyle w:val="CommentText"/>
        <w:jc w:val="left"/>
      </w:pPr>
      <w:r>
        <w:rPr>
          <w:rStyle w:val="CommentReference"/>
        </w:rPr>
        <w:annotationRef/>
      </w:r>
      <w:r>
        <w:t>Older version should be 1.9.0 (we’ll need to get these separately)</w:t>
      </w:r>
    </w:p>
  </w:comment>
  <w:comment w:id="87" w:author="jonathan pritchard" w:date="2024-10-04T13:25:00Z" w:initials="jp">
    <w:p w14:paraId="7FCDE16A" w14:textId="144026C8" w:rsidR="009F7DAC" w:rsidRDefault="009F7DAC" w:rsidP="009F7DAC">
      <w:pPr>
        <w:pStyle w:val="CommentText"/>
        <w:jc w:val="left"/>
      </w:pPr>
      <w:r>
        <w:rPr>
          <w:rStyle w:val="CommentReference"/>
        </w:rPr>
        <w:annotationRef/>
      </w:r>
      <w:r>
        <w:t>To be updated when live versions are available.</w:t>
      </w:r>
    </w:p>
  </w:comment>
  <w:comment w:id="108" w:author="jon pritchard" w:date="2023-03-17T13:24:00Z" w:initials="jp">
    <w:p w14:paraId="09B883C4" w14:textId="7950B371" w:rsidR="007C7DD8" w:rsidRDefault="007C7DD8" w:rsidP="00280DEE">
      <w:pPr>
        <w:pStyle w:val="CommentText"/>
        <w:jc w:val="left"/>
      </w:pPr>
      <w:r>
        <w:rPr>
          <w:rStyle w:val="CommentReference"/>
        </w:rPr>
        <w:annotationRef/>
      </w:r>
      <w:r>
        <w:t>TODO: Add SSE Error code for invalid/corrupt catalogues.</w:t>
      </w:r>
    </w:p>
  </w:comment>
  <w:comment w:id="140" w:author="jonathan pritchard" w:date="2023-12-13T15:11:00Z" w:initials="jp">
    <w:p w14:paraId="0C076E8D" w14:textId="3D2B1E9B" w:rsidR="00F7663B" w:rsidRDefault="00F7663B" w:rsidP="00745A9C">
      <w:pPr>
        <w:pStyle w:val="CommentText"/>
        <w:jc w:val="left"/>
      </w:pPr>
      <w:r>
        <w:rPr>
          <w:rStyle w:val="CommentReference"/>
        </w:rPr>
        <w:annotationRef/>
      </w:r>
      <w:r>
        <w:t>TODO: Check version number of dataset is 1.1.0</w:t>
      </w:r>
    </w:p>
  </w:comment>
  <w:comment w:id="141" w:author="jonathan pritchard" w:date="2023-12-15T13:23:00Z" w:initials="jp">
    <w:p w14:paraId="16E71653" w14:textId="77777777" w:rsidR="00A96F2D" w:rsidRDefault="00A96F2D" w:rsidP="00A96F2D">
      <w:pPr>
        <w:pStyle w:val="CommentText"/>
        <w:jc w:val="left"/>
      </w:pPr>
      <w:r>
        <w:rPr>
          <w:rStyle w:val="CommentReference"/>
        </w:rPr>
        <w:annotationRef/>
      </w:r>
      <w:r>
        <w:t>Done - confirmed = 1.1.0</w:t>
      </w:r>
    </w:p>
  </w:comment>
  <w:comment w:id="142" w:author="jonathan pritchard" w:date="2025-02-03T12:19:00Z" w:initials="jp">
    <w:p w14:paraId="671E35C6" w14:textId="77777777" w:rsidR="005E5735" w:rsidRDefault="005E5735" w:rsidP="005E5735">
      <w:pPr>
        <w:pStyle w:val="CommentText"/>
        <w:jc w:val="left"/>
      </w:pPr>
      <w:r>
        <w:rPr>
          <w:rStyle w:val="CommentReference"/>
        </w:rPr>
        <w:annotationRef/>
      </w:r>
      <w:r>
        <w:t>Change for 1.9.0. 1.9.0 is the old version of the FC, datasets are all at 2.0.0.</w:t>
      </w:r>
    </w:p>
  </w:comment>
  <w:comment w:id="137" w:author="jonathan pritchard" w:date="2023-12-14T17:43:00Z" w:initials="jp">
    <w:p w14:paraId="2275027A" w14:textId="40F62B51" w:rsidR="00535C50" w:rsidRPr="00184E9D" w:rsidRDefault="00A07A98" w:rsidP="00535C50">
      <w:pPr>
        <w:pStyle w:val="CommentText"/>
        <w:jc w:val="left"/>
        <w:rPr>
          <w:lang w:val="en-US"/>
        </w:rPr>
      </w:pPr>
      <w:r>
        <w:rPr>
          <w:rStyle w:val="CommentReference"/>
        </w:rPr>
        <w:annotationRef/>
      </w:r>
      <w:r w:rsidR="00535C50">
        <w:t>This may let the user install the data, but they won’t be able to see it or load it to the display. We may have to clarify this? Question is whether systems should load data for which they have no feature catalogue (and, separately, if there is no appropriate protrayal catlaogue).</w:t>
      </w:r>
    </w:p>
  </w:comment>
  <w:comment w:id="138" w:author="jonathan pritchard" w:date="2023-12-14T17:51:00Z" w:initials="jp">
    <w:p w14:paraId="65E41418" w14:textId="47B5DDCE" w:rsidR="00A07A98" w:rsidRDefault="00A07A98" w:rsidP="00A07A98">
      <w:pPr>
        <w:pStyle w:val="CommentText"/>
        <w:jc w:val="left"/>
      </w:pPr>
      <w:r>
        <w:rPr>
          <w:rStyle w:val="CommentReference"/>
        </w:rPr>
        <w:annotationRef/>
      </w:r>
      <w:r>
        <w:t>Or test should make the user try to load the cell to the screen from the exchange set.</w:t>
      </w:r>
    </w:p>
  </w:comment>
  <w:comment w:id="139" w:author="jonathan pritchard" w:date="2025-02-03T12:20:00Z" w:initials="jp">
    <w:p w14:paraId="05FD694A" w14:textId="77777777" w:rsidR="005E5735" w:rsidRDefault="005E5735" w:rsidP="005E5735">
      <w:pPr>
        <w:pStyle w:val="CommentText"/>
        <w:jc w:val="left"/>
      </w:pPr>
      <w:r>
        <w:rPr>
          <w:rStyle w:val="CommentReference"/>
        </w:rPr>
        <w:annotationRef/>
      </w:r>
      <w:r>
        <w:t>No, don’t load it.</w:t>
      </w:r>
    </w:p>
  </w:comment>
  <w:comment w:id="158" w:author="jonathan pritchard" w:date="2023-12-13T15:11:00Z" w:initials="jp">
    <w:p w14:paraId="24355C16" w14:textId="5798F7D2" w:rsidR="00D02CF7" w:rsidRDefault="00D02CF7" w:rsidP="00D02CF7">
      <w:pPr>
        <w:pStyle w:val="CommentText"/>
        <w:jc w:val="left"/>
      </w:pPr>
      <w:r>
        <w:rPr>
          <w:rStyle w:val="CommentReference"/>
        </w:rPr>
        <w:annotationRef/>
      </w:r>
      <w:r>
        <w:t>TODO: Check version number of dataset is 1.1.0</w:t>
      </w:r>
    </w:p>
  </w:comment>
  <w:comment w:id="159" w:author="jonathan pritchard" w:date="2023-12-15T13:23:00Z" w:initials="jp">
    <w:p w14:paraId="2E1A90A2" w14:textId="77777777" w:rsidR="00D02CF7" w:rsidRDefault="00D02CF7" w:rsidP="00D02CF7">
      <w:pPr>
        <w:pStyle w:val="CommentText"/>
        <w:jc w:val="left"/>
      </w:pPr>
      <w:r>
        <w:rPr>
          <w:rStyle w:val="CommentReference"/>
        </w:rPr>
        <w:annotationRef/>
      </w:r>
      <w:r>
        <w:t>Done - confirmed = 1.1.0</w:t>
      </w:r>
    </w:p>
  </w:comment>
  <w:comment w:id="160" w:author="jonathan pritchard" w:date="2023-12-14T17:43:00Z" w:initials="jp">
    <w:p w14:paraId="4C2B6C1F" w14:textId="77777777" w:rsidR="00D02CF7" w:rsidRDefault="00D02CF7" w:rsidP="00D02CF7">
      <w:pPr>
        <w:pStyle w:val="CommentText"/>
        <w:jc w:val="left"/>
      </w:pPr>
      <w:r>
        <w:rPr>
          <w:rStyle w:val="CommentReference"/>
        </w:rPr>
        <w:annotationRef/>
      </w:r>
      <w:r>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161" w:author="jonathan pritchard" w:date="2023-12-14T17:51:00Z" w:initials="jp">
    <w:p w14:paraId="38DFAFDD" w14:textId="77777777" w:rsidR="00D02CF7" w:rsidRDefault="00D02CF7" w:rsidP="00D02CF7">
      <w:pPr>
        <w:pStyle w:val="CommentText"/>
        <w:jc w:val="left"/>
      </w:pPr>
      <w:r>
        <w:rPr>
          <w:rStyle w:val="CommentReference"/>
        </w:rPr>
        <w:annotationRef/>
      </w:r>
      <w:r>
        <w:t>Or test should make the user try to load the cell to the screen from the exchange set.</w:t>
      </w:r>
    </w:p>
  </w:comment>
  <w:comment w:id="162" w:author="jonathan pritchard" w:date="2023-10-05T15:16:00Z" w:initials="jp">
    <w:p w14:paraId="53150DD3" w14:textId="3D5896AF" w:rsidR="00E86D49" w:rsidRDefault="003606BA" w:rsidP="00745A9C">
      <w:pPr>
        <w:pStyle w:val="CommentText"/>
        <w:jc w:val="left"/>
      </w:pPr>
      <w:r>
        <w:rPr>
          <w:rStyle w:val="CommentReference"/>
        </w:rPr>
        <w:annotationRef/>
      </w:r>
      <w:r w:rsidR="00E86D49">
        <w:t>This should be a feature only included once 1.1 and 1.2 data is available. It should show different portrayal of datasets at different revisions. When data is available the test will be completed..</w:t>
      </w:r>
    </w:p>
  </w:comment>
  <w:comment w:id="165" w:author="jonathan pritchard" w:date="2023-10-05T15:17:00Z" w:initials="jp">
    <w:p w14:paraId="5EA44EF7" w14:textId="77777777" w:rsidR="003606BA" w:rsidRDefault="003606BA" w:rsidP="00246F8B">
      <w:pPr>
        <w:pStyle w:val="CommentText"/>
        <w:jc w:val="left"/>
      </w:pPr>
      <w:r>
        <w:rPr>
          <w:rStyle w:val="CommentReference"/>
        </w:rPr>
        <w:annotationRef/>
      </w:r>
      <w:r>
        <w:t>Specify position here, not above</w:t>
      </w:r>
    </w:p>
  </w:comment>
  <w:comment w:id="166" w:author="jonathan pritchard" w:date="2023-09-27T07:28:00Z" w:initials="jp">
    <w:p w14:paraId="0BDD6444" w14:textId="13BD21A8" w:rsidR="00CE3A00" w:rsidRDefault="00CE3A00" w:rsidP="008D6F46">
      <w:pPr>
        <w:pStyle w:val="CommentText"/>
        <w:jc w:val="left"/>
      </w:pPr>
      <w:r>
        <w:rPr>
          <w:rStyle w:val="CommentReference"/>
        </w:rPr>
        <w:annotationRef/>
      </w:r>
      <w:r>
        <w:t>This will be done when it is supported by a testbed system</w:t>
      </w:r>
    </w:p>
  </w:comment>
  <w:comment w:id="167" w:author="jonathan pritchard" w:date="2023-09-27T07:11:00Z" w:initials="jp">
    <w:p w14:paraId="0AAB0DEA" w14:textId="77777777" w:rsidR="007E4CF3" w:rsidRDefault="00050369" w:rsidP="00745A9C">
      <w:pPr>
        <w:pStyle w:val="CommentText"/>
        <w:jc w:val="left"/>
      </w:pPr>
      <w:r>
        <w:rPr>
          <w:rStyle w:val="CommentReference"/>
        </w:rPr>
        <w:annotationRef/>
      </w:r>
      <w:r w:rsidR="007E4CF3">
        <w:t>This will be completed when v2.0.0 is created.</w:t>
      </w:r>
    </w:p>
  </w:comment>
  <w:comment w:id="518" w:author="jonathan pritchard" w:date="2023-12-13T15:34:00Z" w:initials="jp">
    <w:p w14:paraId="750386D5" w14:textId="77777777" w:rsidR="00940ADF" w:rsidRDefault="00940ADF" w:rsidP="00745A9C">
      <w:pPr>
        <w:pStyle w:val="CommentText"/>
        <w:jc w:val="left"/>
      </w:pPr>
      <w:r>
        <w:rPr>
          <w:rStyle w:val="CommentReference"/>
        </w:rPr>
        <w:annotationRef/>
      </w:r>
      <w:r>
        <w:t>These TBD screenshots will be added when additional products are available. Until then, S-101 portrayal is sufficient.</w:t>
      </w:r>
    </w:p>
  </w:comment>
  <w:comment w:id="534" w:author="jonathan pritchard" w:date="2023-09-27T07:42:00Z" w:initials="jp">
    <w:p w14:paraId="3491F1D2" w14:textId="777F8D57" w:rsidR="008D6F46" w:rsidRDefault="008D6F46" w:rsidP="008D6F46">
      <w:pPr>
        <w:pStyle w:val="CommentText"/>
        <w:jc w:val="left"/>
      </w:pPr>
      <w:r>
        <w:rPr>
          <w:rStyle w:val="CommentReference"/>
        </w:rPr>
        <w:annotationRef/>
      </w:r>
      <w:r>
        <w:t>This should disappear - the SE cell will be two data coverages.</w:t>
      </w:r>
    </w:p>
  </w:comment>
  <w:comment w:id="535" w:author="jonathan pritchard" w:date="2023-09-27T07:39:00Z" w:initials="jp">
    <w:p w14:paraId="2221C8DE" w14:textId="7B9A10D5" w:rsidR="008D6F46" w:rsidRDefault="008D6F46" w:rsidP="008D6F46">
      <w:pPr>
        <w:pStyle w:val="CommentText"/>
        <w:jc w:val="left"/>
      </w:pPr>
      <w:r>
        <w:rPr>
          <w:rStyle w:val="CommentReference"/>
        </w:rPr>
        <w:annotationRef/>
      </w:r>
      <w:r>
        <w:t>These are added as they are received. Currently this xchg set is ENC only.</w:t>
      </w:r>
    </w:p>
  </w:comment>
  <w:comment w:id="568" w:author="jonathan pritchard" w:date="2023-12-13T15:35:00Z" w:initials="jp">
    <w:p w14:paraId="596C41E3" w14:textId="77777777" w:rsidR="00940ADF" w:rsidRDefault="00940ADF" w:rsidP="00745A9C">
      <w:pPr>
        <w:pStyle w:val="CommentText"/>
        <w:jc w:val="left"/>
      </w:pPr>
      <w:r>
        <w:rPr>
          <w:rStyle w:val="CommentReference"/>
        </w:rPr>
        <w:annotationRef/>
      </w:r>
      <w:r>
        <w:t>Change Name.</w:t>
      </w:r>
    </w:p>
  </w:comment>
  <w:comment w:id="580" w:author="jonathan pritchard" w:date="2023-12-08T12:18:00Z" w:initials="jp">
    <w:p w14:paraId="61D7145D" w14:textId="77777777" w:rsidR="00184E9D" w:rsidRDefault="007E716C" w:rsidP="00184E9D">
      <w:pPr>
        <w:pStyle w:val="CommentText"/>
        <w:jc w:val="left"/>
      </w:pPr>
      <w:r>
        <w:rPr>
          <w:rStyle w:val="CommentReference"/>
        </w:rPr>
        <w:annotationRef/>
      </w:r>
      <w:r w:rsidR="00184E9D">
        <w:t>Should have two valid and two invalid. GML to be added when approved.</w:t>
      </w:r>
    </w:p>
  </w:comment>
  <w:comment w:id="587" w:author="jonathan pritchard" w:date="2023-12-13T15:36:00Z" w:initials="jp">
    <w:p w14:paraId="7355BD8A" w14:textId="71DE47EC" w:rsidR="00940ADF" w:rsidRDefault="00940ADF" w:rsidP="00745A9C">
      <w:pPr>
        <w:pStyle w:val="CommentText"/>
        <w:jc w:val="left"/>
      </w:pPr>
      <w:r>
        <w:rPr>
          <w:rStyle w:val="CommentReference"/>
        </w:rPr>
        <w:annotationRef/>
      </w:r>
      <w:r>
        <w:t>Change Name of datasets.</w:t>
      </w:r>
    </w:p>
  </w:comment>
  <w:comment w:id="588" w:author="jonathan pritchard" w:date="2024-01-05T11:57:00Z" w:initials="jp">
    <w:p w14:paraId="68569303" w14:textId="77777777" w:rsidR="00184E9D" w:rsidRDefault="00184E9D" w:rsidP="00184E9D">
      <w:pPr>
        <w:pStyle w:val="CommentText"/>
        <w:jc w:val="left"/>
      </w:pPr>
      <w:r>
        <w:rPr>
          <w:rStyle w:val="CommentReference"/>
        </w:rPr>
        <w:annotationRef/>
      </w:r>
      <w:r>
        <w:t>Done - correct dataset name inserted.</w:t>
      </w:r>
    </w:p>
  </w:comment>
  <w:comment w:id="899" w:author="jonathan pritchard" w:date="2023-12-08T14:43:00Z" w:initials="jp">
    <w:p w14:paraId="5B1A2718" w14:textId="77777777" w:rsidR="00714E71" w:rsidRDefault="00714E71" w:rsidP="00714E71">
      <w:pPr>
        <w:pStyle w:val="CommentText"/>
        <w:jc w:val="left"/>
      </w:pPr>
      <w:r>
        <w:rPr>
          <w:rStyle w:val="CommentReference"/>
        </w:rPr>
        <w:annotationRef/>
      </w:r>
      <w:r>
        <w:t>Same updates, just in the right order...</w:t>
      </w:r>
    </w:p>
  </w:comment>
  <w:comment w:id="902" w:author="jonathan pritchard" w:date="2023-12-08T11:55:00Z" w:initials="jp">
    <w:p w14:paraId="72418052" w14:textId="7B4FE822" w:rsidR="00AC75FD" w:rsidRDefault="00AC75FD" w:rsidP="00745A9C">
      <w:pPr>
        <w:pStyle w:val="CommentText"/>
        <w:jc w:val="left"/>
      </w:pPr>
      <w:r>
        <w:rPr>
          <w:rStyle w:val="CommentReference"/>
        </w:rPr>
        <w:annotationRef/>
      </w:r>
      <w:r>
        <w:t>It's unclear whether this is determined from metadata or from the content of the update itself. The S-64 data is not helpful either. Needs to be exmined further.</w:t>
      </w:r>
    </w:p>
  </w:comment>
  <w:comment w:id="903" w:author="jonathan pritchard" w:date="2023-12-08T17:15:00Z" w:initials="jp">
    <w:p w14:paraId="134CB354" w14:textId="77777777" w:rsidR="00206A10" w:rsidRDefault="00206A10" w:rsidP="00745A9C">
      <w:pPr>
        <w:pStyle w:val="CommentText"/>
        <w:jc w:val="left"/>
      </w:pPr>
      <w:r>
        <w:rPr>
          <w:rStyle w:val="CommentReference"/>
        </w:rPr>
        <w:annotationRef/>
      </w:r>
      <w:r>
        <w:t>It's a swopped 3 and 4 in 4 and 3. Now fixed in exchange sets.</w:t>
      </w:r>
    </w:p>
  </w:comment>
  <w:comment w:id="971" w:author="jonathan pritchard" w:date="2023-12-08T12:00:00Z" w:initials="jp">
    <w:p w14:paraId="59612122" w14:textId="3877A181" w:rsidR="00AC75FD" w:rsidRDefault="00AC75FD" w:rsidP="00745A9C">
      <w:pPr>
        <w:pStyle w:val="CommentText"/>
        <w:jc w:val="left"/>
      </w:pPr>
      <w:r>
        <w:rPr>
          <w:rStyle w:val="CommentReference"/>
        </w:rPr>
        <w:annotationRef/>
      </w:r>
      <w:r>
        <w:t>If we have the data for it.?</w:t>
      </w:r>
    </w:p>
  </w:comment>
  <w:comment w:id="972" w:author="jonathan pritchard" w:date="2024-01-05T15:49:00Z" w:initials="jp">
    <w:p w14:paraId="3D720DEC" w14:textId="77777777" w:rsidR="00464E94" w:rsidRDefault="00464E94" w:rsidP="00464E94">
      <w:pPr>
        <w:pStyle w:val="CommentText"/>
        <w:jc w:val="left"/>
      </w:pPr>
      <w:r>
        <w:rPr>
          <w:rStyle w:val="CommentReference"/>
        </w:rPr>
        <w:annotationRef/>
      </w:r>
      <w:r>
        <w:t>124 GML file to be added when S-124 is operational.</w:t>
      </w:r>
    </w:p>
  </w:comment>
  <w:comment w:id="975" w:author="jonathan pritchard" w:date="2023-12-08T12:01:00Z" w:initials="jp">
    <w:p w14:paraId="4F313214" w14:textId="48A07B81" w:rsidR="00AC75FD" w:rsidRDefault="00AC75FD" w:rsidP="00745A9C">
      <w:pPr>
        <w:pStyle w:val="CommentText"/>
        <w:jc w:val="left"/>
      </w:pPr>
      <w:r>
        <w:rPr>
          <w:rStyle w:val="CommentReference"/>
        </w:rPr>
        <w:annotationRef/>
      </w:r>
      <w:r>
        <w:t>Needs to be updates? Or new editions?</w:t>
      </w:r>
    </w:p>
  </w:comment>
  <w:comment w:id="1269" w:author="jonathan pritchard" w:date="2024-01-08T10:59:00Z" w:initials="jp">
    <w:p w14:paraId="28ADBE54" w14:textId="77777777" w:rsidR="00264CFF" w:rsidRDefault="00264CFF" w:rsidP="00264CFF">
      <w:pPr>
        <w:pStyle w:val="CommentText"/>
        <w:jc w:val="left"/>
      </w:pPr>
      <w:r>
        <w:rPr>
          <w:rStyle w:val="CommentReference"/>
        </w:rPr>
        <w:annotationRef/>
      </w:r>
      <w:r>
        <w:t>REissue001 is update 1 to edition 1 of SW (2 lights and a topmark).</w:t>
      </w:r>
    </w:p>
    <w:p w14:paraId="2C6B6A38" w14:textId="77777777" w:rsidR="00264CFF" w:rsidRDefault="00264CFF" w:rsidP="00264CFF">
      <w:pPr>
        <w:pStyle w:val="CommentText"/>
        <w:jc w:val="left"/>
      </w:pPr>
      <w:r>
        <w:t>ReissueX01SW is .000 which includes update 3 (no entry zone)</w:t>
      </w:r>
    </w:p>
    <w:p w14:paraId="2FD6B32F" w14:textId="77777777" w:rsidR="00264CFF" w:rsidRDefault="00264CFF" w:rsidP="00264CFF">
      <w:pPr>
        <w:pStyle w:val="CommentText"/>
        <w:jc w:val="left"/>
      </w:pPr>
      <w:r>
        <w:t>Reissue004 is just .004, 2 and 3 are included in reiusse… but it deletes the restricted area</w:t>
      </w:r>
    </w:p>
  </w:comment>
  <w:comment w:id="1270" w:author="jonathan pritchard" w:date="2024-01-08T12:05:00Z" w:initials="jp">
    <w:p w14:paraId="5AA4E32F" w14:textId="77777777" w:rsidR="00264CFF" w:rsidRDefault="00264CFF" w:rsidP="00264CFF">
      <w:pPr>
        <w:pStyle w:val="CommentText"/>
        <w:jc w:val="left"/>
      </w:pPr>
      <w:r>
        <w:rPr>
          <w:rStyle w:val="CommentReference"/>
        </w:rPr>
        <w:annotationRef/>
      </w:r>
      <w:r>
        <w:t xml:space="preserve">Coordinates for update 1 are:   </w:t>
      </w:r>
    </w:p>
    <w:p w14:paraId="02AC60C0" w14:textId="77777777" w:rsidR="00264CFF" w:rsidRDefault="00264CFF" w:rsidP="00264CFF">
      <w:pPr>
        <w:pStyle w:val="CommentText"/>
        <w:jc w:val="left"/>
      </w:pPr>
      <w:r>
        <w:t>-813126481 1523941508</w:t>
      </w:r>
    </w:p>
    <w:p w14:paraId="2A08594D" w14:textId="77777777" w:rsidR="00264CFF" w:rsidRDefault="00264CFF" w:rsidP="00264CFF">
      <w:pPr>
        <w:pStyle w:val="CommentText"/>
        <w:jc w:val="left"/>
      </w:pPr>
      <w:r>
        <w:t>-813126481 1523817964</w:t>
      </w:r>
    </w:p>
    <w:p w14:paraId="1D56B79E" w14:textId="77777777" w:rsidR="00264CFF" w:rsidRDefault="00264CFF" w:rsidP="00264CFF">
      <w:pPr>
        <w:pStyle w:val="CommentText"/>
        <w:jc w:val="left"/>
      </w:pPr>
      <w:r>
        <w:t>-813125749 1523877000 [edit]</w:t>
      </w:r>
    </w:p>
    <w:p w14:paraId="22CEEE4F" w14:textId="77777777" w:rsidR="00264CFF" w:rsidRDefault="00264CFF" w:rsidP="00264CFF">
      <w:pPr>
        <w:pStyle w:val="CommentText"/>
        <w:jc w:val="left"/>
      </w:pPr>
    </w:p>
    <w:p w14:paraId="7799123B" w14:textId="77777777" w:rsidR="00264CFF" w:rsidRDefault="00264CFF" w:rsidP="00264CFF">
      <w:pPr>
        <w:pStyle w:val="CommentText"/>
        <w:jc w:val="left"/>
      </w:pPr>
      <w:r>
        <w:t>LIGHTS/TOPMAR/BOYCAR</w:t>
      </w:r>
    </w:p>
    <w:p w14:paraId="465D50DA" w14:textId="77777777" w:rsidR="00264CFF" w:rsidRDefault="00264CFF" w:rsidP="00264CFF">
      <w:pPr>
        <w:pStyle w:val="CommentText"/>
        <w:jc w:val="left"/>
      </w:pPr>
      <w:r>
        <w:t>WRECK (watlev=3, catwrk=2)</w:t>
      </w:r>
    </w:p>
  </w:comment>
  <w:comment w:id="1720" w:author="jonathan pritchard" w:date="2023-08-03T07:45:00Z" w:initials="jp">
    <w:p w14:paraId="24A69B38" w14:textId="3FE4320A" w:rsidR="00364869" w:rsidRDefault="00364869" w:rsidP="008D6F46">
      <w:pPr>
        <w:pStyle w:val="CommentText"/>
        <w:jc w:val="left"/>
      </w:pPr>
      <w:r>
        <w:rPr>
          <w:rStyle w:val="CommentReference"/>
        </w:rPr>
        <w:annotationRef/>
      </w:r>
      <w:r>
        <w:t>Maybe? Or we use a test IHO certificate?</w:t>
      </w:r>
    </w:p>
  </w:comment>
  <w:comment w:id="1721" w:author="jonathan pritchard" w:date="2023-10-16T13:12:00Z" w:initials="jp">
    <w:p w14:paraId="49168FF9" w14:textId="77777777" w:rsidR="005D165A" w:rsidRDefault="005D165A" w:rsidP="00246F8B">
      <w:pPr>
        <w:pStyle w:val="CommentText"/>
        <w:jc w:val="left"/>
      </w:pPr>
      <w:r>
        <w:rPr>
          <w:rStyle w:val="CommentReference"/>
        </w:rPr>
        <w:annotationRef/>
      </w:r>
      <w:r>
        <w:t>This is likely to use a test IHO certificate as posted on the Github site. We can post the PEM key here.</w:t>
      </w:r>
    </w:p>
  </w:comment>
  <w:comment w:id="1818" w:author="jonathan pritchard" w:date="2024-10-22T11:58:00Z" w:initials="jp">
    <w:p w14:paraId="43355145" w14:textId="77777777" w:rsidR="009915F9" w:rsidRDefault="009915F9" w:rsidP="009915F9">
      <w:pPr>
        <w:pStyle w:val="CommentText"/>
        <w:jc w:val="left"/>
      </w:pPr>
      <w:r>
        <w:rPr>
          <w:rStyle w:val="CommentReference"/>
        </w:rPr>
        <w:annotationRef/>
      </w:r>
      <w:r>
        <w:t>Fix heading numbering.</w:t>
      </w:r>
    </w:p>
  </w:comment>
  <w:comment w:id="1911" w:author="jonathan pritchard" w:date="2023-08-03T07:47:00Z" w:initials="jp">
    <w:p w14:paraId="7D517399" w14:textId="75A9E9CD" w:rsidR="00364869" w:rsidRDefault="00364869" w:rsidP="008D6F46">
      <w:pPr>
        <w:pStyle w:val="CommentText"/>
        <w:jc w:val="left"/>
      </w:pPr>
      <w:r>
        <w:rPr>
          <w:rStyle w:val="CommentReference"/>
        </w:rPr>
        <w:annotationRef/>
      </w:r>
      <w:r>
        <w:t>Should be first "Certificate Tests"</w:t>
      </w:r>
    </w:p>
  </w:comment>
  <w:comment w:id="1976" w:author="jonathan pritchard" w:date="2023-08-03T07:48:00Z" w:initials="jp">
    <w:p w14:paraId="5B21FF91" w14:textId="77777777" w:rsidR="00364869" w:rsidRDefault="00364869" w:rsidP="008D6F46">
      <w:pPr>
        <w:pStyle w:val="CommentText"/>
        <w:jc w:val="left"/>
      </w:pPr>
      <w:r>
        <w:rPr>
          <w:rStyle w:val="CommentReference"/>
        </w:rPr>
        <w:annotationRef/>
      </w:r>
      <w:r>
        <w:t>Also certificates/authentications.</w:t>
      </w:r>
    </w:p>
  </w:comment>
  <w:comment w:id="2042" w:author="jonathan pritchard" w:date="2023-08-03T07:48:00Z" w:initials="jp">
    <w:p w14:paraId="1E77CC24" w14:textId="77777777" w:rsidR="00364869" w:rsidRDefault="00364869" w:rsidP="008D6F46">
      <w:pPr>
        <w:pStyle w:val="CommentText"/>
        <w:jc w:val="left"/>
      </w:pPr>
      <w:r>
        <w:rPr>
          <w:rStyle w:val="CommentReference"/>
        </w:rPr>
        <w:annotationRef/>
      </w:r>
      <w:r>
        <w:t>Should be dataset.</w:t>
      </w:r>
    </w:p>
  </w:comment>
  <w:comment w:id="2107" w:author="jonathan pritchard" w:date="2023-08-03T07:58:00Z" w:initials="jp">
    <w:p w14:paraId="297AF1D3" w14:textId="77777777" w:rsidR="00E3148A" w:rsidRDefault="00E3148A" w:rsidP="008D6F46">
      <w:pPr>
        <w:pStyle w:val="CommentText"/>
        <w:jc w:val="left"/>
      </w:pPr>
      <w:r>
        <w:rPr>
          <w:rStyle w:val="CommentReference"/>
        </w:rPr>
        <w:annotationRef/>
      </w:r>
      <w:r>
        <w:t>Persistence needs to be defined? IF certs are persistent then missing is different...</w:t>
      </w:r>
    </w:p>
  </w:comment>
  <w:comment w:id="2123" w:author="jonathan pritchard" w:date="2023-08-03T07:49:00Z" w:initials="jp">
    <w:p w14:paraId="41416411" w14:textId="6640D222" w:rsidR="00364869" w:rsidRDefault="00364869" w:rsidP="008D6F46">
      <w:pPr>
        <w:pStyle w:val="CommentText"/>
        <w:jc w:val="left"/>
      </w:pPr>
      <w:r>
        <w:rPr>
          <w:rStyle w:val="CommentReference"/>
        </w:rPr>
        <w:annotationRef/>
      </w:r>
      <w:r>
        <w:t>Add earlier permit tests to this section. Deal with Permit installations first.</w:t>
      </w:r>
    </w:p>
  </w:comment>
  <w:comment w:id="3244" w:author="jonathan pritchard" w:date="2024-10-22T11:35:00Z" w:initials="jp">
    <w:p w14:paraId="07815F16" w14:textId="77777777" w:rsidR="00CF00C7" w:rsidRDefault="00CF00C7" w:rsidP="00CF00C7">
      <w:pPr>
        <w:pStyle w:val="CommentText"/>
        <w:jc w:val="left"/>
      </w:pPr>
      <w:r>
        <w:rPr>
          <w:rStyle w:val="CommentReference"/>
        </w:rPr>
        <w:annotationRef/>
      </w:r>
      <w:r>
        <w:t>Needs update when correct DS is available.</w:t>
      </w:r>
    </w:p>
  </w:comment>
  <w:comment w:id="3263" w:author="jonathan pritchard" w:date="2024-10-23T10:03:00Z" w:initials="jp">
    <w:p w14:paraId="02B4C179" w14:textId="77777777" w:rsidR="0099359B" w:rsidRDefault="0099359B" w:rsidP="0099359B">
      <w:pPr>
        <w:pStyle w:val="CommentText"/>
        <w:jc w:val="left"/>
      </w:pPr>
      <w:r>
        <w:rPr>
          <w:rStyle w:val="CommentReference"/>
        </w:rPr>
        <w:annotationRef/>
      </w:r>
      <w:r>
        <w:t>Add test for light lines which extend beyond dataset boundaries.</w:t>
      </w:r>
    </w:p>
  </w:comment>
  <w:comment w:id="3264" w:author="jonathan pritchard" w:date="2025-02-03T13:29:00Z" w:initials="jp">
    <w:p w14:paraId="07CC24F0" w14:textId="77777777" w:rsidR="005D6A2A" w:rsidRDefault="005D6A2A" w:rsidP="005D6A2A">
      <w:pPr>
        <w:pStyle w:val="CommentText"/>
        <w:jc w:val="left"/>
      </w:pPr>
      <w:r>
        <w:rPr>
          <w:rStyle w:val="CommentReference"/>
        </w:rPr>
        <w:annotationRef/>
      </w:r>
      <w:r>
        <w:t>Will be in rendering algorithm tests</w:t>
      </w:r>
    </w:p>
  </w:comment>
  <w:comment w:id="3266" w:author="jonathan pritchard" w:date="2024-06-13T17:17:00Z" w:initials="jp">
    <w:p w14:paraId="64AA34A9" w14:textId="699BCAD1" w:rsidR="00C56476" w:rsidRDefault="00C56476" w:rsidP="00C56476">
      <w:pPr>
        <w:pStyle w:val="CommentText"/>
        <w:jc w:val="left"/>
      </w:pPr>
      <w:r>
        <w:rPr>
          <w:rStyle w:val="CommentReference"/>
        </w:rPr>
        <w:annotationRef/>
      </w:r>
      <w:r>
        <w:t xml:space="preserve">Should be either navhaz or settings exchange set. To check. </w:t>
      </w:r>
    </w:p>
  </w:comment>
  <w:comment w:id="3267" w:author="jonathan pritchard" w:date="2024-10-23T10:04:00Z" w:initials="jp">
    <w:p w14:paraId="331D5456" w14:textId="77777777" w:rsidR="0099359B" w:rsidRDefault="0099359B" w:rsidP="0099359B">
      <w:pPr>
        <w:pStyle w:val="CommentText"/>
        <w:jc w:val="left"/>
      </w:pPr>
      <w:r>
        <w:rPr>
          <w:rStyle w:val="CommentReference"/>
        </w:rPr>
        <w:annotationRef/>
      </w:r>
      <w:r>
        <w:t xml:space="preserve">This test will change to one with user preferences. A basic test will load the dataset and show alternative names/character sets. A more complex example deals with the user preference aspects of names. </w:t>
      </w:r>
    </w:p>
  </w:comment>
  <w:comment w:id="3297" w:author="jonathan pritchard" w:date="2024-10-23T10:05:00Z" w:initials="jp">
    <w:p w14:paraId="017E616D" w14:textId="77777777" w:rsidR="0099359B" w:rsidRDefault="0099359B" w:rsidP="0099359B">
      <w:pPr>
        <w:pStyle w:val="CommentText"/>
        <w:jc w:val="left"/>
      </w:pPr>
      <w:r>
        <w:rPr>
          <w:rStyle w:val="CommentReference"/>
        </w:rPr>
        <w:annotationRef/>
      </w:r>
      <w:r>
        <w:t>As per previous test - needs to be done via preferences and accessed via the same mechanisms.</w:t>
      </w:r>
    </w:p>
  </w:comment>
  <w:comment w:id="3310" w:author="jonathan pritchard" w:date="2024-10-23T10:00:00Z" w:initials="jp">
    <w:p w14:paraId="3FA98CAE" w14:textId="6DEAE5C7" w:rsidR="0099359B" w:rsidRDefault="0099359B" w:rsidP="0099359B">
      <w:pPr>
        <w:pStyle w:val="CommentText"/>
        <w:jc w:val="left"/>
      </w:pPr>
      <w:r>
        <w:rPr>
          <w:rStyle w:val="CommentReference"/>
        </w:rPr>
        <w:annotationRef/>
      </w:r>
      <w:r>
        <w:t>No longer in Phase 1</w:t>
      </w:r>
    </w:p>
  </w:comment>
  <w:comment w:id="7234" w:author="jonathan pritchard" w:date="2024-10-23T10:52:00Z" w:initials="jp">
    <w:p w14:paraId="22C82E45" w14:textId="77777777" w:rsidR="00BA0032" w:rsidRDefault="00BA0032" w:rsidP="00BA0032">
      <w:pPr>
        <w:pStyle w:val="CommentText"/>
        <w:jc w:val="left"/>
      </w:pPr>
      <w:r>
        <w:rPr>
          <w:rStyle w:val="CommentReference"/>
        </w:rPr>
        <w:annotationRef/>
      </w:r>
      <w:r>
        <w:t>Needs modification based on final scales of test datasets.</w:t>
      </w:r>
    </w:p>
  </w:comment>
  <w:comment w:id="9384" w:author="jonathan pritchard" w:date="2024-10-23T10:53:00Z" w:initials="jp">
    <w:p w14:paraId="2FD4DF8C" w14:textId="77777777" w:rsidR="005614DA" w:rsidRDefault="005614DA" w:rsidP="005614DA">
      <w:pPr>
        <w:pStyle w:val="CommentText"/>
        <w:jc w:val="left"/>
      </w:pPr>
      <w:r>
        <w:rPr>
          <w:rStyle w:val="CommentReference"/>
        </w:rPr>
        <w:annotationRef/>
      </w:r>
      <w:r>
        <w:t>Add check of scale bar.</w:t>
      </w:r>
    </w:p>
  </w:comment>
  <w:comment w:id="9786" w:author="jonathan pritchard" w:date="2024-10-23T09:40:00Z" w:initials="jp">
    <w:p w14:paraId="13794D7C" w14:textId="19198D98" w:rsidR="0068035E" w:rsidRDefault="0068035E" w:rsidP="0068035E">
      <w:pPr>
        <w:pStyle w:val="CommentText"/>
        <w:jc w:val="left"/>
      </w:pPr>
      <w:r>
        <w:rPr>
          <w:rStyle w:val="CommentReference"/>
        </w:rPr>
        <w:annotationRef/>
      </w:r>
      <w:r>
        <w:t>Is this scale bar or latitude bar?</w:t>
      </w:r>
    </w:p>
  </w:comment>
  <w:comment w:id="9924" w:author="jonathan pritchard" w:date="2024-10-23T10:07:00Z" w:initials="jp">
    <w:p w14:paraId="7E66549C" w14:textId="77777777" w:rsidR="0099359B" w:rsidRDefault="0099359B" w:rsidP="0099359B">
      <w:pPr>
        <w:pStyle w:val="CommentText"/>
        <w:jc w:val="left"/>
      </w:pPr>
      <w:r>
        <w:rPr>
          <w:rStyle w:val="CommentReference"/>
        </w:rPr>
        <w:annotationRef/>
      </w:r>
      <w:r>
        <w:t>?</w:t>
      </w:r>
    </w:p>
  </w:comment>
  <w:comment w:id="9925" w:author="jonathan pritchard" w:date="2025-01-31T16:53:00Z" w:initials="jp">
    <w:p w14:paraId="501A1937" w14:textId="77777777" w:rsidR="0094428A" w:rsidRDefault="0094428A" w:rsidP="0094428A">
      <w:pPr>
        <w:pStyle w:val="CommentText"/>
        <w:jc w:val="left"/>
      </w:pPr>
      <w:r>
        <w:rPr>
          <w:rStyle w:val="CommentReference"/>
        </w:rPr>
        <w:annotationRef/>
      </w:r>
      <w:r>
        <w:t>Check objexct. Harmonics no longer used.</w:t>
      </w:r>
    </w:p>
  </w:comment>
  <w:comment w:id="10436" w:author="jonathan pritchard" w:date="2024-02-08T17:35:00Z" w:initials="jp">
    <w:p w14:paraId="0228941D" w14:textId="709CC989" w:rsidR="002761A1" w:rsidRDefault="002761A1" w:rsidP="002761A1">
      <w:pPr>
        <w:pStyle w:val="CommentText"/>
        <w:jc w:val="left"/>
      </w:pPr>
      <w:r>
        <w:rPr>
          <w:rStyle w:val="CommentReference"/>
        </w:rPr>
        <w:annotationRef/>
      </w:r>
      <w:r>
        <w:t>This can now be done with Chart 1</w:t>
      </w:r>
    </w:p>
  </w:comment>
  <w:comment w:id="10438" w:author="jonathan pritchard" w:date="2024-01-25T18:13:00Z" w:initials="jp">
    <w:p w14:paraId="7C3014F3" w14:textId="750A5CA5" w:rsidR="003D09F8" w:rsidRDefault="003D09F8" w:rsidP="003D09F8">
      <w:pPr>
        <w:pStyle w:val="CommentText"/>
        <w:jc w:val="left"/>
      </w:pPr>
      <w:r>
        <w:rPr>
          <w:rStyle w:val="CommentReference"/>
        </w:rPr>
        <w:annotationRef/>
      </w:r>
      <w:r>
        <w:t>This will need replacing with a FC/PC capable of displaying CHKSYM.</w:t>
      </w:r>
    </w:p>
  </w:comment>
  <w:comment w:id="10439" w:author="jonathan pritchard" w:date="2024-01-25T18:14:00Z" w:initials="jp">
    <w:p w14:paraId="328A59D9" w14:textId="77777777" w:rsidR="003D09F8" w:rsidRDefault="003D09F8" w:rsidP="003D09F8">
      <w:pPr>
        <w:pStyle w:val="CommentText"/>
        <w:jc w:val="left"/>
      </w:pPr>
      <w:r>
        <w:rPr>
          <w:rStyle w:val="CommentReference"/>
        </w:rPr>
        <w:annotationRef/>
      </w:r>
      <w:r>
        <w:t>Ditto. Suggest using a modified FC and PC with a special feature and symbol. An S-164 feature with Point symbolgogy should work...</w:t>
      </w:r>
    </w:p>
  </w:comment>
  <w:comment w:id="10440" w:author="jonathan pritchard" w:date="2024-10-23T08:57:00Z" w:initials="jp">
    <w:p w14:paraId="38621598" w14:textId="77777777" w:rsidR="00BB42EA" w:rsidRDefault="00BB42EA" w:rsidP="00BB42EA">
      <w:pPr>
        <w:pStyle w:val="CommentText"/>
        <w:jc w:val="left"/>
      </w:pPr>
      <w:r>
        <w:rPr>
          <w:rStyle w:val="CommentReference"/>
        </w:rPr>
        <w:annotationRef/>
      </w:r>
      <w:r>
        <w:t xml:space="preserve">Revise in line with latest S-98 Annex C. </w:t>
      </w:r>
    </w:p>
  </w:comment>
  <w:comment w:id="10580" w:author="jonathan pritchard" w:date="2024-10-24T13:26:00Z" w:initials="jp">
    <w:p w14:paraId="5C36D6A1" w14:textId="77777777" w:rsidR="00CA1E74" w:rsidRDefault="00CA1E74" w:rsidP="00CA1E74">
      <w:pPr>
        <w:pStyle w:val="CommentText"/>
        <w:jc w:val="left"/>
      </w:pPr>
      <w:r>
        <w:rPr>
          <w:rStyle w:val="CommentReference"/>
        </w:rPr>
        <w:annotationRef/>
      </w:r>
      <w:r>
        <w:t xml:space="preserve">To be updated following S-101 review of requirements and identification of all feature/attribute combinations. </w:t>
      </w:r>
    </w:p>
    <w:p w14:paraId="3ED4B388" w14:textId="77777777" w:rsidR="00CA1E74" w:rsidRDefault="00CA1E74" w:rsidP="00CA1E74">
      <w:pPr>
        <w:pStyle w:val="CommentText"/>
        <w:jc w:val="left"/>
      </w:pPr>
    </w:p>
    <w:p w14:paraId="74A119F4" w14:textId="77777777" w:rsidR="00CA1E74" w:rsidRDefault="00CA1E74" w:rsidP="00CA1E74">
      <w:pPr>
        <w:pStyle w:val="CommentText"/>
        <w:jc w:val="left"/>
      </w:pPr>
      <w:r>
        <w:t>PC Github 88</w:t>
      </w:r>
    </w:p>
  </w:comment>
  <w:comment w:id="10608" w:author="jonathan pritchard" w:date="2023-12-06T10:46:00Z" w:initials="jp">
    <w:p w14:paraId="27C83688" w14:textId="77777777" w:rsidR="00674E38" w:rsidRDefault="00674E38" w:rsidP="00674E38">
      <w:pPr>
        <w:pStyle w:val="CommentText"/>
        <w:jc w:val="left"/>
      </w:pPr>
      <w:r>
        <w:rPr>
          <w:rStyle w:val="CommentReference"/>
        </w:rPr>
        <w:annotationRef/>
      </w:r>
      <w:r>
        <w:t>Check this. I believe maxDisplayScale to be 180k</w:t>
      </w:r>
    </w:p>
  </w:comment>
  <w:comment w:id="10638" w:author="jonathan pritchard" w:date="2023-12-06T17:13:00Z" w:initials="jp">
    <w:p w14:paraId="43FCACEF" w14:textId="77777777" w:rsidR="00CB4C8F" w:rsidRDefault="00CB4C8F" w:rsidP="00CB4C8F">
      <w:pPr>
        <w:pStyle w:val="CommentText"/>
        <w:jc w:val="left"/>
      </w:pPr>
      <w:r>
        <w:rPr>
          <w:rStyle w:val="CommentReference"/>
        </w:rPr>
        <w:annotationRef/>
      </w:r>
      <w:r>
        <w:t>We should refer to alert catalogue, with S-98 as an informative reference.</w:t>
      </w:r>
    </w:p>
  </w:comment>
  <w:comment w:id="10639" w:author="jonathan pritchard" w:date="2024-02-08T18:02:00Z" w:initials="jp">
    <w:p w14:paraId="5382BEEE" w14:textId="77777777" w:rsidR="00C6052F" w:rsidRDefault="00C6052F" w:rsidP="00C6052F">
      <w:pPr>
        <w:pStyle w:val="CommentText"/>
        <w:jc w:val="left"/>
      </w:pPr>
      <w:r>
        <w:rPr>
          <w:rStyle w:val="CommentReference"/>
        </w:rPr>
        <w:annotationRef/>
      </w:r>
      <w:r>
        <w:t xml:space="preserve">Refer to </w:t>
      </w:r>
      <w:hyperlink r:id="rId1" w:history="1">
        <w:r w:rsidRPr="00875FF2">
          <w:rPr>
            <w:rStyle w:val="Hyperlink"/>
          </w:rPr>
          <w:t>https://github.com/S-101-Portrayal-subWG/Working-Documents/issues/136</w:t>
        </w:r>
      </w:hyperlink>
    </w:p>
  </w:comment>
  <w:comment w:id="10640" w:author="jonathan pritchard" w:date="2024-02-08T18:03:00Z" w:initials="jp">
    <w:p w14:paraId="59E38F05" w14:textId="77777777" w:rsidR="00C6052F" w:rsidRDefault="00C6052F" w:rsidP="00C6052F">
      <w:pPr>
        <w:pStyle w:val="CommentText"/>
        <w:jc w:val="left"/>
      </w:pPr>
      <w:r>
        <w:rPr>
          <w:rStyle w:val="CommentReference"/>
        </w:rPr>
        <w:annotationRef/>
      </w:r>
      <w:r>
        <w:t>Need to ensure groups are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B25D1A" w15:done="0"/>
  <w15:commentEx w15:paraId="5208D6DF" w15:done="0"/>
  <w15:commentEx w15:paraId="27FA4638" w15:done="0"/>
  <w15:commentEx w15:paraId="426C49FC" w15:paraIdParent="27FA4638" w15:done="0"/>
  <w15:commentEx w15:paraId="53365C6B" w15:done="0"/>
  <w15:commentEx w15:paraId="145A48DD" w15:done="0"/>
  <w15:commentEx w15:paraId="428BC63C" w15:done="0"/>
  <w15:commentEx w15:paraId="52F07B15" w15:paraIdParent="428BC63C" w15:done="0"/>
  <w15:commentEx w15:paraId="3D79249B" w15:done="0"/>
  <w15:commentEx w15:paraId="07094185" w15:done="0"/>
  <w15:commentEx w15:paraId="5E7758CF" w15:paraIdParent="07094185" w15:done="0"/>
  <w15:commentEx w15:paraId="44618ED8" w15:paraIdParent="07094185" w15:done="0"/>
  <w15:commentEx w15:paraId="7FCDE16A" w15:done="0"/>
  <w15:commentEx w15:paraId="09B883C4" w15:done="0"/>
  <w15:commentEx w15:paraId="0C076E8D" w15:done="0"/>
  <w15:commentEx w15:paraId="16E71653" w15:paraIdParent="0C076E8D" w15:done="0"/>
  <w15:commentEx w15:paraId="671E35C6" w15:paraIdParent="0C076E8D" w15:done="0"/>
  <w15:commentEx w15:paraId="2275027A" w15:done="0"/>
  <w15:commentEx w15:paraId="65E41418" w15:paraIdParent="2275027A" w15:done="0"/>
  <w15:commentEx w15:paraId="05FD694A" w15:paraIdParent="2275027A" w15:done="0"/>
  <w15:commentEx w15:paraId="24355C16" w15:done="0"/>
  <w15:commentEx w15:paraId="2E1A90A2" w15:paraIdParent="24355C16" w15:done="0"/>
  <w15:commentEx w15:paraId="4C2B6C1F" w15:done="0"/>
  <w15:commentEx w15:paraId="38DFAFDD" w15:paraIdParent="4C2B6C1F" w15:done="0"/>
  <w15:commentEx w15:paraId="53150DD3" w15:done="0"/>
  <w15:commentEx w15:paraId="5EA44EF7" w15:done="0"/>
  <w15:commentEx w15:paraId="0BDD6444" w15:done="0"/>
  <w15:commentEx w15:paraId="0AAB0DEA" w15:done="0"/>
  <w15:commentEx w15:paraId="750386D5" w15:done="0"/>
  <w15:commentEx w15:paraId="3491F1D2" w15:done="0"/>
  <w15:commentEx w15:paraId="2221C8DE" w15:done="0"/>
  <w15:commentEx w15:paraId="596C41E3" w15:done="0"/>
  <w15:commentEx w15:paraId="61D7145D" w15:done="0"/>
  <w15:commentEx w15:paraId="7355BD8A" w15:done="0"/>
  <w15:commentEx w15:paraId="68569303" w15:paraIdParent="7355BD8A" w15:done="0"/>
  <w15:commentEx w15:paraId="5B1A2718" w15:done="0"/>
  <w15:commentEx w15:paraId="72418052" w15:done="0"/>
  <w15:commentEx w15:paraId="134CB354" w15:paraIdParent="72418052" w15:done="0"/>
  <w15:commentEx w15:paraId="59612122" w15:done="0"/>
  <w15:commentEx w15:paraId="3D720DEC" w15:done="0"/>
  <w15:commentEx w15:paraId="4F313214" w15:done="0"/>
  <w15:commentEx w15:paraId="2FD6B32F" w15:done="0"/>
  <w15:commentEx w15:paraId="465D50DA" w15:paraIdParent="2FD6B32F" w15:done="0"/>
  <w15:commentEx w15:paraId="24A69B38" w15:done="0"/>
  <w15:commentEx w15:paraId="49168FF9" w15:paraIdParent="24A69B38" w15:done="0"/>
  <w15:commentEx w15:paraId="43355145" w15:done="0"/>
  <w15:commentEx w15:paraId="7D517399" w15:done="0"/>
  <w15:commentEx w15:paraId="5B21FF91" w15:done="0"/>
  <w15:commentEx w15:paraId="1E77CC24" w15:done="0"/>
  <w15:commentEx w15:paraId="297AF1D3" w15:done="0"/>
  <w15:commentEx w15:paraId="41416411" w15:done="0"/>
  <w15:commentEx w15:paraId="07815F16" w15:done="0"/>
  <w15:commentEx w15:paraId="02B4C179" w15:done="0"/>
  <w15:commentEx w15:paraId="07CC24F0" w15:paraIdParent="02B4C179" w15:done="0"/>
  <w15:commentEx w15:paraId="64AA34A9" w15:done="0"/>
  <w15:commentEx w15:paraId="331D5456" w15:paraIdParent="64AA34A9" w15:done="0"/>
  <w15:commentEx w15:paraId="017E616D" w15:done="0"/>
  <w15:commentEx w15:paraId="3FA98CAE" w15:done="0"/>
  <w15:commentEx w15:paraId="22C82E45" w15:done="0"/>
  <w15:commentEx w15:paraId="2FD4DF8C" w15:done="0"/>
  <w15:commentEx w15:paraId="13794D7C" w15:done="0"/>
  <w15:commentEx w15:paraId="7E66549C" w15:done="0"/>
  <w15:commentEx w15:paraId="501A1937" w15:paraIdParent="7E66549C" w15:done="0"/>
  <w15:commentEx w15:paraId="0228941D" w15:done="0"/>
  <w15:commentEx w15:paraId="7C3014F3" w15:done="0"/>
  <w15:commentEx w15:paraId="328A59D9" w15:done="0"/>
  <w15:commentEx w15:paraId="38621598" w15:done="0"/>
  <w15:commentEx w15:paraId="74A119F4" w15:done="0"/>
  <w15:commentEx w15:paraId="27C83688" w15:done="0"/>
  <w15:commentEx w15:paraId="43FCACEF" w15:done="0"/>
  <w15:commentEx w15:paraId="5382BEEE" w15:done="0"/>
  <w15:commentEx w15:paraId="59E38F05" w15:paraIdParent="5382BE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4C5C98" w16cex:dateUtc="2024-06-14T08:56:00Z"/>
  <w16cex:commentExtensible w16cex:durableId="083C3404" w16cex:dateUtc="2023-12-13T14:56:00Z"/>
  <w16cex:commentExtensible w16cex:durableId="0CC49686" w16cex:dateUtc="2023-12-13T14:59:00Z"/>
  <w16cex:commentExtensible w16cex:durableId="5B3AF9D5" w16cex:dateUtc="2023-12-15T13:18:00Z"/>
  <w16cex:commentExtensible w16cex:durableId="4F19CBEF" w16cex:dateUtc="2023-12-13T15:00:00Z"/>
  <w16cex:commentExtensible w16cex:durableId="64AB84A1" w16cex:dateUtc="2023-12-13T15:00:00Z"/>
  <w16cex:commentExtensible w16cex:durableId="7CBDDA5A" w16cex:dateUtc="2023-12-13T15:01:00Z"/>
  <w16cex:commentExtensible w16cex:durableId="0CE4E049" w16cex:dateUtc="2024-06-13T13:27:00Z"/>
  <w16cex:commentExtensible w16cex:durableId="6871FD1E" w16cex:dateUtc="2023-12-13T15:02:00Z"/>
  <w16cex:commentExtensible w16cex:durableId="325CC41C" w16cex:dateUtc="2023-12-13T15:04:00Z"/>
  <w16cex:commentExtensible w16cex:durableId="53A323F4" w16cex:dateUtc="2024-06-13T14:53:00Z"/>
  <w16cex:commentExtensible w16cex:durableId="4257FD82" w16cex:dateUtc="2025-01-23T13:18:00Z"/>
  <w16cex:commentExtensible w16cex:durableId="1430A965" w16cex:dateUtc="2024-10-04T12:25:00Z"/>
  <w16cex:commentExtensible w16cex:durableId="27BEE87B" w16cex:dateUtc="2023-03-17T13:24:00Z"/>
  <w16cex:commentExtensible w16cex:durableId="4152CE8D" w16cex:dateUtc="2023-12-13T15:11:00Z"/>
  <w16cex:commentExtensible w16cex:durableId="2CF44417" w16cex:dateUtc="2023-12-15T13:23:00Z"/>
  <w16cex:commentExtensible w16cex:durableId="7EDE7F08" w16cex:dateUtc="2025-02-03T12:19:00Z"/>
  <w16cex:commentExtensible w16cex:durableId="09DC6A1D" w16cex:dateUtc="2023-12-14T17:43:00Z"/>
  <w16cex:commentExtensible w16cex:durableId="167BCDFF" w16cex:dateUtc="2023-12-14T17:51:00Z"/>
  <w16cex:commentExtensible w16cex:durableId="2C253E9E" w16cex:dateUtc="2025-02-03T12:20:00Z"/>
  <w16cex:commentExtensible w16cex:durableId="53030A5F" w16cex:dateUtc="2023-12-13T15:11:00Z"/>
  <w16cex:commentExtensible w16cex:durableId="7FFF4BB1" w16cex:dateUtc="2023-12-15T13:23:00Z"/>
  <w16cex:commentExtensible w16cex:durableId="7112B910" w16cex:dateUtc="2023-12-14T17:43:00Z"/>
  <w16cex:commentExtensible w16cex:durableId="2C59B1A1" w16cex:dateUtc="2023-12-14T17:51:00Z"/>
  <w16cex:commentExtensible w16cex:durableId="5AFC2312" w16cex:dateUtc="2023-10-05T14:16:00Z"/>
  <w16cex:commentExtensible w16cex:durableId="3E783E2F" w16cex:dateUtc="2023-10-05T14:17:00Z"/>
  <w16cex:commentExtensible w16cex:durableId="3B0B16B6" w16cex:dateUtc="2023-09-27T06:28:00Z"/>
  <w16cex:commentExtensible w16cex:durableId="12CB3982" w16cex:dateUtc="2023-09-27T06:11:00Z"/>
  <w16cex:commentExtensible w16cex:durableId="1796B8DE" w16cex:dateUtc="2023-12-13T15:34:00Z"/>
  <w16cex:commentExtensible w16cex:durableId="7CFCE070" w16cex:dateUtc="2023-09-27T06:42:00Z"/>
  <w16cex:commentExtensible w16cex:durableId="0F449960" w16cex:dateUtc="2023-09-27T06:39:00Z"/>
  <w16cex:commentExtensible w16cex:durableId="313C8565" w16cex:dateUtc="2023-12-13T15:35:00Z"/>
  <w16cex:commentExtensible w16cex:durableId="3F4C87BF" w16cex:dateUtc="2023-12-08T12:18:00Z">
    <w16cex:extLst>
      <w16:ext w16:uri="{CE6994B0-6A32-4C9F-8C6B-6E91EDA988CE}">
        <cr:reactions xmlns:cr="http://schemas.microsoft.com/office/comments/2020/reactions">
          <cr:reaction reactionType="1">
            <cr:reactionInfo dateUtc="2023-12-13T15:35:47Z">
              <cr:user userId="jonathan pritchard" userProvider="None" userName="jonathan pritchard"/>
            </cr:reactionInfo>
          </cr:reaction>
        </cr:reactions>
      </w16:ext>
    </w16cex:extLst>
  </w16cex:commentExtensible>
  <w16cex:commentExtensible w16cex:durableId="691C81E1" w16cex:dateUtc="2023-12-13T15:36:00Z"/>
  <w16cex:commentExtensible w16cex:durableId="467A4270" w16cex:dateUtc="2024-01-05T11:57:00Z"/>
  <w16cex:commentExtensible w16cex:durableId="54960FBF" w16cex:dateUtc="2023-12-08T14:43:00Z"/>
  <w16cex:commentExtensible w16cex:durableId="0C6159C1" w16cex:dateUtc="2023-12-08T11:55:00Z"/>
  <w16cex:commentExtensible w16cex:durableId="75DA5E48" w16cex:dateUtc="2023-12-08T17:15:00Z"/>
  <w16cex:commentExtensible w16cex:durableId="24D20662" w16cex:dateUtc="2023-12-08T12:00:00Z"/>
  <w16cex:commentExtensible w16cex:durableId="75A16B7D" w16cex:dateUtc="2024-01-05T15:49:00Z"/>
  <w16cex:commentExtensible w16cex:durableId="11B1BEA0" w16cex:dateUtc="2023-12-08T12:01:00Z"/>
  <w16cex:commentExtensible w16cex:durableId="2F6B7EBD" w16cex:dateUtc="2024-01-08T10:59:00Z"/>
  <w16cex:commentExtensible w16cex:durableId="4E535E42" w16cex:dateUtc="2024-01-08T12:05:00Z"/>
  <w16cex:commentExtensible w16cex:durableId="2875D9AF" w16cex:dateUtc="2023-08-03T06:45:00Z"/>
  <w16cex:commentExtensible w16cex:durableId="0360638D" w16cex:dateUtc="2023-10-16T12:12:00Z"/>
  <w16cex:commentExtensible w16cex:durableId="591AD3DA" w16cex:dateUtc="2024-10-22T10:58:00Z"/>
  <w16cex:commentExtensible w16cex:durableId="2875DA21" w16cex:dateUtc="2023-08-03T06:47:00Z"/>
  <w16cex:commentExtensible w16cex:durableId="2875DA5B" w16cex:dateUtc="2023-08-03T06:48:00Z"/>
  <w16cex:commentExtensible w16cex:durableId="2875DA64" w16cex:dateUtc="2023-08-03T06:48:00Z"/>
  <w16cex:commentExtensible w16cex:durableId="2875DCC0" w16cex:dateUtc="2023-08-03T06:58:00Z"/>
  <w16cex:commentExtensible w16cex:durableId="2875DA9D" w16cex:dateUtc="2023-08-03T06:49:00Z"/>
  <w16cex:commentExtensible w16cex:durableId="5107A6EE" w16cex:dateUtc="2024-10-22T10:35:00Z"/>
  <w16cex:commentExtensible w16cex:durableId="05DE2FC3" w16cex:dateUtc="2024-10-23T09:03:00Z"/>
  <w16cex:commentExtensible w16cex:durableId="24767A84" w16cex:dateUtc="2025-02-03T13:29:00Z"/>
  <w16cex:commentExtensible w16cex:durableId="23836702" w16cex:dateUtc="2024-06-13T16:17:00Z"/>
  <w16cex:commentExtensible w16cex:durableId="41D768FA" w16cex:dateUtc="2024-10-23T09:04:00Z"/>
  <w16cex:commentExtensible w16cex:durableId="6C66E981" w16cex:dateUtc="2024-10-23T09:05:00Z"/>
  <w16cex:commentExtensible w16cex:durableId="2A32BF67" w16cex:dateUtc="2024-10-23T09:00:00Z"/>
  <w16cex:commentExtensible w16cex:durableId="41C563C6" w16cex:dateUtc="2024-10-23T09:52:00Z"/>
  <w16cex:commentExtensible w16cex:durableId="7861136A" w16cex:dateUtc="2024-10-23T09:53:00Z"/>
  <w16cex:commentExtensible w16cex:durableId="034A3CEE" w16cex:dateUtc="2024-10-23T08:40:00Z"/>
  <w16cex:commentExtensible w16cex:durableId="32F92BE5" w16cex:dateUtc="2024-10-23T09:07:00Z"/>
  <w16cex:commentExtensible w16cex:durableId="318AC828" w16cex:dateUtc="2025-01-31T16:53:00Z"/>
  <w16cex:commentExtensible w16cex:durableId="78950816" w16cex:dateUtc="2024-02-08T17:35:00Z"/>
  <w16cex:commentExtensible w16cex:durableId="0E5AA5F1" w16cex:dateUtc="2024-01-25T18:13:00Z"/>
  <w16cex:commentExtensible w16cex:durableId="4A942B5D" w16cex:dateUtc="2024-01-25T18:14:00Z"/>
  <w16cex:commentExtensible w16cex:durableId="11D8FC77" w16cex:dateUtc="2024-10-23T07:57:00Z"/>
  <w16cex:commentExtensible w16cex:durableId="60BD4537" w16cex:dateUtc="2024-10-24T12:26:00Z"/>
  <w16cex:commentExtensible w16cex:durableId="7BF93997" w16cex:dateUtc="2023-12-06T10:46:00Z"/>
  <w16cex:commentExtensible w16cex:durableId="246506A5" w16cex:dateUtc="2023-12-06T17:13:00Z"/>
  <w16cex:commentExtensible w16cex:durableId="1E6DF4A8" w16cex:dateUtc="2024-02-08T18:02:00Z"/>
  <w16cex:commentExtensible w16cex:durableId="6D06D796" w16cex:dateUtc="2024-02-08T18: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B25D1A" w16cid:durableId="4F4C5C98"/>
  <w16cid:commentId w16cid:paraId="5208D6DF" w16cid:durableId="083C3404"/>
  <w16cid:commentId w16cid:paraId="27FA4638" w16cid:durableId="0CC49686"/>
  <w16cid:commentId w16cid:paraId="426C49FC" w16cid:durableId="5B3AF9D5"/>
  <w16cid:commentId w16cid:paraId="53365C6B" w16cid:durableId="4F19CBEF"/>
  <w16cid:commentId w16cid:paraId="145A48DD" w16cid:durableId="64AB84A1"/>
  <w16cid:commentId w16cid:paraId="428BC63C" w16cid:durableId="7CBDDA5A"/>
  <w16cid:commentId w16cid:paraId="52F07B15" w16cid:durableId="0CE4E049"/>
  <w16cid:commentId w16cid:paraId="3D79249B" w16cid:durableId="6871FD1E"/>
  <w16cid:commentId w16cid:paraId="07094185" w16cid:durableId="325CC41C"/>
  <w16cid:commentId w16cid:paraId="5E7758CF" w16cid:durableId="53A323F4"/>
  <w16cid:commentId w16cid:paraId="44618ED8" w16cid:durableId="4257FD82"/>
  <w16cid:commentId w16cid:paraId="7FCDE16A" w16cid:durableId="1430A965"/>
  <w16cid:commentId w16cid:paraId="09B883C4" w16cid:durableId="27BEE87B"/>
  <w16cid:commentId w16cid:paraId="0C076E8D" w16cid:durableId="4152CE8D"/>
  <w16cid:commentId w16cid:paraId="16E71653" w16cid:durableId="2CF44417"/>
  <w16cid:commentId w16cid:paraId="671E35C6" w16cid:durableId="7EDE7F08"/>
  <w16cid:commentId w16cid:paraId="2275027A" w16cid:durableId="09DC6A1D"/>
  <w16cid:commentId w16cid:paraId="65E41418" w16cid:durableId="167BCDFF"/>
  <w16cid:commentId w16cid:paraId="05FD694A" w16cid:durableId="2C253E9E"/>
  <w16cid:commentId w16cid:paraId="24355C16" w16cid:durableId="53030A5F"/>
  <w16cid:commentId w16cid:paraId="2E1A90A2" w16cid:durableId="7FFF4BB1"/>
  <w16cid:commentId w16cid:paraId="4C2B6C1F" w16cid:durableId="7112B910"/>
  <w16cid:commentId w16cid:paraId="38DFAFDD" w16cid:durableId="2C59B1A1"/>
  <w16cid:commentId w16cid:paraId="53150DD3" w16cid:durableId="5AFC2312"/>
  <w16cid:commentId w16cid:paraId="5EA44EF7" w16cid:durableId="3E783E2F"/>
  <w16cid:commentId w16cid:paraId="0BDD6444" w16cid:durableId="3B0B16B6"/>
  <w16cid:commentId w16cid:paraId="0AAB0DEA" w16cid:durableId="12CB3982"/>
  <w16cid:commentId w16cid:paraId="750386D5" w16cid:durableId="1796B8DE"/>
  <w16cid:commentId w16cid:paraId="3491F1D2" w16cid:durableId="7CFCE070"/>
  <w16cid:commentId w16cid:paraId="2221C8DE" w16cid:durableId="0F449960"/>
  <w16cid:commentId w16cid:paraId="596C41E3" w16cid:durableId="313C8565"/>
  <w16cid:commentId w16cid:paraId="61D7145D" w16cid:durableId="3F4C87BF"/>
  <w16cid:commentId w16cid:paraId="7355BD8A" w16cid:durableId="691C81E1"/>
  <w16cid:commentId w16cid:paraId="68569303" w16cid:durableId="467A4270"/>
  <w16cid:commentId w16cid:paraId="5B1A2718" w16cid:durableId="54960FBF"/>
  <w16cid:commentId w16cid:paraId="72418052" w16cid:durableId="0C6159C1"/>
  <w16cid:commentId w16cid:paraId="134CB354" w16cid:durableId="75DA5E48"/>
  <w16cid:commentId w16cid:paraId="59612122" w16cid:durableId="24D20662"/>
  <w16cid:commentId w16cid:paraId="3D720DEC" w16cid:durableId="75A16B7D"/>
  <w16cid:commentId w16cid:paraId="4F313214" w16cid:durableId="11B1BEA0"/>
  <w16cid:commentId w16cid:paraId="2FD6B32F" w16cid:durableId="2F6B7EBD"/>
  <w16cid:commentId w16cid:paraId="465D50DA" w16cid:durableId="4E535E42"/>
  <w16cid:commentId w16cid:paraId="24A69B38" w16cid:durableId="2875D9AF"/>
  <w16cid:commentId w16cid:paraId="49168FF9" w16cid:durableId="0360638D"/>
  <w16cid:commentId w16cid:paraId="43355145" w16cid:durableId="591AD3DA"/>
  <w16cid:commentId w16cid:paraId="7D517399" w16cid:durableId="2875DA21"/>
  <w16cid:commentId w16cid:paraId="5B21FF91" w16cid:durableId="2875DA5B"/>
  <w16cid:commentId w16cid:paraId="1E77CC24" w16cid:durableId="2875DA64"/>
  <w16cid:commentId w16cid:paraId="297AF1D3" w16cid:durableId="2875DCC0"/>
  <w16cid:commentId w16cid:paraId="41416411" w16cid:durableId="2875DA9D"/>
  <w16cid:commentId w16cid:paraId="07815F16" w16cid:durableId="5107A6EE"/>
  <w16cid:commentId w16cid:paraId="02B4C179" w16cid:durableId="05DE2FC3"/>
  <w16cid:commentId w16cid:paraId="07CC24F0" w16cid:durableId="24767A84"/>
  <w16cid:commentId w16cid:paraId="64AA34A9" w16cid:durableId="23836702"/>
  <w16cid:commentId w16cid:paraId="331D5456" w16cid:durableId="41D768FA"/>
  <w16cid:commentId w16cid:paraId="017E616D" w16cid:durableId="6C66E981"/>
  <w16cid:commentId w16cid:paraId="3FA98CAE" w16cid:durableId="2A32BF67"/>
  <w16cid:commentId w16cid:paraId="22C82E45" w16cid:durableId="41C563C6"/>
  <w16cid:commentId w16cid:paraId="2FD4DF8C" w16cid:durableId="7861136A"/>
  <w16cid:commentId w16cid:paraId="13794D7C" w16cid:durableId="034A3CEE"/>
  <w16cid:commentId w16cid:paraId="7E66549C" w16cid:durableId="32F92BE5"/>
  <w16cid:commentId w16cid:paraId="501A1937" w16cid:durableId="318AC828"/>
  <w16cid:commentId w16cid:paraId="0228941D" w16cid:durableId="78950816"/>
  <w16cid:commentId w16cid:paraId="7C3014F3" w16cid:durableId="0E5AA5F1"/>
  <w16cid:commentId w16cid:paraId="328A59D9" w16cid:durableId="4A942B5D"/>
  <w16cid:commentId w16cid:paraId="38621598" w16cid:durableId="11D8FC77"/>
  <w16cid:commentId w16cid:paraId="74A119F4" w16cid:durableId="60BD4537"/>
  <w16cid:commentId w16cid:paraId="27C83688" w16cid:durableId="7BF93997"/>
  <w16cid:commentId w16cid:paraId="43FCACEF" w16cid:durableId="246506A5"/>
  <w16cid:commentId w16cid:paraId="5382BEEE" w16cid:durableId="1E6DF4A8"/>
  <w16cid:commentId w16cid:paraId="59E38F05" w16cid:durableId="6D06D7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A853D" w14:textId="77777777" w:rsidR="003216B9" w:rsidRDefault="003216B9" w:rsidP="00EB5479">
      <w:r>
        <w:separator/>
      </w:r>
    </w:p>
  </w:endnote>
  <w:endnote w:type="continuationSeparator" w:id="0">
    <w:p w14:paraId="10ACED9A" w14:textId="77777777" w:rsidR="003216B9" w:rsidRDefault="003216B9" w:rsidP="00EB5479">
      <w:r>
        <w:continuationSeparator/>
      </w:r>
    </w:p>
  </w:endnote>
  <w:endnote w:type="continuationNotice" w:id="1">
    <w:p w14:paraId="5F2E40D5" w14:textId="77777777" w:rsidR="003216B9" w:rsidRDefault="003216B9"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7789" w14:textId="3D8CD57C"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A52CB3">
      <w:rPr>
        <w:rFonts w:eastAsia="MS Mincho" w:cs="Arial"/>
        <w:sz w:val="16"/>
        <w:lang w:eastAsia="ja-JP"/>
      </w:rPr>
      <w:t>5</w:t>
    </w:r>
    <w:r w:rsidRPr="007F4B61">
      <w:rPr>
        <w:rFonts w:eastAsia="MS Mincho" w:cs="Arial"/>
        <w:sz w:val="16"/>
        <w:lang w:eastAsia="ja-JP"/>
      </w:rPr>
      <w:tab/>
      <w:t xml:space="preserve">Edition </w:t>
    </w:r>
    <w:r w:rsidR="00894701">
      <w:rPr>
        <w:rFonts w:eastAsia="MS Mincho" w:cs="Arial"/>
        <w:sz w:val="16"/>
        <w:lang w:eastAsia="ja-JP"/>
      </w:rPr>
      <w:t>1.</w:t>
    </w:r>
    <w:r w:rsidR="00A52CB3">
      <w:rPr>
        <w:rFonts w:eastAsia="MS Mincho" w:cs="Arial"/>
        <w:sz w:val="16"/>
        <w:lang w:eastAsia="ja-JP"/>
      </w:rPr>
      <w:t>9</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F2DEB" w14:textId="1CE3746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Pr>
        <w:rFonts w:eastAsia="MS Mincho" w:cs="Arial"/>
        <w:sz w:val="16"/>
        <w:lang w:eastAsia="ja-JP"/>
      </w:rPr>
      <w:t xml:space="preserve"> </w:t>
    </w:r>
    <w:r>
      <w:rPr>
        <w:rFonts w:eastAsia="MS Mincho" w:cs="Arial"/>
        <w:sz w:val="16"/>
        <w:lang w:eastAsia="ja-JP"/>
      </w:rPr>
      <w:t>202</w:t>
    </w:r>
    <w:r w:rsidR="00A52CB3">
      <w:rPr>
        <w:rFonts w:eastAsia="MS Mincho" w:cs="Arial"/>
        <w:sz w:val="16"/>
        <w:lang w:eastAsia="ja-JP"/>
      </w:rPr>
      <w:t>5</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A52CB3">
      <w:rPr>
        <w:rFonts w:eastAsia="MS Mincho" w:cs="Arial"/>
        <w:sz w:val="16"/>
        <w:lang w:eastAsia="ja-JP"/>
      </w:rPr>
      <w:t>9</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FCF9A" w14:textId="77777777" w:rsidR="003216B9" w:rsidRDefault="003216B9" w:rsidP="00EB5479">
      <w:r>
        <w:separator/>
      </w:r>
    </w:p>
  </w:footnote>
  <w:footnote w:type="continuationSeparator" w:id="0">
    <w:p w14:paraId="64261176" w14:textId="77777777" w:rsidR="003216B9" w:rsidRDefault="003216B9" w:rsidP="00EB5479">
      <w:r>
        <w:continuationSeparator/>
      </w:r>
    </w:p>
  </w:footnote>
  <w:footnote w:type="continuationNotice" w:id="1">
    <w:p w14:paraId="6AEDBAC2" w14:textId="77777777" w:rsidR="003216B9" w:rsidRDefault="003216B9" w:rsidP="00EB5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7852" w14:textId="69E27F63"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503B" w14:textId="0FAF340D"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3"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C2EEC"/>
    <w:multiLevelType w:val="hybridMultilevel"/>
    <w:tmpl w:val="9D66D5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C434B1"/>
    <w:multiLevelType w:val="hybridMultilevel"/>
    <w:tmpl w:val="61461E46"/>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E3370"/>
    <w:multiLevelType w:val="hybridMultilevel"/>
    <w:tmpl w:val="F8C43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DC4FD0"/>
    <w:multiLevelType w:val="hybridMultilevel"/>
    <w:tmpl w:val="4C1E7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025854"/>
    <w:multiLevelType w:val="hybridMultilevel"/>
    <w:tmpl w:val="2D72E2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6"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1A10660"/>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2"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6C0109"/>
    <w:multiLevelType w:val="hybridMultilevel"/>
    <w:tmpl w:val="22E4D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5A43135"/>
    <w:multiLevelType w:val="hybridMultilevel"/>
    <w:tmpl w:val="FE024FEA"/>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6793B2A"/>
    <w:multiLevelType w:val="hybridMultilevel"/>
    <w:tmpl w:val="721C35C0"/>
    <w:lvl w:ilvl="0" w:tplc="779AE040">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64"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092490"/>
    <w:multiLevelType w:val="hybridMultilevel"/>
    <w:tmpl w:val="3732D3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5"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C2D3CD6"/>
    <w:multiLevelType w:val="hybridMultilevel"/>
    <w:tmpl w:val="5F303E48"/>
    <w:lvl w:ilvl="0" w:tplc="FFFFFFFF">
      <w:start w:val="1"/>
      <w:numFmt w:val="decimal"/>
      <w:lvlText w:val="%1)"/>
      <w:lvlJc w:val="left"/>
      <w:pPr>
        <w:ind w:left="360" w:hanging="360"/>
      </w:pPr>
    </w:lvl>
    <w:lvl w:ilvl="1" w:tplc="FFFFFFFF">
      <w:start w:val="1"/>
      <w:numFmt w:val="decimal"/>
      <w:lvlText w:val="%2."/>
      <w:lvlJc w:val="left"/>
      <w:pPr>
        <w:ind w:left="1080" w:hanging="360"/>
      </w:pPr>
      <w:rPr>
        <w:rFonts w:hint="default"/>
      </w:rPr>
    </w:lvl>
    <w:lvl w:ilvl="2" w:tplc="FFFFFFFF">
      <w:start w:val="1"/>
      <w:numFmt w:val="lowerLetter"/>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3"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74"/>
  </w:num>
  <w:num w:numId="2" w16cid:durableId="1952586569">
    <w:abstractNumId w:val="63"/>
  </w:num>
  <w:num w:numId="3" w16cid:durableId="1822116787">
    <w:abstractNumId w:val="84"/>
  </w:num>
  <w:num w:numId="4" w16cid:durableId="310059961">
    <w:abstractNumId w:val="60"/>
  </w:num>
  <w:num w:numId="5" w16cid:durableId="1181432772">
    <w:abstractNumId w:val="32"/>
  </w:num>
  <w:num w:numId="6" w16cid:durableId="62797909">
    <w:abstractNumId w:val="5"/>
  </w:num>
  <w:num w:numId="7" w16cid:durableId="1606957715">
    <w:abstractNumId w:val="6"/>
  </w:num>
  <w:num w:numId="8" w16cid:durableId="505948199">
    <w:abstractNumId w:val="95"/>
  </w:num>
  <w:num w:numId="9" w16cid:durableId="787284627">
    <w:abstractNumId w:val="69"/>
  </w:num>
  <w:num w:numId="10" w16cid:durableId="1232425591">
    <w:abstractNumId w:val="94"/>
  </w:num>
  <w:num w:numId="11" w16cid:durableId="188565584">
    <w:abstractNumId w:val="52"/>
  </w:num>
  <w:num w:numId="12" w16cid:durableId="190799213">
    <w:abstractNumId w:val="65"/>
  </w:num>
  <w:num w:numId="13" w16cid:durableId="1671445076">
    <w:abstractNumId w:val="31"/>
  </w:num>
  <w:num w:numId="14" w16cid:durableId="651758790">
    <w:abstractNumId w:val="18"/>
  </w:num>
  <w:num w:numId="15" w16cid:durableId="348141320">
    <w:abstractNumId w:val="15"/>
  </w:num>
  <w:num w:numId="16" w16cid:durableId="1305543474">
    <w:abstractNumId w:val="88"/>
  </w:num>
  <w:num w:numId="17" w16cid:durableId="813790234">
    <w:abstractNumId w:val="7"/>
  </w:num>
  <w:num w:numId="18" w16cid:durableId="1358695825">
    <w:abstractNumId w:val="47"/>
  </w:num>
  <w:num w:numId="19" w16cid:durableId="215161367">
    <w:abstractNumId w:val="62"/>
  </w:num>
  <w:num w:numId="20" w16cid:durableId="1332836020">
    <w:abstractNumId w:val="58"/>
  </w:num>
  <w:num w:numId="21" w16cid:durableId="606011891">
    <w:abstractNumId w:val="87"/>
  </w:num>
  <w:num w:numId="22" w16cid:durableId="536116086">
    <w:abstractNumId w:val="85"/>
  </w:num>
  <w:num w:numId="23" w16cid:durableId="153452250">
    <w:abstractNumId w:val="20"/>
  </w:num>
  <w:num w:numId="24" w16cid:durableId="872033416">
    <w:abstractNumId w:val="27"/>
  </w:num>
  <w:num w:numId="25" w16cid:durableId="93016481">
    <w:abstractNumId w:val="93"/>
  </w:num>
  <w:num w:numId="26" w16cid:durableId="564031131">
    <w:abstractNumId w:val="29"/>
  </w:num>
  <w:num w:numId="27" w16cid:durableId="696199174">
    <w:abstractNumId w:val="90"/>
  </w:num>
  <w:num w:numId="28" w16cid:durableId="1467159979">
    <w:abstractNumId w:val="55"/>
  </w:num>
  <w:num w:numId="29" w16cid:durableId="1916013544">
    <w:abstractNumId w:val="50"/>
  </w:num>
  <w:num w:numId="30" w16cid:durableId="1439180061">
    <w:abstractNumId w:val="68"/>
  </w:num>
  <w:num w:numId="31" w16cid:durableId="1763796799">
    <w:abstractNumId w:val="89"/>
  </w:num>
  <w:num w:numId="32" w16cid:durableId="468520962">
    <w:abstractNumId w:val="14"/>
  </w:num>
  <w:num w:numId="33" w16cid:durableId="1387754702">
    <w:abstractNumId w:val="82"/>
  </w:num>
  <w:num w:numId="34" w16cid:durableId="589778527">
    <w:abstractNumId w:val="45"/>
  </w:num>
  <w:num w:numId="35" w16cid:durableId="1676764016">
    <w:abstractNumId w:val="54"/>
  </w:num>
  <w:num w:numId="36" w16cid:durableId="1566337040">
    <w:abstractNumId w:val="37"/>
  </w:num>
  <w:num w:numId="37" w16cid:durableId="808523301">
    <w:abstractNumId w:val="26"/>
  </w:num>
  <w:num w:numId="38" w16cid:durableId="1154684249">
    <w:abstractNumId w:val="72"/>
  </w:num>
  <w:num w:numId="39" w16cid:durableId="281544045">
    <w:abstractNumId w:val="61"/>
  </w:num>
  <w:num w:numId="40" w16cid:durableId="1128427584">
    <w:abstractNumId w:val="36"/>
  </w:num>
  <w:num w:numId="41" w16cid:durableId="832254841">
    <w:abstractNumId w:val="9"/>
  </w:num>
  <w:num w:numId="42" w16cid:durableId="592475657">
    <w:abstractNumId w:val="64"/>
  </w:num>
  <w:num w:numId="43" w16cid:durableId="1993867398">
    <w:abstractNumId w:val="77"/>
  </w:num>
  <w:num w:numId="44" w16cid:durableId="879051744">
    <w:abstractNumId w:val="0"/>
  </w:num>
  <w:num w:numId="45" w16cid:durableId="1658731350">
    <w:abstractNumId w:val="40"/>
  </w:num>
  <w:num w:numId="46" w16cid:durableId="1334531667">
    <w:abstractNumId w:val="4"/>
  </w:num>
  <w:num w:numId="47" w16cid:durableId="162358878">
    <w:abstractNumId w:val="38"/>
  </w:num>
  <w:num w:numId="48" w16cid:durableId="2000617551">
    <w:abstractNumId w:val="91"/>
  </w:num>
  <w:num w:numId="49" w16cid:durableId="872232093">
    <w:abstractNumId w:val="83"/>
  </w:num>
  <w:num w:numId="50" w16cid:durableId="225844691">
    <w:abstractNumId w:val="41"/>
  </w:num>
  <w:num w:numId="51" w16cid:durableId="1139766025">
    <w:abstractNumId w:val="76"/>
  </w:num>
  <w:num w:numId="52" w16cid:durableId="1026445888">
    <w:abstractNumId w:val="34"/>
  </w:num>
  <w:num w:numId="53" w16cid:durableId="613446430">
    <w:abstractNumId w:val="73"/>
  </w:num>
  <w:num w:numId="54" w16cid:durableId="20011877">
    <w:abstractNumId w:val="16"/>
  </w:num>
  <w:num w:numId="55" w16cid:durableId="71894367">
    <w:abstractNumId w:val="48"/>
  </w:num>
  <w:num w:numId="56" w16cid:durableId="1161773719">
    <w:abstractNumId w:val="30"/>
  </w:num>
  <w:num w:numId="57" w16cid:durableId="450588823">
    <w:abstractNumId w:val="67"/>
  </w:num>
  <w:num w:numId="58" w16cid:durableId="421803756">
    <w:abstractNumId w:val="39"/>
  </w:num>
  <w:num w:numId="59" w16cid:durableId="1484272166">
    <w:abstractNumId w:val="13"/>
  </w:num>
  <w:num w:numId="60" w16cid:durableId="724909945">
    <w:abstractNumId w:val="43"/>
  </w:num>
  <w:num w:numId="61" w16cid:durableId="650597948">
    <w:abstractNumId w:val="28"/>
  </w:num>
  <w:num w:numId="62" w16cid:durableId="1587152434">
    <w:abstractNumId w:val="86"/>
  </w:num>
  <w:num w:numId="63" w16cid:durableId="470445032">
    <w:abstractNumId w:val="21"/>
  </w:num>
  <w:num w:numId="64" w16cid:durableId="1612393025">
    <w:abstractNumId w:val="33"/>
  </w:num>
  <w:num w:numId="65" w16cid:durableId="1567842304">
    <w:abstractNumId w:val="12"/>
  </w:num>
  <w:num w:numId="66" w16cid:durableId="670530000">
    <w:abstractNumId w:val="78"/>
  </w:num>
  <w:num w:numId="67" w16cid:durableId="516893129">
    <w:abstractNumId w:val="53"/>
  </w:num>
  <w:num w:numId="68" w16cid:durableId="1477067857">
    <w:abstractNumId w:val="75"/>
  </w:num>
  <w:num w:numId="69" w16cid:durableId="579603052">
    <w:abstractNumId w:val="11"/>
  </w:num>
  <w:num w:numId="70" w16cid:durableId="1848596478">
    <w:abstractNumId w:val="42"/>
  </w:num>
  <w:num w:numId="71" w16cid:durableId="1043873241">
    <w:abstractNumId w:val="19"/>
  </w:num>
  <w:num w:numId="72" w16cid:durableId="2035839649">
    <w:abstractNumId w:val="81"/>
  </w:num>
  <w:num w:numId="73" w16cid:durableId="1468863966">
    <w:abstractNumId w:val="24"/>
  </w:num>
  <w:num w:numId="74" w16cid:durableId="1554655608">
    <w:abstractNumId w:val="23"/>
  </w:num>
  <w:num w:numId="75" w16cid:durableId="629241787">
    <w:abstractNumId w:val="92"/>
  </w:num>
  <w:num w:numId="76" w16cid:durableId="1066415260">
    <w:abstractNumId w:val="17"/>
  </w:num>
  <w:num w:numId="77" w16cid:durableId="1561095077">
    <w:abstractNumId w:val="49"/>
  </w:num>
  <w:num w:numId="78" w16cid:durableId="1962834739">
    <w:abstractNumId w:val="22"/>
  </w:num>
  <w:num w:numId="79" w16cid:durableId="1342657856">
    <w:abstractNumId w:val="70"/>
  </w:num>
  <w:num w:numId="80" w16cid:durableId="1949385179">
    <w:abstractNumId w:val="35"/>
  </w:num>
  <w:num w:numId="81" w16cid:durableId="705760551">
    <w:abstractNumId w:val="44"/>
  </w:num>
  <w:num w:numId="82" w16cid:durableId="1131754397">
    <w:abstractNumId w:val="25"/>
  </w:num>
  <w:num w:numId="83" w16cid:durableId="708337614">
    <w:abstractNumId w:val="71"/>
  </w:num>
  <w:num w:numId="84" w16cid:durableId="755590867">
    <w:abstractNumId w:val="80"/>
  </w:num>
  <w:num w:numId="85" w16cid:durableId="62409442">
    <w:abstractNumId w:val="3"/>
  </w:num>
  <w:num w:numId="86" w16cid:durableId="586504177">
    <w:abstractNumId w:val="1"/>
  </w:num>
  <w:num w:numId="87" w16cid:durableId="2071296099">
    <w:abstractNumId w:val="57"/>
  </w:num>
  <w:num w:numId="88" w16cid:durableId="1139231029">
    <w:abstractNumId w:val="59"/>
  </w:num>
  <w:num w:numId="89" w16cid:durableId="1390182013">
    <w:abstractNumId w:val="56"/>
  </w:num>
  <w:num w:numId="90" w16cid:durableId="1494493727">
    <w:abstractNumId w:val="66"/>
  </w:num>
  <w:num w:numId="91" w16cid:durableId="937250240">
    <w:abstractNumId w:val="46"/>
  </w:num>
  <w:num w:numId="92" w16cid:durableId="643316953">
    <w:abstractNumId w:val="2"/>
  </w:num>
  <w:num w:numId="93" w16cid:durableId="1232887457">
    <w:abstractNumId w:val="10"/>
  </w:num>
  <w:num w:numId="94" w16cid:durableId="1198079038">
    <w:abstractNumId w:val="51"/>
  </w:num>
  <w:num w:numId="95" w16cid:durableId="1139612049">
    <w:abstractNumId w:val="8"/>
  </w:num>
  <w:num w:numId="96" w16cid:durableId="437335230">
    <w:abstractNumId w:val="79"/>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pritchard">
    <w15:presenceInfo w15:providerId="None" w15:userId="jonathan pritchard"/>
  </w15:person>
  <w15:person w15:author="jon pritchard">
    <w15:presenceInfo w15:providerId="Windows Live" w15:userId="19e06ccb8451a5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172"/>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E9C"/>
    <w:rsid w:val="00091F06"/>
    <w:rsid w:val="0009326C"/>
    <w:rsid w:val="00093846"/>
    <w:rsid w:val="000942D7"/>
    <w:rsid w:val="000946D3"/>
    <w:rsid w:val="0009485C"/>
    <w:rsid w:val="00094C5E"/>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1DC7"/>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7EA"/>
    <w:rsid w:val="00152EB7"/>
    <w:rsid w:val="001534AD"/>
    <w:rsid w:val="0015459E"/>
    <w:rsid w:val="001546CA"/>
    <w:rsid w:val="001549A7"/>
    <w:rsid w:val="00154AB3"/>
    <w:rsid w:val="00156416"/>
    <w:rsid w:val="00156584"/>
    <w:rsid w:val="00156774"/>
    <w:rsid w:val="00156E0C"/>
    <w:rsid w:val="001570A4"/>
    <w:rsid w:val="00157C88"/>
    <w:rsid w:val="00162A41"/>
    <w:rsid w:val="001632D6"/>
    <w:rsid w:val="00164354"/>
    <w:rsid w:val="001663A8"/>
    <w:rsid w:val="00166FA8"/>
    <w:rsid w:val="00167D62"/>
    <w:rsid w:val="00170D72"/>
    <w:rsid w:val="0017215D"/>
    <w:rsid w:val="0017264E"/>
    <w:rsid w:val="001727C1"/>
    <w:rsid w:val="0017317B"/>
    <w:rsid w:val="00173615"/>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2B45"/>
    <w:rsid w:val="001D342A"/>
    <w:rsid w:val="001D485E"/>
    <w:rsid w:val="001D52EE"/>
    <w:rsid w:val="001D5679"/>
    <w:rsid w:val="001D63DF"/>
    <w:rsid w:val="001D738E"/>
    <w:rsid w:val="001E106D"/>
    <w:rsid w:val="001E1415"/>
    <w:rsid w:val="001E1C86"/>
    <w:rsid w:val="001E1DB4"/>
    <w:rsid w:val="001E2272"/>
    <w:rsid w:val="001E2A73"/>
    <w:rsid w:val="001E2BC7"/>
    <w:rsid w:val="001E2DF7"/>
    <w:rsid w:val="001E3205"/>
    <w:rsid w:val="001E3BC0"/>
    <w:rsid w:val="001E43F6"/>
    <w:rsid w:val="001E4C6D"/>
    <w:rsid w:val="001E7CC9"/>
    <w:rsid w:val="001F0B30"/>
    <w:rsid w:val="001F17E4"/>
    <w:rsid w:val="001F1F20"/>
    <w:rsid w:val="001F2EAE"/>
    <w:rsid w:val="001F3322"/>
    <w:rsid w:val="001F3794"/>
    <w:rsid w:val="001F3B9A"/>
    <w:rsid w:val="001F40CF"/>
    <w:rsid w:val="001F420B"/>
    <w:rsid w:val="001F44FE"/>
    <w:rsid w:val="001F5FCA"/>
    <w:rsid w:val="001F763C"/>
    <w:rsid w:val="001F79A0"/>
    <w:rsid w:val="00200327"/>
    <w:rsid w:val="00200629"/>
    <w:rsid w:val="00200B9C"/>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214"/>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56E3"/>
    <w:rsid w:val="0023617C"/>
    <w:rsid w:val="00236ADE"/>
    <w:rsid w:val="002370DA"/>
    <w:rsid w:val="0024010F"/>
    <w:rsid w:val="00240613"/>
    <w:rsid w:val="002407CF"/>
    <w:rsid w:val="00240F70"/>
    <w:rsid w:val="00241A9C"/>
    <w:rsid w:val="00244CCD"/>
    <w:rsid w:val="00246F8B"/>
    <w:rsid w:val="002472BC"/>
    <w:rsid w:val="00250582"/>
    <w:rsid w:val="00251401"/>
    <w:rsid w:val="002525A2"/>
    <w:rsid w:val="00252A95"/>
    <w:rsid w:val="00252B45"/>
    <w:rsid w:val="00252F5C"/>
    <w:rsid w:val="00253AAA"/>
    <w:rsid w:val="00253FA7"/>
    <w:rsid w:val="002550DA"/>
    <w:rsid w:val="002606E9"/>
    <w:rsid w:val="002609A3"/>
    <w:rsid w:val="002621FE"/>
    <w:rsid w:val="00264CFF"/>
    <w:rsid w:val="00265813"/>
    <w:rsid w:val="00267322"/>
    <w:rsid w:val="002677A4"/>
    <w:rsid w:val="00267D48"/>
    <w:rsid w:val="00273E6E"/>
    <w:rsid w:val="00274799"/>
    <w:rsid w:val="00274BFF"/>
    <w:rsid w:val="002761A1"/>
    <w:rsid w:val="0027657D"/>
    <w:rsid w:val="0027688C"/>
    <w:rsid w:val="00276E63"/>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3DDD"/>
    <w:rsid w:val="002A5888"/>
    <w:rsid w:val="002A675F"/>
    <w:rsid w:val="002A79B8"/>
    <w:rsid w:val="002B0485"/>
    <w:rsid w:val="002B0861"/>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437C"/>
    <w:rsid w:val="002C78C6"/>
    <w:rsid w:val="002C7BD1"/>
    <w:rsid w:val="002D0499"/>
    <w:rsid w:val="002D18AA"/>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3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6B9"/>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1B3"/>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1F04"/>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3EF"/>
    <w:rsid w:val="003B7860"/>
    <w:rsid w:val="003C3BD8"/>
    <w:rsid w:val="003C3CF3"/>
    <w:rsid w:val="003C560C"/>
    <w:rsid w:val="003C57A2"/>
    <w:rsid w:val="003C7BA3"/>
    <w:rsid w:val="003C7F90"/>
    <w:rsid w:val="003D09F8"/>
    <w:rsid w:val="003D0DD4"/>
    <w:rsid w:val="003D21E9"/>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4D19"/>
    <w:rsid w:val="003E5306"/>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B9F"/>
    <w:rsid w:val="004464B0"/>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3EB3"/>
    <w:rsid w:val="004A47BA"/>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E7EAE"/>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35"/>
    <w:rsid w:val="00547B8A"/>
    <w:rsid w:val="0055119E"/>
    <w:rsid w:val="0055129D"/>
    <w:rsid w:val="005512DF"/>
    <w:rsid w:val="005516BE"/>
    <w:rsid w:val="00551701"/>
    <w:rsid w:val="005517BB"/>
    <w:rsid w:val="00554898"/>
    <w:rsid w:val="00555680"/>
    <w:rsid w:val="005556A5"/>
    <w:rsid w:val="0055652B"/>
    <w:rsid w:val="005570CE"/>
    <w:rsid w:val="00560E66"/>
    <w:rsid w:val="005614DA"/>
    <w:rsid w:val="00563145"/>
    <w:rsid w:val="005641AF"/>
    <w:rsid w:val="00564F2D"/>
    <w:rsid w:val="00564FD9"/>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95934"/>
    <w:rsid w:val="005A0665"/>
    <w:rsid w:val="005A086C"/>
    <w:rsid w:val="005A523B"/>
    <w:rsid w:val="005A52D3"/>
    <w:rsid w:val="005A53A0"/>
    <w:rsid w:val="005A7AD6"/>
    <w:rsid w:val="005B1E23"/>
    <w:rsid w:val="005B2DE1"/>
    <w:rsid w:val="005B35A2"/>
    <w:rsid w:val="005B428F"/>
    <w:rsid w:val="005B4573"/>
    <w:rsid w:val="005B511C"/>
    <w:rsid w:val="005B5171"/>
    <w:rsid w:val="005B78AB"/>
    <w:rsid w:val="005C00A6"/>
    <w:rsid w:val="005C1409"/>
    <w:rsid w:val="005C16DD"/>
    <w:rsid w:val="005C2068"/>
    <w:rsid w:val="005C2581"/>
    <w:rsid w:val="005C2640"/>
    <w:rsid w:val="005C3D46"/>
    <w:rsid w:val="005C3D83"/>
    <w:rsid w:val="005C41DF"/>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6A2A"/>
    <w:rsid w:val="005D75B7"/>
    <w:rsid w:val="005E045C"/>
    <w:rsid w:val="005E08FD"/>
    <w:rsid w:val="005E334B"/>
    <w:rsid w:val="005E33C3"/>
    <w:rsid w:val="005E38EB"/>
    <w:rsid w:val="005E3D87"/>
    <w:rsid w:val="005E436B"/>
    <w:rsid w:val="005E45F3"/>
    <w:rsid w:val="005E4FD7"/>
    <w:rsid w:val="005E5735"/>
    <w:rsid w:val="005E6A49"/>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4927"/>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E70"/>
    <w:rsid w:val="006655D1"/>
    <w:rsid w:val="00665EEE"/>
    <w:rsid w:val="00666079"/>
    <w:rsid w:val="00666474"/>
    <w:rsid w:val="0066678E"/>
    <w:rsid w:val="006670E0"/>
    <w:rsid w:val="00667697"/>
    <w:rsid w:val="00667E6F"/>
    <w:rsid w:val="00667F4D"/>
    <w:rsid w:val="006734BA"/>
    <w:rsid w:val="00673BDA"/>
    <w:rsid w:val="00673F49"/>
    <w:rsid w:val="00674E38"/>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9BD"/>
    <w:rsid w:val="00694E51"/>
    <w:rsid w:val="006951EC"/>
    <w:rsid w:val="00695354"/>
    <w:rsid w:val="00695703"/>
    <w:rsid w:val="00695756"/>
    <w:rsid w:val="00696819"/>
    <w:rsid w:val="006A18A4"/>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3FA"/>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E71"/>
    <w:rsid w:val="00714F8B"/>
    <w:rsid w:val="007157A3"/>
    <w:rsid w:val="00716571"/>
    <w:rsid w:val="00716B1E"/>
    <w:rsid w:val="00717F30"/>
    <w:rsid w:val="0072021A"/>
    <w:rsid w:val="00723677"/>
    <w:rsid w:val="00723877"/>
    <w:rsid w:val="00724C71"/>
    <w:rsid w:val="00725917"/>
    <w:rsid w:val="0073047C"/>
    <w:rsid w:val="00730835"/>
    <w:rsid w:val="0073093B"/>
    <w:rsid w:val="00730C59"/>
    <w:rsid w:val="007313BA"/>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B59"/>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1E1"/>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57FC"/>
    <w:rsid w:val="007F63A2"/>
    <w:rsid w:val="007F65BB"/>
    <w:rsid w:val="007F6687"/>
    <w:rsid w:val="007F7846"/>
    <w:rsid w:val="008005F3"/>
    <w:rsid w:val="008009F6"/>
    <w:rsid w:val="00800F68"/>
    <w:rsid w:val="0080367A"/>
    <w:rsid w:val="00803812"/>
    <w:rsid w:val="00803A89"/>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01A"/>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2DC8"/>
    <w:rsid w:val="008452CA"/>
    <w:rsid w:val="00846536"/>
    <w:rsid w:val="00846856"/>
    <w:rsid w:val="00846E03"/>
    <w:rsid w:val="00850E5D"/>
    <w:rsid w:val="008514D4"/>
    <w:rsid w:val="0085205D"/>
    <w:rsid w:val="00852562"/>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54C8"/>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428A"/>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0629"/>
    <w:rsid w:val="00981793"/>
    <w:rsid w:val="009826FD"/>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72F"/>
    <w:rsid w:val="009F0C0B"/>
    <w:rsid w:val="009F19BD"/>
    <w:rsid w:val="009F1B20"/>
    <w:rsid w:val="009F20DE"/>
    <w:rsid w:val="009F2105"/>
    <w:rsid w:val="009F2570"/>
    <w:rsid w:val="009F2824"/>
    <w:rsid w:val="009F3C60"/>
    <w:rsid w:val="009F4954"/>
    <w:rsid w:val="009F4AAB"/>
    <w:rsid w:val="009F591D"/>
    <w:rsid w:val="009F5969"/>
    <w:rsid w:val="009F701A"/>
    <w:rsid w:val="009F79C7"/>
    <w:rsid w:val="009F7DAC"/>
    <w:rsid w:val="009F7FEB"/>
    <w:rsid w:val="00A015E1"/>
    <w:rsid w:val="00A0193C"/>
    <w:rsid w:val="00A01F03"/>
    <w:rsid w:val="00A02E90"/>
    <w:rsid w:val="00A03D25"/>
    <w:rsid w:val="00A0455B"/>
    <w:rsid w:val="00A06C38"/>
    <w:rsid w:val="00A073C1"/>
    <w:rsid w:val="00A07A98"/>
    <w:rsid w:val="00A102A7"/>
    <w:rsid w:val="00A105D7"/>
    <w:rsid w:val="00A11E67"/>
    <w:rsid w:val="00A12488"/>
    <w:rsid w:val="00A14AEB"/>
    <w:rsid w:val="00A14B61"/>
    <w:rsid w:val="00A16323"/>
    <w:rsid w:val="00A16E57"/>
    <w:rsid w:val="00A20642"/>
    <w:rsid w:val="00A20C53"/>
    <w:rsid w:val="00A2121E"/>
    <w:rsid w:val="00A21564"/>
    <w:rsid w:val="00A2173F"/>
    <w:rsid w:val="00A21CDE"/>
    <w:rsid w:val="00A24AE9"/>
    <w:rsid w:val="00A25BFE"/>
    <w:rsid w:val="00A268EA"/>
    <w:rsid w:val="00A26AAE"/>
    <w:rsid w:val="00A26BCF"/>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7EEB"/>
    <w:rsid w:val="00A507B1"/>
    <w:rsid w:val="00A51936"/>
    <w:rsid w:val="00A522AF"/>
    <w:rsid w:val="00A52900"/>
    <w:rsid w:val="00A52CB3"/>
    <w:rsid w:val="00A52CD5"/>
    <w:rsid w:val="00A536A1"/>
    <w:rsid w:val="00A53D8B"/>
    <w:rsid w:val="00A53E84"/>
    <w:rsid w:val="00A54DA2"/>
    <w:rsid w:val="00A55C3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01"/>
    <w:rsid w:val="00B3606A"/>
    <w:rsid w:val="00B378A6"/>
    <w:rsid w:val="00B40513"/>
    <w:rsid w:val="00B4269B"/>
    <w:rsid w:val="00B426F3"/>
    <w:rsid w:val="00B4287B"/>
    <w:rsid w:val="00B42D37"/>
    <w:rsid w:val="00B43299"/>
    <w:rsid w:val="00B43777"/>
    <w:rsid w:val="00B43FC9"/>
    <w:rsid w:val="00B47554"/>
    <w:rsid w:val="00B47E63"/>
    <w:rsid w:val="00B50115"/>
    <w:rsid w:val="00B51CEB"/>
    <w:rsid w:val="00B52357"/>
    <w:rsid w:val="00B53E1E"/>
    <w:rsid w:val="00B5456A"/>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A0032"/>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BF7BC9"/>
    <w:rsid w:val="00C0011D"/>
    <w:rsid w:val="00C001E5"/>
    <w:rsid w:val="00C025D2"/>
    <w:rsid w:val="00C03F7F"/>
    <w:rsid w:val="00C0449F"/>
    <w:rsid w:val="00C04D60"/>
    <w:rsid w:val="00C06AEC"/>
    <w:rsid w:val="00C07AA1"/>
    <w:rsid w:val="00C10D3A"/>
    <w:rsid w:val="00C12779"/>
    <w:rsid w:val="00C12D92"/>
    <w:rsid w:val="00C13D33"/>
    <w:rsid w:val="00C14C79"/>
    <w:rsid w:val="00C14EFF"/>
    <w:rsid w:val="00C15A7A"/>
    <w:rsid w:val="00C16D61"/>
    <w:rsid w:val="00C17747"/>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602BE"/>
    <w:rsid w:val="00C6052F"/>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49A7"/>
    <w:rsid w:val="00C75065"/>
    <w:rsid w:val="00C76201"/>
    <w:rsid w:val="00C80224"/>
    <w:rsid w:val="00C808C9"/>
    <w:rsid w:val="00C8376A"/>
    <w:rsid w:val="00C840AD"/>
    <w:rsid w:val="00C84493"/>
    <w:rsid w:val="00C8480E"/>
    <w:rsid w:val="00C85148"/>
    <w:rsid w:val="00C859B7"/>
    <w:rsid w:val="00C86627"/>
    <w:rsid w:val="00C87366"/>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4C8F"/>
    <w:rsid w:val="00CB75FC"/>
    <w:rsid w:val="00CC0CD0"/>
    <w:rsid w:val="00CC0F3A"/>
    <w:rsid w:val="00CC360F"/>
    <w:rsid w:val="00CC43F6"/>
    <w:rsid w:val="00CC4D9A"/>
    <w:rsid w:val="00CC685F"/>
    <w:rsid w:val="00CC714F"/>
    <w:rsid w:val="00CC7AC6"/>
    <w:rsid w:val="00CD02DB"/>
    <w:rsid w:val="00CD2A15"/>
    <w:rsid w:val="00CD2AC3"/>
    <w:rsid w:val="00CD2C21"/>
    <w:rsid w:val="00CD3051"/>
    <w:rsid w:val="00CD454D"/>
    <w:rsid w:val="00CD45B1"/>
    <w:rsid w:val="00CD53B7"/>
    <w:rsid w:val="00CD5D21"/>
    <w:rsid w:val="00CD6511"/>
    <w:rsid w:val="00CD6B49"/>
    <w:rsid w:val="00CE04C8"/>
    <w:rsid w:val="00CE1972"/>
    <w:rsid w:val="00CE1F05"/>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5516"/>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22A"/>
    <w:rsid w:val="00D409B3"/>
    <w:rsid w:val="00D410A6"/>
    <w:rsid w:val="00D414C3"/>
    <w:rsid w:val="00D41BC3"/>
    <w:rsid w:val="00D426DF"/>
    <w:rsid w:val="00D42842"/>
    <w:rsid w:val="00D42C6D"/>
    <w:rsid w:val="00D441A5"/>
    <w:rsid w:val="00D45B8C"/>
    <w:rsid w:val="00D471B1"/>
    <w:rsid w:val="00D47800"/>
    <w:rsid w:val="00D47FE9"/>
    <w:rsid w:val="00D50CA7"/>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4D02"/>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4A2"/>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6DCA"/>
    <w:rsid w:val="00DA76D4"/>
    <w:rsid w:val="00DA7FDD"/>
    <w:rsid w:val="00DB05AE"/>
    <w:rsid w:val="00DB27A6"/>
    <w:rsid w:val="00DB340D"/>
    <w:rsid w:val="00DB5095"/>
    <w:rsid w:val="00DB5838"/>
    <w:rsid w:val="00DB68FE"/>
    <w:rsid w:val="00DC09F6"/>
    <w:rsid w:val="00DC0B69"/>
    <w:rsid w:val="00DC1BA8"/>
    <w:rsid w:val="00DC3259"/>
    <w:rsid w:val="00DC381F"/>
    <w:rsid w:val="00DC3BCA"/>
    <w:rsid w:val="00DC3F87"/>
    <w:rsid w:val="00DC4578"/>
    <w:rsid w:val="00DC6440"/>
    <w:rsid w:val="00DC752B"/>
    <w:rsid w:val="00DC7DBF"/>
    <w:rsid w:val="00DD0D96"/>
    <w:rsid w:val="00DD1073"/>
    <w:rsid w:val="00DD1D5C"/>
    <w:rsid w:val="00DD2C28"/>
    <w:rsid w:val="00DD352B"/>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1170F"/>
    <w:rsid w:val="00E11F83"/>
    <w:rsid w:val="00E120FD"/>
    <w:rsid w:val="00E12B51"/>
    <w:rsid w:val="00E13127"/>
    <w:rsid w:val="00E1378F"/>
    <w:rsid w:val="00E140C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86A"/>
    <w:rsid w:val="00E27EF4"/>
    <w:rsid w:val="00E30334"/>
    <w:rsid w:val="00E305F9"/>
    <w:rsid w:val="00E30B8F"/>
    <w:rsid w:val="00E31245"/>
    <w:rsid w:val="00E3148A"/>
    <w:rsid w:val="00E346E3"/>
    <w:rsid w:val="00E3574A"/>
    <w:rsid w:val="00E35905"/>
    <w:rsid w:val="00E3745F"/>
    <w:rsid w:val="00E37B5F"/>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B99"/>
    <w:rsid w:val="00E63C15"/>
    <w:rsid w:val="00E63C70"/>
    <w:rsid w:val="00E643E7"/>
    <w:rsid w:val="00E64B72"/>
    <w:rsid w:val="00E64CA2"/>
    <w:rsid w:val="00E6520E"/>
    <w:rsid w:val="00E659AE"/>
    <w:rsid w:val="00E66884"/>
    <w:rsid w:val="00E67A5D"/>
    <w:rsid w:val="00E70490"/>
    <w:rsid w:val="00E71261"/>
    <w:rsid w:val="00E720E8"/>
    <w:rsid w:val="00E721A4"/>
    <w:rsid w:val="00E72BE6"/>
    <w:rsid w:val="00E7364E"/>
    <w:rsid w:val="00E7434A"/>
    <w:rsid w:val="00E7505E"/>
    <w:rsid w:val="00E75DFE"/>
    <w:rsid w:val="00E77778"/>
    <w:rsid w:val="00E77A4C"/>
    <w:rsid w:val="00E80207"/>
    <w:rsid w:val="00E8069D"/>
    <w:rsid w:val="00E80AC1"/>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5C54"/>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5FC1"/>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04B"/>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23C7"/>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5BCA"/>
    <w:rsid w:val="00F9633B"/>
    <w:rsid w:val="00F96B61"/>
    <w:rsid w:val="00F973C5"/>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1E02"/>
    <w:rsid w:val="00FC2589"/>
    <w:rsid w:val="00FC29A0"/>
    <w:rsid w:val="00FC2A00"/>
    <w:rsid w:val="00FC4F8C"/>
    <w:rsid w:val="00FC5A9F"/>
    <w:rsid w:val="00FC60D0"/>
    <w:rsid w:val="00FC6175"/>
    <w:rsid w:val="00FC7722"/>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C83"/>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894701"/>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357E05"/>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uiPriority w:val="99"/>
    <w:rsid w:val="00D902CF"/>
    <w:rPr>
      <w:sz w:val="16"/>
    </w:rPr>
  </w:style>
  <w:style w:type="paragraph" w:styleId="CommentText">
    <w:name w:val="annotation text"/>
    <w:basedOn w:val="Normal"/>
    <w:link w:val="CommentTextChar"/>
    <w:uiPriority w:val="99"/>
    <w:qFormat/>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uiPriority w:val="99"/>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link w:val="ListParagraphChar"/>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D64D02"/>
    <w:rPr>
      <w:rFonts w:ascii="Arial" w:hAnsi="Arial"/>
      <w:snapToGrid w:val="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101-Portrayal-subWG/Working-Documents/issues/136"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1/relationships/commentsExtended" Target="commentsExtended.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emf"/><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2" Type="http://schemas.microsoft.com/office/2016/09/relationships/commentsIds" Target="commentsIds.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microsoft.com/office/2011/relationships/people" Target="people.xml"/><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91.emf"/><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emf"/><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3" Type="http://schemas.microsoft.com/office/2018/08/relationships/commentsExtensible" Target="commentsExtensible.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glossaryDocument" Target="glossary/document.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hyperlink" Target="http://www.wipo.int/treaties/en/ip/berne/trtdocs_wo001.html"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6" Type="http://schemas.openxmlformats.org/officeDocument/2006/relationships/image" Target="media/image10.png"/><Relationship Id="rId231" Type="http://schemas.openxmlformats.org/officeDocument/2006/relationships/image" Target="media/image2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2.xml"/><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footer" Target="footer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emf"/><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2.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hyperlink" Target="http://www.iho.int" TargetMode="External"/><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emf"/><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7.emf"/><Relationship Id="rId224" Type="http://schemas.openxmlformats.org/officeDocument/2006/relationships/image" Target="media/image207.png"/><Relationship Id="rId245" Type="http://schemas.openxmlformats.org/officeDocument/2006/relationships/hyperlink" Target="https://iho.int/iho_pubs/standard/S-64/S-64_Edition_3.0.2/index.htm"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emf"/><Relationship Id="rId20" Type="http://schemas.openxmlformats.org/officeDocument/2006/relationships/comments" Target="comments.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header" Target="header3.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
      <w:docPartPr>
        <w:name w:val="6F56DE9FD8BC4EA2866E40B622B74044"/>
        <w:category>
          <w:name w:val="General"/>
          <w:gallery w:val="placeholder"/>
        </w:category>
        <w:types>
          <w:type w:val="bbPlcHdr"/>
        </w:types>
        <w:behaviors>
          <w:behavior w:val="content"/>
        </w:behaviors>
        <w:guid w:val="{2B921EEA-B798-44C2-9757-F44D882C7ADC}"/>
      </w:docPartPr>
      <w:docPartBody>
        <w:p w:rsidR="003F3918" w:rsidRDefault="007A39E3" w:rsidP="007A39E3">
          <w:pPr>
            <w:pStyle w:val="6F56DE9FD8BC4EA2866E40B622B74044"/>
          </w:pPr>
          <w:r w:rsidRPr="006B7055">
            <w:rPr>
              <w:rStyle w:val="PlaceholderText"/>
            </w:rPr>
            <w:t>Choose an item.</w:t>
          </w:r>
        </w:p>
      </w:docPartBody>
    </w:docPart>
    <w:docPart>
      <w:docPartPr>
        <w:name w:val="323C956676EB40FAB30A9C2D60835926"/>
        <w:category>
          <w:name w:val="General"/>
          <w:gallery w:val="placeholder"/>
        </w:category>
        <w:types>
          <w:type w:val="bbPlcHdr"/>
        </w:types>
        <w:behaviors>
          <w:behavior w:val="content"/>
        </w:behaviors>
        <w:guid w:val="{46B051CE-987A-4A37-8606-0AAD98D8149B}"/>
      </w:docPartPr>
      <w:docPartBody>
        <w:p w:rsidR="003F3918" w:rsidRDefault="007A39E3" w:rsidP="007A39E3">
          <w:pPr>
            <w:pStyle w:val="323C956676EB40FAB30A9C2D60835926"/>
          </w:pPr>
          <w:r w:rsidRPr="006B7055">
            <w:rPr>
              <w:rStyle w:val="PlaceholderText"/>
            </w:rPr>
            <w:t>Choose an item.</w:t>
          </w:r>
        </w:p>
      </w:docPartBody>
    </w:docPart>
    <w:docPart>
      <w:docPartPr>
        <w:name w:val="AAF3F520381C432DB4ACB6F39EC7117C"/>
        <w:category>
          <w:name w:val="General"/>
          <w:gallery w:val="placeholder"/>
        </w:category>
        <w:types>
          <w:type w:val="bbPlcHdr"/>
        </w:types>
        <w:behaviors>
          <w:behavior w:val="content"/>
        </w:behaviors>
        <w:guid w:val="{29EFE599-5CAF-4B8C-8DFA-E5C84F52D795}"/>
      </w:docPartPr>
      <w:docPartBody>
        <w:p w:rsidR="003F3918" w:rsidRDefault="007A39E3" w:rsidP="007A39E3">
          <w:pPr>
            <w:pStyle w:val="AAF3F520381C432DB4ACB6F39EC7117C"/>
          </w:pPr>
          <w:r w:rsidRPr="006B7055">
            <w:rPr>
              <w:rStyle w:val="PlaceholderText"/>
            </w:rPr>
            <w:t>Choose an item.</w:t>
          </w:r>
        </w:p>
      </w:docPartBody>
    </w:docPart>
    <w:docPart>
      <w:docPartPr>
        <w:name w:val="E918A88DCA964639BBDD30CC2218437A"/>
        <w:category>
          <w:name w:val="General"/>
          <w:gallery w:val="placeholder"/>
        </w:category>
        <w:types>
          <w:type w:val="bbPlcHdr"/>
        </w:types>
        <w:behaviors>
          <w:behavior w:val="content"/>
        </w:behaviors>
        <w:guid w:val="{A7E7B6AF-EC09-4C53-B3A1-3EB8A0675ADD}"/>
      </w:docPartPr>
      <w:docPartBody>
        <w:p w:rsidR="003F3918" w:rsidRDefault="007A39E3" w:rsidP="007A39E3">
          <w:pPr>
            <w:pStyle w:val="E918A88DCA964639BBDD30CC2218437A"/>
          </w:pPr>
          <w:r w:rsidRPr="006B7055">
            <w:rPr>
              <w:rStyle w:val="PlaceholderText"/>
            </w:rPr>
            <w:t>Choose an item.</w:t>
          </w:r>
        </w:p>
      </w:docPartBody>
    </w:docPart>
    <w:docPart>
      <w:docPartPr>
        <w:name w:val="17FB748D35724A99B12B41E9C4D5D193"/>
        <w:category>
          <w:name w:val="General"/>
          <w:gallery w:val="placeholder"/>
        </w:category>
        <w:types>
          <w:type w:val="bbPlcHdr"/>
        </w:types>
        <w:behaviors>
          <w:behavior w:val="content"/>
        </w:behaviors>
        <w:guid w:val="{CD910519-A866-4EDD-B955-39133DE018D6}"/>
      </w:docPartPr>
      <w:docPartBody>
        <w:p w:rsidR="003F3918" w:rsidRDefault="007A39E3" w:rsidP="007A39E3">
          <w:pPr>
            <w:pStyle w:val="17FB748D35724A99B12B41E9C4D5D193"/>
          </w:pPr>
          <w:r w:rsidRPr="006B7055">
            <w:rPr>
              <w:rStyle w:val="PlaceholderText"/>
            </w:rPr>
            <w:t>Choose an item.</w:t>
          </w:r>
        </w:p>
      </w:docPartBody>
    </w:docPart>
    <w:docPart>
      <w:docPartPr>
        <w:name w:val="DC3CC4474A044248919897761829786C"/>
        <w:category>
          <w:name w:val="General"/>
          <w:gallery w:val="placeholder"/>
        </w:category>
        <w:types>
          <w:type w:val="bbPlcHdr"/>
        </w:types>
        <w:behaviors>
          <w:behavior w:val="content"/>
        </w:behaviors>
        <w:guid w:val="{1742A57D-8E50-4446-A493-F9825CB26010}"/>
      </w:docPartPr>
      <w:docPartBody>
        <w:p w:rsidR="003F3918" w:rsidRDefault="007A39E3" w:rsidP="007A39E3">
          <w:pPr>
            <w:pStyle w:val="DC3CC4474A044248919897761829786C"/>
          </w:pPr>
          <w:r w:rsidRPr="006B7055">
            <w:rPr>
              <w:rStyle w:val="PlaceholderText"/>
            </w:rPr>
            <w:t>Choose an item.</w:t>
          </w:r>
        </w:p>
      </w:docPartBody>
    </w:docPart>
    <w:docPart>
      <w:docPartPr>
        <w:name w:val="054AE0415D364837AF7CA177BD953AF9"/>
        <w:category>
          <w:name w:val="General"/>
          <w:gallery w:val="placeholder"/>
        </w:category>
        <w:types>
          <w:type w:val="bbPlcHdr"/>
        </w:types>
        <w:behaviors>
          <w:behavior w:val="content"/>
        </w:behaviors>
        <w:guid w:val="{973AB9F5-B323-468D-B3C9-77E09BBBD4D3}"/>
      </w:docPartPr>
      <w:docPartBody>
        <w:p w:rsidR="003F3918" w:rsidRDefault="007A39E3" w:rsidP="007A39E3">
          <w:pPr>
            <w:pStyle w:val="054AE0415D364837AF7CA177BD953AF9"/>
          </w:pPr>
          <w:r w:rsidRPr="006B7055">
            <w:rPr>
              <w:rStyle w:val="PlaceholderText"/>
            </w:rPr>
            <w:t>Choose an item.</w:t>
          </w:r>
        </w:p>
      </w:docPartBody>
    </w:docPart>
    <w:docPart>
      <w:docPartPr>
        <w:name w:val="8A0FA5303CD84ED4B64E7779CD914355"/>
        <w:category>
          <w:name w:val="General"/>
          <w:gallery w:val="placeholder"/>
        </w:category>
        <w:types>
          <w:type w:val="bbPlcHdr"/>
        </w:types>
        <w:behaviors>
          <w:behavior w:val="content"/>
        </w:behaviors>
        <w:guid w:val="{D33F5A98-893C-4E46-A943-A32EB8FB10D0}"/>
      </w:docPartPr>
      <w:docPartBody>
        <w:p w:rsidR="003F3918" w:rsidRDefault="007A39E3" w:rsidP="007A39E3">
          <w:pPr>
            <w:pStyle w:val="8A0FA5303CD84ED4B64E7779CD914355"/>
          </w:pPr>
          <w:r w:rsidRPr="006B7055">
            <w:rPr>
              <w:rStyle w:val="PlaceholderText"/>
            </w:rPr>
            <w:t>Choose an item.</w:t>
          </w:r>
        </w:p>
      </w:docPartBody>
    </w:docPart>
    <w:docPart>
      <w:docPartPr>
        <w:name w:val="E9222AB0EBF6467993EA92ADACB24A6B"/>
        <w:category>
          <w:name w:val="General"/>
          <w:gallery w:val="placeholder"/>
        </w:category>
        <w:types>
          <w:type w:val="bbPlcHdr"/>
        </w:types>
        <w:behaviors>
          <w:behavior w:val="content"/>
        </w:behaviors>
        <w:guid w:val="{121DC8FA-93B1-4365-A25F-9665DCF2C1C0}"/>
      </w:docPartPr>
      <w:docPartBody>
        <w:p w:rsidR="003F3918" w:rsidRDefault="007A39E3" w:rsidP="007A39E3">
          <w:pPr>
            <w:pStyle w:val="E9222AB0EBF6467993EA92ADACB24A6B"/>
          </w:pPr>
          <w:r w:rsidRPr="006B7055">
            <w:rPr>
              <w:rStyle w:val="PlaceholderText"/>
            </w:rPr>
            <w:t>Choose an item.</w:t>
          </w:r>
        </w:p>
      </w:docPartBody>
    </w:docPart>
    <w:docPart>
      <w:docPartPr>
        <w:name w:val="E6C4A74D5DC14C8BA5A14E3FF60F05B9"/>
        <w:category>
          <w:name w:val="General"/>
          <w:gallery w:val="placeholder"/>
        </w:category>
        <w:types>
          <w:type w:val="bbPlcHdr"/>
        </w:types>
        <w:behaviors>
          <w:behavior w:val="content"/>
        </w:behaviors>
        <w:guid w:val="{3E268C45-9E8D-49C6-B831-B734C1465171}"/>
      </w:docPartPr>
      <w:docPartBody>
        <w:p w:rsidR="003F3918" w:rsidRDefault="007A39E3" w:rsidP="007A39E3">
          <w:pPr>
            <w:pStyle w:val="E6C4A74D5DC14C8BA5A14E3FF60F05B9"/>
          </w:pPr>
          <w:r w:rsidRPr="006B7055">
            <w:rPr>
              <w:rStyle w:val="PlaceholderText"/>
            </w:rPr>
            <w:t>Choose an item.</w:t>
          </w:r>
        </w:p>
      </w:docPartBody>
    </w:docPart>
    <w:docPart>
      <w:docPartPr>
        <w:name w:val="6C499D5BA0034628BD2CD7B206B66566"/>
        <w:category>
          <w:name w:val="General"/>
          <w:gallery w:val="placeholder"/>
        </w:category>
        <w:types>
          <w:type w:val="bbPlcHdr"/>
        </w:types>
        <w:behaviors>
          <w:behavior w:val="content"/>
        </w:behaviors>
        <w:guid w:val="{BD8660AC-E828-4C54-B580-B5606692F7F0}"/>
      </w:docPartPr>
      <w:docPartBody>
        <w:p w:rsidR="003F3918" w:rsidRDefault="007A39E3" w:rsidP="007A39E3">
          <w:pPr>
            <w:pStyle w:val="6C499D5BA0034628BD2CD7B206B66566"/>
          </w:pPr>
          <w:r w:rsidRPr="006B7055">
            <w:rPr>
              <w:rStyle w:val="PlaceholderText"/>
            </w:rPr>
            <w:t>Choose an item.</w:t>
          </w:r>
        </w:p>
      </w:docPartBody>
    </w:docPart>
    <w:docPart>
      <w:docPartPr>
        <w:name w:val="07A80D6A325C4A388C4F112003C48A46"/>
        <w:category>
          <w:name w:val="General"/>
          <w:gallery w:val="placeholder"/>
        </w:category>
        <w:types>
          <w:type w:val="bbPlcHdr"/>
        </w:types>
        <w:behaviors>
          <w:behavior w:val="content"/>
        </w:behaviors>
        <w:guid w:val="{FEC9C4D7-0446-4BBD-A190-4894E4F4B687}"/>
      </w:docPartPr>
      <w:docPartBody>
        <w:p w:rsidR="003F3918" w:rsidRDefault="007A39E3" w:rsidP="007A39E3">
          <w:pPr>
            <w:pStyle w:val="07A80D6A325C4A388C4F112003C48A46"/>
          </w:pPr>
          <w:r w:rsidRPr="006B7055">
            <w:rPr>
              <w:rStyle w:val="PlaceholderText"/>
            </w:rPr>
            <w:t>Choose an item.</w:t>
          </w:r>
        </w:p>
      </w:docPartBody>
    </w:docPart>
    <w:docPart>
      <w:docPartPr>
        <w:name w:val="4920437F4A244B9487989A99B0A40418"/>
        <w:category>
          <w:name w:val="General"/>
          <w:gallery w:val="placeholder"/>
        </w:category>
        <w:types>
          <w:type w:val="bbPlcHdr"/>
        </w:types>
        <w:behaviors>
          <w:behavior w:val="content"/>
        </w:behaviors>
        <w:guid w:val="{AA1875CA-F567-4871-A311-C4C4CCC287AD}"/>
      </w:docPartPr>
      <w:docPartBody>
        <w:p w:rsidR="003F3918" w:rsidRDefault="007A39E3" w:rsidP="007A39E3">
          <w:pPr>
            <w:pStyle w:val="4920437F4A244B9487989A99B0A40418"/>
          </w:pPr>
          <w:r w:rsidRPr="006B7055">
            <w:rPr>
              <w:rStyle w:val="PlaceholderText"/>
            </w:rPr>
            <w:t>Choose an item.</w:t>
          </w:r>
        </w:p>
      </w:docPartBody>
    </w:docPart>
    <w:docPart>
      <w:docPartPr>
        <w:name w:val="A7292418057F4068812D5F0AF80094EA"/>
        <w:category>
          <w:name w:val="General"/>
          <w:gallery w:val="placeholder"/>
        </w:category>
        <w:types>
          <w:type w:val="bbPlcHdr"/>
        </w:types>
        <w:behaviors>
          <w:behavior w:val="content"/>
        </w:behaviors>
        <w:guid w:val="{49389C55-BCEE-463E-BDAB-A102050CD398}"/>
      </w:docPartPr>
      <w:docPartBody>
        <w:p w:rsidR="003F3918" w:rsidRDefault="007A39E3" w:rsidP="007A39E3">
          <w:pPr>
            <w:pStyle w:val="A7292418057F4068812D5F0AF80094EA"/>
          </w:pPr>
          <w:r w:rsidRPr="006B7055">
            <w:rPr>
              <w:rStyle w:val="PlaceholderText"/>
            </w:rPr>
            <w:t>Choose an item.</w:t>
          </w:r>
        </w:p>
      </w:docPartBody>
    </w:docPart>
    <w:docPart>
      <w:docPartPr>
        <w:name w:val="F2E59E1C430B456092EA4FADCC5C2716"/>
        <w:category>
          <w:name w:val="General"/>
          <w:gallery w:val="placeholder"/>
        </w:category>
        <w:types>
          <w:type w:val="bbPlcHdr"/>
        </w:types>
        <w:behaviors>
          <w:behavior w:val="content"/>
        </w:behaviors>
        <w:guid w:val="{83A59FF0-6E0A-4269-B244-837942B4B869}"/>
      </w:docPartPr>
      <w:docPartBody>
        <w:p w:rsidR="003F3918" w:rsidRDefault="007A39E3" w:rsidP="007A39E3">
          <w:pPr>
            <w:pStyle w:val="F2E59E1C430B456092EA4FADCC5C2716"/>
          </w:pPr>
          <w:r w:rsidRPr="006B7055">
            <w:rPr>
              <w:rStyle w:val="PlaceholderText"/>
            </w:rPr>
            <w:t>Choose an item.</w:t>
          </w:r>
        </w:p>
      </w:docPartBody>
    </w:docPart>
    <w:docPart>
      <w:docPartPr>
        <w:name w:val="201073F663864D6B8CE0D84F9581136A"/>
        <w:category>
          <w:name w:val="General"/>
          <w:gallery w:val="placeholder"/>
        </w:category>
        <w:types>
          <w:type w:val="bbPlcHdr"/>
        </w:types>
        <w:behaviors>
          <w:behavior w:val="content"/>
        </w:behaviors>
        <w:guid w:val="{2C212839-DFE1-4BAA-9BB4-D7248F6A8980}"/>
      </w:docPartPr>
      <w:docPartBody>
        <w:p w:rsidR="003F3918" w:rsidRDefault="007A39E3" w:rsidP="007A39E3">
          <w:pPr>
            <w:pStyle w:val="201073F663864D6B8CE0D84F9581136A"/>
          </w:pPr>
          <w:r w:rsidRPr="006B7055">
            <w:rPr>
              <w:rStyle w:val="PlaceholderText"/>
            </w:rPr>
            <w:t>Choose an item.</w:t>
          </w:r>
        </w:p>
      </w:docPartBody>
    </w:docPart>
    <w:docPart>
      <w:docPartPr>
        <w:name w:val="C292013F94FA4B67BDDF44B298BB42FF"/>
        <w:category>
          <w:name w:val="General"/>
          <w:gallery w:val="placeholder"/>
        </w:category>
        <w:types>
          <w:type w:val="bbPlcHdr"/>
        </w:types>
        <w:behaviors>
          <w:behavior w:val="content"/>
        </w:behaviors>
        <w:guid w:val="{6CE42D79-22FB-4452-A858-22635BF74B30}"/>
      </w:docPartPr>
      <w:docPartBody>
        <w:p w:rsidR="003F3918" w:rsidRDefault="007A39E3" w:rsidP="007A39E3">
          <w:pPr>
            <w:pStyle w:val="C292013F94FA4B67BDDF44B298BB42FF"/>
          </w:pPr>
          <w:r w:rsidRPr="006B7055">
            <w:rPr>
              <w:rStyle w:val="PlaceholderText"/>
            </w:rPr>
            <w:t>Choose an item.</w:t>
          </w:r>
        </w:p>
      </w:docPartBody>
    </w:docPart>
    <w:docPart>
      <w:docPartPr>
        <w:name w:val="FEA402336E2C44F9B0DAEAB688D38292"/>
        <w:category>
          <w:name w:val="General"/>
          <w:gallery w:val="placeholder"/>
        </w:category>
        <w:types>
          <w:type w:val="bbPlcHdr"/>
        </w:types>
        <w:behaviors>
          <w:behavior w:val="content"/>
        </w:behaviors>
        <w:guid w:val="{8F44041A-48C6-4ED9-AC7F-29D70114A9D4}"/>
      </w:docPartPr>
      <w:docPartBody>
        <w:p w:rsidR="003F3918" w:rsidRDefault="007A39E3" w:rsidP="007A39E3">
          <w:pPr>
            <w:pStyle w:val="FEA402336E2C44F9B0DAEAB688D38292"/>
          </w:pPr>
          <w:r w:rsidRPr="006B7055">
            <w:rPr>
              <w:rStyle w:val="PlaceholderText"/>
            </w:rPr>
            <w:t>Choose an item.</w:t>
          </w:r>
        </w:p>
      </w:docPartBody>
    </w:docPart>
    <w:docPart>
      <w:docPartPr>
        <w:name w:val="4B67C1A7C78D42D18F0AC60E8DAAA2FF"/>
        <w:category>
          <w:name w:val="General"/>
          <w:gallery w:val="placeholder"/>
        </w:category>
        <w:types>
          <w:type w:val="bbPlcHdr"/>
        </w:types>
        <w:behaviors>
          <w:behavior w:val="content"/>
        </w:behaviors>
        <w:guid w:val="{BF904CA1-79C1-448F-AADA-15494D1C49BC}"/>
      </w:docPartPr>
      <w:docPartBody>
        <w:p w:rsidR="003F3918" w:rsidRDefault="007A39E3" w:rsidP="007A39E3">
          <w:pPr>
            <w:pStyle w:val="4B67C1A7C78D42D18F0AC60E8DAAA2FF"/>
          </w:pPr>
          <w:r w:rsidRPr="006B7055">
            <w:rPr>
              <w:rStyle w:val="PlaceholderText"/>
            </w:rPr>
            <w:t>Choose an item.</w:t>
          </w:r>
        </w:p>
      </w:docPartBody>
    </w:docPart>
    <w:docPart>
      <w:docPartPr>
        <w:name w:val="714043B8C23C449C8427EAA4CC174D71"/>
        <w:category>
          <w:name w:val="General"/>
          <w:gallery w:val="placeholder"/>
        </w:category>
        <w:types>
          <w:type w:val="bbPlcHdr"/>
        </w:types>
        <w:behaviors>
          <w:behavior w:val="content"/>
        </w:behaviors>
        <w:guid w:val="{2AA63FA6-4EFA-4E5C-BE7F-9FBBFE442BB2}"/>
      </w:docPartPr>
      <w:docPartBody>
        <w:p w:rsidR="003F3918" w:rsidRDefault="007A39E3" w:rsidP="007A39E3">
          <w:pPr>
            <w:pStyle w:val="714043B8C23C449C8427EAA4CC174D71"/>
          </w:pPr>
          <w:r w:rsidRPr="006B7055">
            <w:rPr>
              <w:rStyle w:val="PlaceholderText"/>
            </w:rPr>
            <w:t>Choose an item.</w:t>
          </w:r>
        </w:p>
      </w:docPartBody>
    </w:docPart>
    <w:docPart>
      <w:docPartPr>
        <w:name w:val="6841193765C94BBCAF9A7249E99DB5EB"/>
        <w:category>
          <w:name w:val="General"/>
          <w:gallery w:val="placeholder"/>
        </w:category>
        <w:types>
          <w:type w:val="bbPlcHdr"/>
        </w:types>
        <w:behaviors>
          <w:behavior w:val="content"/>
        </w:behaviors>
        <w:guid w:val="{085BD028-8F5D-405B-BDFA-A33A630ED777}"/>
      </w:docPartPr>
      <w:docPartBody>
        <w:p w:rsidR="003F3918" w:rsidRDefault="007A39E3" w:rsidP="007A39E3">
          <w:pPr>
            <w:pStyle w:val="6841193765C94BBCAF9A7249E99DB5EB"/>
          </w:pPr>
          <w:r w:rsidRPr="006B7055">
            <w:rPr>
              <w:rStyle w:val="PlaceholderText"/>
            </w:rPr>
            <w:t>Choose an item.</w:t>
          </w:r>
        </w:p>
      </w:docPartBody>
    </w:docPart>
    <w:docPart>
      <w:docPartPr>
        <w:name w:val="8FDDD729F23F409A8D060B94C0D6437B"/>
        <w:category>
          <w:name w:val="General"/>
          <w:gallery w:val="placeholder"/>
        </w:category>
        <w:types>
          <w:type w:val="bbPlcHdr"/>
        </w:types>
        <w:behaviors>
          <w:behavior w:val="content"/>
        </w:behaviors>
        <w:guid w:val="{E5B1DCC1-42F4-4C35-A7E2-ABBB096122BE}"/>
      </w:docPartPr>
      <w:docPartBody>
        <w:p w:rsidR="003F3918" w:rsidRDefault="007A39E3" w:rsidP="007A39E3">
          <w:pPr>
            <w:pStyle w:val="8FDDD729F23F409A8D060B94C0D6437B"/>
          </w:pPr>
          <w:r w:rsidRPr="006B7055">
            <w:rPr>
              <w:rStyle w:val="PlaceholderText"/>
            </w:rPr>
            <w:t>Choose an item.</w:t>
          </w:r>
        </w:p>
      </w:docPartBody>
    </w:docPart>
    <w:docPart>
      <w:docPartPr>
        <w:name w:val="8C6CE5E1EE7E479BA7DB417AABB0915E"/>
        <w:category>
          <w:name w:val="General"/>
          <w:gallery w:val="placeholder"/>
        </w:category>
        <w:types>
          <w:type w:val="bbPlcHdr"/>
        </w:types>
        <w:behaviors>
          <w:behavior w:val="content"/>
        </w:behaviors>
        <w:guid w:val="{AFFE95A8-0561-4480-8E8B-499004C223B1}"/>
      </w:docPartPr>
      <w:docPartBody>
        <w:p w:rsidR="003F3918" w:rsidRDefault="007A39E3" w:rsidP="007A39E3">
          <w:pPr>
            <w:pStyle w:val="8C6CE5E1EE7E479BA7DB417AABB0915E"/>
          </w:pPr>
          <w:r w:rsidRPr="006B7055">
            <w:rPr>
              <w:rStyle w:val="PlaceholderText"/>
            </w:rPr>
            <w:t>Choose an item.</w:t>
          </w:r>
        </w:p>
      </w:docPartBody>
    </w:docPart>
    <w:docPart>
      <w:docPartPr>
        <w:name w:val="4C0744346811415DB5FD24172B574628"/>
        <w:category>
          <w:name w:val="General"/>
          <w:gallery w:val="placeholder"/>
        </w:category>
        <w:types>
          <w:type w:val="bbPlcHdr"/>
        </w:types>
        <w:behaviors>
          <w:behavior w:val="content"/>
        </w:behaviors>
        <w:guid w:val="{35B5B193-37CE-42BD-A312-74B734DEECDF}"/>
      </w:docPartPr>
      <w:docPartBody>
        <w:p w:rsidR="003F3918" w:rsidRDefault="007A39E3" w:rsidP="007A39E3">
          <w:pPr>
            <w:pStyle w:val="4C0744346811415DB5FD24172B574628"/>
          </w:pPr>
          <w:r w:rsidRPr="006B7055">
            <w:rPr>
              <w:rStyle w:val="PlaceholderText"/>
            </w:rPr>
            <w:t>Choose an item.</w:t>
          </w:r>
        </w:p>
      </w:docPartBody>
    </w:docPart>
    <w:docPart>
      <w:docPartPr>
        <w:name w:val="A9493C31C6C54E04A3CDA0E2E351FB11"/>
        <w:category>
          <w:name w:val="General"/>
          <w:gallery w:val="placeholder"/>
        </w:category>
        <w:types>
          <w:type w:val="bbPlcHdr"/>
        </w:types>
        <w:behaviors>
          <w:behavior w:val="content"/>
        </w:behaviors>
        <w:guid w:val="{F2F3370F-7877-4BBD-B567-1C823532404E}"/>
      </w:docPartPr>
      <w:docPartBody>
        <w:p w:rsidR="003F3918" w:rsidRDefault="007A39E3" w:rsidP="007A39E3">
          <w:pPr>
            <w:pStyle w:val="A9493C31C6C54E04A3CDA0E2E351FB11"/>
          </w:pPr>
          <w:r w:rsidRPr="006B7055">
            <w:rPr>
              <w:rStyle w:val="PlaceholderText"/>
            </w:rPr>
            <w:t>Choose an item.</w:t>
          </w:r>
        </w:p>
      </w:docPartBody>
    </w:docPart>
    <w:docPart>
      <w:docPartPr>
        <w:name w:val="EE0695C66D6348F7BF1BC96C13608800"/>
        <w:category>
          <w:name w:val="General"/>
          <w:gallery w:val="placeholder"/>
        </w:category>
        <w:types>
          <w:type w:val="bbPlcHdr"/>
        </w:types>
        <w:behaviors>
          <w:behavior w:val="content"/>
        </w:behaviors>
        <w:guid w:val="{141022FA-181D-4A06-9538-0388B88C28AC}"/>
      </w:docPartPr>
      <w:docPartBody>
        <w:p w:rsidR="003F3918" w:rsidRDefault="007A39E3" w:rsidP="007A39E3">
          <w:pPr>
            <w:pStyle w:val="EE0695C66D6348F7BF1BC96C13608800"/>
          </w:pPr>
          <w:r w:rsidRPr="006B7055">
            <w:rPr>
              <w:rStyle w:val="PlaceholderText"/>
            </w:rPr>
            <w:t>Choose an item.</w:t>
          </w:r>
        </w:p>
      </w:docPartBody>
    </w:docPart>
    <w:docPart>
      <w:docPartPr>
        <w:name w:val="3BFBC19BB66A484D8DA31CF20D203126"/>
        <w:category>
          <w:name w:val="General"/>
          <w:gallery w:val="placeholder"/>
        </w:category>
        <w:types>
          <w:type w:val="bbPlcHdr"/>
        </w:types>
        <w:behaviors>
          <w:behavior w:val="content"/>
        </w:behaviors>
        <w:guid w:val="{5B2C4C96-595A-4B4A-BF41-F7742C260D0A}"/>
      </w:docPartPr>
      <w:docPartBody>
        <w:p w:rsidR="003F3918" w:rsidRDefault="007A39E3" w:rsidP="007A39E3">
          <w:pPr>
            <w:pStyle w:val="3BFBC19BB66A484D8DA31CF20D203126"/>
          </w:pPr>
          <w:r w:rsidRPr="006B7055">
            <w:rPr>
              <w:rStyle w:val="PlaceholderText"/>
            </w:rPr>
            <w:t>Choose an item.</w:t>
          </w:r>
        </w:p>
      </w:docPartBody>
    </w:docPart>
    <w:docPart>
      <w:docPartPr>
        <w:name w:val="58A5161F0DB5413AB74FB4A1EE69B12A"/>
        <w:category>
          <w:name w:val="General"/>
          <w:gallery w:val="placeholder"/>
        </w:category>
        <w:types>
          <w:type w:val="bbPlcHdr"/>
        </w:types>
        <w:behaviors>
          <w:behavior w:val="content"/>
        </w:behaviors>
        <w:guid w:val="{BEEE7EB8-B2B4-4447-8799-BB99E73A4F89}"/>
      </w:docPartPr>
      <w:docPartBody>
        <w:p w:rsidR="003F3918" w:rsidRDefault="007A39E3" w:rsidP="007A39E3">
          <w:pPr>
            <w:pStyle w:val="58A5161F0DB5413AB74FB4A1EE69B12A"/>
          </w:pPr>
          <w:r w:rsidRPr="006B7055">
            <w:rPr>
              <w:rStyle w:val="PlaceholderText"/>
            </w:rPr>
            <w:t>Choose an item.</w:t>
          </w:r>
        </w:p>
      </w:docPartBody>
    </w:docPart>
    <w:docPart>
      <w:docPartPr>
        <w:name w:val="5B904C9AC58E4078BA51A8ECB47F0802"/>
        <w:category>
          <w:name w:val="General"/>
          <w:gallery w:val="placeholder"/>
        </w:category>
        <w:types>
          <w:type w:val="bbPlcHdr"/>
        </w:types>
        <w:behaviors>
          <w:behavior w:val="content"/>
        </w:behaviors>
        <w:guid w:val="{09443716-90E5-4BE1-A982-12DDAED9C82E}"/>
      </w:docPartPr>
      <w:docPartBody>
        <w:p w:rsidR="003F3918" w:rsidRDefault="007A39E3" w:rsidP="007A39E3">
          <w:pPr>
            <w:pStyle w:val="5B904C9AC58E4078BA51A8ECB47F0802"/>
          </w:pPr>
          <w:r w:rsidRPr="006B7055">
            <w:rPr>
              <w:rStyle w:val="PlaceholderText"/>
            </w:rPr>
            <w:t>Choose an item.</w:t>
          </w:r>
        </w:p>
      </w:docPartBody>
    </w:docPart>
    <w:docPart>
      <w:docPartPr>
        <w:name w:val="9FE5BEE9EAB54CE093B5EDFFAE5770F6"/>
        <w:category>
          <w:name w:val="General"/>
          <w:gallery w:val="placeholder"/>
        </w:category>
        <w:types>
          <w:type w:val="bbPlcHdr"/>
        </w:types>
        <w:behaviors>
          <w:behavior w:val="content"/>
        </w:behaviors>
        <w:guid w:val="{D3217A96-4985-4759-89B5-2EF86FB6C852}"/>
      </w:docPartPr>
      <w:docPartBody>
        <w:p w:rsidR="003F3918" w:rsidRDefault="007A39E3" w:rsidP="007A39E3">
          <w:pPr>
            <w:pStyle w:val="9FE5BEE9EAB54CE093B5EDFFAE5770F6"/>
          </w:pPr>
          <w:r w:rsidRPr="006B7055">
            <w:rPr>
              <w:rStyle w:val="PlaceholderText"/>
            </w:rPr>
            <w:t>Choose an item.</w:t>
          </w:r>
        </w:p>
      </w:docPartBody>
    </w:docPart>
    <w:docPart>
      <w:docPartPr>
        <w:name w:val="65088C58D5554E9B984ACF31792DFFAA"/>
        <w:category>
          <w:name w:val="General"/>
          <w:gallery w:val="placeholder"/>
        </w:category>
        <w:types>
          <w:type w:val="bbPlcHdr"/>
        </w:types>
        <w:behaviors>
          <w:behavior w:val="content"/>
        </w:behaviors>
        <w:guid w:val="{76179281-F4AC-40AA-B16E-8D1E98BDF7F4}"/>
      </w:docPartPr>
      <w:docPartBody>
        <w:p w:rsidR="003F3918" w:rsidRDefault="007A39E3" w:rsidP="007A39E3">
          <w:pPr>
            <w:pStyle w:val="65088C58D5554E9B984ACF31792DFFAA"/>
          </w:pPr>
          <w:r w:rsidRPr="006B7055">
            <w:rPr>
              <w:rStyle w:val="PlaceholderText"/>
            </w:rPr>
            <w:t>Choose an item.</w:t>
          </w:r>
        </w:p>
      </w:docPartBody>
    </w:docPart>
    <w:docPart>
      <w:docPartPr>
        <w:name w:val="52A0B19FC813460FB5125E2C19A9F206"/>
        <w:category>
          <w:name w:val="General"/>
          <w:gallery w:val="placeholder"/>
        </w:category>
        <w:types>
          <w:type w:val="bbPlcHdr"/>
        </w:types>
        <w:behaviors>
          <w:behavior w:val="content"/>
        </w:behaviors>
        <w:guid w:val="{E6FEE719-6542-4562-A865-C64130934494}"/>
      </w:docPartPr>
      <w:docPartBody>
        <w:p w:rsidR="003F3918" w:rsidRDefault="007A39E3" w:rsidP="007A39E3">
          <w:pPr>
            <w:pStyle w:val="52A0B19FC813460FB5125E2C19A9F206"/>
          </w:pPr>
          <w:r w:rsidRPr="006B7055">
            <w:rPr>
              <w:rStyle w:val="PlaceholderText"/>
            </w:rPr>
            <w:t>Choose an item.</w:t>
          </w:r>
        </w:p>
      </w:docPartBody>
    </w:docPart>
    <w:docPart>
      <w:docPartPr>
        <w:name w:val="CECE312CF3174F6A8C3442CBCB40AC22"/>
        <w:category>
          <w:name w:val="General"/>
          <w:gallery w:val="placeholder"/>
        </w:category>
        <w:types>
          <w:type w:val="bbPlcHdr"/>
        </w:types>
        <w:behaviors>
          <w:behavior w:val="content"/>
        </w:behaviors>
        <w:guid w:val="{BD4870C6-908D-4A43-A66F-7AA8ECF7BEB1}"/>
      </w:docPartPr>
      <w:docPartBody>
        <w:p w:rsidR="003F3918" w:rsidRDefault="007A39E3" w:rsidP="007A39E3">
          <w:pPr>
            <w:pStyle w:val="CECE312CF3174F6A8C3442CBCB40AC22"/>
          </w:pPr>
          <w:r w:rsidRPr="006B7055">
            <w:rPr>
              <w:rStyle w:val="PlaceholderText"/>
            </w:rPr>
            <w:t>Choose an item.</w:t>
          </w:r>
        </w:p>
      </w:docPartBody>
    </w:docPart>
    <w:docPart>
      <w:docPartPr>
        <w:name w:val="55D9E4D297664CF19B8FF25269C34B34"/>
        <w:category>
          <w:name w:val="General"/>
          <w:gallery w:val="placeholder"/>
        </w:category>
        <w:types>
          <w:type w:val="bbPlcHdr"/>
        </w:types>
        <w:behaviors>
          <w:behavior w:val="content"/>
        </w:behaviors>
        <w:guid w:val="{361D3891-0DBE-459B-997B-D4A775486E0B}"/>
      </w:docPartPr>
      <w:docPartBody>
        <w:p w:rsidR="003F3918" w:rsidRDefault="007A39E3" w:rsidP="007A39E3">
          <w:pPr>
            <w:pStyle w:val="55D9E4D297664CF19B8FF25269C34B34"/>
          </w:pPr>
          <w:r w:rsidRPr="006B7055">
            <w:rPr>
              <w:rStyle w:val="PlaceholderText"/>
            </w:rPr>
            <w:t>Choose an item.</w:t>
          </w:r>
        </w:p>
      </w:docPartBody>
    </w:docPart>
    <w:docPart>
      <w:docPartPr>
        <w:name w:val="A815BD5BE38B411689256150FDE28551"/>
        <w:category>
          <w:name w:val="General"/>
          <w:gallery w:val="placeholder"/>
        </w:category>
        <w:types>
          <w:type w:val="bbPlcHdr"/>
        </w:types>
        <w:behaviors>
          <w:behavior w:val="content"/>
        </w:behaviors>
        <w:guid w:val="{0110B136-286C-4EB9-A3CF-208256D50639}"/>
      </w:docPartPr>
      <w:docPartBody>
        <w:p w:rsidR="003F3918" w:rsidRDefault="007A39E3" w:rsidP="007A39E3">
          <w:pPr>
            <w:pStyle w:val="A815BD5BE38B411689256150FDE28551"/>
          </w:pPr>
          <w:r w:rsidRPr="006B7055">
            <w:rPr>
              <w:rStyle w:val="PlaceholderText"/>
            </w:rPr>
            <w:t>Choose an item.</w:t>
          </w:r>
        </w:p>
      </w:docPartBody>
    </w:docPart>
    <w:docPart>
      <w:docPartPr>
        <w:name w:val="0674C17117FA4E0BAB24A3613AED94CC"/>
        <w:category>
          <w:name w:val="General"/>
          <w:gallery w:val="placeholder"/>
        </w:category>
        <w:types>
          <w:type w:val="bbPlcHdr"/>
        </w:types>
        <w:behaviors>
          <w:behavior w:val="content"/>
        </w:behaviors>
        <w:guid w:val="{9C900883-BC77-4DE0-836C-22D0B6550DF0}"/>
      </w:docPartPr>
      <w:docPartBody>
        <w:p w:rsidR="003F3918" w:rsidRDefault="007A39E3" w:rsidP="007A39E3">
          <w:pPr>
            <w:pStyle w:val="0674C17117FA4E0BAB24A3613AED94CC"/>
          </w:pPr>
          <w:r w:rsidRPr="006B7055">
            <w:rPr>
              <w:rStyle w:val="PlaceholderText"/>
            </w:rPr>
            <w:t>Choose an item.</w:t>
          </w:r>
        </w:p>
      </w:docPartBody>
    </w:docPart>
    <w:docPart>
      <w:docPartPr>
        <w:name w:val="C9BA4A06FAC24A27B55C60551B0A1666"/>
        <w:category>
          <w:name w:val="General"/>
          <w:gallery w:val="placeholder"/>
        </w:category>
        <w:types>
          <w:type w:val="bbPlcHdr"/>
        </w:types>
        <w:behaviors>
          <w:behavior w:val="content"/>
        </w:behaviors>
        <w:guid w:val="{E2BDF648-4537-4CBB-8627-C889E2A0DBD3}"/>
      </w:docPartPr>
      <w:docPartBody>
        <w:p w:rsidR="003F3918" w:rsidRDefault="007A39E3" w:rsidP="007A39E3">
          <w:pPr>
            <w:pStyle w:val="C9BA4A06FAC24A27B55C60551B0A1666"/>
          </w:pPr>
          <w:r w:rsidRPr="006B7055">
            <w:rPr>
              <w:rStyle w:val="PlaceholderText"/>
            </w:rPr>
            <w:t>Choose an item.</w:t>
          </w:r>
        </w:p>
      </w:docPartBody>
    </w:docPart>
    <w:docPart>
      <w:docPartPr>
        <w:name w:val="EC7369A3D2D94A57AF467A1ED44D3D38"/>
        <w:category>
          <w:name w:val="General"/>
          <w:gallery w:val="placeholder"/>
        </w:category>
        <w:types>
          <w:type w:val="bbPlcHdr"/>
        </w:types>
        <w:behaviors>
          <w:behavior w:val="content"/>
        </w:behaviors>
        <w:guid w:val="{D8858A9D-8A21-4781-8A9E-134E44E4D1A5}"/>
      </w:docPartPr>
      <w:docPartBody>
        <w:p w:rsidR="003F3918" w:rsidRDefault="007A39E3" w:rsidP="007A39E3">
          <w:pPr>
            <w:pStyle w:val="EC7369A3D2D94A57AF467A1ED44D3D38"/>
          </w:pPr>
          <w:r w:rsidRPr="006B7055">
            <w:rPr>
              <w:rStyle w:val="PlaceholderText"/>
            </w:rPr>
            <w:t>Choose an item.</w:t>
          </w:r>
        </w:p>
      </w:docPartBody>
    </w:docPart>
    <w:docPart>
      <w:docPartPr>
        <w:name w:val="B8F56E94647645A2B35A516F2A44F6CD"/>
        <w:category>
          <w:name w:val="General"/>
          <w:gallery w:val="placeholder"/>
        </w:category>
        <w:types>
          <w:type w:val="bbPlcHdr"/>
        </w:types>
        <w:behaviors>
          <w:behavior w:val="content"/>
        </w:behaviors>
        <w:guid w:val="{B77A1238-EC8A-4F03-9E20-046E362B851F}"/>
      </w:docPartPr>
      <w:docPartBody>
        <w:p w:rsidR="003F3918" w:rsidRDefault="007A39E3" w:rsidP="007A39E3">
          <w:pPr>
            <w:pStyle w:val="B8F56E94647645A2B35A516F2A44F6CD"/>
          </w:pPr>
          <w:r w:rsidRPr="006B7055">
            <w:rPr>
              <w:rStyle w:val="PlaceholderText"/>
            </w:rPr>
            <w:t>Choose an item.</w:t>
          </w:r>
        </w:p>
      </w:docPartBody>
    </w:docPart>
    <w:docPart>
      <w:docPartPr>
        <w:name w:val="81F08AA1B1674B0094DF6F86904C1C49"/>
        <w:category>
          <w:name w:val="General"/>
          <w:gallery w:val="placeholder"/>
        </w:category>
        <w:types>
          <w:type w:val="bbPlcHdr"/>
        </w:types>
        <w:behaviors>
          <w:behavior w:val="content"/>
        </w:behaviors>
        <w:guid w:val="{27F2BBE2-5899-4BD0-B6CD-880DD9AB8D11}"/>
      </w:docPartPr>
      <w:docPartBody>
        <w:p w:rsidR="003F3918" w:rsidRDefault="007A39E3" w:rsidP="007A39E3">
          <w:pPr>
            <w:pStyle w:val="81F08AA1B1674B0094DF6F86904C1C49"/>
          </w:pPr>
          <w:r w:rsidRPr="006B7055">
            <w:rPr>
              <w:rStyle w:val="PlaceholderText"/>
            </w:rPr>
            <w:t>Choose an item.</w:t>
          </w:r>
        </w:p>
      </w:docPartBody>
    </w:docPart>
    <w:docPart>
      <w:docPartPr>
        <w:name w:val="DBF06E8931A74BF0B9469FF24E07DD18"/>
        <w:category>
          <w:name w:val="General"/>
          <w:gallery w:val="placeholder"/>
        </w:category>
        <w:types>
          <w:type w:val="bbPlcHdr"/>
        </w:types>
        <w:behaviors>
          <w:behavior w:val="content"/>
        </w:behaviors>
        <w:guid w:val="{05309B7D-BD52-4C1D-852C-982BE6733FBC}"/>
      </w:docPartPr>
      <w:docPartBody>
        <w:p w:rsidR="003F3918" w:rsidRDefault="007A39E3" w:rsidP="007A39E3">
          <w:pPr>
            <w:pStyle w:val="DBF06E8931A74BF0B9469FF24E07DD18"/>
          </w:pPr>
          <w:r w:rsidRPr="006B7055">
            <w:rPr>
              <w:rStyle w:val="PlaceholderText"/>
            </w:rPr>
            <w:t>Choose an item.</w:t>
          </w:r>
        </w:p>
      </w:docPartBody>
    </w:docPart>
    <w:docPart>
      <w:docPartPr>
        <w:name w:val="7E0E3D83731C4D19B2E4BDC4CBC009B2"/>
        <w:category>
          <w:name w:val="General"/>
          <w:gallery w:val="placeholder"/>
        </w:category>
        <w:types>
          <w:type w:val="bbPlcHdr"/>
        </w:types>
        <w:behaviors>
          <w:behavior w:val="content"/>
        </w:behaviors>
        <w:guid w:val="{63FF6FE4-E044-4344-8A2B-9E8F214B9953}"/>
      </w:docPartPr>
      <w:docPartBody>
        <w:p w:rsidR="003F3918" w:rsidRDefault="007A39E3" w:rsidP="007A39E3">
          <w:pPr>
            <w:pStyle w:val="7E0E3D83731C4D19B2E4BDC4CBC009B2"/>
          </w:pPr>
          <w:r w:rsidRPr="006B7055">
            <w:rPr>
              <w:rStyle w:val="PlaceholderText"/>
            </w:rPr>
            <w:t>Choose an item.</w:t>
          </w:r>
        </w:p>
      </w:docPartBody>
    </w:docPart>
    <w:docPart>
      <w:docPartPr>
        <w:name w:val="0953D59FABC24DAE92C9D81491284CE2"/>
        <w:category>
          <w:name w:val="General"/>
          <w:gallery w:val="placeholder"/>
        </w:category>
        <w:types>
          <w:type w:val="bbPlcHdr"/>
        </w:types>
        <w:behaviors>
          <w:behavior w:val="content"/>
        </w:behaviors>
        <w:guid w:val="{86D93C52-2371-4BFB-A6E2-3CEDC7C3074C}"/>
      </w:docPartPr>
      <w:docPartBody>
        <w:p w:rsidR="003F3918" w:rsidRDefault="007A39E3" w:rsidP="007A39E3">
          <w:pPr>
            <w:pStyle w:val="0953D59FABC24DAE92C9D81491284CE2"/>
          </w:pPr>
          <w:r w:rsidRPr="006B7055">
            <w:rPr>
              <w:rStyle w:val="PlaceholderText"/>
            </w:rPr>
            <w:t>Choose an item.</w:t>
          </w:r>
        </w:p>
      </w:docPartBody>
    </w:docPart>
    <w:docPart>
      <w:docPartPr>
        <w:name w:val="3308309B64584D30A2FC29F20F47A4B0"/>
        <w:category>
          <w:name w:val="General"/>
          <w:gallery w:val="placeholder"/>
        </w:category>
        <w:types>
          <w:type w:val="bbPlcHdr"/>
        </w:types>
        <w:behaviors>
          <w:behavior w:val="content"/>
        </w:behaviors>
        <w:guid w:val="{8FC8567E-EAF2-4371-A737-9E89D0BED499}"/>
      </w:docPartPr>
      <w:docPartBody>
        <w:p w:rsidR="003F3918" w:rsidRDefault="007A39E3" w:rsidP="007A39E3">
          <w:pPr>
            <w:pStyle w:val="3308309B64584D30A2FC29F20F47A4B0"/>
          </w:pPr>
          <w:r w:rsidRPr="006B7055">
            <w:rPr>
              <w:rStyle w:val="PlaceholderText"/>
            </w:rPr>
            <w:t>Choose an item.</w:t>
          </w:r>
        </w:p>
      </w:docPartBody>
    </w:docPart>
    <w:docPart>
      <w:docPartPr>
        <w:name w:val="D6746FCB629842BAABF1F098D822D00F"/>
        <w:category>
          <w:name w:val="General"/>
          <w:gallery w:val="placeholder"/>
        </w:category>
        <w:types>
          <w:type w:val="bbPlcHdr"/>
        </w:types>
        <w:behaviors>
          <w:behavior w:val="content"/>
        </w:behaviors>
        <w:guid w:val="{A4471E73-A79B-4427-BDE6-6B5907FC485A}"/>
      </w:docPartPr>
      <w:docPartBody>
        <w:p w:rsidR="003F3918" w:rsidRDefault="007A39E3" w:rsidP="007A39E3">
          <w:pPr>
            <w:pStyle w:val="D6746FCB629842BAABF1F098D822D00F"/>
          </w:pPr>
          <w:r w:rsidRPr="006B7055">
            <w:rPr>
              <w:rStyle w:val="PlaceholderText"/>
            </w:rPr>
            <w:t>Choose an item.</w:t>
          </w:r>
        </w:p>
      </w:docPartBody>
    </w:docPart>
    <w:docPart>
      <w:docPartPr>
        <w:name w:val="8F897F2229C64C03A08293D06A6D65CB"/>
        <w:category>
          <w:name w:val="General"/>
          <w:gallery w:val="placeholder"/>
        </w:category>
        <w:types>
          <w:type w:val="bbPlcHdr"/>
        </w:types>
        <w:behaviors>
          <w:behavior w:val="content"/>
        </w:behaviors>
        <w:guid w:val="{0B2F7220-5016-4ADE-9C33-D0E6DFE25A7E}"/>
      </w:docPartPr>
      <w:docPartBody>
        <w:p w:rsidR="003F3918" w:rsidRDefault="007A39E3" w:rsidP="007A39E3">
          <w:pPr>
            <w:pStyle w:val="8F897F2229C64C03A08293D06A6D65CB"/>
          </w:pPr>
          <w:r w:rsidRPr="006B7055">
            <w:rPr>
              <w:rStyle w:val="PlaceholderText"/>
            </w:rPr>
            <w:t>Choose an item.</w:t>
          </w:r>
        </w:p>
      </w:docPartBody>
    </w:docPart>
    <w:docPart>
      <w:docPartPr>
        <w:name w:val="3FA79581A017420EB2B6B4B59EF764E8"/>
        <w:category>
          <w:name w:val="General"/>
          <w:gallery w:val="placeholder"/>
        </w:category>
        <w:types>
          <w:type w:val="bbPlcHdr"/>
        </w:types>
        <w:behaviors>
          <w:behavior w:val="content"/>
        </w:behaviors>
        <w:guid w:val="{CE857193-132D-45A6-9751-0D5B1F0B0A34}"/>
      </w:docPartPr>
      <w:docPartBody>
        <w:p w:rsidR="003F3918" w:rsidRDefault="007A39E3" w:rsidP="007A39E3">
          <w:pPr>
            <w:pStyle w:val="3FA79581A017420EB2B6B4B59EF764E8"/>
          </w:pPr>
          <w:r w:rsidRPr="006B7055">
            <w:rPr>
              <w:rStyle w:val="PlaceholderText"/>
            </w:rPr>
            <w:t>Choose an item.</w:t>
          </w:r>
        </w:p>
      </w:docPartBody>
    </w:docPart>
    <w:docPart>
      <w:docPartPr>
        <w:name w:val="959B87C0E0694ECE9A55F6A20BFF3B15"/>
        <w:category>
          <w:name w:val="General"/>
          <w:gallery w:val="placeholder"/>
        </w:category>
        <w:types>
          <w:type w:val="bbPlcHdr"/>
        </w:types>
        <w:behaviors>
          <w:behavior w:val="content"/>
        </w:behaviors>
        <w:guid w:val="{D6ED3F5D-2CEC-4171-B119-5B01C2294533}"/>
      </w:docPartPr>
      <w:docPartBody>
        <w:p w:rsidR="003F3918" w:rsidRDefault="007A39E3" w:rsidP="007A39E3">
          <w:pPr>
            <w:pStyle w:val="959B87C0E0694ECE9A55F6A20BFF3B15"/>
          </w:pPr>
          <w:r w:rsidRPr="006B7055">
            <w:rPr>
              <w:rStyle w:val="PlaceholderText"/>
            </w:rPr>
            <w:t>Choose an item.</w:t>
          </w:r>
        </w:p>
      </w:docPartBody>
    </w:docPart>
    <w:docPart>
      <w:docPartPr>
        <w:name w:val="D736854FE323466EB95435021DEA47A5"/>
        <w:category>
          <w:name w:val="General"/>
          <w:gallery w:val="placeholder"/>
        </w:category>
        <w:types>
          <w:type w:val="bbPlcHdr"/>
        </w:types>
        <w:behaviors>
          <w:behavior w:val="content"/>
        </w:behaviors>
        <w:guid w:val="{8298B3D4-F17D-47AF-AF8E-3C160F843CD1}"/>
      </w:docPartPr>
      <w:docPartBody>
        <w:p w:rsidR="003F3918" w:rsidRDefault="007A39E3" w:rsidP="007A39E3">
          <w:pPr>
            <w:pStyle w:val="D736854FE323466EB95435021DEA47A5"/>
          </w:pPr>
          <w:r w:rsidRPr="006B7055">
            <w:rPr>
              <w:rStyle w:val="PlaceholderText"/>
            </w:rPr>
            <w:t>Choose an item.</w:t>
          </w:r>
        </w:p>
      </w:docPartBody>
    </w:docPart>
    <w:docPart>
      <w:docPartPr>
        <w:name w:val="D62778302892443B80E93AC90187F298"/>
        <w:category>
          <w:name w:val="General"/>
          <w:gallery w:val="placeholder"/>
        </w:category>
        <w:types>
          <w:type w:val="bbPlcHdr"/>
        </w:types>
        <w:behaviors>
          <w:behavior w:val="content"/>
        </w:behaviors>
        <w:guid w:val="{8CAC03F8-2056-4106-B530-84594FF9F6D4}"/>
      </w:docPartPr>
      <w:docPartBody>
        <w:p w:rsidR="003F3918" w:rsidRDefault="007A39E3" w:rsidP="007A39E3">
          <w:pPr>
            <w:pStyle w:val="D62778302892443B80E93AC90187F298"/>
          </w:pPr>
          <w:r w:rsidRPr="006B7055">
            <w:rPr>
              <w:rStyle w:val="PlaceholderText"/>
            </w:rPr>
            <w:t>Choose an item.</w:t>
          </w:r>
        </w:p>
      </w:docPartBody>
    </w:docPart>
    <w:docPart>
      <w:docPartPr>
        <w:name w:val="D88045B7E20A4E67B954ADC137876712"/>
        <w:category>
          <w:name w:val="General"/>
          <w:gallery w:val="placeholder"/>
        </w:category>
        <w:types>
          <w:type w:val="bbPlcHdr"/>
        </w:types>
        <w:behaviors>
          <w:behavior w:val="content"/>
        </w:behaviors>
        <w:guid w:val="{9F2742DF-4357-4FC2-88D6-E4F0CC062E1E}"/>
      </w:docPartPr>
      <w:docPartBody>
        <w:p w:rsidR="003F3918" w:rsidRDefault="007A39E3" w:rsidP="007A39E3">
          <w:pPr>
            <w:pStyle w:val="D88045B7E20A4E67B954ADC137876712"/>
          </w:pPr>
          <w:r w:rsidRPr="006B7055">
            <w:rPr>
              <w:rStyle w:val="PlaceholderText"/>
            </w:rPr>
            <w:t>Choose an item.</w:t>
          </w:r>
        </w:p>
      </w:docPartBody>
    </w:docPart>
    <w:docPart>
      <w:docPartPr>
        <w:name w:val="2E61FB9852904DE8956DBA6CE2C0AD09"/>
        <w:category>
          <w:name w:val="General"/>
          <w:gallery w:val="placeholder"/>
        </w:category>
        <w:types>
          <w:type w:val="bbPlcHdr"/>
        </w:types>
        <w:behaviors>
          <w:behavior w:val="content"/>
        </w:behaviors>
        <w:guid w:val="{998EEDCD-AE08-4026-BB71-193DD19A9459}"/>
      </w:docPartPr>
      <w:docPartBody>
        <w:p w:rsidR="003F3918" w:rsidRDefault="007A39E3" w:rsidP="007A39E3">
          <w:pPr>
            <w:pStyle w:val="2E61FB9852904DE8956DBA6CE2C0AD09"/>
          </w:pPr>
          <w:r w:rsidRPr="006B7055">
            <w:rPr>
              <w:rStyle w:val="PlaceholderText"/>
            </w:rPr>
            <w:t>Choose an item.</w:t>
          </w:r>
        </w:p>
      </w:docPartBody>
    </w:docPart>
    <w:docPart>
      <w:docPartPr>
        <w:name w:val="E7C4CD129CCD4D10BE625293910EEF66"/>
        <w:category>
          <w:name w:val="General"/>
          <w:gallery w:val="placeholder"/>
        </w:category>
        <w:types>
          <w:type w:val="bbPlcHdr"/>
        </w:types>
        <w:behaviors>
          <w:behavior w:val="content"/>
        </w:behaviors>
        <w:guid w:val="{FD491452-FC2E-4F36-BF33-4A7B7B11FDAD}"/>
      </w:docPartPr>
      <w:docPartBody>
        <w:p w:rsidR="003F3918" w:rsidRDefault="007A39E3" w:rsidP="007A39E3">
          <w:pPr>
            <w:pStyle w:val="E7C4CD129CCD4D10BE625293910EEF66"/>
          </w:pPr>
          <w:r w:rsidRPr="006B7055">
            <w:rPr>
              <w:rStyle w:val="PlaceholderText"/>
            </w:rPr>
            <w:t>Choose an item.</w:t>
          </w:r>
        </w:p>
      </w:docPartBody>
    </w:docPart>
    <w:docPart>
      <w:docPartPr>
        <w:name w:val="EA51186B60964139A17A3DC4510241E5"/>
        <w:category>
          <w:name w:val="General"/>
          <w:gallery w:val="placeholder"/>
        </w:category>
        <w:types>
          <w:type w:val="bbPlcHdr"/>
        </w:types>
        <w:behaviors>
          <w:behavior w:val="content"/>
        </w:behaviors>
        <w:guid w:val="{A528A790-D26E-403B-A907-0F04A2546024}"/>
      </w:docPartPr>
      <w:docPartBody>
        <w:p w:rsidR="003F3918" w:rsidRDefault="007A39E3" w:rsidP="007A39E3">
          <w:pPr>
            <w:pStyle w:val="EA51186B60964139A17A3DC4510241E5"/>
          </w:pPr>
          <w:r w:rsidRPr="006B7055">
            <w:rPr>
              <w:rStyle w:val="PlaceholderText"/>
            </w:rPr>
            <w:t>Choose an item.</w:t>
          </w:r>
        </w:p>
      </w:docPartBody>
    </w:docPart>
    <w:docPart>
      <w:docPartPr>
        <w:name w:val="F8A54D0893004C99AB2D005B4EB340D0"/>
        <w:category>
          <w:name w:val="General"/>
          <w:gallery w:val="placeholder"/>
        </w:category>
        <w:types>
          <w:type w:val="bbPlcHdr"/>
        </w:types>
        <w:behaviors>
          <w:behavior w:val="content"/>
        </w:behaviors>
        <w:guid w:val="{DB966DC5-6C61-439D-B789-394F27E2913B}"/>
      </w:docPartPr>
      <w:docPartBody>
        <w:p w:rsidR="003F3918" w:rsidRDefault="007A39E3" w:rsidP="007A39E3">
          <w:pPr>
            <w:pStyle w:val="F8A54D0893004C99AB2D005B4EB340D0"/>
          </w:pPr>
          <w:r w:rsidRPr="006B7055">
            <w:rPr>
              <w:rStyle w:val="PlaceholderText"/>
            </w:rPr>
            <w:t>Choose an item.</w:t>
          </w:r>
        </w:p>
      </w:docPartBody>
    </w:docPart>
    <w:docPart>
      <w:docPartPr>
        <w:name w:val="E56E12D0AEF243498723F400CB3D74C3"/>
        <w:category>
          <w:name w:val="General"/>
          <w:gallery w:val="placeholder"/>
        </w:category>
        <w:types>
          <w:type w:val="bbPlcHdr"/>
        </w:types>
        <w:behaviors>
          <w:behavior w:val="content"/>
        </w:behaviors>
        <w:guid w:val="{E17606E4-B8C5-4E6F-A0F6-B9BC617716D0}"/>
      </w:docPartPr>
      <w:docPartBody>
        <w:p w:rsidR="003F3918" w:rsidRDefault="007A39E3" w:rsidP="007A39E3">
          <w:pPr>
            <w:pStyle w:val="E56E12D0AEF243498723F400CB3D74C3"/>
          </w:pPr>
          <w:r w:rsidRPr="006B7055">
            <w:rPr>
              <w:rStyle w:val="PlaceholderText"/>
            </w:rPr>
            <w:t>Choose an item.</w:t>
          </w:r>
        </w:p>
      </w:docPartBody>
    </w:docPart>
    <w:docPart>
      <w:docPartPr>
        <w:name w:val="7CF8762BC1B34393863E5F36602B7BBC"/>
        <w:category>
          <w:name w:val="General"/>
          <w:gallery w:val="placeholder"/>
        </w:category>
        <w:types>
          <w:type w:val="bbPlcHdr"/>
        </w:types>
        <w:behaviors>
          <w:behavior w:val="content"/>
        </w:behaviors>
        <w:guid w:val="{482595A3-97BF-44EE-AFB8-D681D59BB061}"/>
      </w:docPartPr>
      <w:docPartBody>
        <w:p w:rsidR="003F3918" w:rsidRDefault="007A39E3" w:rsidP="007A39E3">
          <w:pPr>
            <w:pStyle w:val="7CF8762BC1B34393863E5F36602B7BBC"/>
          </w:pPr>
          <w:r w:rsidRPr="006B7055">
            <w:rPr>
              <w:rStyle w:val="PlaceholderText"/>
            </w:rPr>
            <w:t>Choose an item.</w:t>
          </w:r>
        </w:p>
      </w:docPartBody>
    </w:docPart>
    <w:docPart>
      <w:docPartPr>
        <w:name w:val="BA2D5A11004F42A88C6D088D4757101D"/>
        <w:category>
          <w:name w:val="General"/>
          <w:gallery w:val="placeholder"/>
        </w:category>
        <w:types>
          <w:type w:val="bbPlcHdr"/>
        </w:types>
        <w:behaviors>
          <w:behavior w:val="content"/>
        </w:behaviors>
        <w:guid w:val="{1DB72241-5369-4DAE-8052-BCAD7509BFAA}"/>
      </w:docPartPr>
      <w:docPartBody>
        <w:p w:rsidR="003F3918" w:rsidRDefault="007A39E3" w:rsidP="007A39E3">
          <w:pPr>
            <w:pStyle w:val="BA2D5A11004F42A88C6D088D4757101D"/>
          </w:pPr>
          <w:r w:rsidRPr="006B7055">
            <w:rPr>
              <w:rStyle w:val="PlaceholderText"/>
            </w:rPr>
            <w:t>Choose an item.</w:t>
          </w:r>
        </w:p>
      </w:docPartBody>
    </w:docPart>
    <w:docPart>
      <w:docPartPr>
        <w:name w:val="96DE130BE183403C85C3C12D2178512C"/>
        <w:category>
          <w:name w:val="General"/>
          <w:gallery w:val="placeholder"/>
        </w:category>
        <w:types>
          <w:type w:val="bbPlcHdr"/>
        </w:types>
        <w:behaviors>
          <w:behavior w:val="content"/>
        </w:behaviors>
        <w:guid w:val="{ECAC23A7-8EAF-4BF9-9A44-174C15E2D6A2}"/>
      </w:docPartPr>
      <w:docPartBody>
        <w:p w:rsidR="003F3918" w:rsidRDefault="007A39E3" w:rsidP="007A39E3">
          <w:pPr>
            <w:pStyle w:val="96DE130BE183403C85C3C12D2178512C"/>
          </w:pPr>
          <w:r w:rsidRPr="006B7055">
            <w:rPr>
              <w:rStyle w:val="PlaceholderText"/>
            </w:rPr>
            <w:t>Choose an item.</w:t>
          </w:r>
        </w:p>
      </w:docPartBody>
    </w:docPart>
    <w:docPart>
      <w:docPartPr>
        <w:name w:val="1640664DA542498495C7D4B88B657E52"/>
        <w:category>
          <w:name w:val="General"/>
          <w:gallery w:val="placeholder"/>
        </w:category>
        <w:types>
          <w:type w:val="bbPlcHdr"/>
        </w:types>
        <w:behaviors>
          <w:behavior w:val="content"/>
        </w:behaviors>
        <w:guid w:val="{8908175E-9794-4A12-B696-D753C62DB799}"/>
      </w:docPartPr>
      <w:docPartBody>
        <w:p w:rsidR="003F3918" w:rsidRDefault="007A39E3" w:rsidP="007A39E3">
          <w:pPr>
            <w:pStyle w:val="1640664DA542498495C7D4B88B657E52"/>
          </w:pPr>
          <w:r w:rsidRPr="006B7055">
            <w:rPr>
              <w:rStyle w:val="PlaceholderText"/>
            </w:rPr>
            <w:t>Choose an item.</w:t>
          </w:r>
        </w:p>
      </w:docPartBody>
    </w:docPart>
    <w:docPart>
      <w:docPartPr>
        <w:name w:val="59B0260197764007A97EF174A9875F88"/>
        <w:category>
          <w:name w:val="General"/>
          <w:gallery w:val="placeholder"/>
        </w:category>
        <w:types>
          <w:type w:val="bbPlcHdr"/>
        </w:types>
        <w:behaviors>
          <w:behavior w:val="content"/>
        </w:behaviors>
        <w:guid w:val="{254DE043-90D2-403B-BEBA-5D87D5C7C59D}"/>
      </w:docPartPr>
      <w:docPartBody>
        <w:p w:rsidR="003F3918" w:rsidRDefault="007A39E3" w:rsidP="007A39E3">
          <w:pPr>
            <w:pStyle w:val="59B0260197764007A97EF174A9875F88"/>
          </w:pPr>
          <w:r w:rsidRPr="006B7055">
            <w:rPr>
              <w:rStyle w:val="PlaceholderText"/>
            </w:rPr>
            <w:t>Choose an item.</w:t>
          </w:r>
        </w:p>
      </w:docPartBody>
    </w:docPart>
    <w:docPart>
      <w:docPartPr>
        <w:name w:val="5B7770A0F09F4EBAB17FCBB097685BA3"/>
        <w:category>
          <w:name w:val="General"/>
          <w:gallery w:val="placeholder"/>
        </w:category>
        <w:types>
          <w:type w:val="bbPlcHdr"/>
        </w:types>
        <w:behaviors>
          <w:behavior w:val="content"/>
        </w:behaviors>
        <w:guid w:val="{69788C36-3C16-44CC-9BCE-F97EF6AA713D}"/>
      </w:docPartPr>
      <w:docPartBody>
        <w:p w:rsidR="003F3918" w:rsidRDefault="007A39E3" w:rsidP="007A39E3">
          <w:pPr>
            <w:pStyle w:val="5B7770A0F09F4EBAB17FCBB097685BA3"/>
          </w:pPr>
          <w:r w:rsidRPr="006B7055">
            <w:rPr>
              <w:rStyle w:val="PlaceholderText"/>
            </w:rPr>
            <w:t>Choose an item.</w:t>
          </w:r>
        </w:p>
      </w:docPartBody>
    </w:docPart>
    <w:docPart>
      <w:docPartPr>
        <w:name w:val="B5C5B5FFA845437ABF9128EA8E8A4A1A"/>
        <w:category>
          <w:name w:val="General"/>
          <w:gallery w:val="placeholder"/>
        </w:category>
        <w:types>
          <w:type w:val="bbPlcHdr"/>
        </w:types>
        <w:behaviors>
          <w:behavior w:val="content"/>
        </w:behaviors>
        <w:guid w:val="{ADA870E6-6A0C-481D-B652-8EB339BC534E}"/>
      </w:docPartPr>
      <w:docPartBody>
        <w:p w:rsidR="003F3918" w:rsidRDefault="007A39E3" w:rsidP="007A39E3">
          <w:pPr>
            <w:pStyle w:val="B5C5B5FFA845437ABF9128EA8E8A4A1A"/>
          </w:pPr>
          <w:r w:rsidRPr="006B7055">
            <w:rPr>
              <w:rStyle w:val="PlaceholderText"/>
            </w:rPr>
            <w:t>Choose an item.</w:t>
          </w:r>
        </w:p>
      </w:docPartBody>
    </w:docPart>
    <w:docPart>
      <w:docPartPr>
        <w:name w:val="2EC8D681BD724E52B3C06CC5C0106BB3"/>
        <w:category>
          <w:name w:val="General"/>
          <w:gallery w:val="placeholder"/>
        </w:category>
        <w:types>
          <w:type w:val="bbPlcHdr"/>
        </w:types>
        <w:behaviors>
          <w:behavior w:val="content"/>
        </w:behaviors>
        <w:guid w:val="{CF90EA85-EE65-47C8-966E-EDB5D9C9114E}"/>
      </w:docPartPr>
      <w:docPartBody>
        <w:p w:rsidR="003F3918" w:rsidRDefault="007A39E3" w:rsidP="007A39E3">
          <w:pPr>
            <w:pStyle w:val="2EC8D681BD724E52B3C06CC5C0106BB3"/>
          </w:pPr>
          <w:r w:rsidRPr="006B7055">
            <w:rPr>
              <w:rStyle w:val="PlaceholderText"/>
            </w:rPr>
            <w:t>Choose an item.</w:t>
          </w:r>
        </w:p>
      </w:docPartBody>
    </w:docPart>
    <w:docPart>
      <w:docPartPr>
        <w:name w:val="C5E5DB2B259B484DB49DE75A6066526F"/>
        <w:category>
          <w:name w:val="General"/>
          <w:gallery w:val="placeholder"/>
        </w:category>
        <w:types>
          <w:type w:val="bbPlcHdr"/>
        </w:types>
        <w:behaviors>
          <w:behavior w:val="content"/>
        </w:behaviors>
        <w:guid w:val="{B26AF0F6-7EB6-409A-926A-AAD7CA7D9D76}"/>
      </w:docPartPr>
      <w:docPartBody>
        <w:p w:rsidR="003F3918" w:rsidRDefault="007A39E3" w:rsidP="007A39E3">
          <w:pPr>
            <w:pStyle w:val="C5E5DB2B259B484DB49DE75A6066526F"/>
          </w:pPr>
          <w:r w:rsidRPr="006B7055">
            <w:rPr>
              <w:rStyle w:val="PlaceholderText"/>
            </w:rPr>
            <w:t>Choose an item.</w:t>
          </w:r>
        </w:p>
      </w:docPartBody>
    </w:docPart>
    <w:docPart>
      <w:docPartPr>
        <w:name w:val="96231B505DB646D6B11EB734BBA19B61"/>
        <w:category>
          <w:name w:val="General"/>
          <w:gallery w:val="placeholder"/>
        </w:category>
        <w:types>
          <w:type w:val="bbPlcHdr"/>
        </w:types>
        <w:behaviors>
          <w:behavior w:val="content"/>
        </w:behaviors>
        <w:guid w:val="{B5B7DFC1-DC0A-4D39-B550-8ABE47B09D25}"/>
      </w:docPartPr>
      <w:docPartBody>
        <w:p w:rsidR="003F3918" w:rsidRDefault="007A39E3" w:rsidP="007A39E3">
          <w:pPr>
            <w:pStyle w:val="96231B505DB646D6B11EB734BBA19B61"/>
          </w:pPr>
          <w:r w:rsidRPr="006B7055">
            <w:rPr>
              <w:rStyle w:val="PlaceholderText"/>
            </w:rPr>
            <w:t>Choose an item.</w:t>
          </w:r>
        </w:p>
      </w:docPartBody>
    </w:docPart>
    <w:docPart>
      <w:docPartPr>
        <w:name w:val="1E696AB5AC4E4521903EF1FDCB436DC0"/>
        <w:category>
          <w:name w:val="General"/>
          <w:gallery w:val="placeholder"/>
        </w:category>
        <w:types>
          <w:type w:val="bbPlcHdr"/>
        </w:types>
        <w:behaviors>
          <w:behavior w:val="content"/>
        </w:behaviors>
        <w:guid w:val="{91BF40B7-70E4-4E3F-9C4F-6BC29F26A053}"/>
      </w:docPartPr>
      <w:docPartBody>
        <w:p w:rsidR="003F3918" w:rsidRDefault="007A39E3" w:rsidP="007A39E3">
          <w:pPr>
            <w:pStyle w:val="1E696AB5AC4E4521903EF1FDCB436DC0"/>
          </w:pPr>
          <w:r w:rsidRPr="006B7055">
            <w:rPr>
              <w:rStyle w:val="PlaceholderText"/>
            </w:rPr>
            <w:t>Choose an item.</w:t>
          </w:r>
        </w:p>
      </w:docPartBody>
    </w:docPart>
    <w:docPart>
      <w:docPartPr>
        <w:name w:val="E2421109E0A34490B73B56D83AE83A65"/>
        <w:category>
          <w:name w:val="General"/>
          <w:gallery w:val="placeholder"/>
        </w:category>
        <w:types>
          <w:type w:val="bbPlcHdr"/>
        </w:types>
        <w:behaviors>
          <w:behavior w:val="content"/>
        </w:behaviors>
        <w:guid w:val="{A8998942-3C9C-49D5-A69A-380578D85D9F}"/>
      </w:docPartPr>
      <w:docPartBody>
        <w:p w:rsidR="003F3918" w:rsidRDefault="007A39E3" w:rsidP="007A39E3">
          <w:pPr>
            <w:pStyle w:val="E2421109E0A34490B73B56D83AE83A65"/>
          </w:pPr>
          <w:r w:rsidRPr="006B7055">
            <w:rPr>
              <w:rStyle w:val="PlaceholderText"/>
            </w:rPr>
            <w:t>Choose an item.</w:t>
          </w:r>
        </w:p>
      </w:docPartBody>
    </w:docPart>
    <w:docPart>
      <w:docPartPr>
        <w:name w:val="3AE70BCB3FBB4DDDA26E1CDC7CA344A0"/>
        <w:category>
          <w:name w:val="General"/>
          <w:gallery w:val="placeholder"/>
        </w:category>
        <w:types>
          <w:type w:val="bbPlcHdr"/>
        </w:types>
        <w:behaviors>
          <w:behavior w:val="content"/>
        </w:behaviors>
        <w:guid w:val="{C54B205A-CD8C-4B75-BF3C-6286A5E14376}"/>
      </w:docPartPr>
      <w:docPartBody>
        <w:p w:rsidR="003F3918" w:rsidRDefault="007A39E3" w:rsidP="007A39E3">
          <w:pPr>
            <w:pStyle w:val="3AE70BCB3FBB4DDDA26E1CDC7CA344A0"/>
          </w:pPr>
          <w:r w:rsidRPr="006B7055">
            <w:rPr>
              <w:rStyle w:val="PlaceholderText"/>
            </w:rPr>
            <w:t>Choose an item.</w:t>
          </w:r>
        </w:p>
      </w:docPartBody>
    </w:docPart>
    <w:docPart>
      <w:docPartPr>
        <w:name w:val="21A26ACFA60741B992021565C379456A"/>
        <w:category>
          <w:name w:val="General"/>
          <w:gallery w:val="placeholder"/>
        </w:category>
        <w:types>
          <w:type w:val="bbPlcHdr"/>
        </w:types>
        <w:behaviors>
          <w:behavior w:val="content"/>
        </w:behaviors>
        <w:guid w:val="{09170BEC-72BE-4CD6-B26F-E628E1776106}"/>
      </w:docPartPr>
      <w:docPartBody>
        <w:p w:rsidR="003F3918" w:rsidRDefault="007A39E3" w:rsidP="007A39E3">
          <w:pPr>
            <w:pStyle w:val="21A26ACFA60741B992021565C379456A"/>
          </w:pPr>
          <w:r w:rsidRPr="006B7055">
            <w:rPr>
              <w:rStyle w:val="PlaceholderText"/>
            </w:rPr>
            <w:t>Choose an item.</w:t>
          </w:r>
        </w:p>
      </w:docPartBody>
    </w:docPart>
    <w:docPart>
      <w:docPartPr>
        <w:name w:val="6519058546FA46E896F3E6C142C74E82"/>
        <w:category>
          <w:name w:val="General"/>
          <w:gallery w:val="placeholder"/>
        </w:category>
        <w:types>
          <w:type w:val="bbPlcHdr"/>
        </w:types>
        <w:behaviors>
          <w:behavior w:val="content"/>
        </w:behaviors>
        <w:guid w:val="{C6C6DA9C-EF17-4BBD-AE1D-469F971CDC28}"/>
      </w:docPartPr>
      <w:docPartBody>
        <w:p w:rsidR="003F3918" w:rsidRDefault="007A39E3" w:rsidP="007A39E3">
          <w:pPr>
            <w:pStyle w:val="6519058546FA46E896F3E6C142C74E82"/>
          </w:pPr>
          <w:r w:rsidRPr="006B7055">
            <w:rPr>
              <w:rStyle w:val="PlaceholderText"/>
            </w:rPr>
            <w:t>Choose an item.</w:t>
          </w:r>
        </w:p>
      </w:docPartBody>
    </w:docPart>
    <w:docPart>
      <w:docPartPr>
        <w:name w:val="120EDD590CCB415887E68EA38F97D016"/>
        <w:category>
          <w:name w:val="General"/>
          <w:gallery w:val="placeholder"/>
        </w:category>
        <w:types>
          <w:type w:val="bbPlcHdr"/>
        </w:types>
        <w:behaviors>
          <w:behavior w:val="content"/>
        </w:behaviors>
        <w:guid w:val="{82FCB502-8FEC-44B1-9F1B-F6D34950A2D2}"/>
      </w:docPartPr>
      <w:docPartBody>
        <w:p w:rsidR="003F3918" w:rsidRDefault="007A39E3" w:rsidP="007A39E3">
          <w:pPr>
            <w:pStyle w:val="120EDD590CCB415887E68EA38F97D016"/>
          </w:pPr>
          <w:r w:rsidRPr="006B7055">
            <w:rPr>
              <w:rStyle w:val="PlaceholderText"/>
            </w:rPr>
            <w:t>Choose an item.</w:t>
          </w:r>
        </w:p>
      </w:docPartBody>
    </w:docPart>
    <w:docPart>
      <w:docPartPr>
        <w:name w:val="DD4ED7F52281469590E1EF33C1636222"/>
        <w:category>
          <w:name w:val="General"/>
          <w:gallery w:val="placeholder"/>
        </w:category>
        <w:types>
          <w:type w:val="bbPlcHdr"/>
        </w:types>
        <w:behaviors>
          <w:behavior w:val="content"/>
        </w:behaviors>
        <w:guid w:val="{8CB4BF5E-EC27-440C-8FDB-F5122CBF282D}"/>
      </w:docPartPr>
      <w:docPartBody>
        <w:p w:rsidR="003F3918" w:rsidRDefault="007A39E3" w:rsidP="007A39E3">
          <w:pPr>
            <w:pStyle w:val="DD4ED7F52281469590E1EF33C1636222"/>
          </w:pPr>
          <w:r w:rsidRPr="006B7055">
            <w:rPr>
              <w:rStyle w:val="PlaceholderText"/>
            </w:rPr>
            <w:t>Choose an item.</w:t>
          </w:r>
        </w:p>
      </w:docPartBody>
    </w:docPart>
    <w:docPart>
      <w:docPartPr>
        <w:name w:val="146D0785EA2B45C2B41810128DB97AC3"/>
        <w:category>
          <w:name w:val="General"/>
          <w:gallery w:val="placeholder"/>
        </w:category>
        <w:types>
          <w:type w:val="bbPlcHdr"/>
        </w:types>
        <w:behaviors>
          <w:behavior w:val="content"/>
        </w:behaviors>
        <w:guid w:val="{B50C660F-31E4-4638-BA98-85553622E967}"/>
      </w:docPartPr>
      <w:docPartBody>
        <w:p w:rsidR="003F3918" w:rsidRDefault="007A39E3" w:rsidP="007A39E3">
          <w:pPr>
            <w:pStyle w:val="146D0785EA2B45C2B41810128DB97AC3"/>
          </w:pPr>
          <w:r w:rsidRPr="006B7055">
            <w:rPr>
              <w:rStyle w:val="PlaceholderText"/>
            </w:rPr>
            <w:t>Choose an item.</w:t>
          </w:r>
        </w:p>
      </w:docPartBody>
    </w:docPart>
    <w:docPart>
      <w:docPartPr>
        <w:name w:val="6384DCC8120E4CA6A14D7460CCEFC4D9"/>
        <w:category>
          <w:name w:val="General"/>
          <w:gallery w:val="placeholder"/>
        </w:category>
        <w:types>
          <w:type w:val="bbPlcHdr"/>
        </w:types>
        <w:behaviors>
          <w:behavior w:val="content"/>
        </w:behaviors>
        <w:guid w:val="{F03688DD-2869-419A-BE93-7ADB91B4C22F}"/>
      </w:docPartPr>
      <w:docPartBody>
        <w:p w:rsidR="003F3918" w:rsidRDefault="007A39E3" w:rsidP="007A39E3">
          <w:pPr>
            <w:pStyle w:val="6384DCC8120E4CA6A14D7460CCEFC4D9"/>
          </w:pPr>
          <w:r w:rsidRPr="006B7055">
            <w:rPr>
              <w:rStyle w:val="PlaceholderText"/>
            </w:rPr>
            <w:t>Choose an item.</w:t>
          </w:r>
        </w:p>
      </w:docPartBody>
    </w:docPart>
    <w:docPart>
      <w:docPartPr>
        <w:name w:val="418F837C447B4ED7BB45DA20FA565D48"/>
        <w:category>
          <w:name w:val="General"/>
          <w:gallery w:val="placeholder"/>
        </w:category>
        <w:types>
          <w:type w:val="bbPlcHdr"/>
        </w:types>
        <w:behaviors>
          <w:behavior w:val="content"/>
        </w:behaviors>
        <w:guid w:val="{62B98F08-3FE9-4249-9D3C-D332BF38914A}"/>
      </w:docPartPr>
      <w:docPartBody>
        <w:p w:rsidR="003F3918" w:rsidRDefault="007A39E3" w:rsidP="007A39E3">
          <w:pPr>
            <w:pStyle w:val="418F837C447B4ED7BB45DA20FA565D48"/>
          </w:pPr>
          <w:r w:rsidRPr="006B7055">
            <w:rPr>
              <w:rStyle w:val="PlaceholderText"/>
            </w:rPr>
            <w:t>Choose an item.</w:t>
          </w:r>
        </w:p>
      </w:docPartBody>
    </w:docPart>
    <w:docPart>
      <w:docPartPr>
        <w:name w:val="796020D561484888A0A9B96F20BFF4AD"/>
        <w:category>
          <w:name w:val="General"/>
          <w:gallery w:val="placeholder"/>
        </w:category>
        <w:types>
          <w:type w:val="bbPlcHdr"/>
        </w:types>
        <w:behaviors>
          <w:behavior w:val="content"/>
        </w:behaviors>
        <w:guid w:val="{E3646E1B-6C43-4F55-8B0F-265548FD696A}"/>
      </w:docPartPr>
      <w:docPartBody>
        <w:p w:rsidR="003F3918" w:rsidRDefault="007A39E3" w:rsidP="007A39E3">
          <w:pPr>
            <w:pStyle w:val="796020D561484888A0A9B96F20BFF4AD"/>
          </w:pPr>
          <w:r w:rsidRPr="006B7055">
            <w:rPr>
              <w:rStyle w:val="PlaceholderText"/>
            </w:rPr>
            <w:t>Choose an item.</w:t>
          </w:r>
        </w:p>
      </w:docPartBody>
    </w:docPart>
    <w:docPart>
      <w:docPartPr>
        <w:name w:val="34EE7E96B9A74F1EA91D70AAA01DA314"/>
        <w:category>
          <w:name w:val="General"/>
          <w:gallery w:val="placeholder"/>
        </w:category>
        <w:types>
          <w:type w:val="bbPlcHdr"/>
        </w:types>
        <w:behaviors>
          <w:behavior w:val="content"/>
        </w:behaviors>
        <w:guid w:val="{5E860ED0-D231-4614-BDC8-DCA63AF86DAB}"/>
      </w:docPartPr>
      <w:docPartBody>
        <w:p w:rsidR="003F3918" w:rsidRDefault="007A39E3" w:rsidP="007A39E3">
          <w:pPr>
            <w:pStyle w:val="34EE7E96B9A74F1EA91D70AAA01DA314"/>
          </w:pPr>
          <w:r w:rsidRPr="006B7055">
            <w:rPr>
              <w:rStyle w:val="PlaceholderText"/>
            </w:rPr>
            <w:t>Choose an item.</w:t>
          </w:r>
        </w:p>
      </w:docPartBody>
    </w:docPart>
    <w:docPart>
      <w:docPartPr>
        <w:name w:val="636C58EC762C490AA37BEB531E101EC0"/>
        <w:category>
          <w:name w:val="General"/>
          <w:gallery w:val="placeholder"/>
        </w:category>
        <w:types>
          <w:type w:val="bbPlcHdr"/>
        </w:types>
        <w:behaviors>
          <w:behavior w:val="content"/>
        </w:behaviors>
        <w:guid w:val="{795A447D-B2A6-4D4E-A14F-2D52DC26C3C3}"/>
      </w:docPartPr>
      <w:docPartBody>
        <w:p w:rsidR="00000000" w:rsidRDefault="007B7B2C" w:rsidP="007B7B2C">
          <w:pPr>
            <w:pStyle w:val="636C58EC762C490AA37BEB531E101EC0"/>
          </w:pPr>
          <w:r w:rsidRPr="006B7055">
            <w:rPr>
              <w:rStyle w:val="PlaceholderText"/>
            </w:rPr>
            <w:t>Choose an item.</w:t>
          </w:r>
        </w:p>
      </w:docPartBody>
    </w:docPart>
    <w:docPart>
      <w:docPartPr>
        <w:name w:val="3984FC0E1B4C46EAA2BDF8288D0BCC6C"/>
        <w:category>
          <w:name w:val="General"/>
          <w:gallery w:val="placeholder"/>
        </w:category>
        <w:types>
          <w:type w:val="bbPlcHdr"/>
        </w:types>
        <w:behaviors>
          <w:behavior w:val="content"/>
        </w:behaviors>
        <w:guid w:val="{D2C99900-8D3A-4B51-96A3-940552A11C42}"/>
      </w:docPartPr>
      <w:docPartBody>
        <w:p w:rsidR="00000000" w:rsidRDefault="007B7B2C" w:rsidP="007B7B2C">
          <w:pPr>
            <w:pStyle w:val="3984FC0E1B4C46EAA2BDF8288D0BCC6C"/>
          </w:pPr>
          <w:r w:rsidRPr="006B7055">
            <w:rPr>
              <w:rStyle w:val="PlaceholderText"/>
            </w:rPr>
            <w:t>Choose an item.</w:t>
          </w:r>
        </w:p>
      </w:docPartBody>
    </w:docPart>
    <w:docPart>
      <w:docPartPr>
        <w:name w:val="15322FAE49764ECD83A2989A7355D593"/>
        <w:category>
          <w:name w:val="General"/>
          <w:gallery w:val="placeholder"/>
        </w:category>
        <w:types>
          <w:type w:val="bbPlcHdr"/>
        </w:types>
        <w:behaviors>
          <w:behavior w:val="content"/>
        </w:behaviors>
        <w:guid w:val="{4B3EC384-4E2C-4D53-A428-D18CBD7A1C91}"/>
      </w:docPartPr>
      <w:docPartBody>
        <w:p w:rsidR="00000000" w:rsidRDefault="007B7B2C" w:rsidP="007B7B2C">
          <w:pPr>
            <w:pStyle w:val="15322FAE49764ECD83A2989A7355D593"/>
          </w:pPr>
          <w:r w:rsidRPr="006B7055">
            <w:rPr>
              <w:rStyle w:val="PlaceholderText"/>
            </w:rPr>
            <w:t>Choose an item.</w:t>
          </w:r>
        </w:p>
      </w:docPartBody>
    </w:docPart>
    <w:docPart>
      <w:docPartPr>
        <w:name w:val="DF9E2A90ECD146ED95A2CD9E59EE6933"/>
        <w:category>
          <w:name w:val="General"/>
          <w:gallery w:val="placeholder"/>
        </w:category>
        <w:types>
          <w:type w:val="bbPlcHdr"/>
        </w:types>
        <w:behaviors>
          <w:behavior w:val="content"/>
        </w:behaviors>
        <w:guid w:val="{7F2D09B9-66B7-4F4C-8C8C-49234C500A62}"/>
      </w:docPartPr>
      <w:docPartBody>
        <w:p w:rsidR="00000000" w:rsidRDefault="007B7B2C" w:rsidP="007B7B2C">
          <w:pPr>
            <w:pStyle w:val="DF9E2A90ECD146ED95A2CD9E59EE6933"/>
          </w:pPr>
          <w:r w:rsidRPr="006B7055">
            <w:rPr>
              <w:rStyle w:val="PlaceholderText"/>
            </w:rPr>
            <w:t>Choose an item.</w:t>
          </w:r>
        </w:p>
      </w:docPartBody>
    </w:docPart>
    <w:docPart>
      <w:docPartPr>
        <w:name w:val="5EE97E55D6564D8C8110C86CFDB0FC05"/>
        <w:category>
          <w:name w:val="General"/>
          <w:gallery w:val="placeholder"/>
        </w:category>
        <w:types>
          <w:type w:val="bbPlcHdr"/>
        </w:types>
        <w:behaviors>
          <w:behavior w:val="content"/>
        </w:behaviors>
        <w:guid w:val="{A222EC67-D8E0-42EB-94F6-3C56FE02FC91}"/>
      </w:docPartPr>
      <w:docPartBody>
        <w:p w:rsidR="00000000" w:rsidRDefault="007B7B2C" w:rsidP="007B7B2C">
          <w:pPr>
            <w:pStyle w:val="5EE97E55D6564D8C8110C86CFDB0FC05"/>
          </w:pPr>
          <w:r w:rsidRPr="006B7055">
            <w:rPr>
              <w:rStyle w:val="PlaceholderText"/>
            </w:rPr>
            <w:t>Choose an item.</w:t>
          </w:r>
        </w:p>
      </w:docPartBody>
    </w:docPart>
    <w:docPart>
      <w:docPartPr>
        <w:name w:val="B9C7FBDF93CB4F72986DC64F1AECFB6B"/>
        <w:category>
          <w:name w:val="General"/>
          <w:gallery w:val="placeholder"/>
        </w:category>
        <w:types>
          <w:type w:val="bbPlcHdr"/>
        </w:types>
        <w:behaviors>
          <w:behavior w:val="content"/>
        </w:behaviors>
        <w:guid w:val="{BE5A7542-CD37-4A88-8D27-B455DEED69EA}"/>
      </w:docPartPr>
      <w:docPartBody>
        <w:p w:rsidR="00000000" w:rsidRDefault="007B7B2C" w:rsidP="007B7B2C">
          <w:pPr>
            <w:pStyle w:val="B9C7FBDF93CB4F72986DC64F1AECFB6B"/>
          </w:pPr>
          <w:r w:rsidRPr="006B7055">
            <w:rPr>
              <w:rStyle w:val="PlaceholderText"/>
            </w:rPr>
            <w:t>Choose an item.</w:t>
          </w:r>
        </w:p>
      </w:docPartBody>
    </w:docPart>
    <w:docPart>
      <w:docPartPr>
        <w:name w:val="BAEEFAA7B441432B84CD27BFE208FA28"/>
        <w:category>
          <w:name w:val="General"/>
          <w:gallery w:val="placeholder"/>
        </w:category>
        <w:types>
          <w:type w:val="bbPlcHdr"/>
        </w:types>
        <w:behaviors>
          <w:behavior w:val="content"/>
        </w:behaviors>
        <w:guid w:val="{3577D6BE-051F-48A4-AEA2-B4DE29E75E43}"/>
      </w:docPartPr>
      <w:docPartBody>
        <w:p w:rsidR="00000000" w:rsidRDefault="007B7B2C" w:rsidP="007B7B2C">
          <w:pPr>
            <w:pStyle w:val="BAEEFAA7B441432B84CD27BFE208FA28"/>
          </w:pPr>
          <w:r w:rsidRPr="006B7055">
            <w:rPr>
              <w:rStyle w:val="PlaceholderText"/>
            </w:rPr>
            <w:t>Choose an item.</w:t>
          </w:r>
        </w:p>
      </w:docPartBody>
    </w:docPart>
    <w:docPart>
      <w:docPartPr>
        <w:name w:val="FA61F09BC89B4E53A8457BB951B367A5"/>
        <w:category>
          <w:name w:val="General"/>
          <w:gallery w:val="placeholder"/>
        </w:category>
        <w:types>
          <w:type w:val="bbPlcHdr"/>
        </w:types>
        <w:behaviors>
          <w:behavior w:val="content"/>
        </w:behaviors>
        <w:guid w:val="{C6168667-D72A-49DA-B3FA-7E877FB2636F}"/>
      </w:docPartPr>
      <w:docPartBody>
        <w:p w:rsidR="00000000" w:rsidRDefault="007B7B2C" w:rsidP="007B7B2C">
          <w:pPr>
            <w:pStyle w:val="FA61F09BC89B4E53A8457BB951B367A5"/>
          </w:pPr>
          <w:r w:rsidRPr="006B7055">
            <w:rPr>
              <w:rStyle w:val="PlaceholderText"/>
            </w:rPr>
            <w:t>Choose an item.</w:t>
          </w:r>
        </w:p>
      </w:docPartBody>
    </w:docPart>
    <w:docPart>
      <w:docPartPr>
        <w:name w:val="97A63521C5D24323AACF4CD5F9CD472A"/>
        <w:category>
          <w:name w:val="General"/>
          <w:gallery w:val="placeholder"/>
        </w:category>
        <w:types>
          <w:type w:val="bbPlcHdr"/>
        </w:types>
        <w:behaviors>
          <w:behavior w:val="content"/>
        </w:behaviors>
        <w:guid w:val="{51F7EDE1-6181-4AED-BC31-D95716FCC0DC}"/>
      </w:docPartPr>
      <w:docPartBody>
        <w:p w:rsidR="00000000" w:rsidRDefault="007B7B2C" w:rsidP="007B7B2C">
          <w:pPr>
            <w:pStyle w:val="97A63521C5D24323AACF4CD5F9CD472A"/>
          </w:pPr>
          <w:r w:rsidRPr="006B7055">
            <w:rPr>
              <w:rStyle w:val="PlaceholderText"/>
            </w:rPr>
            <w:t>Choose an item.</w:t>
          </w:r>
        </w:p>
      </w:docPartBody>
    </w:docPart>
    <w:docPart>
      <w:docPartPr>
        <w:name w:val="8AF78FBC3AF048609DCCB9057843838A"/>
        <w:category>
          <w:name w:val="General"/>
          <w:gallery w:val="placeholder"/>
        </w:category>
        <w:types>
          <w:type w:val="bbPlcHdr"/>
        </w:types>
        <w:behaviors>
          <w:behavior w:val="content"/>
        </w:behaviors>
        <w:guid w:val="{5AD5686E-A918-4EBE-BDAB-1463B7C52937}"/>
      </w:docPartPr>
      <w:docPartBody>
        <w:p w:rsidR="00000000" w:rsidRDefault="007B7B2C" w:rsidP="007B7B2C">
          <w:pPr>
            <w:pStyle w:val="8AF78FBC3AF048609DCCB9057843838A"/>
          </w:pPr>
          <w:r w:rsidRPr="006B7055">
            <w:rPr>
              <w:rStyle w:val="PlaceholderText"/>
            </w:rPr>
            <w:t>Choose an item.</w:t>
          </w:r>
        </w:p>
      </w:docPartBody>
    </w:docPart>
    <w:docPart>
      <w:docPartPr>
        <w:name w:val="8B7A9AF531FB43DBA83E95B1823B6602"/>
        <w:category>
          <w:name w:val="General"/>
          <w:gallery w:val="placeholder"/>
        </w:category>
        <w:types>
          <w:type w:val="bbPlcHdr"/>
        </w:types>
        <w:behaviors>
          <w:behavior w:val="content"/>
        </w:behaviors>
        <w:guid w:val="{3B597910-B372-45D3-8743-F812904A01CE}"/>
      </w:docPartPr>
      <w:docPartBody>
        <w:p w:rsidR="00000000" w:rsidRDefault="007B7B2C" w:rsidP="007B7B2C">
          <w:pPr>
            <w:pStyle w:val="8B7A9AF531FB43DBA83E95B1823B6602"/>
          </w:pPr>
          <w:r w:rsidRPr="006B7055">
            <w:rPr>
              <w:rStyle w:val="PlaceholderText"/>
            </w:rPr>
            <w:t>Choose an item.</w:t>
          </w:r>
        </w:p>
      </w:docPartBody>
    </w:docPart>
    <w:docPart>
      <w:docPartPr>
        <w:name w:val="49170113B9E647BB82259E4387BBA925"/>
        <w:category>
          <w:name w:val="General"/>
          <w:gallery w:val="placeholder"/>
        </w:category>
        <w:types>
          <w:type w:val="bbPlcHdr"/>
        </w:types>
        <w:behaviors>
          <w:behavior w:val="content"/>
        </w:behaviors>
        <w:guid w:val="{E5AA7DAE-F5E9-4050-9787-972C23E6AA3B}"/>
      </w:docPartPr>
      <w:docPartBody>
        <w:p w:rsidR="00000000" w:rsidRDefault="007B7B2C" w:rsidP="007B7B2C">
          <w:pPr>
            <w:pStyle w:val="49170113B9E647BB82259E4387BBA925"/>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101128"/>
    <w:rsid w:val="00317485"/>
    <w:rsid w:val="003F3918"/>
    <w:rsid w:val="003F6541"/>
    <w:rsid w:val="004A47BA"/>
    <w:rsid w:val="004B3F50"/>
    <w:rsid w:val="005C603A"/>
    <w:rsid w:val="006D5621"/>
    <w:rsid w:val="007A39E3"/>
    <w:rsid w:val="007B7B2C"/>
    <w:rsid w:val="009313D6"/>
    <w:rsid w:val="009C1728"/>
    <w:rsid w:val="00A0455B"/>
    <w:rsid w:val="00AE11FC"/>
    <w:rsid w:val="00C07A6E"/>
    <w:rsid w:val="00C840AD"/>
    <w:rsid w:val="00C9340B"/>
    <w:rsid w:val="00D67703"/>
    <w:rsid w:val="00DA06E1"/>
    <w:rsid w:val="00DB05AE"/>
    <w:rsid w:val="00F1584B"/>
    <w:rsid w:val="00F42370"/>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7B2C"/>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 w:type="paragraph" w:customStyle="1" w:styleId="6F56DE9FD8BC4EA2866E40B622B74044">
    <w:name w:val="6F56DE9FD8BC4EA2866E40B622B74044"/>
    <w:rsid w:val="007A39E3"/>
  </w:style>
  <w:style w:type="paragraph" w:customStyle="1" w:styleId="323C956676EB40FAB30A9C2D60835926">
    <w:name w:val="323C956676EB40FAB30A9C2D60835926"/>
    <w:rsid w:val="007A39E3"/>
  </w:style>
  <w:style w:type="paragraph" w:customStyle="1" w:styleId="AAF3F520381C432DB4ACB6F39EC7117C">
    <w:name w:val="AAF3F520381C432DB4ACB6F39EC7117C"/>
    <w:rsid w:val="007A39E3"/>
  </w:style>
  <w:style w:type="paragraph" w:customStyle="1" w:styleId="E918A88DCA964639BBDD30CC2218437A">
    <w:name w:val="E918A88DCA964639BBDD30CC2218437A"/>
    <w:rsid w:val="007A39E3"/>
  </w:style>
  <w:style w:type="paragraph" w:customStyle="1" w:styleId="17FB748D35724A99B12B41E9C4D5D193">
    <w:name w:val="17FB748D35724A99B12B41E9C4D5D193"/>
    <w:rsid w:val="007A39E3"/>
  </w:style>
  <w:style w:type="paragraph" w:customStyle="1" w:styleId="DC3CC4474A044248919897761829786C">
    <w:name w:val="DC3CC4474A044248919897761829786C"/>
    <w:rsid w:val="007A39E3"/>
  </w:style>
  <w:style w:type="paragraph" w:customStyle="1" w:styleId="054AE0415D364837AF7CA177BD953AF9">
    <w:name w:val="054AE0415D364837AF7CA177BD953AF9"/>
    <w:rsid w:val="007A39E3"/>
  </w:style>
  <w:style w:type="paragraph" w:customStyle="1" w:styleId="8A0FA5303CD84ED4B64E7779CD914355">
    <w:name w:val="8A0FA5303CD84ED4B64E7779CD914355"/>
    <w:rsid w:val="007A39E3"/>
  </w:style>
  <w:style w:type="paragraph" w:customStyle="1" w:styleId="E9222AB0EBF6467993EA92ADACB24A6B">
    <w:name w:val="E9222AB0EBF6467993EA92ADACB24A6B"/>
    <w:rsid w:val="007A39E3"/>
  </w:style>
  <w:style w:type="paragraph" w:customStyle="1" w:styleId="E6C4A74D5DC14C8BA5A14E3FF60F05B9">
    <w:name w:val="E6C4A74D5DC14C8BA5A14E3FF60F05B9"/>
    <w:rsid w:val="007A39E3"/>
  </w:style>
  <w:style w:type="paragraph" w:customStyle="1" w:styleId="6C499D5BA0034628BD2CD7B206B66566">
    <w:name w:val="6C499D5BA0034628BD2CD7B206B66566"/>
    <w:rsid w:val="007A39E3"/>
  </w:style>
  <w:style w:type="paragraph" w:customStyle="1" w:styleId="07A80D6A325C4A388C4F112003C48A46">
    <w:name w:val="07A80D6A325C4A388C4F112003C48A46"/>
    <w:rsid w:val="007A39E3"/>
  </w:style>
  <w:style w:type="paragraph" w:customStyle="1" w:styleId="4920437F4A244B9487989A99B0A40418">
    <w:name w:val="4920437F4A244B9487989A99B0A40418"/>
    <w:rsid w:val="007A39E3"/>
  </w:style>
  <w:style w:type="paragraph" w:customStyle="1" w:styleId="A7292418057F4068812D5F0AF80094EA">
    <w:name w:val="A7292418057F4068812D5F0AF80094EA"/>
    <w:rsid w:val="007A39E3"/>
  </w:style>
  <w:style w:type="paragraph" w:customStyle="1" w:styleId="F2E59E1C430B456092EA4FADCC5C2716">
    <w:name w:val="F2E59E1C430B456092EA4FADCC5C2716"/>
    <w:rsid w:val="007A39E3"/>
  </w:style>
  <w:style w:type="paragraph" w:customStyle="1" w:styleId="201073F663864D6B8CE0D84F9581136A">
    <w:name w:val="201073F663864D6B8CE0D84F9581136A"/>
    <w:rsid w:val="007A39E3"/>
  </w:style>
  <w:style w:type="paragraph" w:customStyle="1" w:styleId="C292013F94FA4B67BDDF44B298BB42FF">
    <w:name w:val="C292013F94FA4B67BDDF44B298BB42FF"/>
    <w:rsid w:val="007A39E3"/>
  </w:style>
  <w:style w:type="paragraph" w:customStyle="1" w:styleId="FEA402336E2C44F9B0DAEAB688D38292">
    <w:name w:val="FEA402336E2C44F9B0DAEAB688D38292"/>
    <w:rsid w:val="007A39E3"/>
  </w:style>
  <w:style w:type="paragraph" w:customStyle="1" w:styleId="4B67C1A7C78D42D18F0AC60E8DAAA2FF">
    <w:name w:val="4B67C1A7C78D42D18F0AC60E8DAAA2FF"/>
    <w:rsid w:val="007A39E3"/>
  </w:style>
  <w:style w:type="paragraph" w:customStyle="1" w:styleId="714043B8C23C449C8427EAA4CC174D71">
    <w:name w:val="714043B8C23C449C8427EAA4CC174D71"/>
    <w:rsid w:val="007A39E3"/>
  </w:style>
  <w:style w:type="paragraph" w:customStyle="1" w:styleId="6841193765C94BBCAF9A7249E99DB5EB">
    <w:name w:val="6841193765C94BBCAF9A7249E99DB5EB"/>
    <w:rsid w:val="007A39E3"/>
  </w:style>
  <w:style w:type="paragraph" w:customStyle="1" w:styleId="8FDDD729F23F409A8D060B94C0D6437B">
    <w:name w:val="8FDDD729F23F409A8D060B94C0D6437B"/>
    <w:rsid w:val="007A39E3"/>
  </w:style>
  <w:style w:type="paragraph" w:customStyle="1" w:styleId="8C6CE5E1EE7E479BA7DB417AABB0915E">
    <w:name w:val="8C6CE5E1EE7E479BA7DB417AABB0915E"/>
    <w:rsid w:val="007A39E3"/>
  </w:style>
  <w:style w:type="paragraph" w:customStyle="1" w:styleId="4C0744346811415DB5FD24172B574628">
    <w:name w:val="4C0744346811415DB5FD24172B574628"/>
    <w:rsid w:val="007A39E3"/>
  </w:style>
  <w:style w:type="paragraph" w:customStyle="1" w:styleId="A9493C31C6C54E04A3CDA0E2E351FB11">
    <w:name w:val="A9493C31C6C54E04A3CDA0E2E351FB11"/>
    <w:rsid w:val="007A39E3"/>
  </w:style>
  <w:style w:type="paragraph" w:customStyle="1" w:styleId="EE0695C66D6348F7BF1BC96C13608800">
    <w:name w:val="EE0695C66D6348F7BF1BC96C13608800"/>
    <w:rsid w:val="007A39E3"/>
  </w:style>
  <w:style w:type="paragraph" w:customStyle="1" w:styleId="3BFBC19BB66A484D8DA31CF20D203126">
    <w:name w:val="3BFBC19BB66A484D8DA31CF20D203126"/>
    <w:rsid w:val="007A39E3"/>
  </w:style>
  <w:style w:type="paragraph" w:customStyle="1" w:styleId="58A5161F0DB5413AB74FB4A1EE69B12A">
    <w:name w:val="58A5161F0DB5413AB74FB4A1EE69B12A"/>
    <w:rsid w:val="007A39E3"/>
  </w:style>
  <w:style w:type="paragraph" w:customStyle="1" w:styleId="5B904C9AC58E4078BA51A8ECB47F0802">
    <w:name w:val="5B904C9AC58E4078BA51A8ECB47F0802"/>
    <w:rsid w:val="007A39E3"/>
  </w:style>
  <w:style w:type="paragraph" w:customStyle="1" w:styleId="9FE5BEE9EAB54CE093B5EDFFAE5770F6">
    <w:name w:val="9FE5BEE9EAB54CE093B5EDFFAE5770F6"/>
    <w:rsid w:val="007A39E3"/>
  </w:style>
  <w:style w:type="paragraph" w:customStyle="1" w:styleId="65088C58D5554E9B984ACF31792DFFAA">
    <w:name w:val="65088C58D5554E9B984ACF31792DFFAA"/>
    <w:rsid w:val="007A39E3"/>
  </w:style>
  <w:style w:type="paragraph" w:customStyle="1" w:styleId="52A0B19FC813460FB5125E2C19A9F206">
    <w:name w:val="52A0B19FC813460FB5125E2C19A9F206"/>
    <w:rsid w:val="007A39E3"/>
  </w:style>
  <w:style w:type="paragraph" w:customStyle="1" w:styleId="CECE312CF3174F6A8C3442CBCB40AC22">
    <w:name w:val="CECE312CF3174F6A8C3442CBCB40AC22"/>
    <w:rsid w:val="007A39E3"/>
  </w:style>
  <w:style w:type="paragraph" w:customStyle="1" w:styleId="55D9E4D297664CF19B8FF25269C34B34">
    <w:name w:val="55D9E4D297664CF19B8FF25269C34B34"/>
    <w:rsid w:val="007A39E3"/>
  </w:style>
  <w:style w:type="paragraph" w:customStyle="1" w:styleId="A815BD5BE38B411689256150FDE28551">
    <w:name w:val="A815BD5BE38B411689256150FDE28551"/>
    <w:rsid w:val="007A39E3"/>
  </w:style>
  <w:style w:type="paragraph" w:customStyle="1" w:styleId="0674C17117FA4E0BAB24A3613AED94CC">
    <w:name w:val="0674C17117FA4E0BAB24A3613AED94CC"/>
    <w:rsid w:val="007A39E3"/>
  </w:style>
  <w:style w:type="paragraph" w:customStyle="1" w:styleId="FE83D28A96CA4742A77F275CF883F01F">
    <w:name w:val="FE83D28A96CA4742A77F275CF883F01F"/>
    <w:rsid w:val="007A39E3"/>
  </w:style>
  <w:style w:type="paragraph" w:customStyle="1" w:styleId="E72E62A5BB964D3C8BAECE3BDD97F03D">
    <w:name w:val="E72E62A5BB964D3C8BAECE3BDD97F03D"/>
    <w:rsid w:val="007A39E3"/>
  </w:style>
  <w:style w:type="paragraph" w:customStyle="1" w:styleId="C9BA4A06FAC24A27B55C60551B0A1666">
    <w:name w:val="C9BA4A06FAC24A27B55C60551B0A1666"/>
    <w:rsid w:val="007A39E3"/>
  </w:style>
  <w:style w:type="paragraph" w:customStyle="1" w:styleId="EC7369A3D2D94A57AF467A1ED44D3D38">
    <w:name w:val="EC7369A3D2D94A57AF467A1ED44D3D38"/>
    <w:rsid w:val="007A39E3"/>
  </w:style>
  <w:style w:type="paragraph" w:customStyle="1" w:styleId="B8F56E94647645A2B35A516F2A44F6CD">
    <w:name w:val="B8F56E94647645A2B35A516F2A44F6CD"/>
    <w:rsid w:val="007A39E3"/>
  </w:style>
  <w:style w:type="paragraph" w:customStyle="1" w:styleId="81F08AA1B1674B0094DF6F86904C1C49">
    <w:name w:val="81F08AA1B1674B0094DF6F86904C1C49"/>
    <w:rsid w:val="007A39E3"/>
  </w:style>
  <w:style w:type="paragraph" w:customStyle="1" w:styleId="DBF06E8931A74BF0B9469FF24E07DD18">
    <w:name w:val="DBF06E8931A74BF0B9469FF24E07DD18"/>
    <w:rsid w:val="007A39E3"/>
  </w:style>
  <w:style w:type="paragraph" w:customStyle="1" w:styleId="7E0E3D83731C4D19B2E4BDC4CBC009B2">
    <w:name w:val="7E0E3D83731C4D19B2E4BDC4CBC009B2"/>
    <w:rsid w:val="007A39E3"/>
  </w:style>
  <w:style w:type="paragraph" w:customStyle="1" w:styleId="0953D59FABC24DAE92C9D81491284CE2">
    <w:name w:val="0953D59FABC24DAE92C9D81491284CE2"/>
    <w:rsid w:val="007A39E3"/>
  </w:style>
  <w:style w:type="paragraph" w:customStyle="1" w:styleId="3308309B64584D30A2FC29F20F47A4B0">
    <w:name w:val="3308309B64584D30A2FC29F20F47A4B0"/>
    <w:rsid w:val="007A39E3"/>
  </w:style>
  <w:style w:type="paragraph" w:customStyle="1" w:styleId="D6746FCB629842BAABF1F098D822D00F">
    <w:name w:val="D6746FCB629842BAABF1F098D822D00F"/>
    <w:rsid w:val="007A39E3"/>
  </w:style>
  <w:style w:type="paragraph" w:customStyle="1" w:styleId="8F897F2229C64C03A08293D06A6D65CB">
    <w:name w:val="8F897F2229C64C03A08293D06A6D65CB"/>
    <w:rsid w:val="007A39E3"/>
  </w:style>
  <w:style w:type="paragraph" w:customStyle="1" w:styleId="3FA79581A017420EB2B6B4B59EF764E8">
    <w:name w:val="3FA79581A017420EB2B6B4B59EF764E8"/>
    <w:rsid w:val="007A39E3"/>
  </w:style>
  <w:style w:type="paragraph" w:customStyle="1" w:styleId="959B87C0E0694ECE9A55F6A20BFF3B15">
    <w:name w:val="959B87C0E0694ECE9A55F6A20BFF3B15"/>
    <w:rsid w:val="007A39E3"/>
  </w:style>
  <w:style w:type="paragraph" w:customStyle="1" w:styleId="D736854FE323466EB95435021DEA47A5">
    <w:name w:val="D736854FE323466EB95435021DEA47A5"/>
    <w:rsid w:val="007A39E3"/>
  </w:style>
  <w:style w:type="paragraph" w:customStyle="1" w:styleId="D62778302892443B80E93AC90187F298">
    <w:name w:val="D62778302892443B80E93AC90187F298"/>
    <w:rsid w:val="007A39E3"/>
  </w:style>
  <w:style w:type="paragraph" w:customStyle="1" w:styleId="D88045B7E20A4E67B954ADC137876712">
    <w:name w:val="D88045B7E20A4E67B954ADC137876712"/>
    <w:rsid w:val="007A39E3"/>
  </w:style>
  <w:style w:type="paragraph" w:customStyle="1" w:styleId="2E61FB9852904DE8956DBA6CE2C0AD09">
    <w:name w:val="2E61FB9852904DE8956DBA6CE2C0AD09"/>
    <w:rsid w:val="007A39E3"/>
  </w:style>
  <w:style w:type="paragraph" w:customStyle="1" w:styleId="5C9C685774334D5DBC0711E7225AB7B7">
    <w:name w:val="5C9C685774334D5DBC0711E7225AB7B7"/>
    <w:rsid w:val="007A39E3"/>
  </w:style>
  <w:style w:type="paragraph" w:customStyle="1" w:styleId="250617F9DF7142A09049F3A6894CEEEE">
    <w:name w:val="250617F9DF7142A09049F3A6894CEEEE"/>
    <w:rsid w:val="007A39E3"/>
  </w:style>
  <w:style w:type="paragraph" w:customStyle="1" w:styleId="E7C4CD129CCD4D10BE625293910EEF66">
    <w:name w:val="E7C4CD129CCD4D10BE625293910EEF66"/>
    <w:rsid w:val="007A39E3"/>
  </w:style>
  <w:style w:type="paragraph" w:customStyle="1" w:styleId="EA51186B60964139A17A3DC4510241E5">
    <w:name w:val="EA51186B60964139A17A3DC4510241E5"/>
    <w:rsid w:val="007A39E3"/>
  </w:style>
  <w:style w:type="paragraph" w:customStyle="1" w:styleId="F8A54D0893004C99AB2D005B4EB340D0">
    <w:name w:val="F8A54D0893004C99AB2D005B4EB340D0"/>
    <w:rsid w:val="007A39E3"/>
  </w:style>
  <w:style w:type="paragraph" w:customStyle="1" w:styleId="E56E12D0AEF243498723F400CB3D74C3">
    <w:name w:val="E56E12D0AEF243498723F400CB3D74C3"/>
    <w:rsid w:val="007A39E3"/>
  </w:style>
  <w:style w:type="paragraph" w:customStyle="1" w:styleId="7CF8762BC1B34393863E5F36602B7BBC">
    <w:name w:val="7CF8762BC1B34393863E5F36602B7BBC"/>
    <w:rsid w:val="007A39E3"/>
  </w:style>
  <w:style w:type="paragraph" w:customStyle="1" w:styleId="BA2D5A11004F42A88C6D088D4757101D">
    <w:name w:val="BA2D5A11004F42A88C6D088D4757101D"/>
    <w:rsid w:val="007A39E3"/>
  </w:style>
  <w:style w:type="paragraph" w:customStyle="1" w:styleId="96DE130BE183403C85C3C12D2178512C">
    <w:name w:val="96DE130BE183403C85C3C12D2178512C"/>
    <w:rsid w:val="007A39E3"/>
  </w:style>
  <w:style w:type="paragraph" w:customStyle="1" w:styleId="1640664DA542498495C7D4B88B657E52">
    <w:name w:val="1640664DA542498495C7D4B88B657E52"/>
    <w:rsid w:val="007A39E3"/>
  </w:style>
  <w:style w:type="paragraph" w:customStyle="1" w:styleId="59B0260197764007A97EF174A9875F88">
    <w:name w:val="59B0260197764007A97EF174A9875F88"/>
    <w:rsid w:val="007A39E3"/>
  </w:style>
  <w:style w:type="paragraph" w:customStyle="1" w:styleId="5B7770A0F09F4EBAB17FCBB097685BA3">
    <w:name w:val="5B7770A0F09F4EBAB17FCBB097685BA3"/>
    <w:rsid w:val="007A39E3"/>
  </w:style>
  <w:style w:type="paragraph" w:customStyle="1" w:styleId="3E0EC0DA6F894A23926EDAAB55CB9B6C">
    <w:name w:val="3E0EC0DA6F894A23926EDAAB55CB9B6C"/>
    <w:rsid w:val="007A39E3"/>
  </w:style>
  <w:style w:type="paragraph" w:customStyle="1" w:styleId="84F57977D5C2429C8A1D98E95117D36E">
    <w:name w:val="84F57977D5C2429C8A1D98E95117D36E"/>
    <w:rsid w:val="007A39E3"/>
  </w:style>
  <w:style w:type="paragraph" w:customStyle="1" w:styleId="B5C5B5FFA845437ABF9128EA8E8A4A1A">
    <w:name w:val="B5C5B5FFA845437ABF9128EA8E8A4A1A"/>
    <w:rsid w:val="007A39E3"/>
  </w:style>
  <w:style w:type="paragraph" w:customStyle="1" w:styleId="2EC8D681BD724E52B3C06CC5C0106BB3">
    <w:name w:val="2EC8D681BD724E52B3C06CC5C0106BB3"/>
    <w:rsid w:val="007A39E3"/>
  </w:style>
  <w:style w:type="paragraph" w:customStyle="1" w:styleId="C5E5DB2B259B484DB49DE75A6066526F">
    <w:name w:val="C5E5DB2B259B484DB49DE75A6066526F"/>
    <w:rsid w:val="007A39E3"/>
  </w:style>
  <w:style w:type="paragraph" w:customStyle="1" w:styleId="96231B505DB646D6B11EB734BBA19B61">
    <w:name w:val="96231B505DB646D6B11EB734BBA19B61"/>
    <w:rsid w:val="007A39E3"/>
  </w:style>
  <w:style w:type="paragraph" w:customStyle="1" w:styleId="1E696AB5AC4E4521903EF1FDCB436DC0">
    <w:name w:val="1E696AB5AC4E4521903EF1FDCB436DC0"/>
    <w:rsid w:val="007A39E3"/>
  </w:style>
  <w:style w:type="paragraph" w:customStyle="1" w:styleId="E2421109E0A34490B73B56D83AE83A65">
    <w:name w:val="E2421109E0A34490B73B56D83AE83A65"/>
    <w:rsid w:val="007A39E3"/>
  </w:style>
  <w:style w:type="paragraph" w:customStyle="1" w:styleId="3AE70BCB3FBB4DDDA26E1CDC7CA344A0">
    <w:name w:val="3AE70BCB3FBB4DDDA26E1CDC7CA344A0"/>
    <w:rsid w:val="007A39E3"/>
  </w:style>
  <w:style w:type="paragraph" w:customStyle="1" w:styleId="21A26ACFA60741B992021565C379456A">
    <w:name w:val="21A26ACFA60741B992021565C379456A"/>
    <w:rsid w:val="007A39E3"/>
  </w:style>
  <w:style w:type="paragraph" w:customStyle="1" w:styleId="6519058546FA46E896F3E6C142C74E82">
    <w:name w:val="6519058546FA46E896F3E6C142C74E82"/>
    <w:rsid w:val="007A39E3"/>
  </w:style>
  <w:style w:type="paragraph" w:customStyle="1" w:styleId="120EDD590CCB415887E68EA38F97D016">
    <w:name w:val="120EDD590CCB415887E68EA38F97D016"/>
    <w:rsid w:val="007A39E3"/>
  </w:style>
  <w:style w:type="paragraph" w:customStyle="1" w:styleId="DD4ED7F52281469590E1EF33C1636222">
    <w:name w:val="DD4ED7F52281469590E1EF33C1636222"/>
    <w:rsid w:val="007A39E3"/>
  </w:style>
  <w:style w:type="paragraph" w:customStyle="1" w:styleId="146D0785EA2B45C2B41810128DB97AC3">
    <w:name w:val="146D0785EA2B45C2B41810128DB97AC3"/>
    <w:rsid w:val="007A39E3"/>
  </w:style>
  <w:style w:type="paragraph" w:customStyle="1" w:styleId="6384DCC8120E4CA6A14D7460CCEFC4D9">
    <w:name w:val="6384DCC8120E4CA6A14D7460CCEFC4D9"/>
    <w:rsid w:val="007A39E3"/>
  </w:style>
  <w:style w:type="paragraph" w:customStyle="1" w:styleId="418F837C447B4ED7BB45DA20FA565D48">
    <w:name w:val="418F837C447B4ED7BB45DA20FA565D48"/>
    <w:rsid w:val="007A39E3"/>
  </w:style>
  <w:style w:type="paragraph" w:customStyle="1" w:styleId="0847225A962C4BADA1C680E340A97FFD">
    <w:name w:val="0847225A962C4BADA1C680E340A97FFD"/>
    <w:rsid w:val="007A39E3"/>
  </w:style>
  <w:style w:type="paragraph" w:customStyle="1" w:styleId="94F9DFD28EA34E588B8FAA97EEF70C36">
    <w:name w:val="94F9DFD28EA34E588B8FAA97EEF70C36"/>
    <w:rsid w:val="007A39E3"/>
  </w:style>
  <w:style w:type="paragraph" w:customStyle="1" w:styleId="796020D561484888A0A9B96F20BFF4AD">
    <w:name w:val="796020D561484888A0A9B96F20BFF4AD"/>
    <w:rsid w:val="007A39E3"/>
  </w:style>
  <w:style w:type="paragraph" w:customStyle="1" w:styleId="34EE7E96B9A74F1EA91D70AAA01DA314">
    <w:name w:val="34EE7E96B9A74F1EA91D70AAA01DA314"/>
    <w:rsid w:val="007A39E3"/>
  </w:style>
  <w:style w:type="paragraph" w:customStyle="1" w:styleId="A7826CAD5C134060B9E83906C1FBE1F0">
    <w:name w:val="A7826CAD5C134060B9E83906C1FBE1F0"/>
    <w:rsid w:val="007B7B2C"/>
  </w:style>
  <w:style w:type="paragraph" w:customStyle="1" w:styleId="C3DF84FD5D9B4CF8ACA510A98451D2BE">
    <w:name w:val="C3DF84FD5D9B4CF8ACA510A98451D2BE"/>
    <w:rsid w:val="007B7B2C"/>
  </w:style>
  <w:style w:type="paragraph" w:customStyle="1" w:styleId="B90240ECC5FD4F78AF6D2AFFB60A1940">
    <w:name w:val="B90240ECC5FD4F78AF6D2AFFB60A1940"/>
    <w:rsid w:val="007B7B2C"/>
  </w:style>
  <w:style w:type="paragraph" w:customStyle="1" w:styleId="F8299DC745214ED290EC92031A3513A3">
    <w:name w:val="F8299DC745214ED290EC92031A3513A3"/>
    <w:rsid w:val="007B7B2C"/>
  </w:style>
  <w:style w:type="paragraph" w:customStyle="1" w:styleId="FCF4774DFC7545CAA7950C1CB5F7A714">
    <w:name w:val="FCF4774DFC7545CAA7950C1CB5F7A714"/>
    <w:rsid w:val="007B7B2C"/>
  </w:style>
  <w:style w:type="paragraph" w:customStyle="1" w:styleId="8BD2AA5E23F3444AB5223863DD2EA47F">
    <w:name w:val="8BD2AA5E23F3444AB5223863DD2EA47F"/>
    <w:rsid w:val="007B7B2C"/>
  </w:style>
  <w:style w:type="paragraph" w:customStyle="1" w:styleId="79F04186EBB0427F9B830813B4889C4D">
    <w:name w:val="79F04186EBB0427F9B830813B4889C4D"/>
    <w:rsid w:val="007B7B2C"/>
  </w:style>
  <w:style w:type="paragraph" w:customStyle="1" w:styleId="E63162DD9783406C95F81E5A32F0BEEC">
    <w:name w:val="E63162DD9783406C95F81E5A32F0BEEC"/>
    <w:rsid w:val="007B7B2C"/>
  </w:style>
  <w:style w:type="paragraph" w:customStyle="1" w:styleId="636C58EC762C490AA37BEB531E101EC0">
    <w:name w:val="636C58EC762C490AA37BEB531E101EC0"/>
    <w:rsid w:val="007B7B2C"/>
  </w:style>
  <w:style w:type="paragraph" w:customStyle="1" w:styleId="3984FC0E1B4C46EAA2BDF8288D0BCC6C">
    <w:name w:val="3984FC0E1B4C46EAA2BDF8288D0BCC6C"/>
    <w:rsid w:val="007B7B2C"/>
  </w:style>
  <w:style w:type="paragraph" w:customStyle="1" w:styleId="8144FFD6A54D4A869C81DAC7BC018158">
    <w:name w:val="8144FFD6A54D4A869C81DAC7BC018158"/>
    <w:rsid w:val="007B7B2C"/>
  </w:style>
  <w:style w:type="paragraph" w:customStyle="1" w:styleId="C0B5DDD750394378B5EA321B1B6F0263">
    <w:name w:val="C0B5DDD750394378B5EA321B1B6F0263"/>
    <w:rsid w:val="007B7B2C"/>
  </w:style>
  <w:style w:type="paragraph" w:customStyle="1" w:styleId="15322FAE49764ECD83A2989A7355D593">
    <w:name w:val="15322FAE49764ECD83A2989A7355D593"/>
    <w:rsid w:val="007B7B2C"/>
  </w:style>
  <w:style w:type="paragraph" w:customStyle="1" w:styleId="DF9E2A90ECD146ED95A2CD9E59EE6933">
    <w:name w:val="DF9E2A90ECD146ED95A2CD9E59EE6933"/>
    <w:rsid w:val="007B7B2C"/>
  </w:style>
  <w:style w:type="paragraph" w:customStyle="1" w:styleId="5EE97E55D6564D8C8110C86CFDB0FC05">
    <w:name w:val="5EE97E55D6564D8C8110C86CFDB0FC05"/>
    <w:rsid w:val="007B7B2C"/>
  </w:style>
  <w:style w:type="paragraph" w:customStyle="1" w:styleId="B9C7FBDF93CB4F72986DC64F1AECFB6B">
    <w:name w:val="B9C7FBDF93CB4F72986DC64F1AECFB6B"/>
    <w:rsid w:val="007B7B2C"/>
  </w:style>
  <w:style w:type="paragraph" w:customStyle="1" w:styleId="E01FB4C96B5747CEB539168299FE9AAD">
    <w:name w:val="E01FB4C96B5747CEB539168299FE9AAD"/>
    <w:rsid w:val="007B7B2C"/>
  </w:style>
  <w:style w:type="paragraph" w:customStyle="1" w:styleId="2A6FB059955B44B88352974B1A064CF9">
    <w:name w:val="2A6FB059955B44B88352974B1A064CF9"/>
    <w:rsid w:val="007B7B2C"/>
  </w:style>
  <w:style w:type="paragraph" w:customStyle="1" w:styleId="BAEEFAA7B441432B84CD27BFE208FA28">
    <w:name w:val="BAEEFAA7B441432B84CD27BFE208FA28"/>
    <w:rsid w:val="007B7B2C"/>
  </w:style>
  <w:style w:type="paragraph" w:customStyle="1" w:styleId="FA61F09BC89B4E53A8457BB951B367A5">
    <w:name w:val="FA61F09BC89B4E53A8457BB951B367A5"/>
    <w:rsid w:val="007B7B2C"/>
  </w:style>
  <w:style w:type="paragraph" w:customStyle="1" w:styleId="97A63521C5D24323AACF4CD5F9CD472A">
    <w:name w:val="97A63521C5D24323AACF4CD5F9CD472A"/>
    <w:rsid w:val="007B7B2C"/>
  </w:style>
  <w:style w:type="paragraph" w:customStyle="1" w:styleId="8AF78FBC3AF048609DCCB9057843838A">
    <w:name w:val="8AF78FBC3AF048609DCCB9057843838A"/>
    <w:rsid w:val="007B7B2C"/>
  </w:style>
  <w:style w:type="paragraph" w:customStyle="1" w:styleId="713CCA9A24374CAD88ED9BCA6C620504">
    <w:name w:val="713CCA9A24374CAD88ED9BCA6C620504"/>
    <w:rsid w:val="007B7B2C"/>
  </w:style>
  <w:style w:type="paragraph" w:customStyle="1" w:styleId="CAF3514C6A664A46BB2382A49EF27B35">
    <w:name w:val="CAF3514C6A664A46BB2382A49EF27B35"/>
    <w:rsid w:val="007B7B2C"/>
  </w:style>
  <w:style w:type="paragraph" w:customStyle="1" w:styleId="8B7A9AF531FB43DBA83E95B1823B6602">
    <w:name w:val="8B7A9AF531FB43DBA83E95B1823B6602"/>
    <w:rsid w:val="007B7B2C"/>
  </w:style>
  <w:style w:type="paragraph" w:customStyle="1" w:styleId="49170113B9E647BB82259E4387BBA925">
    <w:name w:val="49170113B9E647BB82259E4387BBA925"/>
    <w:rsid w:val="007B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380</Pages>
  <Words>56098</Words>
  <Characters>319764</Characters>
  <Application>Microsoft Office Word</Application>
  <DocSecurity>0</DocSecurity>
  <Lines>2664</Lines>
  <Paragraphs>750</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375112</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21</cp:revision>
  <cp:lastPrinted>2024-10-25T16:16:00Z</cp:lastPrinted>
  <dcterms:created xsi:type="dcterms:W3CDTF">2025-01-31T17:58:00Z</dcterms:created>
  <dcterms:modified xsi:type="dcterms:W3CDTF">2025-02-04T17:09:00Z</dcterms:modified>
</cp:coreProperties>
</file>